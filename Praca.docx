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35941885"/>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432AA5" w:rsidRDefault="00012FAD" w:rsidP="00705784">
      <w:pPr>
        <w:rPr>
          <w:ins w:id="37" w:author="Okot" w:date="2019-03-30T20:45:00Z"/>
        </w:rPr>
      </w:pPr>
      <w:ins w:id="38" w:author="Okot" w:date="2019-03-31T13:56:00Z">
        <w:r w:rsidRPr="00432AA5">
          <w:t>EPA – Kwas eikozapentaenowy</w:t>
        </w:r>
      </w:ins>
    </w:p>
    <w:p w14:paraId="0DC1AB8C" w14:textId="77777777" w:rsidR="009B004F"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AAE2729" w14:textId="35A5C421" w:rsidR="00EA166C" w:rsidRPr="00803B38" w:rsidRDefault="00EA166C" w:rsidP="00705784">
      <w:pPr>
        <w:rPr>
          <w:lang w:val="en-US"/>
        </w:rPr>
      </w:pPr>
      <w:r>
        <w:t xml:space="preserve">ERB – Embeded Ruby. </w:t>
      </w:r>
      <w:r w:rsidRPr="00803B38">
        <w:rPr>
          <w:lang w:val="en-US"/>
        </w:rPr>
        <w:t>Język szablonów.</w:t>
      </w:r>
    </w:p>
    <w:p w14:paraId="59DEDE1E" w14:textId="77777777" w:rsidR="00705784" w:rsidRDefault="00705784" w:rsidP="00705784">
      <w:r w:rsidRPr="00EA166C">
        <w:rPr>
          <w:lang w:val="en-US"/>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lang w:val="en-US"/>
        </w:rPr>
      </w:pPr>
      <w:r w:rsidRPr="00A379CD">
        <w:rPr>
          <w:lang w:val="en-US"/>
        </w:rPr>
        <w:t xml:space="preserve">FK – Foreign Key. Klucz obcy. </w:t>
      </w:r>
      <w:r w:rsidRPr="00434E04">
        <w:rPr>
          <w:lang w:val="en-US"/>
          <w:rPrChange w:id="42" w:author="Okot" w:date="2020-01-24T14:51:00Z">
            <w:rPr/>
          </w:rPrChange>
        </w:rPr>
        <w:t>Dot. bazy danych</w:t>
      </w:r>
    </w:p>
    <w:p w14:paraId="21911E50" w14:textId="0782728B" w:rsidR="0077784B" w:rsidRPr="0077784B" w:rsidRDefault="0077784B" w:rsidP="00705784">
      <w:pPr>
        <w:rPr>
          <w:ins w:id="43" w:author="Okot" w:date="2020-01-23T17:07:00Z"/>
          <w:i/>
          <w:lang w:val="en-US"/>
          <w:rPrChange w:id="44" w:author="Okot" w:date="2020-01-24T14:51:00Z">
            <w:rPr>
              <w:ins w:id="45" w:author="Okot" w:date="2020-01-23T17:07:00Z"/>
            </w:rPr>
          </w:rPrChange>
        </w:rPr>
      </w:pPr>
      <w:r>
        <w:rPr>
          <w:lang w:val="en-US"/>
        </w:rPr>
        <w:t xml:space="preserve">HAML - </w:t>
      </w:r>
      <w:r w:rsidRPr="0077784B">
        <w:rPr>
          <w:rStyle w:val="Uwydatnienie"/>
          <w:i w:val="0"/>
          <w:lang w:val="en-US"/>
        </w:rPr>
        <w:t>HTML abstraction markup language</w:t>
      </w:r>
      <w:r>
        <w:rPr>
          <w:rStyle w:val="Uwydatnienie"/>
          <w:i w:val="0"/>
          <w:lang w:val="en-US"/>
        </w:rPr>
        <w:t>. Język znaczników.</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4" w:author="Okot" w:date="2020-01-31T15:02:00Z"/>
        </w:rPr>
      </w:pPr>
      <w:r>
        <w:t>kg.m.c. – Kilogram masy ciała</w:t>
      </w:r>
    </w:p>
    <w:p w14:paraId="40556A87" w14:textId="6CE6EEF2" w:rsidR="00CE43A3" w:rsidRPr="00CE43A3" w:rsidRDefault="00CE43A3" w:rsidP="00705784">
      <w:ins w:id="55" w:author="Okot" w:date="2020-01-31T15:02:00Z">
        <w:r w:rsidRPr="00CE43A3">
          <w:rPr>
            <w:lang w:val="en-US"/>
            <w:rPrChange w:id="56" w:author="Okot" w:date="2020-01-31T15:03:00Z">
              <w:rPr/>
            </w:rPrChange>
          </w:rPr>
          <w:lastRenderedPageBreak/>
          <w:t xml:space="preserve">KVM – Kernel-based </w:t>
        </w:r>
      </w:ins>
      <w:ins w:id="57" w:author="Okot" w:date="2020-01-31T15:03:00Z">
        <w:r w:rsidRPr="00CE43A3">
          <w:rPr>
            <w:lang w:val="en-US"/>
            <w:rPrChange w:id="58"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59" w:author="Okot" w:date="2020-01-31T16:13:00Z"/>
          <w:lang w:val="en-US"/>
        </w:rPr>
      </w:pPr>
      <w:r w:rsidRPr="003D25AD">
        <w:rPr>
          <w:lang w:val="en-US"/>
        </w:rPr>
        <w:t>RDA – Recommended dietary allowance. Zalecane spożycie</w:t>
      </w:r>
    </w:p>
    <w:p w14:paraId="509A9BB3" w14:textId="3A7D4960" w:rsidR="0069541A" w:rsidRDefault="003E24B5" w:rsidP="00705784">
      <w:pPr>
        <w:rPr>
          <w:ins w:id="60" w:author="Okot" w:date="2019-03-31T13:57:00Z"/>
          <w:lang w:val="en-US"/>
        </w:rPr>
      </w:pPr>
      <w:ins w:id="61" w:author="Okot" w:date="2020-01-31T16:13:00Z">
        <w:r>
          <w:rPr>
            <w:lang w:val="en-US"/>
          </w:rPr>
          <w:t>RoR – Ruby on Rails</w:t>
        </w:r>
      </w:ins>
      <w:del w:id="62" w:author="Okot" w:date="2019-03-31T13:57:00Z">
        <w:r w:rsidR="0069541A" w:rsidRPr="003D25AD" w:rsidDel="00012FAD">
          <w:rPr>
            <w:lang w:val="en-US"/>
          </w:rPr>
          <w:delText>.</w:delText>
        </w:r>
      </w:del>
    </w:p>
    <w:p w14:paraId="5653FE90" w14:textId="2FB7CDFE" w:rsidR="00012FAD" w:rsidRDefault="00012FAD" w:rsidP="00705784">
      <w:ins w:id="63" w:author="Okot" w:date="2019-03-31T13:57:00Z">
        <w:r w:rsidRPr="00665B34">
          <w:rPr>
            <w:rPrChange w:id="64" w:author="Okot" w:date="2020-02-05T16:16:00Z">
              <w:rPr>
                <w:lang w:val="en-US"/>
              </w:rPr>
            </w:rPrChange>
          </w:rPr>
          <w:t xml:space="preserve">SFA – Saturated fatty acids. </w:t>
        </w:r>
        <w:r w:rsidRPr="00434E04">
          <w:rPr>
            <w:rPrChange w:id="65" w:author="Okot" w:date="2020-01-24T14:51:00Z">
              <w:rPr>
                <w:lang w:val="en-US"/>
              </w:rPr>
            </w:rPrChange>
          </w:rPr>
          <w:t>Kwas</w:t>
        </w:r>
      </w:ins>
      <w:r w:rsidR="00032E2A" w:rsidRPr="00434E04">
        <w:rPr>
          <w:rPrChange w:id="66" w:author="Okot" w:date="2020-01-24T14:51:00Z">
            <w:rPr>
              <w:lang w:val="en-US"/>
            </w:rPr>
          </w:rPrChange>
        </w:rPr>
        <w:t>y</w:t>
      </w:r>
      <w:ins w:id="67" w:author="Okot" w:date="2019-03-31T13:57:00Z">
        <w:r w:rsidRPr="00434E04">
          <w:rPr>
            <w:rPrChange w:id="68" w:author="Okot" w:date="2020-01-24T14:51:00Z">
              <w:rPr>
                <w:lang w:val="en-US"/>
              </w:rPr>
            </w:rPrChange>
          </w:rPr>
          <w:t xml:space="preserve"> tłuszczowe nasycone</w:t>
        </w:r>
      </w:ins>
    </w:p>
    <w:p w14:paraId="3270F80B" w14:textId="37ED997C" w:rsidR="0077784B" w:rsidRPr="00803B38" w:rsidRDefault="0077784B" w:rsidP="00705784">
      <w:pPr>
        <w:rPr>
          <w:ins w:id="69" w:author="Okot" w:date="2020-01-23T17:09:00Z"/>
        </w:rPr>
      </w:pPr>
      <w:r w:rsidRPr="00803B38">
        <w:t xml:space="preserve">SFTP - </w:t>
      </w:r>
      <w:r w:rsidRPr="00803B38">
        <w:rPr>
          <w:rStyle w:val="e24kjd"/>
        </w:rPr>
        <w:t>SSH File Transfer Protocol</w:t>
      </w:r>
    </w:p>
    <w:p w14:paraId="73B80977" w14:textId="4BB2FE62" w:rsidR="006131FE" w:rsidRDefault="006131FE" w:rsidP="00705784">
      <w:pPr>
        <w:rPr>
          <w:ins w:id="70" w:author="Okot" w:date="2020-01-30T14:06:00Z"/>
        </w:rPr>
      </w:pPr>
      <w:ins w:id="71" w:author="Okot" w:date="2020-01-23T17:09:00Z">
        <w:r w:rsidRPr="006131FE">
          <w:rPr>
            <w:rPrChange w:id="72" w:author="Okot" w:date="2020-01-23T17:09:00Z">
              <w:rPr>
                <w:lang w:val="en-US"/>
              </w:rPr>
            </w:rPrChange>
          </w:rPr>
          <w:t>SOLID –</w:t>
        </w:r>
        <w:r w:rsidR="00375FD0">
          <w:t xml:space="preserve"> akronim</w:t>
        </w:r>
        <w:r w:rsidRPr="006131FE">
          <w:rPr>
            <w:rPrChange w:id="73" w:author="Okot" w:date="2020-01-23T17:09:00Z">
              <w:rPr>
                <w:lang w:val="en-US"/>
              </w:rPr>
            </w:rPrChange>
          </w:rPr>
          <w:t xml:space="preserve"> stworzony przez </w:t>
        </w:r>
        <w:r>
          <w:t>Roberta C. Martina</w:t>
        </w:r>
        <w:r w:rsidRPr="006131FE">
          <w:rPr>
            <w:rPrChange w:id="74" w:author="Okot" w:date="2020-01-23T17:09:00Z">
              <w:rPr>
                <w:lang w:val="en-US"/>
              </w:rPr>
            </w:rPrChange>
          </w:rPr>
          <w:t xml:space="preserve"> </w:t>
        </w:r>
        <w:r w:rsidR="00375FD0">
          <w:t>dla</w:t>
        </w:r>
        <w:r w:rsidRPr="006131FE">
          <w:rPr>
            <w:rPrChange w:id="75" w:author="Okot" w:date="2020-01-23T17:09:00Z">
              <w:rPr>
                <w:lang w:val="en-US"/>
              </w:rPr>
            </w:rPrChange>
          </w:rPr>
          <w:t xml:space="preserve"> 5 </w:t>
        </w:r>
      </w:ins>
      <w:ins w:id="76" w:author="Okot" w:date="2020-01-23T17:10:00Z">
        <w:r>
          <w:t>podstawowych założeń projektowania obiektowego.</w:t>
        </w:r>
      </w:ins>
    </w:p>
    <w:p w14:paraId="0D9FFBA6" w14:textId="1EF27302" w:rsidR="00453AD7" w:rsidRDefault="00453AD7" w:rsidP="00705784">
      <w:pPr>
        <w:rPr>
          <w:ins w:id="77" w:author="Okot" w:date="2020-01-31T15:00:00Z"/>
          <w:lang w:val="en-US"/>
        </w:rPr>
      </w:pPr>
      <w:ins w:id="78" w:author="Okot" w:date="2020-01-30T14:06:00Z">
        <w:r w:rsidRPr="00453AD7">
          <w:rPr>
            <w:lang w:val="en-US"/>
            <w:rPrChange w:id="79" w:author="Okot" w:date="2020-01-30T14:07:00Z">
              <w:rPr/>
            </w:rPrChange>
          </w:rPr>
          <w:t>SRP – Single Responsibility Principle.</w:t>
        </w:r>
      </w:ins>
      <w:ins w:id="80" w:author="Okot" w:date="2020-01-30T14:07:00Z">
        <w:r w:rsidRPr="00453AD7">
          <w:rPr>
            <w:lang w:val="en-US"/>
            <w:rPrChange w:id="81" w:author="Okot" w:date="2020-01-30T14:07:00Z">
              <w:rPr/>
            </w:rPrChange>
          </w:rPr>
          <w:t xml:space="preserve"> J</w:t>
        </w:r>
        <w:r>
          <w:rPr>
            <w:lang w:val="en-US"/>
          </w:rPr>
          <w:t>edna z reguł SOLID.</w:t>
        </w:r>
      </w:ins>
    </w:p>
    <w:p w14:paraId="7B0ECCB0" w14:textId="52A5DE7E" w:rsidR="00CE43A3" w:rsidRPr="00665B34" w:rsidRDefault="00CE43A3" w:rsidP="00705784">
      <w:pPr>
        <w:rPr>
          <w:rPrChange w:id="82" w:author="Okot" w:date="2020-02-05T16:16:00Z">
            <w:rPr>
              <w:lang w:val="en-US"/>
            </w:rPr>
          </w:rPrChange>
        </w:rPr>
      </w:pPr>
      <w:ins w:id="83" w:author="Okot" w:date="2020-01-31T15:00:00Z">
        <w:r w:rsidRPr="00665B34">
          <w:rPr>
            <w:rPrChange w:id="84" w:author="Okot" w:date="2020-02-05T16:16:00Z">
              <w:rPr>
                <w:lang w:val="en-US"/>
              </w:rPr>
            </w:rPrChange>
          </w:rPr>
          <w:t xml:space="preserve">SSH – Secure Shell. </w:t>
        </w:r>
      </w:ins>
      <w:ins w:id="85" w:author="Okot" w:date="2020-01-31T15:01:00Z">
        <w:r w:rsidRPr="00665B34">
          <w:rPr>
            <w:rPrChange w:id="86" w:author="Okot" w:date="2020-02-05T16:16:00Z">
              <w:rPr>
                <w:lang w:val="en-US"/>
              </w:rPr>
            </w:rPrChange>
          </w:rPr>
          <w:t>Sieciowy protok</w:t>
        </w:r>
      </w:ins>
      <w:ins w:id="87" w:author="Okot" w:date="2020-01-31T15:02:00Z">
        <w:r w:rsidRPr="00665B34">
          <w:rPr>
            <w:rPrChange w:id="88" w:author="Okot" w:date="2020-02-05T16:16:00Z">
              <w:rPr>
                <w:lang w:val="en-US"/>
              </w:rPr>
            </w:rPrChange>
          </w:rPr>
          <w:t>ół komunikacyjny.</w:t>
        </w:r>
      </w:ins>
    </w:p>
    <w:p w14:paraId="107809D2" w14:textId="4C158B6E" w:rsidR="009E5B00" w:rsidRDefault="009E5B00" w:rsidP="00705784">
      <w:pPr>
        <w:rPr>
          <w:ins w:id="89" w:author="Okot" w:date="2020-01-30T14:09:00Z"/>
        </w:rPr>
      </w:pPr>
      <w:r w:rsidRPr="00665B34">
        <w:rPr>
          <w:rPrChange w:id="90"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1" w:author="Okot" w:date="2020-01-30T14:09:00Z">
        <w:r w:rsidRPr="00E7338A">
          <w:rPr>
            <w:lang w:val="en-US"/>
            <w:rPrChange w:id="92"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3" w:author="Okot" w:date="2019-03-31T13:57:00Z">
        <w:r w:rsidDel="00012FAD">
          <w:delText>.</w:delText>
        </w:r>
      </w:del>
      <w:r>
        <w:t xml:space="preserve"> </w:t>
      </w:r>
    </w:p>
    <w:p w14:paraId="6141183E" w14:textId="77777777" w:rsidR="00F01E40" w:rsidRDefault="00F01E40" w:rsidP="00705784">
      <w:pPr>
        <w:rPr>
          <w:ins w:id="94" w:author="Okot" w:date="2019-03-28T13:20:00Z"/>
        </w:rPr>
      </w:pPr>
      <w:r>
        <w:t xml:space="preserve">UNU – United Nations </w:t>
      </w:r>
      <w:del w:id="95" w:author="Okot" w:date="2019-03-28T13:21:00Z">
        <w:r w:rsidDel="00A317DB">
          <w:delText>Univesity</w:delText>
        </w:r>
      </w:del>
      <w:ins w:id="96" w:author="Okot" w:date="2019-03-28T13:21:00Z">
        <w:r w:rsidR="00A317DB">
          <w:t>University</w:t>
        </w:r>
      </w:ins>
      <w:r>
        <w:t>. Uniwersytet Organizacji Narodów Zjednoczonych</w:t>
      </w:r>
    </w:p>
    <w:p w14:paraId="194BDE50" w14:textId="77777777" w:rsidR="009501E5" w:rsidRDefault="009501E5" w:rsidP="00705784">
      <w:pPr>
        <w:rPr>
          <w:ins w:id="97" w:author="Okot" w:date="2020-01-31T15:05:00Z"/>
        </w:rPr>
      </w:pPr>
      <w:ins w:id="98" w:author="Okot" w:date="2019-03-28T13:20:00Z">
        <w:r w:rsidRPr="0055375F">
          <w:t xml:space="preserve">USDA </w:t>
        </w:r>
      </w:ins>
      <w:ins w:id="99" w:author="Okot" w:date="2019-03-28T13:21:00Z">
        <w:r w:rsidRPr="0055375F">
          <w:t>–</w:t>
        </w:r>
      </w:ins>
      <w:ins w:id="100" w:author="Okot" w:date="2019-03-28T13:20:00Z">
        <w:r w:rsidRPr="0055375F">
          <w:t xml:space="preserve"> </w:t>
        </w:r>
      </w:ins>
      <w:ins w:id="101" w:author="Okot" w:date="2019-03-28T13:21:00Z">
        <w:r w:rsidRPr="0055375F">
          <w:t xml:space="preserve">United States Department of Agriculture. </w:t>
        </w:r>
        <w:r w:rsidRPr="00B17FA7">
          <w:t>Departament Rolnictwa Stanów Zjednoczonych</w:t>
        </w:r>
      </w:ins>
    </w:p>
    <w:p w14:paraId="7A0068A0" w14:textId="44B4FBBD" w:rsidR="0079126C" w:rsidRPr="0055375F" w:rsidRDefault="0079126C" w:rsidP="00705784">
      <w:pPr>
        <w:rPr>
          <w:lang w:val="en-US"/>
          <w:rPrChange w:id="102" w:author="Okot" w:date="2020-03-24T11:36:00Z">
            <w:rPr/>
          </w:rPrChange>
        </w:rPr>
      </w:pPr>
      <w:ins w:id="103" w:author="Okot" w:date="2020-01-31T15:05:00Z">
        <w:r w:rsidRPr="0055375F">
          <w:rPr>
            <w:lang w:val="en-US"/>
            <w:rPrChange w:id="104" w:author="Okot" w:date="2020-03-24T11:36:00Z">
              <w:rPr/>
            </w:rPrChange>
          </w:rPr>
          <w:t xml:space="preserve">VPS </w:t>
        </w:r>
        <w:r w:rsidRPr="0055375F">
          <w:rPr>
            <w:lang w:val="en-US"/>
          </w:rPr>
          <w:t>–</w:t>
        </w:r>
        <w:r w:rsidRPr="0055375F">
          <w:rPr>
            <w:lang w:val="en-US"/>
            <w:rPrChange w:id="105" w:author="Okot" w:date="2020-03-24T11:36:00Z">
              <w:rPr/>
            </w:rPrChange>
          </w:rPr>
          <w:t xml:space="preserve"> V</w:t>
        </w:r>
        <w:r w:rsidRPr="0055375F">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55375F">
        <w:rPr>
          <w:rPrChange w:id="106" w:author="Okot" w:date="2020-03-24T11:3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7" w:name="_Toc35941886"/>
      <w:r>
        <w:lastRenderedPageBreak/>
        <w:t>spis treści</w:t>
      </w:r>
      <w:bookmarkEnd w:id="107"/>
    </w:p>
    <w:p w14:paraId="3D040EBF" w14:textId="77777777" w:rsidR="00021A57" w:rsidRPr="00021A57" w:rsidRDefault="00021A57" w:rsidP="00021A57"/>
    <w:p w14:paraId="25024D84" w14:textId="77777777" w:rsidR="008E0CED" w:rsidRPr="008E0CED" w:rsidRDefault="00EB7340">
      <w:pPr>
        <w:pStyle w:val="Spistreci3"/>
        <w:rPr>
          <w:ins w:id="108" w:author="Okot" w:date="2020-03-24T11:31:00Z"/>
          <w:sz w:val="24"/>
          <w:szCs w:val="24"/>
          <w:lang w:eastAsia="pl-PL"/>
          <w:rPrChange w:id="109" w:author="Okot" w:date="2020-03-24T11:32:00Z">
            <w:rPr>
              <w:ins w:id="110" w:author="Okot" w:date="2020-03-24T11:31:00Z"/>
              <w:rFonts w:asciiTheme="minorHAnsi" w:hAnsiTheme="minorHAnsi" w:cstheme="minorBidi"/>
              <w:sz w:val="22"/>
              <w:szCs w:val="22"/>
              <w:lang w:eastAsia="pl-PL"/>
            </w:rPr>
          </w:rPrChange>
        </w:rPr>
      </w:pPr>
      <w:r w:rsidRPr="00044E36">
        <w:rPr>
          <w:sz w:val="24"/>
          <w:szCs w:val="24"/>
        </w:rPr>
        <w:fldChar w:fldCharType="begin"/>
      </w:r>
      <w:r w:rsidRPr="008E0CED">
        <w:rPr>
          <w:sz w:val="24"/>
          <w:szCs w:val="24"/>
        </w:rPr>
        <w:instrText xml:space="preserve"> TOC \o "1-3" \h \z \u </w:instrText>
      </w:r>
      <w:r w:rsidRPr="00044E36">
        <w:rPr>
          <w:sz w:val="24"/>
          <w:szCs w:val="24"/>
          <w:rPrChange w:id="111" w:author="Okot" w:date="2020-03-24T11:32:00Z">
            <w:rPr>
              <w:rFonts w:eastAsia="Times New Roman"/>
              <w:noProof w:val="0"/>
              <w:sz w:val="24"/>
              <w:szCs w:val="24"/>
            </w:rPr>
          </w:rPrChange>
        </w:rPr>
        <w:fldChar w:fldCharType="separate"/>
      </w:r>
      <w:ins w:id="112" w:author="Okot" w:date="2020-03-24T11:31:00Z">
        <w:r w:rsidR="008E0CED" w:rsidRPr="008E0CED">
          <w:rPr>
            <w:rStyle w:val="Hipercze"/>
            <w:sz w:val="24"/>
            <w:szCs w:val="24"/>
            <w:rPrChange w:id="113" w:author="Okot" w:date="2020-03-24T11:32:00Z">
              <w:rPr>
                <w:rStyle w:val="Hipercze"/>
              </w:rPr>
            </w:rPrChange>
          </w:rPr>
          <w:fldChar w:fldCharType="begin"/>
        </w:r>
        <w:r w:rsidR="008E0CED" w:rsidRPr="008E0CED">
          <w:rPr>
            <w:rStyle w:val="Hipercze"/>
            <w:sz w:val="24"/>
            <w:szCs w:val="24"/>
            <w:rPrChange w:id="114" w:author="Okot" w:date="2020-03-24T11:32:00Z">
              <w:rPr>
                <w:rStyle w:val="Hipercze"/>
              </w:rPr>
            </w:rPrChange>
          </w:rPr>
          <w:instrText xml:space="preserve"> </w:instrText>
        </w:r>
        <w:r w:rsidR="008E0CED" w:rsidRPr="008E0CED">
          <w:rPr>
            <w:sz w:val="24"/>
            <w:szCs w:val="24"/>
            <w:rPrChange w:id="115" w:author="Okot" w:date="2020-03-24T11:32:00Z">
              <w:rPr/>
            </w:rPrChange>
          </w:rPr>
          <w:instrText>HYPERLINK \l "_Toc35941885"</w:instrText>
        </w:r>
        <w:r w:rsidR="008E0CED" w:rsidRPr="008E0CED">
          <w:rPr>
            <w:rStyle w:val="Hipercze"/>
            <w:sz w:val="24"/>
            <w:szCs w:val="24"/>
            <w:rPrChange w:id="116" w:author="Okot" w:date="2020-03-24T11:32:00Z">
              <w:rPr>
                <w:rStyle w:val="Hipercze"/>
              </w:rPr>
            </w:rPrChange>
          </w:rPr>
          <w:instrText xml:space="preserve"> </w:instrText>
        </w:r>
        <w:r w:rsidR="008E0CED" w:rsidRPr="008E0CED">
          <w:rPr>
            <w:rStyle w:val="Hipercze"/>
            <w:sz w:val="24"/>
            <w:szCs w:val="24"/>
            <w:rPrChange w:id="117" w:author="Okot" w:date="2020-03-24T11:32:00Z">
              <w:rPr>
                <w:rStyle w:val="Hipercze"/>
              </w:rPr>
            </w:rPrChange>
          </w:rPr>
          <w:fldChar w:fldCharType="separate"/>
        </w:r>
        <w:r w:rsidR="008E0CED" w:rsidRPr="008E0CED">
          <w:rPr>
            <w:rStyle w:val="Hipercze"/>
            <w:sz w:val="24"/>
            <w:szCs w:val="24"/>
            <w:rPrChange w:id="118" w:author="Okot" w:date="2020-03-24T11:32:00Z">
              <w:rPr>
                <w:rStyle w:val="Hipercze"/>
              </w:rPr>
            </w:rPrChange>
          </w:rPr>
          <w:t>wykaz użytych skrótów i ważniejszych oznaczeń</w:t>
        </w:r>
        <w:r w:rsidR="008E0CED" w:rsidRPr="008E0CED">
          <w:rPr>
            <w:webHidden/>
            <w:sz w:val="24"/>
            <w:szCs w:val="24"/>
            <w:rPrChange w:id="119" w:author="Okot" w:date="2020-03-24T11:32:00Z">
              <w:rPr>
                <w:webHidden/>
              </w:rPr>
            </w:rPrChange>
          </w:rPr>
          <w:tab/>
        </w:r>
        <w:r w:rsidR="008E0CED" w:rsidRPr="008E0CED">
          <w:rPr>
            <w:webHidden/>
            <w:sz w:val="24"/>
            <w:szCs w:val="24"/>
            <w:rPrChange w:id="120" w:author="Okot" w:date="2020-03-24T11:32:00Z">
              <w:rPr>
                <w:webHidden/>
              </w:rPr>
            </w:rPrChange>
          </w:rPr>
          <w:fldChar w:fldCharType="begin"/>
        </w:r>
        <w:r w:rsidR="008E0CED" w:rsidRPr="008E0CED">
          <w:rPr>
            <w:webHidden/>
            <w:sz w:val="24"/>
            <w:szCs w:val="24"/>
            <w:rPrChange w:id="121" w:author="Okot" w:date="2020-03-24T11:32:00Z">
              <w:rPr>
                <w:webHidden/>
              </w:rPr>
            </w:rPrChange>
          </w:rPr>
          <w:instrText xml:space="preserve"> PAGEREF _Toc35941885 \h </w:instrText>
        </w:r>
      </w:ins>
      <w:r w:rsidR="008E0CED" w:rsidRPr="008E0CED">
        <w:rPr>
          <w:webHidden/>
          <w:sz w:val="24"/>
          <w:szCs w:val="24"/>
          <w:rPrChange w:id="122" w:author="Okot" w:date="2020-03-24T11:32:00Z">
            <w:rPr>
              <w:webHidden/>
              <w:sz w:val="24"/>
              <w:szCs w:val="24"/>
            </w:rPr>
          </w:rPrChange>
        </w:rPr>
      </w:r>
      <w:r w:rsidR="008E0CED" w:rsidRPr="008E0CED">
        <w:rPr>
          <w:webHidden/>
          <w:sz w:val="24"/>
          <w:szCs w:val="24"/>
          <w:rPrChange w:id="123" w:author="Okot" w:date="2020-03-24T11:32:00Z">
            <w:rPr>
              <w:webHidden/>
            </w:rPr>
          </w:rPrChange>
        </w:rPr>
        <w:fldChar w:fldCharType="separate"/>
      </w:r>
      <w:ins w:id="124" w:author="Okot" w:date="2020-03-24T11:31:00Z">
        <w:r w:rsidR="008E0CED" w:rsidRPr="008E0CED">
          <w:rPr>
            <w:webHidden/>
            <w:sz w:val="24"/>
            <w:szCs w:val="24"/>
            <w:rPrChange w:id="125" w:author="Okot" w:date="2020-03-24T11:32:00Z">
              <w:rPr>
                <w:webHidden/>
              </w:rPr>
            </w:rPrChange>
          </w:rPr>
          <w:t>2</w:t>
        </w:r>
        <w:r w:rsidR="008E0CED" w:rsidRPr="008E0CED">
          <w:rPr>
            <w:webHidden/>
            <w:sz w:val="24"/>
            <w:szCs w:val="24"/>
            <w:rPrChange w:id="126" w:author="Okot" w:date="2020-03-24T11:32:00Z">
              <w:rPr>
                <w:webHidden/>
              </w:rPr>
            </w:rPrChange>
          </w:rPr>
          <w:fldChar w:fldCharType="end"/>
        </w:r>
        <w:r w:rsidR="008E0CED" w:rsidRPr="008E0CED">
          <w:rPr>
            <w:rStyle w:val="Hipercze"/>
            <w:sz w:val="24"/>
            <w:szCs w:val="24"/>
            <w:rPrChange w:id="127" w:author="Okot" w:date="2020-03-24T11:32:00Z">
              <w:rPr>
                <w:rStyle w:val="Hipercze"/>
              </w:rPr>
            </w:rPrChange>
          </w:rPr>
          <w:fldChar w:fldCharType="end"/>
        </w:r>
      </w:ins>
    </w:p>
    <w:p w14:paraId="646489DB" w14:textId="77777777" w:rsidR="008E0CED" w:rsidRPr="008E0CED" w:rsidRDefault="008E0CED">
      <w:pPr>
        <w:pStyle w:val="Spistreci3"/>
        <w:rPr>
          <w:ins w:id="128" w:author="Okot" w:date="2020-03-24T11:31:00Z"/>
          <w:sz w:val="24"/>
          <w:szCs w:val="24"/>
          <w:lang w:eastAsia="pl-PL"/>
          <w:rPrChange w:id="129" w:author="Okot" w:date="2020-03-24T11:32:00Z">
            <w:rPr>
              <w:ins w:id="130" w:author="Okot" w:date="2020-03-24T11:31:00Z"/>
              <w:rFonts w:asciiTheme="minorHAnsi" w:hAnsiTheme="minorHAnsi" w:cstheme="minorBidi"/>
              <w:sz w:val="22"/>
              <w:szCs w:val="22"/>
              <w:lang w:eastAsia="pl-PL"/>
            </w:rPr>
          </w:rPrChange>
        </w:rPr>
      </w:pPr>
      <w:ins w:id="131" w:author="Okot" w:date="2020-03-24T11:31:00Z">
        <w:r w:rsidRPr="008E0CED">
          <w:rPr>
            <w:rStyle w:val="Hipercze"/>
            <w:sz w:val="24"/>
            <w:szCs w:val="24"/>
            <w:rPrChange w:id="132" w:author="Okot" w:date="2020-03-24T11:32:00Z">
              <w:rPr>
                <w:rStyle w:val="Hipercze"/>
              </w:rPr>
            </w:rPrChange>
          </w:rPr>
          <w:fldChar w:fldCharType="begin"/>
        </w:r>
        <w:r w:rsidRPr="008E0CED">
          <w:rPr>
            <w:rStyle w:val="Hipercze"/>
            <w:sz w:val="24"/>
            <w:szCs w:val="24"/>
            <w:rPrChange w:id="133" w:author="Okot" w:date="2020-03-24T11:32:00Z">
              <w:rPr>
                <w:rStyle w:val="Hipercze"/>
              </w:rPr>
            </w:rPrChange>
          </w:rPr>
          <w:instrText xml:space="preserve"> </w:instrText>
        </w:r>
        <w:r w:rsidRPr="008E0CED">
          <w:rPr>
            <w:sz w:val="24"/>
            <w:szCs w:val="24"/>
            <w:rPrChange w:id="134" w:author="Okot" w:date="2020-03-24T11:32:00Z">
              <w:rPr/>
            </w:rPrChange>
          </w:rPr>
          <w:instrText>HYPERLINK \l "_Toc35941886"</w:instrText>
        </w:r>
        <w:r w:rsidRPr="008E0CED">
          <w:rPr>
            <w:rStyle w:val="Hipercze"/>
            <w:sz w:val="24"/>
            <w:szCs w:val="24"/>
            <w:rPrChange w:id="135" w:author="Okot" w:date="2020-03-24T11:32:00Z">
              <w:rPr>
                <w:rStyle w:val="Hipercze"/>
              </w:rPr>
            </w:rPrChange>
          </w:rPr>
          <w:instrText xml:space="preserve"> </w:instrText>
        </w:r>
        <w:r w:rsidRPr="008E0CED">
          <w:rPr>
            <w:rStyle w:val="Hipercze"/>
            <w:sz w:val="24"/>
            <w:szCs w:val="24"/>
            <w:rPrChange w:id="136" w:author="Okot" w:date="2020-03-24T11:32:00Z">
              <w:rPr>
                <w:rStyle w:val="Hipercze"/>
              </w:rPr>
            </w:rPrChange>
          </w:rPr>
          <w:fldChar w:fldCharType="separate"/>
        </w:r>
        <w:r w:rsidRPr="008E0CED">
          <w:rPr>
            <w:rStyle w:val="Hipercze"/>
            <w:sz w:val="24"/>
            <w:szCs w:val="24"/>
            <w:rPrChange w:id="137" w:author="Okot" w:date="2020-03-24T11:32:00Z">
              <w:rPr>
                <w:rStyle w:val="Hipercze"/>
              </w:rPr>
            </w:rPrChange>
          </w:rPr>
          <w:t>spis treści</w:t>
        </w:r>
        <w:r w:rsidRPr="008E0CED">
          <w:rPr>
            <w:webHidden/>
            <w:sz w:val="24"/>
            <w:szCs w:val="24"/>
            <w:rPrChange w:id="138" w:author="Okot" w:date="2020-03-24T11:32:00Z">
              <w:rPr>
                <w:webHidden/>
              </w:rPr>
            </w:rPrChange>
          </w:rPr>
          <w:tab/>
        </w:r>
        <w:r w:rsidRPr="008E0CED">
          <w:rPr>
            <w:webHidden/>
            <w:sz w:val="24"/>
            <w:szCs w:val="24"/>
            <w:rPrChange w:id="139" w:author="Okot" w:date="2020-03-24T11:32:00Z">
              <w:rPr>
                <w:webHidden/>
              </w:rPr>
            </w:rPrChange>
          </w:rPr>
          <w:fldChar w:fldCharType="begin"/>
        </w:r>
        <w:r w:rsidRPr="008E0CED">
          <w:rPr>
            <w:webHidden/>
            <w:sz w:val="24"/>
            <w:szCs w:val="24"/>
            <w:rPrChange w:id="140" w:author="Okot" w:date="2020-03-24T11:32:00Z">
              <w:rPr>
                <w:webHidden/>
              </w:rPr>
            </w:rPrChange>
          </w:rPr>
          <w:instrText xml:space="preserve"> PAGEREF _Toc35941886 \h </w:instrText>
        </w:r>
      </w:ins>
      <w:r w:rsidRPr="008E0CED">
        <w:rPr>
          <w:webHidden/>
          <w:sz w:val="24"/>
          <w:szCs w:val="24"/>
          <w:rPrChange w:id="141" w:author="Okot" w:date="2020-03-24T11:32:00Z">
            <w:rPr>
              <w:webHidden/>
              <w:sz w:val="24"/>
              <w:szCs w:val="24"/>
            </w:rPr>
          </w:rPrChange>
        </w:rPr>
      </w:r>
      <w:r w:rsidRPr="008E0CED">
        <w:rPr>
          <w:webHidden/>
          <w:sz w:val="24"/>
          <w:szCs w:val="24"/>
          <w:rPrChange w:id="142" w:author="Okot" w:date="2020-03-24T11:32:00Z">
            <w:rPr>
              <w:webHidden/>
            </w:rPr>
          </w:rPrChange>
        </w:rPr>
        <w:fldChar w:fldCharType="separate"/>
      </w:r>
      <w:ins w:id="143" w:author="Okot" w:date="2020-03-24T11:31:00Z">
        <w:r w:rsidRPr="008E0CED">
          <w:rPr>
            <w:webHidden/>
            <w:sz w:val="24"/>
            <w:szCs w:val="24"/>
            <w:rPrChange w:id="144" w:author="Okot" w:date="2020-03-24T11:32:00Z">
              <w:rPr>
                <w:webHidden/>
              </w:rPr>
            </w:rPrChange>
          </w:rPr>
          <w:t>4</w:t>
        </w:r>
        <w:r w:rsidRPr="008E0CED">
          <w:rPr>
            <w:webHidden/>
            <w:sz w:val="24"/>
            <w:szCs w:val="24"/>
            <w:rPrChange w:id="145" w:author="Okot" w:date="2020-03-24T11:32:00Z">
              <w:rPr>
                <w:webHidden/>
              </w:rPr>
            </w:rPrChange>
          </w:rPr>
          <w:fldChar w:fldCharType="end"/>
        </w:r>
        <w:r w:rsidRPr="008E0CED">
          <w:rPr>
            <w:rStyle w:val="Hipercze"/>
            <w:sz w:val="24"/>
            <w:szCs w:val="24"/>
            <w:rPrChange w:id="146" w:author="Okot" w:date="2020-03-24T11:32:00Z">
              <w:rPr>
                <w:rStyle w:val="Hipercze"/>
              </w:rPr>
            </w:rPrChange>
          </w:rPr>
          <w:fldChar w:fldCharType="end"/>
        </w:r>
      </w:ins>
    </w:p>
    <w:p w14:paraId="00098CA6" w14:textId="77777777" w:rsidR="008E0CED" w:rsidRPr="008E0CED" w:rsidRDefault="008E0CED">
      <w:pPr>
        <w:pStyle w:val="Spistreci1"/>
        <w:tabs>
          <w:tab w:val="right" w:pos="9061"/>
        </w:tabs>
        <w:rPr>
          <w:ins w:id="147" w:author="Okot" w:date="2020-03-24T11:31:00Z"/>
          <w:rFonts w:ascii="Times New Roman" w:eastAsiaTheme="minorEastAsia" w:hAnsi="Times New Roman" w:cs="Times New Roman"/>
          <w:b w:val="0"/>
          <w:bCs w:val="0"/>
          <w:caps w:val="0"/>
          <w:noProof/>
          <w:lang w:eastAsia="pl-PL"/>
          <w:rPrChange w:id="148" w:author="Okot" w:date="2020-03-24T11:32:00Z">
            <w:rPr>
              <w:ins w:id="149" w:author="Okot" w:date="2020-03-24T11:31:00Z"/>
              <w:rFonts w:asciiTheme="minorHAnsi" w:eastAsiaTheme="minorEastAsia" w:hAnsiTheme="minorHAnsi" w:cstheme="minorBidi"/>
              <w:b w:val="0"/>
              <w:bCs w:val="0"/>
              <w:caps w:val="0"/>
              <w:noProof/>
              <w:sz w:val="22"/>
              <w:szCs w:val="22"/>
              <w:lang w:eastAsia="pl-PL"/>
            </w:rPr>
          </w:rPrChange>
        </w:rPr>
      </w:pPr>
      <w:ins w:id="150" w:author="Okot" w:date="2020-03-24T11:31:00Z">
        <w:r w:rsidRPr="008E0CED">
          <w:rPr>
            <w:rStyle w:val="Hipercze"/>
            <w:rFonts w:ascii="Times New Roman" w:eastAsiaTheme="minorEastAsia" w:hAnsi="Times New Roman" w:cs="Times New Roman"/>
            <w:noProof/>
            <w:rPrChange w:id="1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52"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53" w:author="Okot" w:date="2020-03-24T11:32:00Z">
              <w:rPr>
                <w:noProof/>
              </w:rPr>
            </w:rPrChange>
          </w:rPr>
          <w:instrText>HYPERLINK \l "_Toc35941887"</w:instrText>
        </w:r>
        <w:r w:rsidRPr="008E0CED">
          <w:rPr>
            <w:rStyle w:val="Hipercze"/>
            <w:rFonts w:ascii="Times New Roman" w:eastAsiaTheme="minorEastAsia" w:hAnsi="Times New Roman" w:cs="Times New Roman"/>
            <w:noProof/>
            <w:rPrChange w:id="1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5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56" w:author="Okot" w:date="2020-03-24T11:32:00Z">
              <w:rPr>
                <w:rStyle w:val="Hipercze"/>
                <w:rFonts w:eastAsiaTheme="minorEastAsia"/>
                <w:noProof/>
              </w:rPr>
            </w:rPrChange>
          </w:rPr>
          <w:t>1. wstęp</w:t>
        </w:r>
        <w:r w:rsidRPr="008E0CED">
          <w:rPr>
            <w:rFonts w:ascii="Times New Roman" w:hAnsi="Times New Roman" w:cs="Times New Roman"/>
            <w:noProof/>
            <w:webHidden/>
            <w:rPrChange w:id="157" w:author="Okot" w:date="2020-03-24T11:32:00Z">
              <w:rPr>
                <w:noProof/>
                <w:webHidden/>
              </w:rPr>
            </w:rPrChange>
          </w:rPr>
          <w:tab/>
        </w:r>
        <w:r w:rsidRPr="008E0CED">
          <w:rPr>
            <w:rFonts w:ascii="Times New Roman" w:hAnsi="Times New Roman" w:cs="Times New Roman"/>
            <w:noProof/>
            <w:webHidden/>
            <w:rPrChange w:id="158" w:author="Okot" w:date="2020-03-24T11:32:00Z">
              <w:rPr>
                <w:noProof/>
                <w:webHidden/>
              </w:rPr>
            </w:rPrChange>
          </w:rPr>
          <w:fldChar w:fldCharType="begin"/>
        </w:r>
        <w:r w:rsidRPr="008E0CED">
          <w:rPr>
            <w:rFonts w:ascii="Times New Roman" w:hAnsi="Times New Roman" w:cs="Times New Roman"/>
            <w:noProof/>
            <w:webHidden/>
            <w:rPrChange w:id="159" w:author="Okot" w:date="2020-03-24T11:32:00Z">
              <w:rPr>
                <w:noProof/>
                <w:webHidden/>
              </w:rPr>
            </w:rPrChange>
          </w:rPr>
          <w:instrText xml:space="preserve"> PAGEREF _Toc35941887 \h </w:instrText>
        </w:r>
      </w:ins>
      <w:r w:rsidRPr="008E0CED">
        <w:rPr>
          <w:rFonts w:ascii="Times New Roman" w:hAnsi="Times New Roman" w:cs="Times New Roman"/>
          <w:noProof/>
          <w:webHidden/>
          <w:rPrChange w:id="160"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61" w:author="Okot" w:date="2020-03-24T11:32:00Z">
            <w:rPr>
              <w:noProof/>
              <w:webHidden/>
            </w:rPr>
          </w:rPrChange>
        </w:rPr>
        <w:fldChar w:fldCharType="separate"/>
      </w:r>
      <w:ins w:id="162" w:author="Okot" w:date="2020-03-24T11:31:00Z">
        <w:r w:rsidRPr="008E0CED">
          <w:rPr>
            <w:rFonts w:ascii="Times New Roman" w:hAnsi="Times New Roman" w:cs="Times New Roman"/>
            <w:noProof/>
            <w:webHidden/>
            <w:rPrChange w:id="163" w:author="Okot" w:date="2020-03-24T11:32:00Z">
              <w:rPr>
                <w:noProof/>
                <w:webHidden/>
              </w:rPr>
            </w:rPrChange>
          </w:rPr>
          <w:t>11</w:t>
        </w:r>
        <w:r w:rsidRPr="008E0CED">
          <w:rPr>
            <w:rFonts w:ascii="Times New Roman" w:hAnsi="Times New Roman" w:cs="Times New Roman"/>
            <w:noProof/>
            <w:webHidden/>
            <w:rPrChange w:id="164" w:author="Okot" w:date="2020-03-24T11:32:00Z">
              <w:rPr>
                <w:noProof/>
                <w:webHidden/>
              </w:rPr>
            </w:rPrChange>
          </w:rPr>
          <w:fldChar w:fldCharType="end"/>
        </w:r>
        <w:r w:rsidRPr="008E0CED">
          <w:rPr>
            <w:rStyle w:val="Hipercze"/>
            <w:rFonts w:ascii="Times New Roman" w:eastAsiaTheme="minorEastAsia" w:hAnsi="Times New Roman" w:cs="Times New Roman"/>
            <w:noProof/>
            <w:rPrChange w:id="165" w:author="Okot" w:date="2020-03-24T11:32:00Z">
              <w:rPr>
                <w:rStyle w:val="Hipercze"/>
                <w:rFonts w:eastAsiaTheme="minorEastAsia"/>
                <w:noProof/>
              </w:rPr>
            </w:rPrChange>
          </w:rPr>
          <w:fldChar w:fldCharType="end"/>
        </w:r>
      </w:ins>
    </w:p>
    <w:p w14:paraId="096579F9" w14:textId="77777777" w:rsidR="008E0CED" w:rsidRPr="008E0CED" w:rsidRDefault="008E0CED">
      <w:pPr>
        <w:pStyle w:val="Spistreci2"/>
        <w:tabs>
          <w:tab w:val="right" w:pos="9061"/>
        </w:tabs>
        <w:rPr>
          <w:ins w:id="166" w:author="Okot" w:date="2020-03-24T11:31:00Z"/>
          <w:rFonts w:ascii="Times New Roman" w:eastAsiaTheme="minorEastAsia" w:hAnsi="Times New Roman" w:cs="Times New Roman"/>
          <w:b w:val="0"/>
          <w:bCs w:val="0"/>
          <w:noProof/>
          <w:sz w:val="24"/>
          <w:szCs w:val="24"/>
          <w:lang w:eastAsia="pl-PL"/>
          <w:rPrChange w:id="167" w:author="Okot" w:date="2020-03-24T11:32:00Z">
            <w:rPr>
              <w:ins w:id="168" w:author="Okot" w:date="2020-03-24T11:31:00Z"/>
              <w:rFonts w:eastAsiaTheme="minorEastAsia" w:cstheme="minorBidi"/>
              <w:b w:val="0"/>
              <w:bCs w:val="0"/>
              <w:noProof/>
              <w:sz w:val="22"/>
              <w:szCs w:val="22"/>
              <w:lang w:eastAsia="pl-PL"/>
            </w:rPr>
          </w:rPrChange>
        </w:rPr>
      </w:pPr>
      <w:ins w:id="169" w:author="Okot" w:date="2020-03-24T11:31:00Z">
        <w:r w:rsidRPr="008E0CED">
          <w:rPr>
            <w:rStyle w:val="Hipercze"/>
            <w:rFonts w:ascii="Times New Roman" w:eastAsiaTheme="minorEastAsia" w:hAnsi="Times New Roman" w:cs="Times New Roman"/>
            <w:noProof/>
            <w:sz w:val="24"/>
            <w:szCs w:val="24"/>
            <w:rPrChange w:id="1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 w:author="Okot" w:date="2020-03-24T11:32:00Z">
              <w:rPr>
                <w:noProof/>
              </w:rPr>
            </w:rPrChange>
          </w:rPr>
          <w:instrText>HYPERLINK \l "_Toc35941888"</w:instrText>
        </w:r>
        <w:r w:rsidRPr="008E0CED">
          <w:rPr>
            <w:rStyle w:val="Hipercze"/>
            <w:rFonts w:ascii="Times New Roman" w:eastAsiaTheme="minorEastAsia" w:hAnsi="Times New Roman" w:cs="Times New Roman"/>
            <w:noProof/>
            <w:sz w:val="24"/>
            <w:szCs w:val="24"/>
            <w:rPrChange w:id="1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5" w:author="Okot" w:date="2020-03-24T11:32:00Z">
              <w:rPr>
                <w:rStyle w:val="Hipercze"/>
                <w:rFonts w:eastAsiaTheme="minorEastAsia"/>
                <w:noProof/>
              </w:rPr>
            </w:rPrChange>
          </w:rPr>
          <w:t>1.1. Wprowadzenie</w:t>
        </w:r>
        <w:r w:rsidRPr="008E0CED">
          <w:rPr>
            <w:rFonts w:ascii="Times New Roman" w:hAnsi="Times New Roman" w:cs="Times New Roman"/>
            <w:noProof/>
            <w:webHidden/>
            <w:sz w:val="24"/>
            <w:szCs w:val="24"/>
            <w:rPrChange w:id="176" w:author="Okot" w:date="2020-03-24T11:32:00Z">
              <w:rPr>
                <w:noProof/>
                <w:webHidden/>
              </w:rPr>
            </w:rPrChange>
          </w:rPr>
          <w:tab/>
        </w:r>
        <w:r w:rsidRPr="008E0CED">
          <w:rPr>
            <w:rFonts w:ascii="Times New Roman" w:hAnsi="Times New Roman" w:cs="Times New Roman"/>
            <w:noProof/>
            <w:webHidden/>
            <w:sz w:val="24"/>
            <w:szCs w:val="24"/>
            <w:rPrChange w:id="177" w:author="Okot" w:date="2020-03-24T11:32:00Z">
              <w:rPr>
                <w:noProof/>
                <w:webHidden/>
              </w:rPr>
            </w:rPrChange>
          </w:rPr>
          <w:fldChar w:fldCharType="begin"/>
        </w:r>
        <w:r w:rsidRPr="008E0CED">
          <w:rPr>
            <w:rFonts w:ascii="Times New Roman" w:hAnsi="Times New Roman" w:cs="Times New Roman"/>
            <w:noProof/>
            <w:webHidden/>
            <w:sz w:val="24"/>
            <w:szCs w:val="24"/>
            <w:rPrChange w:id="178" w:author="Okot" w:date="2020-03-24T11:32:00Z">
              <w:rPr>
                <w:noProof/>
                <w:webHidden/>
              </w:rPr>
            </w:rPrChange>
          </w:rPr>
          <w:instrText xml:space="preserve"> PAGEREF _Toc35941888 \h </w:instrText>
        </w:r>
      </w:ins>
      <w:r w:rsidRPr="008E0CED">
        <w:rPr>
          <w:rFonts w:ascii="Times New Roman" w:hAnsi="Times New Roman" w:cs="Times New Roman"/>
          <w:noProof/>
          <w:webHidden/>
          <w:sz w:val="24"/>
          <w:szCs w:val="24"/>
          <w:rPrChange w:id="1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0" w:author="Okot" w:date="2020-03-24T11:32:00Z">
            <w:rPr>
              <w:noProof/>
              <w:webHidden/>
            </w:rPr>
          </w:rPrChange>
        </w:rPr>
        <w:fldChar w:fldCharType="separate"/>
      </w:r>
      <w:ins w:id="181" w:author="Okot" w:date="2020-03-24T11:31:00Z">
        <w:r w:rsidRPr="008E0CED">
          <w:rPr>
            <w:rFonts w:ascii="Times New Roman" w:hAnsi="Times New Roman" w:cs="Times New Roman"/>
            <w:noProof/>
            <w:webHidden/>
            <w:sz w:val="24"/>
            <w:szCs w:val="24"/>
            <w:rPrChange w:id="182" w:author="Okot" w:date="2020-03-24T11:32:00Z">
              <w:rPr>
                <w:noProof/>
                <w:webHidden/>
              </w:rPr>
            </w:rPrChange>
          </w:rPr>
          <w:t>11</w:t>
        </w:r>
        <w:r w:rsidRPr="008E0CED">
          <w:rPr>
            <w:rFonts w:ascii="Times New Roman" w:hAnsi="Times New Roman" w:cs="Times New Roman"/>
            <w:noProof/>
            <w:webHidden/>
            <w:sz w:val="24"/>
            <w:szCs w:val="24"/>
            <w:rPrChange w:id="1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4" w:author="Okot" w:date="2020-03-24T11:32:00Z">
              <w:rPr>
                <w:rStyle w:val="Hipercze"/>
                <w:rFonts w:eastAsiaTheme="minorEastAsia"/>
                <w:noProof/>
              </w:rPr>
            </w:rPrChange>
          </w:rPr>
          <w:fldChar w:fldCharType="end"/>
        </w:r>
      </w:ins>
    </w:p>
    <w:p w14:paraId="15050BBE" w14:textId="77777777" w:rsidR="008E0CED" w:rsidRPr="008E0CED" w:rsidRDefault="008E0CED">
      <w:pPr>
        <w:pStyle w:val="Spistreci2"/>
        <w:tabs>
          <w:tab w:val="right" w:pos="9061"/>
        </w:tabs>
        <w:rPr>
          <w:ins w:id="185" w:author="Okot" w:date="2020-03-24T11:31:00Z"/>
          <w:rFonts w:ascii="Times New Roman" w:eastAsiaTheme="minorEastAsia" w:hAnsi="Times New Roman" w:cs="Times New Roman"/>
          <w:b w:val="0"/>
          <w:bCs w:val="0"/>
          <w:noProof/>
          <w:sz w:val="24"/>
          <w:szCs w:val="24"/>
          <w:lang w:eastAsia="pl-PL"/>
          <w:rPrChange w:id="186" w:author="Okot" w:date="2020-03-24T11:32:00Z">
            <w:rPr>
              <w:ins w:id="187" w:author="Okot" w:date="2020-03-24T11:31:00Z"/>
              <w:rFonts w:eastAsiaTheme="minorEastAsia" w:cstheme="minorBidi"/>
              <w:b w:val="0"/>
              <w:bCs w:val="0"/>
              <w:noProof/>
              <w:sz w:val="22"/>
              <w:szCs w:val="22"/>
              <w:lang w:eastAsia="pl-PL"/>
            </w:rPr>
          </w:rPrChange>
        </w:rPr>
      </w:pPr>
      <w:ins w:id="188" w:author="Okot" w:date="2020-03-24T11:31:00Z">
        <w:r w:rsidRPr="008E0CED">
          <w:rPr>
            <w:rStyle w:val="Hipercze"/>
            <w:rFonts w:ascii="Times New Roman" w:eastAsiaTheme="minorEastAsia" w:hAnsi="Times New Roman" w:cs="Times New Roman"/>
            <w:noProof/>
            <w:sz w:val="24"/>
            <w:szCs w:val="24"/>
            <w:rPrChange w:id="18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 w:author="Okot" w:date="2020-03-24T11:32:00Z">
              <w:rPr>
                <w:noProof/>
              </w:rPr>
            </w:rPrChange>
          </w:rPr>
          <w:instrText>HYPERLINK \l "_Toc35941889"</w:instrText>
        </w:r>
        <w:r w:rsidRPr="008E0CED">
          <w:rPr>
            <w:rStyle w:val="Hipercze"/>
            <w:rFonts w:ascii="Times New Roman" w:eastAsiaTheme="minorEastAsia" w:hAnsi="Times New Roman" w:cs="Times New Roman"/>
            <w:noProof/>
            <w:sz w:val="24"/>
            <w:szCs w:val="24"/>
            <w:rPrChange w:id="1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4" w:author="Okot" w:date="2020-03-24T11:32:00Z">
              <w:rPr>
                <w:rStyle w:val="Hipercze"/>
                <w:rFonts w:eastAsiaTheme="minorEastAsia"/>
                <w:noProof/>
              </w:rPr>
            </w:rPrChange>
          </w:rPr>
          <w:t>1.2. Cel i zakres pracy</w:t>
        </w:r>
        <w:r w:rsidRPr="008E0CED">
          <w:rPr>
            <w:rFonts w:ascii="Times New Roman" w:hAnsi="Times New Roman" w:cs="Times New Roman"/>
            <w:noProof/>
            <w:webHidden/>
            <w:sz w:val="24"/>
            <w:szCs w:val="24"/>
            <w:rPrChange w:id="195" w:author="Okot" w:date="2020-03-24T11:32:00Z">
              <w:rPr>
                <w:noProof/>
                <w:webHidden/>
              </w:rPr>
            </w:rPrChange>
          </w:rPr>
          <w:tab/>
        </w:r>
        <w:r w:rsidRPr="008E0CED">
          <w:rPr>
            <w:rFonts w:ascii="Times New Roman" w:hAnsi="Times New Roman" w:cs="Times New Roman"/>
            <w:noProof/>
            <w:webHidden/>
            <w:sz w:val="24"/>
            <w:szCs w:val="24"/>
            <w:rPrChange w:id="196" w:author="Okot" w:date="2020-03-24T11:32:00Z">
              <w:rPr>
                <w:noProof/>
                <w:webHidden/>
              </w:rPr>
            </w:rPrChange>
          </w:rPr>
          <w:fldChar w:fldCharType="begin"/>
        </w:r>
        <w:r w:rsidRPr="008E0CED">
          <w:rPr>
            <w:rFonts w:ascii="Times New Roman" w:hAnsi="Times New Roman" w:cs="Times New Roman"/>
            <w:noProof/>
            <w:webHidden/>
            <w:sz w:val="24"/>
            <w:szCs w:val="24"/>
            <w:rPrChange w:id="197" w:author="Okot" w:date="2020-03-24T11:32:00Z">
              <w:rPr>
                <w:noProof/>
                <w:webHidden/>
              </w:rPr>
            </w:rPrChange>
          </w:rPr>
          <w:instrText xml:space="preserve"> PAGEREF _Toc35941889 \h </w:instrText>
        </w:r>
      </w:ins>
      <w:r w:rsidRPr="008E0CED">
        <w:rPr>
          <w:rFonts w:ascii="Times New Roman" w:hAnsi="Times New Roman" w:cs="Times New Roman"/>
          <w:noProof/>
          <w:webHidden/>
          <w:sz w:val="24"/>
          <w:szCs w:val="24"/>
          <w:rPrChange w:id="1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9" w:author="Okot" w:date="2020-03-24T11:32:00Z">
            <w:rPr>
              <w:noProof/>
              <w:webHidden/>
            </w:rPr>
          </w:rPrChange>
        </w:rPr>
        <w:fldChar w:fldCharType="separate"/>
      </w:r>
      <w:ins w:id="200" w:author="Okot" w:date="2020-03-24T11:31:00Z">
        <w:r w:rsidRPr="008E0CED">
          <w:rPr>
            <w:rFonts w:ascii="Times New Roman" w:hAnsi="Times New Roman" w:cs="Times New Roman"/>
            <w:noProof/>
            <w:webHidden/>
            <w:sz w:val="24"/>
            <w:szCs w:val="24"/>
            <w:rPrChange w:id="201" w:author="Okot" w:date="2020-03-24T11:32:00Z">
              <w:rPr>
                <w:noProof/>
                <w:webHidden/>
              </w:rPr>
            </w:rPrChange>
          </w:rPr>
          <w:t>16</w:t>
        </w:r>
        <w:r w:rsidRPr="008E0CED">
          <w:rPr>
            <w:rFonts w:ascii="Times New Roman" w:hAnsi="Times New Roman" w:cs="Times New Roman"/>
            <w:noProof/>
            <w:webHidden/>
            <w:sz w:val="24"/>
            <w:szCs w:val="24"/>
            <w:rPrChange w:id="2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3" w:author="Okot" w:date="2020-03-24T11:32:00Z">
              <w:rPr>
                <w:rStyle w:val="Hipercze"/>
                <w:rFonts w:eastAsiaTheme="minorEastAsia"/>
                <w:noProof/>
              </w:rPr>
            </w:rPrChange>
          </w:rPr>
          <w:fldChar w:fldCharType="end"/>
        </w:r>
      </w:ins>
    </w:p>
    <w:p w14:paraId="7DA047B0" w14:textId="77777777" w:rsidR="008E0CED" w:rsidRPr="008E0CED" w:rsidRDefault="008E0CED">
      <w:pPr>
        <w:pStyle w:val="Spistreci1"/>
        <w:tabs>
          <w:tab w:val="right" w:pos="9061"/>
        </w:tabs>
        <w:rPr>
          <w:ins w:id="204" w:author="Okot" w:date="2020-03-24T11:31:00Z"/>
          <w:rFonts w:ascii="Times New Roman" w:eastAsiaTheme="minorEastAsia" w:hAnsi="Times New Roman" w:cs="Times New Roman"/>
          <w:b w:val="0"/>
          <w:bCs w:val="0"/>
          <w:caps w:val="0"/>
          <w:noProof/>
          <w:lang w:eastAsia="pl-PL"/>
          <w:rPrChange w:id="205" w:author="Okot" w:date="2020-03-24T11:32:00Z">
            <w:rPr>
              <w:ins w:id="206" w:author="Okot" w:date="2020-03-24T11:31:00Z"/>
              <w:rFonts w:asciiTheme="minorHAnsi" w:eastAsiaTheme="minorEastAsia" w:hAnsiTheme="minorHAnsi" w:cstheme="minorBidi"/>
              <w:b w:val="0"/>
              <w:bCs w:val="0"/>
              <w:caps w:val="0"/>
              <w:noProof/>
              <w:sz w:val="22"/>
              <w:szCs w:val="22"/>
              <w:lang w:eastAsia="pl-PL"/>
            </w:rPr>
          </w:rPrChange>
        </w:rPr>
      </w:pPr>
      <w:ins w:id="207" w:author="Okot" w:date="2020-03-24T11:31:00Z">
        <w:r w:rsidRPr="008E0CED">
          <w:rPr>
            <w:rStyle w:val="Hipercze"/>
            <w:rFonts w:ascii="Times New Roman" w:eastAsiaTheme="minorEastAsia" w:hAnsi="Times New Roman" w:cs="Times New Roman"/>
            <w:noProof/>
            <w:rPrChange w:id="2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09"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10" w:author="Okot" w:date="2020-03-24T11:32:00Z">
              <w:rPr>
                <w:noProof/>
              </w:rPr>
            </w:rPrChange>
          </w:rPr>
          <w:instrText>HYPERLINK \l "_Toc35941890"</w:instrText>
        </w:r>
        <w:r w:rsidRPr="008E0CED">
          <w:rPr>
            <w:rStyle w:val="Hipercze"/>
            <w:rFonts w:ascii="Times New Roman" w:eastAsiaTheme="minorEastAsia" w:hAnsi="Times New Roman" w:cs="Times New Roman"/>
            <w:noProof/>
            <w:rPrChange w:id="2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13" w:author="Okot" w:date="2020-03-24T11:32:00Z">
              <w:rPr>
                <w:rStyle w:val="Hipercze"/>
                <w:rFonts w:eastAsiaTheme="minorEastAsia"/>
                <w:noProof/>
              </w:rPr>
            </w:rPrChange>
          </w:rPr>
          <w:t>2. analiza dziedziny</w:t>
        </w:r>
        <w:r w:rsidRPr="008E0CED">
          <w:rPr>
            <w:rFonts w:ascii="Times New Roman" w:hAnsi="Times New Roman" w:cs="Times New Roman"/>
            <w:noProof/>
            <w:webHidden/>
            <w:rPrChange w:id="214" w:author="Okot" w:date="2020-03-24T11:32:00Z">
              <w:rPr>
                <w:noProof/>
                <w:webHidden/>
              </w:rPr>
            </w:rPrChange>
          </w:rPr>
          <w:tab/>
        </w:r>
        <w:r w:rsidRPr="008E0CED">
          <w:rPr>
            <w:rFonts w:ascii="Times New Roman" w:hAnsi="Times New Roman" w:cs="Times New Roman"/>
            <w:noProof/>
            <w:webHidden/>
            <w:rPrChange w:id="215" w:author="Okot" w:date="2020-03-24T11:32:00Z">
              <w:rPr>
                <w:noProof/>
                <w:webHidden/>
              </w:rPr>
            </w:rPrChange>
          </w:rPr>
          <w:fldChar w:fldCharType="begin"/>
        </w:r>
        <w:r w:rsidRPr="008E0CED">
          <w:rPr>
            <w:rFonts w:ascii="Times New Roman" w:hAnsi="Times New Roman" w:cs="Times New Roman"/>
            <w:noProof/>
            <w:webHidden/>
            <w:rPrChange w:id="216" w:author="Okot" w:date="2020-03-24T11:32:00Z">
              <w:rPr>
                <w:noProof/>
                <w:webHidden/>
              </w:rPr>
            </w:rPrChange>
          </w:rPr>
          <w:instrText xml:space="preserve"> PAGEREF _Toc35941890 \h </w:instrText>
        </w:r>
      </w:ins>
      <w:r w:rsidRPr="008E0CED">
        <w:rPr>
          <w:rFonts w:ascii="Times New Roman" w:hAnsi="Times New Roman" w:cs="Times New Roman"/>
          <w:noProof/>
          <w:webHidden/>
          <w:rPrChange w:id="217"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18" w:author="Okot" w:date="2020-03-24T11:32:00Z">
            <w:rPr>
              <w:noProof/>
              <w:webHidden/>
            </w:rPr>
          </w:rPrChange>
        </w:rPr>
        <w:fldChar w:fldCharType="separate"/>
      </w:r>
      <w:ins w:id="219" w:author="Okot" w:date="2020-03-24T11:31:00Z">
        <w:r w:rsidRPr="008E0CED">
          <w:rPr>
            <w:rFonts w:ascii="Times New Roman" w:hAnsi="Times New Roman" w:cs="Times New Roman"/>
            <w:noProof/>
            <w:webHidden/>
            <w:rPrChange w:id="220" w:author="Okot" w:date="2020-03-24T11:32:00Z">
              <w:rPr>
                <w:noProof/>
                <w:webHidden/>
              </w:rPr>
            </w:rPrChange>
          </w:rPr>
          <w:t>18</w:t>
        </w:r>
        <w:r w:rsidRPr="008E0CED">
          <w:rPr>
            <w:rFonts w:ascii="Times New Roman" w:hAnsi="Times New Roman" w:cs="Times New Roman"/>
            <w:noProof/>
            <w:webHidden/>
            <w:rPrChange w:id="221" w:author="Okot" w:date="2020-03-24T11:32:00Z">
              <w:rPr>
                <w:noProof/>
                <w:webHidden/>
              </w:rPr>
            </w:rPrChange>
          </w:rPr>
          <w:fldChar w:fldCharType="end"/>
        </w:r>
        <w:r w:rsidRPr="008E0CED">
          <w:rPr>
            <w:rStyle w:val="Hipercze"/>
            <w:rFonts w:ascii="Times New Roman" w:eastAsiaTheme="minorEastAsia" w:hAnsi="Times New Roman" w:cs="Times New Roman"/>
            <w:noProof/>
            <w:rPrChange w:id="222" w:author="Okot" w:date="2020-03-24T11:32:00Z">
              <w:rPr>
                <w:rStyle w:val="Hipercze"/>
                <w:rFonts w:eastAsiaTheme="minorEastAsia"/>
                <w:noProof/>
              </w:rPr>
            </w:rPrChange>
          </w:rPr>
          <w:fldChar w:fldCharType="end"/>
        </w:r>
      </w:ins>
    </w:p>
    <w:p w14:paraId="08EB2684" w14:textId="77777777" w:rsidR="008E0CED" w:rsidRPr="008E0CED" w:rsidRDefault="008E0CED">
      <w:pPr>
        <w:pStyle w:val="Spistreci2"/>
        <w:tabs>
          <w:tab w:val="right" w:pos="9061"/>
        </w:tabs>
        <w:rPr>
          <w:ins w:id="223" w:author="Okot" w:date="2020-03-24T11:31:00Z"/>
          <w:rFonts w:ascii="Times New Roman" w:eastAsiaTheme="minorEastAsia" w:hAnsi="Times New Roman" w:cs="Times New Roman"/>
          <w:b w:val="0"/>
          <w:bCs w:val="0"/>
          <w:noProof/>
          <w:sz w:val="24"/>
          <w:szCs w:val="24"/>
          <w:lang w:eastAsia="pl-PL"/>
          <w:rPrChange w:id="224" w:author="Okot" w:date="2020-03-24T11:32:00Z">
            <w:rPr>
              <w:ins w:id="225" w:author="Okot" w:date="2020-03-24T11:31:00Z"/>
              <w:rFonts w:eastAsiaTheme="minorEastAsia" w:cstheme="minorBidi"/>
              <w:b w:val="0"/>
              <w:bCs w:val="0"/>
              <w:noProof/>
              <w:sz w:val="22"/>
              <w:szCs w:val="22"/>
              <w:lang w:eastAsia="pl-PL"/>
            </w:rPr>
          </w:rPrChange>
        </w:rPr>
      </w:pPr>
      <w:ins w:id="226" w:author="Okot" w:date="2020-03-24T11:31:00Z">
        <w:r w:rsidRPr="008E0CED">
          <w:rPr>
            <w:rStyle w:val="Hipercze"/>
            <w:rFonts w:ascii="Times New Roman" w:eastAsiaTheme="minorEastAsia" w:hAnsi="Times New Roman" w:cs="Times New Roman"/>
            <w:noProof/>
            <w:sz w:val="24"/>
            <w:szCs w:val="24"/>
            <w:rPrChange w:id="22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 w:author="Okot" w:date="2020-03-24T11:32:00Z">
              <w:rPr>
                <w:noProof/>
              </w:rPr>
            </w:rPrChange>
          </w:rPr>
          <w:instrText>HYPERLINK \l "_Toc35941891"</w:instrText>
        </w:r>
        <w:r w:rsidRPr="008E0CED">
          <w:rPr>
            <w:rStyle w:val="Hipercze"/>
            <w:rFonts w:ascii="Times New Roman" w:eastAsiaTheme="minorEastAsia" w:hAnsi="Times New Roman" w:cs="Times New Roman"/>
            <w:noProof/>
            <w:sz w:val="24"/>
            <w:szCs w:val="24"/>
            <w:rPrChange w:id="23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2" w:author="Okot" w:date="2020-03-24T11:32:00Z">
              <w:rPr>
                <w:rStyle w:val="Hipercze"/>
                <w:rFonts w:eastAsiaTheme="minorEastAsia"/>
                <w:noProof/>
              </w:rPr>
            </w:rPrChange>
          </w:rPr>
          <w:t>2.1. Aby żyć trzeba jeść – wstęp do żywienia człowieka</w:t>
        </w:r>
        <w:r w:rsidRPr="008E0CED">
          <w:rPr>
            <w:rFonts w:ascii="Times New Roman" w:hAnsi="Times New Roman" w:cs="Times New Roman"/>
            <w:noProof/>
            <w:webHidden/>
            <w:sz w:val="24"/>
            <w:szCs w:val="24"/>
            <w:rPrChange w:id="233" w:author="Okot" w:date="2020-03-24T11:32:00Z">
              <w:rPr>
                <w:noProof/>
                <w:webHidden/>
              </w:rPr>
            </w:rPrChange>
          </w:rPr>
          <w:tab/>
        </w:r>
        <w:r w:rsidRPr="008E0CED">
          <w:rPr>
            <w:rFonts w:ascii="Times New Roman" w:hAnsi="Times New Roman" w:cs="Times New Roman"/>
            <w:noProof/>
            <w:webHidden/>
            <w:sz w:val="24"/>
            <w:szCs w:val="24"/>
            <w:rPrChange w:id="234" w:author="Okot" w:date="2020-03-24T11:32:00Z">
              <w:rPr>
                <w:noProof/>
                <w:webHidden/>
              </w:rPr>
            </w:rPrChange>
          </w:rPr>
          <w:fldChar w:fldCharType="begin"/>
        </w:r>
        <w:r w:rsidRPr="008E0CED">
          <w:rPr>
            <w:rFonts w:ascii="Times New Roman" w:hAnsi="Times New Roman" w:cs="Times New Roman"/>
            <w:noProof/>
            <w:webHidden/>
            <w:sz w:val="24"/>
            <w:szCs w:val="24"/>
            <w:rPrChange w:id="235" w:author="Okot" w:date="2020-03-24T11:32:00Z">
              <w:rPr>
                <w:noProof/>
                <w:webHidden/>
              </w:rPr>
            </w:rPrChange>
          </w:rPr>
          <w:instrText xml:space="preserve"> PAGEREF _Toc35941891 \h </w:instrText>
        </w:r>
      </w:ins>
      <w:r w:rsidRPr="008E0CED">
        <w:rPr>
          <w:rFonts w:ascii="Times New Roman" w:hAnsi="Times New Roman" w:cs="Times New Roman"/>
          <w:noProof/>
          <w:webHidden/>
          <w:sz w:val="24"/>
          <w:szCs w:val="24"/>
          <w:rPrChange w:id="23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7" w:author="Okot" w:date="2020-03-24T11:32:00Z">
            <w:rPr>
              <w:noProof/>
              <w:webHidden/>
            </w:rPr>
          </w:rPrChange>
        </w:rPr>
        <w:fldChar w:fldCharType="separate"/>
      </w:r>
      <w:ins w:id="238" w:author="Okot" w:date="2020-03-24T11:31:00Z">
        <w:r w:rsidRPr="008E0CED">
          <w:rPr>
            <w:rFonts w:ascii="Times New Roman" w:hAnsi="Times New Roman" w:cs="Times New Roman"/>
            <w:noProof/>
            <w:webHidden/>
            <w:sz w:val="24"/>
            <w:szCs w:val="24"/>
            <w:rPrChange w:id="239" w:author="Okot" w:date="2020-03-24T11:32:00Z">
              <w:rPr>
                <w:noProof/>
                <w:webHidden/>
              </w:rPr>
            </w:rPrChange>
          </w:rPr>
          <w:t>18</w:t>
        </w:r>
        <w:r w:rsidRPr="008E0CED">
          <w:rPr>
            <w:rFonts w:ascii="Times New Roman" w:hAnsi="Times New Roman" w:cs="Times New Roman"/>
            <w:noProof/>
            <w:webHidden/>
            <w:sz w:val="24"/>
            <w:szCs w:val="24"/>
            <w:rPrChange w:id="24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1" w:author="Okot" w:date="2020-03-24T11:32:00Z">
              <w:rPr>
                <w:rStyle w:val="Hipercze"/>
                <w:rFonts w:eastAsiaTheme="minorEastAsia"/>
                <w:noProof/>
              </w:rPr>
            </w:rPrChange>
          </w:rPr>
          <w:fldChar w:fldCharType="end"/>
        </w:r>
      </w:ins>
    </w:p>
    <w:p w14:paraId="403155DE" w14:textId="4BFAAE58" w:rsidR="008E0CED" w:rsidRPr="008E0CED" w:rsidRDefault="008E0CED">
      <w:pPr>
        <w:pStyle w:val="Spistreci2"/>
        <w:tabs>
          <w:tab w:val="right" w:pos="9061"/>
        </w:tabs>
        <w:rPr>
          <w:ins w:id="242" w:author="Okot" w:date="2020-03-24T11:31:00Z"/>
          <w:rFonts w:ascii="Times New Roman" w:eastAsiaTheme="minorEastAsia" w:hAnsi="Times New Roman" w:cs="Times New Roman"/>
          <w:b w:val="0"/>
          <w:bCs w:val="0"/>
          <w:noProof/>
          <w:sz w:val="24"/>
          <w:szCs w:val="24"/>
          <w:lang w:eastAsia="pl-PL"/>
          <w:rPrChange w:id="243" w:author="Okot" w:date="2020-03-24T11:32:00Z">
            <w:rPr>
              <w:ins w:id="244" w:author="Okot" w:date="2020-03-24T11:31:00Z"/>
              <w:rFonts w:eastAsiaTheme="minorEastAsia" w:cstheme="minorBidi"/>
              <w:b w:val="0"/>
              <w:bCs w:val="0"/>
              <w:noProof/>
              <w:sz w:val="22"/>
              <w:szCs w:val="22"/>
              <w:lang w:eastAsia="pl-PL"/>
            </w:rPr>
          </w:rPrChange>
        </w:rPr>
      </w:pPr>
      <w:ins w:id="245" w:author="Okot" w:date="2020-03-24T11:31:00Z">
        <w:r w:rsidRPr="008E0CED">
          <w:rPr>
            <w:rStyle w:val="Hipercze"/>
            <w:rFonts w:ascii="Times New Roman" w:eastAsiaTheme="minorEastAsia" w:hAnsi="Times New Roman" w:cs="Times New Roman"/>
            <w:noProof/>
            <w:sz w:val="24"/>
            <w:szCs w:val="24"/>
            <w:rPrChange w:id="24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 w:author="Okot" w:date="2020-03-24T11:32:00Z">
              <w:rPr>
                <w:noProof/>
              </w:rPr>
            </w:rPrChange>
          </w:rPr>
          <w:instrText>HYPERLINK \l "_Toc35941892"</w:instrText>
        </w:r>
        <w:r w:rsidRPr="008E0CED">
          <w:rPr>
            <w:rStyle w:val="Hipercze"/>
            <w:rFonts w:ascii="Times New Roman" w:eastAsiaTheme="minorEastAsia" w:hAnsi="Times New Roman" w:cs="Times New Roman"/>
            <w:noProof/>
            <w:sz w:val="24"/>
            <w:szCs w:val="24"/>
            <w:rPrChange w:id="24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 Energia</w:t>
        </w:r>
        <w:r w:rsidRPr="008E0CED">
          <w:rPr>
            <w:rFonts w:ascii="Times New Roman" w:hAnsi="Times New Roman" w:cs="Times New Roman"/>
            <w:noProof/>
            <w:webHidden/>
            <w:sz w:val="24"/>
            <w:szCs w:val="24"/>
            <w:rPrChange w:id="251" w:author="Okot" w:date="2020-03-24T11:32:00Z">
              <w:rPr>
                <w:noProof/>
                <w:webHidden/>
              </w:rPr>
            </w:rPrChange>
          </w:rPr>
          <w:tab/>
        </w:r>
        <w:r w:rsidRPr="008E0CED">
          <w:rPr>
            <w:rFonts w:ascii="Times New Roman" w:hAnsi="Times New Roman" w:cs="Times New Roman"/>
            <w:noProof/>
            <w:webHidden/>
            <w:sz w:val="24"/>
            <w:szCs w:val="24"/>
            <w:rPrChange w:id="252" w:author="Okot" w:date="2020-03-24T11:32:00Z">
              <w:rPr>
                <w:noProof/>
                <w:webHidden/>
              </w:rPr>
            </w:rPrChange>
          </w:rPr>
          <w:fldChar w:fldCharType="begin"/>
        </w:r>
        <w:r w:rsidRPr="008E0CED">
          <w:rPr>
            <w:rFonts w:ascii="Times New Roman" w:hAnsi="Times New Roman" w:cs="Times New Roman"/>
            <w:noProof/>
            <w:webHidden/>
            <w:sz w:val="24"/>
            <w:szCs w:val="24"/>
            <w:rPrChange w:id="253" w:author="Okot" w:date="2020-03-24T11:32:00Z">
              <w:rPr>
                <w:noProof/>
                <w:webHidden/>
              </w:rPr>
            </w:rPrChange>
          </w:rPr>
          <w:instrText xml:space="preserve"> PAGEREF _Toc35941892 \h </w:instrText>
        </w:r>
      </w:ins>
      <w:r w:rsidRPr="008E0CED">
        <w:rPr>
          <w:rFonts w:ascii="Times New Roman" w:hAnsi="Times New Roman" w:cs="Times New Roman"/>
          <w:noProof/>
          <w:webHidden/>
          <w:sz w:val="24"/>
          <w:szCs w:val="24"/>
          <w:rPrChange w:id="2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5" w:author="Okot" w:date="2020-03-24T11:32:00Z">
            <w:rPr>
              <w:noProof/>
              <w:webHidden/>
            </w:rPr>
          </w:rPrChange>
        </w:rPr>
        <w:fldChar w:fldCharType="separate"/>
      </w:r>
      <w:ins w:id="256" w:author="Okot" w:date="2020-03-24T11:31:00Z">
        <w:r w:rsidRPr="008E0CED">
          <w:rPr>
            <w:rFonts w:ascii="Times New Roman" w:hAnsi="Times New Roman" w:cs="Times New Roman"/>
            <w:noProof/>
            <w:webHidden/>
            <w:sz w:val="24"/>
            <w:szCs w:val="24"/>
            <w:rPrChange w:id="257" w:author="Okot" w:date="2020-03-24T11:32:00Z">
              <w:rPr>
                <w:noProof/>
                <w:webHidden/>
              </w:rPr>
            </w:rPrChange>
          </w:rPr>
          <w:t>18</w:t>
        </w:r>
        <w:r w:rsidRPr="008E0CED">
          <w:rPr>
            <w:rFonts w:ascii="Times New Roman" w:hAnsi="Times New Roman" w:cs="Times New Roman"/>
            <w:noProof/>
            <w:webHidden/>
            <w:sz w:val="24"/>
            <w:szCs w:val="24"/>
            <w:rPrChange w:id="2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 w:author="Okot" w:date="2020-03-24T11:32:00Z">
              <w:rPr>
                <w:rStyle w:val="Hipercze"/>
                <w:rFonts w:eastAsiaTheme="minorEastAsia"/>
                <w:noProof/>
              </w:rPr>
            </w:rPrChange>
          </w:rPr>
          <w:fldChar w:fldCharType="end"/>
        </w:r>
      </w:ins>
    </w:p>
    <w:p w14:paraId="3FB7FD2A" w14:textId="77777777" w:rsidR="008E0CED" w:rsidRPr="008E0CED" w:rsidRDefault="008E0CED">
      <w:pPr>
        <w:pStyle w:val="Spistreci2"/>
        <w:tabs>
          <w:tab w:val="right" w:pos="9061"/>
        </w:tabs>
        <w:rPr>
          <w:ins w:id="260" w:author="Okot" w:date="2020-03-24T11:31:00Z"/>
          <w:rFonts w:ascii="Times New Roman" w:eastAsiaTheme="minorEastAsia" w:hAnsi="Times New Roman" w:cs="Times New Roman"/>
          <w:b w:val="0"/>
          <w:bCs w:val="0"/>
          <w:noProof/>
          <w:sz w:val="24"/>
          <w:szCs w:val="24"/>
          <w:lang w:eastAsia="pl-PL"/>
          <w:rPrChange w:id="261" w:author="Okot" w:date="2020-03-24T11:32:00Z">
            <w:rPr>
              <w:ins w:id="262" w:author="Okot" w:date="2020-03-24T11:31:00Z"/>
              <w:rFonts w:eastAsiaTheme="minorEastAsia" w:cstheme="minorBidi"/>
              <w:b w:val="0"/>
              <w:bCs w:val="0"/>
              <w:noProof/>
              <w:sz w:val="22"/>
              <w:szCs w:val="22"/>
              <w:lang w:eastAsia="pl-PL"/>
            </w:rPr>
          </w:rPrChange>
        </w:rPr>
      </w:pPr>
      <w:ins w:id="263" w:author="Okot" w:date="2020-03-24T11:31:00Z">
        <w:r w:rsidRPr="008E0CED">
          <w:rPr>
            <w:rStyle w:val="Hipercze"/>
            <w:rFonts w:ascii="Times New Roman" w:eastAsiaTheme="minorEastAsia" w:hAnsi="Times New Roman" w:cs="Times New Roman"/>
            <w:noProof/>
            <w:sz w:val="24"/>
            <w:szCs w:val="24"/>
            <w:rPrChange w:id="2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6" w:author="Okot" w:date="2020-03-24T11:32:00Z">
              <w:rPr>
                <w:noProof/>
              </w:rPr>
            </w:rPrChange>
          </w:rPr>
          <w:instrText>HYPERLINK \l "_Toc35941893"</w:instrText>
        </w:r>
        <w:r w:rsidRPr="008E0CED">
          <w:rPr>
            <w:rStyle w:val="Hipercze"/>
            <w:rFonts w:ascii="Times New Roman" w:eastAsiaTheme="minorEastAsia" w:hAnsi="Times New Roman" w:cs="Times New Roman"/>
            <w:noProof/>
            <w:sz w:val="24"/>
            <w:szCs w:val="24"/>
            <w:rPrChange w:id="2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9" w:author="Okot" w:date="2020-03-24T11:32:00Z">
              <w:rPr>
                <w:rStyle w:val="Hipercze"/>
                <w:rFonts w:eastAsiaTheme="minorEastAsia"/>
                <w:noProof/>
              </w:rPr>
            </w:rPrChange>
          </w:rPr>
          <w:t>2.1.2. Ocena masy ciała</w:t>
        </w:r>
        <w:r w:rsidRPr="008E0CED">
          <w:rPr>
            <w:rFonts w:ascii="Times New Roman" w:hAnsi="Times New Roman" w:cs="Times New Roman"/>
            <w:noProof/>
            <w:webHidden/>
            <w:sz w:val="24"/>
            <w:szCs w:val="24"/>
            <w:rPrChange w:id="270" w:author="Okot" w:date="2020-03-24T11:32:00Z">
              <w:rPr>
                <w:noProof/>
                <w:webHidden/>
              </w:rPr>
            </w:rPrChange>
          </w:rPr>
          <w:tab/>
        </w:r>
        <w:r w:rsidRPr="008E0CED">
          <w:rPr>
            <w:rFonts w:ascii="Times New Roman" w:hAnsi="Times New Roman" w:cs="Times New Roman"/>
            <w:noProof/>
            <w:webHidden/>
            <w:sz w:val="24"/>
            <w:szCs w:val="24"/>
            <w:rPrChange w:id="271" w:author="Okot" w:date="2020-03-24T11:32:00Z">
              <w:rPr>
                <w:noProof/>
                <w:webHidden/>
              </w:rPr>
            </w:rPrChange>
          </w:rPr>
          <w:fldChar w:fldCharType="begin"/>
        </w:r>
        <w:r w:rsidRPr="008E0CED">
          <w:rPr>
            <w:rFonts w:ascii="Times New Roman" w:hAnsi="Times New Roman" w:cs="Times New Roman"/>
            <w:noProof/>
            <w:webHidden/>
            <w:sz w:val="24"/>
            <w:szCs w:val="24"/>
            <w:rPrChange w:id="272" w:author="Okot" w:date="2020-03-24T11:32:00Z">
              <w:rPr>
                <w:noProof/>
                <w:webHidden/>
              </w:rPr>
            </w:rPrChange>
          </w:rPr>
          <w:instrText xml:space="preserve"> PAGEREF _Toc35941893 \h </w:instrText>
        </w:r>
      </w:ins>
      <w:r w:rsidRPr="008E0CED">
        <w:rPr>
          <w:rFonts w:ascii="Times New Roman" w:hAnsi="Times New Roman" w:cs="Times New Roman"/>
          <w:noProof/>
          <w:webHidden/>
          <w:sz w:val="24"/>
          <w:szCs w:val="24"/>
          <w:rPrChange w:id="2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74" w:author="Okot" w:date="2020-03-24T11:32:00Z">
            <w:rPr>
              <w:noProof/>
              <w:webHidden/>
            </w:rPr>
          </w:rPrChange>
        </w:rPr>
        <w:fldChar w:fldCharType="separate"/>
      </w:r>
      <w:ins w:id="275" w:author="Okot" w:date="2020-03-24T11:31:00Z">
        <w:r w:rsidRPr="008E0CED">
          <w:rPr>
            <w:rFonts w:ascii="Times New Roman" w:hAnsi="Times New Roman" w:cs="Times New Roman"/>
            <w:noProof/>
            <w:webHidden/>
            <w:sz w:val="24"/>
            <w:szCs w:val="24"/>
            <w:rPrChange w:id="276" w:author="Okot" w:date="2020-03-24T11:32:00Z">
              <w:rPr>
                <w:noProof/>
                <w:webHidden/>
              </w:rPr>
            </w:rPrChange>
          </w:rPr>
          <w:t>23</w:t>
        </w:r>
        <w:r w:rsidRPr="008E0CED">
          <w:rPr>
            <w:rFonts w:ascii="Times New Roman" w:hAnsi="Times New Roman" w:cs="Times New Roman"/>
            <w:noProof/>
            <w:webHidden/>
            <w:sz w:val="24"/>
            <w:szCs w:val="24"/>
            <w:rPrChange w:id="2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78" w:author="Okot" w:date="2020-03-24T11:32:00Z">
              <w:rPr>
                <w:rStyle w:val="Hipercze"/>
                <w:rFonts w:eastAsiaTheme="minorEastAsia"/>
                <w:noProof/>
              </w:rPr>
            </w:rPrChange>
          </w:rPr>
          <w:fldChar w:fldCharType="end"/>
        </w:r>
      </w:ins>
    </w:p>
    <w:p w14:paraId="10781418" w14:textId="418FF6B9" w:rsidR="008E0CED" w:rsidRPr="008E0CED" w:rsidRDefault="008E0CED">
      <w:pPr>
        <w:pStyle w:val="Spistreci2"/>
        <w:tabs>
          <w:tab w:val="right" w:pos="9061"/>
        </w:tabs>
        <w:rPr>
          <w:ins w:id="279" w:author="Okot" w:date="2020-03-24T11:31:00Z"/>
          <w:rFonts w:ascii="Times New Roman" w:eastAsiaTheme="minorEastAsia" w:hAnsi="Times New Roman" w:cs="Times New Roman"/>
          <w:b w:val="0"/>
          <w:bCs w:val="0"/>
          <w:noProof/>
          <w:sz w:val="24"/>
          <w:szCs w:val="24"/>
          <w:lang w:eastAsia="pl-PL"/>
          <w:rPrChange w:id="280" w:author="Okot" w:date="2020-03-24T11:32:00Z">
            <w:rPr>
              <w:ins w:id="281" w:author="Okot" w:date="2020-03-24T11:31:00Z"/>
              <w:rFonts w:eastAsiaTheme="minorEastAsia" w:cstheme="minorBidi"/>
              <w:b w:val="0"/>
              <w:bCs w:val="0"/>
              <w:noProof/>
              <w:sz w:val="22"/>
              <w:szCs w:val="22"/>
              <w:lang w:eastAsia="pl-PL"/>
            </w:rPr>
          </w:rPrChange>
        </w:rPr>
      </w:pPr>
      <w:ins w:id="282" w:author="Okot" w:date="2020-03-24T11:31:00Z">
        <w:r w:rsidRPr="008E0CED">
          <w:rPr>
            <w:rStyle w:val="Hipercze"/>
            <w:rFonts w:ascii="Times New Roman" w:eastAsiaTheme="minorEastAsia" w:hAnsi="Times New Roman" w:cs="Times New Roman"/>
            <w:noProof/>
            <w:sz w:val="24"/>
            <w:szCs w:val="24"/>
            <w:rPrChange w:id="2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85" w:author="Okot" w:date="2020-03-24T11:32:00Z">
              <w:rPr>
                <w:noProof/>
              </w:rPr>
            </w:rPrChange>
          </w:rPr>
          <w:instrText>HYPERLINK \l "_Toc35941894"</w:instrText>
        </w:r>
        <w:r w:rsidRPr="008E0CED">
          <w:rPr>
            <w:rStyle w:val="Hipercze"/>
            <w:rFonts w:ascii="Times New Roman" w:eastAsiaTheme="minorEastAsia" w:hAnsi="Times New Roman" w:cs="Times New Roman"/>
            <w:noProof/>
            <w:sz w:val="24"/>
            <w:szCs w:val="24"/>
            <w:rPrChange w:id="2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87"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 Makroskładniki</w:t>
        </w:r>
        <w:r w:rsidRPr="008E0CED">
          <w:rPr>
            <w:rFonts w:ascii="Times New Roman" w:hAnsi="Times New Roman" w:cs="Times New Roman"/>
            <w:noProof/>
            <w:webHidden/>
            <w:sz w:val="24"/>
            <w:szCs w:val="24"/>
            <w:rPrChange w:id="288" w:author="Okot" w:date="2020-03-24T11:32:00Z">
              <w:rPr>
                <w:noProof/>
                <w:webHidden/>
              </w:rPr>
            </w:rPrChange>
          </w:rPr>
          <w:tab/>
        </w:r>
        <w:r w:rsidRPr="008E0CED">
          <w:rPr>
            <w:rFonts w:ascii="Times New Roman" w:hAnsi="Times New Roman" w:cs="Times New Roman"/>
            <w:noProof/>
            <w:webHidden/>
            <w:sz w:val="24"/>
            <w:szCs w:val="24"/>
            <w:rPrChange w:id="289" w:author="Okot" w:date="2020-03-24T11:32:00Z">
              <w:rPr>
                <w:noProof/>
                <w:webHidden/>
              </w:rPr>
            </w:rPrChange>
          </w:rPr>
          <w:fldChar w:fldCharType="begin"/>
        </w:r>
        <w:r w:rsidRPr="008E0CED">
          <w:rPr>
            <w:rFonts w:ascii="Times New Roman" w:hAnsi="Times New Roman" w:cs="Times New Roman"/>
            <w:noProof/>
            <w:webHidden/>
            <w:sz w:val="24"/>
            <w:szCs w:val="24"/>
            <w:rPrChange w:id="290" w:author="Okot" w:date="2020-03-24T11:32:00Z">
              <w:rPr>
                <w:noProof/>
                <w:webHidden/>
              </w:rPr>
            </w:rPrChange>
          </w:rPr>
          <w:instrText xml:space="preserve"> PAGEREF _Toc35941894 \h </w:instrText>
        </w:r>
      </w:ins>
      <w:r w:rsidRPr="008E0CED">
        <w:rPr>
          <w:rFonts w:ascii="Times New Roman" w:hAnsi="Times New Roman" w:cs="Times New Roman"/>
          <w:noProof/>
          <w:webHidden/>
          <w:sz w:val="24"/>
          <w:szCs w:val="24"/>
          <w:rPrChange w:id="2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92" w:author="Okot" w:date="2020-03-24T11:32:00Z">
            <w:rPr>
              <w:noProof/>
              <w:webHidden/>
            </w:rPr>
          </w:rPrChange>
        </w:rPr>
        <w:fldChar w:fldCharType="separate"/>
      </w:r>
      <w:ins w:id="293" w:author="Okot" w:date="2020-03-24T11:31:00Z">
        <w:r w:rsidRPr="008E0CED">
          <w:rPr>
            <w:rFonts w:ascii="Times New Roman" w:hAnsi="Times New Roman" w:cs="Times New Roman"/>
            <w:noProof/>
            <w:webHidden/>
            <w:sz w:val="24"/>
            <w:szCs w:val="24"/>
            <w:rPrChange w:id="294" w:author="Okot" w:date="2020-03-24T11:32:00Z">
              <w:rPr>
                <w:noProof/>
                <w:webHidden/>
              </w:rPr>
            </w:rPrChange>
          </w:rPr>
          <w:t>26</w:t>
        </w:r>
        <w:r w:rsidRPr="008E0CED">
          <w:rPr>
            <w:rFonts w:ascii="Times New Roman" w:hAnsi="Times New Roman" w:cs="Times New Roman"/>
            <w:noProof/>
            <w:webHidden/>
            <w:sz w:val="24"/>
            <w:szCs w:val="24"/>
            <w:rPrChange w:id="2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96" w:author="Okot" w:date="2020-03-24T11:32:00Z">
              <w:rPr>
                <w:rStyle w:val="Hipercze"/>
                <w:rFonts w:eastAsiaTheme="minorEastAsia"/>
                <w:noProof/>
              </w:rPr>
            </w:rPrChange>
          </w:rPr>
          <w:fldChar w:fldCharType="end"/>
        </w:r>
      </w:ins>
    </w:p>
    <w:p w14:paraId="69A79C68" w14:textId="79BB5248" w:rsidR="008E0CED" w:rsidRPr="008E0CED" w:rsidRDefault="008E0CED">
      <w:pPr>
        <w:pStyle w:val="Spistreci2"/>
        <w:tabs>
          <w:tab w:val="right" w:pos="9061"/>
        </w:tabs>
        <w:rPr>
          <w:ins w:id="297" w:author="Okot" w:date="2020-03-24T11:31:00Z"/>
          <w:rFonts w:ascii="Times New Roman" w:eastAsiaTheme="minorEastAsia" w:hAnsi="Times New Roman" w:cs="Times New Roman"/>
          <w:b w:val="0"/>
          <w:bCs w:val="0"/>
          <w:noProof/>
          <w:sz w:val="24"/>
          <w:szCs w:val="24"/>
          <w:lang w:eastAsia="pl-PL"/>
          <w:rPrChange w:id="298" w:author="Okot" w:date="2020-03-24T11:32:00Z">
            <w:rPr>
              <w:ins w:id="299" w:author="Okot" w:date="2020-03-24T11:31:00Z"/>
              <w:rFonts w:eastAsiaTheme="minorEastAsia" w:cstheme="minorBidi"/>
              <w:b w:val="0"/>
              <w:bCs w:val="0"/>
              <w:noProof/>
              <w:sz w:val="22"/>
              <w:szCs w:val="22"/>
              <w:lang w:eastAsia="pl-PL"/>
            </w:rPr>
          </w:rPrChange>
        </w:rPr>
      </w:pPr>
      <w:ins w:id="300" w:author="Okot" w:date="2020-03-24T11:31:00Z">
        <w:r w:rsidRPr="008E0CED">
          <w:rPr>
            <w:rStyle w:val="Hipercze"/>
            <w:rFonts w:ascii="Times New Roman" w:eastAsiaTheme="minorEastAsia" w:hAnsi="Times New Roman" w:cs="Times New Roman"/>
            <w:noProof/>
            <w:sz w:val="24"/>
            <w:szCs w:val="24"/>
            <w:rPrChange w:id="3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03" w:author="Okot" w:date="2020-03-24T11:32:00Z">
              <w:rPr>
                <w:noProof/>
              </w:rPr>
            </w:rPrChange>
          </w:rPr>
          <w:instrText>HYPERLINK \l "_Toc35941895"</w:instrText>
        </w:r>
        <w:r w:rsidRPr="008E0CED">
          <w:rPr>
            <w:rStyle w:val="Hipercze"/>
            <w:rFonts w:ascii="Times New Roman" w:eastAsiaTheme="minorEastAsia" w:hAnsi="Times New Roman" w:cs="Times New Roman"/>
            <w:noProof/>
            <w:sz w:val="24"/>
            <w:szCs w:val="24"/>
            <w:rPrChange w:id="3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0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2.1.3.1. Białka</w:t>
        </w:r>
        <w:r w:rsidRPr="008E0CED">
          <w:rPr>
            <w:rFonts w:ascii="Times New Roman" w:hAnsi="Times New Roman" w:cs="Times New Roman"/>
            <w:noProof/>
            <w:webHidden/>
            <w:sz w:val="24"/>
            <w:szCs w:val="24"/>
            <w:rPrChange w:id="306" w:author="Okot" w:date="2020-03-24T11:32:00Z">
              <w:rPr>
                <w:noProof/>
                <w:webHidden/>
              </w:rPr>
            </w:rPrChange>
          </w:rPr>
          <w:tab/>
        </w:r>
        <w:r w:rsidRPr="008E0CED">
          <w:rPr>
            <w:rFonts w:ascii="Times New Roman" w:hAnsi="Times New Roman" w:cs="Times New Roman"/>
            <w:noProof/>
            <w:webHidden/>
            <w:sz w:val="24"/>
            <w:szCs w:val="24"/>
            <w:rPrChange w:id="307" w:author="Okot" w:date="2020-03-24T11:32:00Z">
              <w:rPr>
                <w:noProof/>
                <w:webHidden/>
              </w:rPr>
            </w:rPrChange>
          </w:rPr>
          <w:fldChar w:fldCharType="begin"/>
        </w:r>
        <w:r w:rsidRPr="008E0CED">
          <w:rPr>
            <w:rFonts w:ascii="Times New Roman" w:hAnsi="Times New Roman" w:cs="Times New Roman"/>
            <w:noProof/>
            <w:webHidden/>
            <w:sz w:val="24"/>
            <w:szCs w:val="24"/>
            <w:rPrChange w:id="308" w:author="Okot" w:date="2020-03-24T11:32:00Z">
              <w:rPr>
                <w:noProof/>
                <w:webHidden/>
              </w:rPr>
            </w:rPrChange>
          </w:rPr>
          <w:instrText xml:space="preserve"> PAGEREF _Toc35941895 \h </w:instrText>
        </w:r>
      </w:ins>
      <w:r w:rsidRPr="008E0CED">
        <w:rPr>
          <w:rFonts w:ascii="Times New Roman" w:hAnsi="Times New Roman" w:cs="Times New Roman"/>
          <w:noProof/>
          <w:webHidden/>
          <w:sz w:val="24"/>
          <w:szCs w:val="24"/>
          <w:rPrChange w:id="3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10" w:author="Okot" w:date="2020-03-24T11:32:00Z">
            <w:rPr>
              <w:noProof/>
              <w:webHidden/>
            </w:rPr>
          </w:rPrChange>
        </w:rPr>
        <w:fldChar w:fldCharType="separate"/>
      </w:r>
      <w:ins w:id="311" w:author="Okot" w:date="2020-03-24T11:31:00Z">
        <w:r w:rsidRPr="008E0CED">
          <w:rPr>
            <w:rFonts w:ascii="Times New Roman" w:hAnsi="Times New Roman" w:cs="Times New Roman"/>
            <w:noProof/>
            <w:webHidden/>
            <w:sz w:val="24"/>
            <w:szCs w:val="24"/>
            <w:rPrChange w:id="312" w:author="Okot" w:date="2020-03-24T11:32:00Z">
              <w:rPr>
                <w:noProof/>
                <w:webHidden/>
              </w:rPr>
            </w:rPrChange>
          </w:rPr>
          <w:t>29</w:t>
        </w:r>
        <w:r w:rsidRPr="008E0CED">
          <w:rPr>
            <w:rFonts w:ascii="Times New Roman" w:hAnsi="Times New Roman" w:cs="Times New Roman"/>
            <w:noProof/>
            <w:webHidden/>
            <w:sz w:val="24"/>
            <w:szCs w:val="24"/>
            <w:rPrChange w:id="3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14" w:author="Okot" w:date="2020-03-24T11:32:00Z">
              <w:rPr>
                <w:rStyle w:val="Hipercze"/>
                <w:rFonts w:eastAsiaTheme="minorEastAsia"/>
                <w:noProof/>
              </w:rPr>
            </w:rPrChange>
          </w:rPr>
          <w:fldChar w:fldCharType="end"/>
        </w:r>
      </w:ins>
    </w:p>
    <w:p w14:paraId="5E282AC1" w14:textId="791652FD" w:rsidR="008E0CED" w:rsidRPr="008E0CED" w:rsidRDefault="008E0CED">
      <w:pPr>
        <w:pStyle w:val="Spistreci2"/>
        <w:tabs>
          <w:tab w:val="right" w:pos="9061"/>
        </w:tabs>
        <w:rPr>
          <w:ins w:id="315" w:author="Okot" w:date="2020-03-24T11:31:00Z"/>
          <w:rFonts w:ascii="Times New Roman" w:eastAsiaTheme="minorEastAsia" w:hAnsi="Times New Roman" w:cs="Times New Roman"/>
          <w:b w:val="0"/>
          <w:bCs w:val="0"/>
          <w:noProof/>
          <w:sz w:val="24"/>
          <w:szCs w:val="24"/>
          <w:lang w:eastAsia="pl-PL"/>
          <w:rPrChange w:id="316" w:author="Okot" w:date="2020-03-24T11:32:00Z">
            <w:rPr>
              <w:ins w:id="317" w:author="Okot" w:date="2020-03-24T11:31:00Z"/>
              <w:rFonts w:eastAsiaTheme="minorEastAsia" w:cstheme="minorBidi"/>
              <w:b w:val="0"/>
              <w:bCs w:val="0"/>
              <w:noProof/>
              <w:sz w:val="22"/>
              <w:szCs w:val="22"/>
              <w:lang w:eastAsia="pl-PL"/>
            </w:rPr>
          </w:rPrChange>
        </w:rPr>
      </w:pPr>
      <w:ins w:id="318" w:author="Okot" w:date="2020-03-24T11:31:00Z">
        <w:r w:rsidRPr="008E0CED">
          <w:rPr>
            <w:rStyle w:val="Hipercze"/>
            <w:rFonts w:ascii="Times New Roman" w:eastAsiaTheme="minorEastAsia" w:hAnsi="Times New Roman" w:cs="Times New Roman"/>
            <w:noProof/>
            <w:sz w:val="24"/>
            <w:szCs w:val="24"/>
            <w:rPrChange w:id="3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21" w:author="Okot" w:date="2020-03-24T11:32:00Z">
              <w:rPr>
                <w:noProof/>
              </w:rPr>
            </w:rPrChange>
          </w:rPr>
          <w:instrText>HYPERLINK \l "_Toc35941896"</w:instrText>
        </w:r>
        <w:r w:rsidRPr="008E0CED">
          <w:rPr>
            <w:rStyle w:val="Hipercze"/>
            <w:rFonts w:ascii="Times New Roman" w:eastAsiaTheme="minorEastAsia" w:hAnsi="Times New Roman" w:cs="Times New Roman"/>
            <w:noProof/>
            <w:sz w:val="24"/>
            <w:szCs w:val="24"/>
            <w:rPrChange w:id="3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23"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2.1.3.2. Tłuszcze</w:t>
        </w:r>
        <w:r w:rsidRPr="008E0CED">
          <w:rPr>
            <w:rFonts w:ascii="Times New Roman" w:hAnsi="Times New Roman" w:cs="Times New Roman"/>
            <w:noProof/>
            <w:webHidden/>
            <w:sz w:val="24"/>
            <w:szCs w:val="24"/>
            <w:rPrChange w:id="324" w:author="Okot" w:date="2020-03-24T11:32:00Z">
              <w:rPr>
                <w:noProof/>
                <w:webHidden/>
              </w:rPr>
            </w:rPrChange>
          </w:rPr>
          <w:tab/>
        </w:r>
        <w:r w:rsidRPr="008E0CED">
          <w:rPr>
            <w:rFonts w:ascii="Times New Roman" w:hAnsi="Times New Roman" w:cs="Times New Roman"/>
            <w:noProof/>
            <w:webHidden/>
            <w:sz w:val="24"/>
            <w:szCs w:val="24"/>
            <w:rPrChange w:id="325" w:author="Okot" w:date="2020-03-24T11:32:00Z">
              <w:rPr>
                <w:noProof/>
                <w:webHidden/>
              </w:rPr>
            </w:rPrChange>
          </w:rPr>
          <w:fldChar w:fldCharType="begin"/>
        </w:r>
        <w:r w:rsidRPr="008E0CED">
          <w:rPr>
            <w:rFonts w:ascii="Times New Roman" w:hAnsi="Times New Roman" w:cs="Times New Roman"/>
            <w:noProof/>
            <w:webHidden/>
            <w:sz w:val="24"/>
            <w:szCs w:val="24"/>
            <w:rPrChange w:id="326" w:author="Okot" w:date="2020-03-24T11:32:00Z">
              <w:rPr>
                <w:noProof/>
                <w:webHidden/>
              </w:rPr>
            </w:rPrChange>
          </w:rPr>
          <w:instrText xml:space="preserve"> PAGEREF _Toc35941896 \h </w:instrText>
        </w:r>
      </w:ins>
      <w:r w:rsidRPr="008E0CED">
        <w:rPr>
          <w:rFonts w:ascii="Times New Roman" w:hAnsi="Times New Roman" w:cs="Times New Roman"/>
          <w:noProof/>
          <w:webHidden/>
          <w:sz w:val="24"/>
          <w:szCs w:val="24"/>
          <w:rPrChange w:id="32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28" w:author="Okot" w:date="2020-03-24T11:32:00Z">
            <w:rPr>
              <w:noProof/>
              <w:webHidden/>
            </w:rPr>
          </w:rPrChange>
        </w:rPr>
        <w:fldChar w:fldCharType="separate"/>
      </w:r>
      <w:ins w:id="329" w:author="Okot" w:date="2020-03-24T11:31:00Z">
        <w:r w:rsidRPr="008E0CED">
          <w:rPr>
            <w:rFonts w:ascii="Times New Roman" w:hAnsi="Times New Roman" w:cs="Times New Roman"/>
            <w:noProof/>
            <w:webHidden/>
            <w:sz w:val="24"/>
            <w:szCs w:val="24"/>
            <w:rPrChange w:id="330" w:author="Okot" w:date="2020-03-24T11:32:00Z">
              <w:rPr>
                <w:noProof/>
                <w:webHidden/>
              </w:rPr>
            </w:rPrChange>
          </w:rPr>
          <w:t>31</w:t>
        </w:r>
        <w:r w:rsidRPr="008E0CED">
          <w:rPr>
            <w:rFonts w:ascii="Times New Roman" w:hAnsi="Times New Roman" w:cs="Times New Roman"/>
            <w:noProof/>
            <w:webHidden/>
            <w:sz w:val="24"/>
            <w:szCs w:val="24"/>
            <w:rPrChange w:id="33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32" w:author="Okot" w:date="2020-03-24T11:32:00Z">
              <w:rPr>
                <w:rStyle w:val="Hipercze"/>
                <w:rFonts w:eastAsiaTheme="minorEastAsia"/>
                <w:noProof/>
              </w:rPr>
            </w:rPrChange>
          </w:rPr>
          <w:fldChar w:fldCharType="end"/>
        </w:r>
      </w:ins>
    </w:p>
    <w:p w14:paraId="45FD1A4F" w14:textId="60C33425" w:rsidR="008E0CED" w:rsidRPr="008E0CED" w:rsidRDefault="008E0CED">
      <w:pPr>
        <w:pStyle w:val="Spistreci2"/>
        <w:tabs>
          <w:tab w:val="right" w:pos="9061"/>
        </w:tabs>
        <w:rPr>
          <w:ins w:id="333" w:author="Okot" w:date="2020-03-24T11:31:00Z"/>
          <w:rFonts w:ascii="Times New Roman" w:eastAsiaTheme="minorEastAsia" w:hAnsi="Times New Roman" w:cs="Times New Roman"/>
          <w:b w:val="0"/>
          <w:bCs w:val="0"/>
          <w:noProof/>
          <w:sz w:val="24"/>
          <w:szCs w:val="24"/>
          <w:lang w:eastAsia="pl-PL"/>
          <w:rPrChange w:id="334" w:author="Okot" w:date="2020-03-24T11:32:00Z">
            <w:rPr>
              <w:ins w:id="335" w:author="Okot" w:date="2020-03-24T11:31:00Z"/>
              <w:rFonts w:eastAsiaTheme="minorEastAsia" w:cstheme="minorBidi"/>
              <w:b w:val="0"/>
              <w:bCs w:val="0"/>
              <w:noProof/>
              <w:sz w:val="22"/>
              <w:szCs w:val="22"/>
              <w:lang w:eastAsia="pl-PL"/>
            </w:rPr>
          </w:rPrChange>
        </w:rPr>
      </w:pPr>
      <w:ins w:id="336" w:author="Okot" w:date="2020-03-24T11:31:00Z">
        <w:r w:rsidRPr="008E0CED">
          <w:rPr>
            <w:rStyle w:val="Hipercze"/>
            <w:rFonts w:ascii="Times New Roman" w:eastAsiaTheme="minorEastAsia" w:hAnsi="Times New Roman" w:cs="Times New Roman"/>
            <w:noProof/>
            <w:sz w:val="24"/>
            <w:szCs w:val="24"/>
            <w:rPrChange w:id="3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39" w:author="Okot" w:date="2020-03-24T11:32:00Z">
              <w:rPr>
                <w:noProof/>
              </w:rPr>
            </w:rPrChange>
          </w:rPr>
          <w:instrText>HYPERLINK \l "_Toc35941897"</w:instrText>
        </w:r>
        <w:r w:rsidRPr="008E0CED">
          <w:rPr>
            <w:rStyle w:val="Hipercze"/>
            <w:rFonts w:ascii="Times New Roman" w:eastAsiaTheme="minorEastAsia" w:hAnsi="Times New Roman" w:cs="Times New Roman"/>
            <w:noProof/>
            <w:sz w:val="24"/>
            <w:szCs w:val="24"/>
            <w:rPrChange w:id="3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41"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2.1.3.3. Węglowodany</w:t>
        </w:r>
        <w:r w:rsidRPr="008E0CED">
          <w:rPr>
            <w:rFonts w:ascii="Times New Roman" w:hAnsi="Times New Roman" w:cs="Times New Roman"/>
            <w:noProof/>
            <w:webHidden/>
            <w:sz w:val="24"/>
            <w:szCs w:val="24"/>
            <w:rPrChange w:id="342" w:author="Okot" w:date="2020-03-24T11:32:00Z">
              <w:rPr>
                <w:noProof/>
                <w:webHidden/>
              </w:rPr>
            </w:rPrChange>
          </w:rPr>
          <w:tab/>
        </w:r>
        <w:r w:rsidRPr="008E0CED">
          <w:rPr>
            <w:rFonts w:ascii="Times New Roman" w:hAnsi="Times New Roman" w:cs="Times New Roman"/>
            <w:noProof/>
            <w:webHidden/>
            <w:sz w:val="24"/>
            <w:szCs w:val="24"/>
            <w:rPrChange w:id="343" w:author="Okot" w:date="2020-03-24T11:32:00Z">
              <w:rPr>
                <w:noProof/>
                <w:webHidden/>
              </w:rPr>
            </w:rPrChange>
          </w:rPr>
          <w:fldChar w:fldCharType="begin"/>
        </w:r>
        <w:r w:rsidRPr="008E0CED">
          <w:rPr>
            <w:rFonts w:ascii="Times New Roman" w:hAnsi="Times New Roman" w:cs="Times New Roman"/>
            <w:noProof/>
            <w:webHidden/>
            <w:sz w:val="24"/>
            <w:szCs w:val="24"/>
            <w:rPrChange w:id="344" w:author="Okot" w:date="2020-03-24T11:32:00Z">
              <w:rPr>
                <w:noProof/>
                <w:webHidden/>
              </w:rPr>
            </w:rPrChange>
          </w:rPr>
          <w:instrText xml:space="preserve"> PAGEREF _Toc35941897 \h </w:instrText>
        </w:r>
      </w:ins>
      <w:r w:rsidRPr="008E0CED">
        <w:rPr>
          <w:rFonts w:ascii="Times New Roman" w:hAnsi="Times New Roman" w:cs="Times New Roman"/>
          <w:noProof/>
          <w:webHidden/>
          <w:sz w:val="24"/>
          <w:szCs w:val="24"/>
          <w:rPrChange w:id="34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46" w:author="Okot" w:date="2020-03-24T11:32:00Z">
            <w:rPr>
              <w:noProof/>
              <w:webHidden/>
            </w:rPr>
          </w:rPrChange>
        </w:rPr>
        <w:fldChar w:fldCharType="separate"/>
      </w:r>
      <w:ins w:id="347" w:author="Okot" w:date="2020-03-24T11:31:00Z">
        <w:r w:rsidRPr="008E0CED">
          <w:rPr>
            <w:rFonts w:ascii="Times New Roman" w:hAnsi="Times New Roman" w:cs="Times New Roman"/>
            <w:noProof/>
            <w:webHidden/>
            <w:sz w:val="24"/>
            <w:szCs w:val="24"/>
            <w:rPrChange w:id="348" w:author="Okot" w:date="2020-03-24T11:32:00Z">
              <w:rPr>
                <w:noProof/>
                <w:webHidden/>
              </w:rPr>
            </w:rPrChange>
          </w:rPr>
          <w:t>33</w:t>
        </w:r>
        <w:r w:rsidRPr="008E0CED">
          <w:rPr>
            <w:rFonts w:ascii="Times New Roman" w:hAnsi="Times New Roman" w:cs="Times New Roman"/>
            <w:noProof/>
            <w:webHidden/>
            <w:sz w:val="24"/>
            <w:szCs w:val="24"/>
            <w:rPrChange w:id="34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50" w:author="Okot" w:date="2020-03-24T11:32:00Z">
              <w:rPr>
                <w:rStyle w:val="Hipercze"/>
                <w:rFonts w:eastAsiaTheme="minorEastAsia"/>
                <w:noProof/>
              </w:rPr>
            </w:rPrChange>
          </w:rPr>
          <w:fldChar w:fldCharType="end"/>
        </w:r>
      </w:ins>
    </w:p>
    <w:p w14:paraId="19E72DA1" w14:textId="0EA87E1E" w:rsidR="008E0CED" w:rsidRPr="008E0CED" w:rsidRDefault="008E0CED">
      <w:pPr>
        <w:pStyle w:val="Spistreci2"/>
        <w:tabs>
          <w:tab w:val="right" w:pos="9061"/>
        </w:tabs>
        <w:rPr>
          <w:ins w:id="351" w:author="Okot" w:date="2020-03-24T11:31:00Z"/>
          <w:rFonts w:ascii="Times New Roman" w:eastAsiaTheme="minorEastAsia" w:hAnsi="Times New Roman" w:cs="Times New Roman"/>
          <w:b w:val="0"/>
          <w:bCs w:val="0"/>
          <w:noProof/>
          <w:sz w:val="24"/>
          <w:szCs w:val="24"/>
          <w:lang w:eastAsia="pl-PL"/>
          <w:rPrChange w:id="352" w:author="Okot" w:date="2020-03-24T11:32:00Z">
            <w:rPr>
              <w:ins w:id="353" w:author="Okot" w:date="2020-03-24T11:31:00Z"/>
              <w:rFonts w:eastAsiaTheme="minorEastAsia" w:cstheme="minorBidi"/>
              <w:b w:val="0"/>
              <w:bCs w:val="0"/>
              <w:noProof/>
              <w:sz w:val="22"/>
              <w:szCs w:val="22"/>
              <w:lang w:eastAsia="pl-PL"/>
            </w:rPr>
          </w:rPrChange>
        </w:rPr>
      </w:pPr>
      <w:ins w:id="354" w:author="Okot" w:date="2020-03-24T11:31:00Z">
        <w:r w:rsidRPr="008E0CED">
          <w:rPr>
            <w:rStyle w:val="Hipercze"/>
            <w:rFonts w:ascii="Times New Roman" w:eastAsiaTheme="minorEastAsia" w:hAnsi="Times New Roman" w:cs="Times New Roman"/>
            <w:noProof/>
            <w:sz w:val="24"/>
            <w:szCs w:val="24"/>
            <w:rPrChange w:id="3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57" w:author="Okot" w:date="2020-03-24T11:32:00Z">
              <w:rPr>
                <w:noProof/>
              </w:rPr>
            </w:rPrChange>
          </w:rPr>
          <w:instrText>HYPERLINK \l "_Toc35941898"</w:instrText>
        </w:r>
        <w:r w:rsidRPr="008E0CED">
          <w:rPr>
            <w:rStyle w:val="Hipercze"/>
            <w:rFonts w:ascii="Times New Roman" w:eastAsiaTheme="minorEastAsia" w:hAnsi="Times New Roman" w:cs="Times New Roman"/>
            <w:noProof/>
            <w:sz w:val="24"/>
            <w:szCs w:val="24"/>
            <w:rPrChange w:id="3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5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60" w:author="Okot" w:date="2020-03-24T11:32:00Z">
              <w:rPr>
                <w:rStyle w:val="Hipercze"/>
                <w:rFonts w:eastAsiaTheme="minorEastAsia"/>
                <w:noProof/>
              </w:rPr>
            </w:rPrChange>
          </w:rPr>
          <w:t>2.1.3.4. Zapotrzebowa</w:t>
        </w:r>
        <w:r>
          <w:rPr>
            <w:rStyle w:val="Hipercze"/>
            <w:rFonts w:ascii="Times New Roman" w:eastAsiaTheme="minorEastAsia" w:hAnsi="Times New Roman" w:cs="Times New Roman"/>
            <w:noProof/>
            <w:sz w:val="24"/>
            <w:szCs w:val="24"/>
          </w:rPr>
          <w:t>nie na makroskładniki</w:t>
        </w:r>
        <w:r w:rsidRPr="008E0CED">
          <w:rPr>
            <w:rFonts w:ascii="Times New Roman" w:hAnsi="Times New Roman" w:cs="Times New Roman"/>
            <w:noProof/>
            <w:webHidden/>
            <w:sz w:val="24"/>
            <w:szCs w:val="24"/>
            <w:rPrChange w:id="361" w:author="Okot" w:date="2020-03-24T11:32:00Z">
              <w:rPr>
                <w:noProof/>
                <w:webHidden/>
              </w:rPr>
            </w:rPrChange>
          </w:rPr>
          <w:tab/>
        </w:r>
        <w:r w:rsidRPr="008E0CED">
          <w:rPr>
            <w:rFonts w:ascii="Times New Roman" w:hAnsi="Times New Roman" w:cs="Times New Roman"/>
            <w:noProof/>
            <w:webHidden/>
            <w:sz w:val="24"/>
            <w:szCs w:val="24"/>
            <w:rPrChange w:id="362" w:author="Okot" w:date="2020-03-24T11:32:00Z">
              <w:rPr>
                <w:noProof/>
                <w:webHidden/>
              </w:rPr>
            </w:rPrChange>
          </w:rPr>
          <w:fldChar w:fldCharType="begin"/>
        </w:r>
        <w:r w:rsidRPr="008E0CED">
          <w:rPr>
            <w:rFonts w:ascii="Times New Roman" w:hAnsi="Times New Roman" w:cs="Times New Roman"/>
            <w:noProof/>
            <w:webHidden/>
            <w:sz w:val="24"/>
            <w:szCs w:val="24"/>
            <w:rPrChange w:id="363" w:author="Okot" w:date="2020-03-24T11:32:00Z">
              <w:rPr>
                <w:noProof/>
                <w:webHidden/>
              </w:rPr>
            </w:rPrChange>
          </w:rPr>
          <w:instrText xml:space="preserve"> PAGEREF _Toc35941898 \h </w:instrText>
        </w:r>
      </w:ins>
      <w:r w:rsidRPr="008E0CED">
        <w:rPr>
          <w:rFonts w:ascii="Times New Roman" w:hAnsi="Times New Roman" w:cs="Times New Roman"/>
          <w:noProof/>
          <w:webHidden/>
          <w:sz w:val="24"/>
          <w:szCs w:val="24"/>
          <w:rPrChange w:id="36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65" w:author="Okot" w:date="2020-03-24T11:32:00Z">
            <w:rPr>
              <w:noProof/>
              <w:webHidden/>
            </w:rPr>
          </w:rPrChange>
        </w:rPr>
        <w:fldChar w:fldCharType="separate"/>
      </w:r>
      <w:ins w:id="366" w:author="Okot" w:date="2020-03-24T11:31:00Z">
        <w:r w:rsidRPr="008E0CED">
          <w:rPr>
            <w:rFonts w:ascii="Times New Roman" w:hAnsi="Times New Roman" w:cs="Times New Roman"/>
            <w:noProof/>
            <w:webHidden/>
            <w:sz w:val="24"/>
            <w:szCs w:val="24"/>
            <w:rPrChange w:id="367" w:author="Okot" w:date="2020-03-24T11:32:00Z">
              <w:rPr>
                <w:noProof/>
                <w:webHidden/>
              </w:rPr>
            </w:rPrChange>
          </w:rPr>
          <w:t>35</w:t>
        </w:r>
        <w:r w:rsidRPr="008E0CED">
          <w:rPr>
            <w:rFonts w:ascii="Times New Roman" w:hAnsi="Times New Roman" w:cs="Times New Roman"/>
            <w:noProof/>
            <w:webHidden/>
            <w:sz w:val="24"/>
            <w:szCs w:val="24"/>
            <w:rPrChange w:id="36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69" w:author="Okot" w:date="2020-03-24T11:32:00Z">
              <w:rPr>
                <w:rStyle w:val="Hipercze"/>
                <w:rFonts w:eastAsiaTheme="minorEastAsia"/>
                <w:noProof/>
              </w:rPr>
            </w:rPrChange>
          </w:rPr>
          <w:fldChar w:fldCharType="end"/>
        </w:r>
      </w:ins>
    </w:p>
    <w:p w14:paraId="54CE46AA" w14:textId="658D7E43" w:rsidR="008E0CED" w:rsidRPr="008E0CED" w:rsidRDefault="008E0CED">
      <w:pPr>
        <w:pStyle w:val="Spistreci2"/>
        <w:tabs>
          <w:tab w:val="right" w:pos="9061"/>
        </w:tabs>
        <w:rPr>
          <w:ins w:id="370" w:author="Okot" w:date="2020-03-24T11:31:00Z"/>
          <w:rFonts w:ascii="Times New Roman" w:eastAsiaTheme="minorEastAsia" w:hAnsi="Times New Roman" w:cs="Times New Roman"/>
          <w:b w:val="0"/>
          <w:bCs w:val="0"/>
          <w:noProof/>
          <w:sz w:val="24"/>
          <w:szCs w:val="24"/>
          <w:lang w:eastAsia="pl-PL"/>
          <w:rPrChange w:id="371" w:author="Okot" w:date="2020-03-24T11:32:00Z">
            <w:rPr>
              <w:ins w:id="372" w:author="Okot" w:date="2020-03-24T11:31:00Z"/>
              <w:rFonts w:eastAsiaTheme="minorEastAsia" w:cstheme="minorBidi"/>
              <w:b w:val="0"/>
              <w:bCs w:val="0"/>
              <w:noProof/>
              <w:sz w:val="22"/>
              <w:szCs w:val="22"/>
              <w:lang w:eastAsia="pl-PL"/>
            </w:rPr>
          </w:rPrChange>
        </w:rPr>
      </w:pPr>
      <w:ins w:id="373" w:author="Okot" w:date="2020-03-24T11:31:00Z">
        <w:r w:rsidRPr="008E0CED">
          <w:rPr>
            <w:rStyle w:val="Hipercze"/>
            <w:rFonts w:ascii="Times New Roman" w:eastAsiaTheme="minorEastAsia" w:hAnsi="Times New Roman" w:cs="Times New Roman"/>
            <w:noProof/>
            <w:sz w:val="24"/>
            <w:szCs w:val="24"/>
            <w:rPrChange w:id="3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76" w:author="Okot" w:date="2020-03-24T11:32:00Z">
              <w:rPr>
                <w:noProof/>
              </w:rPr>
            </w:rPrChange>
          </w:rPr>
          <w:instrText>HYPERLINK \l "_Toc35941899"</w:instrText>
        </w:r>
        <w:r w:rsidRPr="008E0CED">
          <w:rPr>
            <w:rStyle w:val="Hipercze"/>
            <w:rFonts w:ascii="Times New Roman" w:eastAsiaTheme="minorEastAsia" w:hAnsi="Times New Roman" w:cs="Times New Roman"/>
            <w:noProof/>
            <w:sz w:val="24"/>
            <w:szCs w:val="24"/>
            <w:rPrChange w:id="3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79" w:author="Okot" w:date="2020-03-24T11:32:00Z">
              <w:rPr>
                <w:rStyle w:val="Hipercze"/>
                <w:rFonts w:eastAsiaTheme="minorEastAsia"/>
                <w:noProof/>
              </w:rPr>
            </w:rPrChange>
          </w:rPr>
          <w:t>2.1.4. Witaminy i s</w:t>
        </w:r>
        <w:r>
          <w:rPr>
            <w:rStyle w:val="Hipercze"/>
            <w:rFonts w:ascii="Times New Roman" w:eastAsiaTheme="minorEastAsia" w:hAnsi="Times New Roman" w:cs="Times New Roman"/>
            <w:noProof/>
            <w:sz w:val="24"/>
            <w:szCs w:val="24"/>
          </w:rPr>
          <w:t>kładniki mineralne</w:t>
        </w:r>
        <w:r w:rsidRPr="008E0CED">
          <w:rPr>
            <w:rFonts w:ascii="Times New Roman" w:hAnsi="Times New Roman" w:cs="Times New Roman"/>
            <w:noProof/>
            <w:webHidden/>
            <w:sz w:val="24"/>
            <w:szCs w:val="24"/>
            <w:rPrChange w:id="380" w:author="Okot" w:date="2020-03-24T11:32:00Z">
              <w:rPr>
                <w:noProof/>
                <w:webHidden/>
              </w:rPr>
            </w:rPrChange>
          </w:rPr>
          <w:tab/>
        </w:r>
        <w:r w:rsidRPr="008E0CED">
          <w:rPr>
            <w:rFonts w:ascii="Times New Roman" w:hAnsi="Times New Roman" w:cs="Times New Roman"/>
            <w:noProof/>
            <w:webHidden/>
            <w:sz w:val="24"/>
            <w:szCs w:val="24"/>
            <w:rPrChange w:id="381" w:author="Okot" w:date="2020-03-24T11:32:00Z">
              <w:rPr>
                <w:noProof/>
                <w:webHidden/>
              </w:rPr>
            </w:rPrChange>
          </w:rPr>
          <w:fldChar w:fldCharType="begin"/>
        </w:r>
        <w:r w:rsidRPr="008E0CED">
          <w:rPr>
            <w:rFonts w:ascii="Times New Roman" w:hAnsi="Times New Roman" w:cs="Times New Roman"/>
            <w:noProof/>
            <w:webHidden/>
            <w:sz w:val="24"/>
            <w:szCs w:val="24"/>
            <w:rPrChange w:id="382" w:author="Okot" w:date="2020-03-24T11:32:00Z">
              <w:rPr>
                <w:noProof/>
                <w:webHidden/>
              </w:rPr>
            </w:rPrChange>
          </w:rPr>
          <w:instrText xml:space="preserve"> PAGEREF _Toc35941899 \h </w:instrText>
        </w:r>
      </w:ins>
      <w:r w:rsidRPr="008E0CED">
        <w:rPr>
          <w:rFonts w:ascii="Times New Roman" w:hAnsi="Times New Roman" w:cs="Times New Roman"/>
          <w:noProof/>
          <w:webHidden/>
          <w:sz w:val="24"/>
          <w:szCs w:val="24"/>
          <w:rPrChange w:id="3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84" w:author="Okot" w:date="2020-03-24T11:32:00Z">
            <w:rPr>
              <w:noProof/>
              <w:webHidden/>
            </w:rPr>
          </w:rPrChange>
        </w:rPr>
        <w:fldChar w:fldCharType="separate"/>
      </w:r>
      <w:ins w:id="385" w:author="Okot" w:date="2020-03-24T11:31:00Z">
        <w:r w:rsidRPr="008E0CED">
          <w:rPr>
            <w:rFonts w:ascii="Times New Roman" w:hAnsi="Times New Roman" w:cs="Times New Roman"/>
            <w:noProof/>
            <w:webHidden/>
            <w:sz w:val="24"/>
            <w:szCs w:val="24"/>
            <w:rPrChange w:id="386" w:author="Okot" w:date="2020-03-24T11:32:00Z">
              <w:rPr>
                <w:noProof/>
                <w:webHidden/>
              </w:rPr>
            </w:rPrChange>
          </w:rPr>
          <w:t>38</w:t>
        </w:r>
        <w:r w:rsidRPr="008E0CED">
          <w:rPr>
            <w:rFonts w:ascii="Times New Roman" w:hAnsi="Times New Roman" w:cs="Times New Roman"/>
            <w:noProof/>
            <w:webHidden/>
            <w:sz w:val="24"/>
            <w:szCs w:val="24"/>
            <w:rPrChange w:id="3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88" w:author="Okot" w:date="2020-03-24T11:32:00Z">
              <w:rPr>
                <w:rStyle w:val="Hipercze"/>
                <w:rFonts w:eastAsiaTheme="minorEastAsia"/>
                <w:noProof/>
              </w:rPr>
            </w:rPrChange>
          </w:rPr>
          <w:fldChar w:fldCharType="end"/>
        </w:r>
      </w:ins>
    </w:p>
    <w:p w14:paraId="0879C50C" w14:textId="77777777" w:rsidR="008E0CED" w:rsidRPr="008E0CED" w:rsidRDefault="008E0CED">
      <w:pPr>
        <w:pStyle w:val="Spistreci2"/>
        <w:tabs>
          <w:tab w:val="right" w:pos="9061"/>
        </w:tabs>
        <w:rPr>
          <w:ins w:id="389" w:author="Okot" w:date="2020-03-24T11:31:00Z"/>
          <w:rFonts w:ascii="Times New Roman" w:eastAsiaTheme="minorEastAsia" w:hAnsi="Times New Roman" w:cs="Times New Roman"/>
          <w:b w:val="0"/>
          <w:bCs w:val="0"/>
          <w:noProof/>
          <w:sz w:val="24"/>
          <w:szCs w:val="24"/>
          <w:lang w:eastAsia="pl-PL"/>
          <w:rPrChange w:id="390" w:author="Okot" w:date="2020-03-24T11:32:00Z">
            <w:rPr>
              <w:ins w:id="391" w:author="Okot" w:date="2020-03-24T11:31:00Z"/>
              <w:rFonts w:eastAsiaTheme="minorEastAsia" w:cstheme="minorBidi"/>
              <w:b w:val="0"/>
              <w:bCs w:val="0"/>
              <w:noProof/>
              <w:sz w:val="22"/>
              <w:szCs w:val="22"/>
              <w:lang w:eastAsia="pl-PL"/>
            </w:rPr>
          </w:rPrChange>
        </w:rPr>
      </w:pPr>
      <w:ins w:id="392" w:author="Okot" w:date="2020-03-24T11:31:00Z">
        <w:r w:rsidRPr="008E0CED">
          <w:rPr>
            <w:rStyle w:val="Hipercze"/>
            <w:rFonts w:ascii="Times New Roman" w:eastAsiaTheme="minorEastAsia" w:hAnsi="Times New Roman" w:cs="Times New Roman"/>
            <w:noProof/>
            <w:sz w:val="24"/>
            <w:szCs w:val="24"/>
            <w:rPrChange w:id="39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9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95" w:author="Okot" w:date="2020-03-24T11:32:00Z">
              <w:rPr>
                <w:noProof/>
              </w:rPr>
            </w:rPrChange>
          </w:rPr>
          <w:instrText>HYPERLINK \l "_Toc35941900"</w:instrText>
        </w:r>
        <w:r w:rsidRPr="008E0CED">
          <w:rPr>
            <w:rStyle w:val="Hipercze"/>
            <w:rFonts w:ascii="Times New Roman" w:eastAsiaTheme="minorEastAsia" w:hAnsi="Times New Roman" w:cs="Times New Roman"/>
            <w:noProof/>
            <w:sz w:val="24"/>
            <w:szCs w:val="24"/>
            <w:rPrChange w:id="39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9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98" w:author="Okot" w:date="2020-03-24T11:32:00Z">
              <w:rPr>
                <w:rStyle w:val="Hipercze"/>
                <w:rFonts w:eastAsiaTheme="minorEastAsia"/>
                <w:noProof/>
              </w:rPr>
            </w:rPrChange>
          </w:rPr>
          <w:t>2.1.4.1. Cynk</w:t>
        </w:r>
        <w:r w:rsidRPr="008E0CED">
          <w:rPr>
            <w:rFonts w:ascii="Times New Roman" w:hAnsi="Times New Roman" w:cs="Times New Roman"/>
            <w:noProof/>
            <w:webHidden/>
            <w:sz w:val="24"/>
            <w:szCs w:val="24"/>
            <w:rPrChange w:id="399" w:author="Okot" w:date="2020-03-24T11:32:00Z">
              <w:rPr>
                <w:noProof/>
                <w:webHidden/>
              </w:rPr>
            </w:rPrChange>
          </w:rPr>
          <w:tab/>
        </w:r>
        <w:r w:rsidRPr="008E0CED">
          <w:rPr>
            <w:rFonts w:ascii="Times New Roman" w:hAnsi="Times New Roman" w:cs="Times New Roman"/>
            <w:noProof/>
            <w:webHidden/>
            <w:sz w:val="24"/>
            <w:szCs w:val="24"/>
            <w:rPrChange w:id="400" w:author="Okot" w:date="2020-03-24T11:32:00Z">
              <w:rPr>
                <w:noProof/>
                <w:webHidden/>
              </w:rPr>
            </w:rPrChange>
          </w:rPr>
          <w:fldChar w:fldCharType="begin"/>
        </w:r>
        <w:r w:rsidRPr="008E0CED">
          <w:rPr>
            <w:rFonts w:ascii="Times New Roman" w:hAnsi="Times New Roman" w:cs="Times New Roman"/>
            <w:noProof/>
            <w:webHidden/>
            <w:sz w:val="24"/>
            <w:szCs w:val="24"/>
            <w:rPrChange w:id="401" w:author="Okot" w:date="2020-03-24T11:32:00Z">
              <w:rPr>
                <w:noProof/>
                <w:webHidden/>
              </w:rPr>
            </w:rPrChange>
          </w:rPr>
          <w:instrText xml:space="preserve"> PAGEREF _Toc35941900 \h </w:instrText>
        </w:r>
      </w:ins>
      <w:r w:rsidRPr="008E0CED">
        <w:rPr>
          <w:rFonts w:ascii="Times New Roman" w:hAnsi="Times New Roman" w:cs="Times New Roman"/>
          <w:noProof/>
          <w:webHidden/>
          <w:sz w:val="24"/>
          <w:szCs w:val="24"/>
          <w:rPrChange w:id="40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03" w:author="Okot" w:date="2020-03-24T11:32:00Z">
            <w:rPr>
              <w:noProof/>
              <w:webHidden/>
            </w:rPr>
          </w:rPrChange>
        </w:rPr>
        <w:fldChar w:fldCharType="separate"/>
      </w:r>
      <w:ins w:id="404" w:author="Okot" w:date="2020-03-24T11:31:00Z">
        <w:r w:rsidRPr="008E0CED">
          <w:rPr>
            <w:rFonts w:ascii="Times New Roman" w:hAnsi="Times New Roman" w:cs="Times New Roman"/>
            <w:noProof/>
            <w:webHidden/>
            <w:sz w:val="24"/>
            <w:szCs w:val="24"/>
            <w:rPrChange w:id="405" w:author="Okot" w:date="2020-03-24T11:32:00Z">
              <w:rPr>
                <w:noProof/>
                <w:webHidden/>
              </w:rPr>
            </w:rPrChange>
          </w:rPr>
          <w:t>39</w:t>
        </w:r>
        <w:r w:rsidRPr="008E0CED">
          <w:rPr>
            <w:rFonts w:ascii="Times New Roman" w:hAnsi="Times New Roman" w:cs="Times New Roman"/>
            <w:noProof/>
            <w:webHidden/>
            <w:sz w:val="24"/>
            <w:szCs w:val="24"/>
            <w:rPrChange w:id="40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07" w:author="Okot" w:date="2020-03-24T11:32:00Z">
              <w:rPr>
                <w:rStyle w:val="Hipercze"/>
                <w:rFonts w:eastAsiaTheme="minorEastAsia"/>
                <w:noProof/>
              </w:rPr>
            </w:rPrChange>
          </w:rPr>
          <w:fldChar w:fldCharType="end"/>
        </w:r>
      </w:ins>
    </w:p>
    <w:p w14:paraId="4289164E" w14:textId="77777777" w:rsidR="008E0CED" w:rsidRPr="008E0CED" w:rsidRDefault="008E0CED">
      <w:pPr>
        <w:pStyle w:val="Spistreci2"/>
        <w:tabs>
          <w:tab w:val="right" w:pos="9061"/>
        </w:tabs>
        <w:rPr>
          <w:ins w:id="408" w:author="Okot" w:date="2020-03-24T11:31:00Z"/>
          <w:rFonts w:ascii="Times New Roman" w:eastAsiaTheme="minorEastAsia" w:hAnsi="Times New Roman" w:cs="Times New Roman"/>
          <w:b w:val="0"/>
          <w:bCs w:val="0"/>
          <w:noProof/>
          <w:sz w:val="24"/>
          <w:szCs w:val="24"/>
          <w:lang w:eastAsia="pl-PL"/>
          <w:rPrChange w:id="409" w:author="Okot" w:date="2020-03-24T11:32:00Z">
            <w:rPr>
              <w:ins w:id="410" w:author="Okot" w:date="2020-03-24T11:31:00Z"/>
              <w:rFonts w:eastAsiaTheme="minorEastAsia" w:cstheme="minorBidi"/>
              <w:b w:val="0"/>
              <w:bCs w:val="0"/>
              <w:noProof/>
              <w:sz w:val="22"/>
              <w:szCs w:val="22"/>
              <w:lang w:eastAsia="pl-PL"/>
            </w:rPr>
          </w:rPrChange>
        </w:rPr>
      </w:pPr>
      <w:ins w:id="411" w:author="Okot" w:date="2020-03-24T11:31:00Z">
        <w:r w:rsidRPr="008E0CED">
          <w:rPr>
            <w:rStyle w:val="Hipercze"/>
            <w:rFonts w:ascii="Times New Roman" w:eastAsiaTheme="minorEastAsia" w:hAnsi="Times New Roman" w:cs="Times New Roman"/>
            <w:noProof/>
            <w:sz w:val="24"/>
            <w:szCs w:val="24"/>
            <w:rPrChange w:id="41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1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14" w:author="Okot" w:date="2020-03-24T11:32:00Z">
              <w:rPr>
                <w:noProof/>
              </w:rPr>
            </w:rPrChange>
          </w:rPr>
          <w:instrText>HYPERLINK \l "_Toc35941901"</w:instrText>
        </w:r>
        <w:r w:rsidRPr="008E0CED">
          <w:rPr>
            <w:rStyle w:val="Hipercze"/>
            <w:rFonts w:ascii="Times New Roman" w:eastAsiaTheme="minorEastAsia" w:hAnsi="Times New Roman" w:cs="Times New Roman"/>
            <w:noProof/>
            <w:sz w:val="24"/>
            <w:szCs w:val="24"/>
            <w:rPrChange w:id="41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1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17" w:author="Okot" w:date="2020-03-24T11:32:00Z">
              <w:rPr>
                <w:rStyle w:val="Hipercze"/>
                <w:rFonts w:eastAsiaTheme="minorEastAsia"/>
                <w:noProof/>
              </w:rPr>
            </w:rPrChange>
          </w:rPr>
          <w:t>2.1.4.2. Fluor</w:t>
        </w:r>
        <w:r w:rsidRPr="008E0CED">
          <w:rPr>
            <w:rFonts w:ascii="Times New Roman" w:hAnsi="Times New Roman" w:cs="Times New Roman"/>
            <w:noProof/>
            <w:webHidden/>
            <w:sz w:val="24"/>
            <w:szCs w:val="24"/>
            <w:rPrChange w:id="418" w:author="Okot" w:date="2020-03-24T11:32:00Z">
              <w:rPr>
                <w:noProof/>
                <w:webHidden/>
              </w:rPr>
            </w:rPrChange>
          </w:rPr>
          <w:tab/>
        </w:r>
        <w:r w:rsidRPr="008E0CED">
          <w:rPr>
            <w:rFonts w:ascii="Times New Roman" w:hAnsi="Times New Roman" w:cs="Times New Roman"/>
            <w:noProof/>
            <w:webHidden/>
            <w:sz w:val="24"/>
            <w:szCs w:val="24"/>
            <w:rPrChange w:id="419" w:author="Okot" w:date="2020-03-24T11:32:00Z">
              <w:rPr>
                <w:noProof/>
                <w:webHidden/>
              </w:rPr>
            </w:rPrChange>
          </w:rPr>
          <w:fldChar w:fldCharType="begin"/>
        </w:r>
        <w:r w:rsidRPr="008E0CED">
          <w:rPr>
            <w:rFonts w:ascii="Times New Roman" w:hAnsi="Times New Roman" w:cs="Times New Roman"/>
            <w:noProof/>
            <w:webHidden/>
            <w:sz w:val="24"/>
            <w:szCs w:val="24"/>
            <w:rPrChange w:id="420" w:author="Okot" w:date="2020-03-24T11:32:00Z">
              <w:rPr>
                <w:noProof/>
                <w:webHidden/>
              </w:rPr>
            </w:rPrChange>
          </w:rPr>
          <w:instrText xml:space="preserve"> PAGEREF _Toc35941901 \h </w:instrText>
        </w:r>
      </w:ins>
      <w:r w:rsidRPr="008E0CED">
        <w:rPr>
          <w:rFonts w:ascii="Times New Roman" w:hAnsi="Times New Roman" w:cs="Times New Roman"/>
          <w:noProof/>
          <w:webHidden/>
          <w:sz w:val="24"/>
          <w:szCs w:val="24"/>
          <w:rPrChange w:id="42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22" w:author="Okot" w:date="2020-03-24T11:32:00Z">
            <w:rPr>
              <w:noProof/>
              <w:webHidden/>
            </w:rPr>
          </w:rPrChange>
        </w:rPr>
        <w:fldChar w:fldCharType="separate"/>
      </w:r>
      <w:ins w:id="423" w:author="Okot" w:date="2020-03-24T11:31:00Z">
        <w:r w:rsidRPr="008E0CED">
          <w:rPr>
            <w:rFonts w:ascii="Times New Roman" w:hAnsi="Times New Roman" w:cs="Times New Roman"/>
            <w:noProof/>
            <w:webHidden/>
            <w:sz w:val="24"/>
            <w:szCs w:val="24"/>
            <w:rPrChange w:id="424" w:author="Okot" w:date="2020-03-24T11:32:00Z">
              <w:rPr>
                <w:noProof/>
                <w:webHidden/>
              </w:rPr>
            </w:rPrChange>
          </w:rPr>
          <w:t>39</w:t>
        </w:r>
        <w:r w:rsidRPr="008E0CED">
          <w:rPr>
            <w:rFonts w:ascii="Times New Roman" w:hAnsi="Times New Roman" w:cs="Times New Roman"/>
            <w:noProof/>
            <w:webHidden/>
            <w:sz w:val="24"/>
            <w:szCs w:val="24"/>
            <w:rPrChange w:id="42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26" w:author="Okot" w:date="2020-03-24T11:32:00Z">
              <w:rPr>
                <w:rStyle w:val="Hipercze"/>
                <w:rFonts w:eastAsiaTheme="minorEastAsia"/>
                <w:noProof/>
              </w:rPr>
            </w:rPrChange>
          </w:rPr>
          <w:fldChar w:fldCharType="end"/>
        </w:r>
      </w:ins>
    </w:p>
    <w:p w14:paraId="202989FA" w14:textId="77777777" w:rsidR="008E0CED" w:rsidRPr="008E0CED" w:rsidRDefault="008E0CED">
      <w:pPr>
        <w:pStyle w:val="Spistreci2"/>
        <w:tabs>
          <w:tab w:val="right" w:pos="9061"/>
        </w:tabs>
        <w:rPr>
          <w:ins w:id="427" w:author="Okot" w:date="2020-03-24T11:31:00Z"/>
          <w:rFonts w:ascii="Times New Roman" w:eastAsiaTheme="minorEastAsia" w:hAnsi="Times New Roman" w:cs="Times New Roman"/>
          <w:b w:val="0"/>
          <w:bCs w:val="0"/>
          <w:noProof/>
          <w:sz w:val="24"/>
          <w:szCs w:val="24"/>
          <w:lang w:eastAsia="pl-PL"/>
          <w:rPrChange w:id="428" w:author="Okot" w:date="2020-03-24T11:32:00Z">
            <w:rPr>
              <w:ins w:id="429" w:author="Okot" w:date="2020-03-24T11:31:00Z"/>
              <w:rFonts w:eastAsiaTheme="minorEastAsia" w:cstheme="minorBidi"/>
              <w:b w:val="0"/>
              <w:bCs w:val="0"/>
              <w:noProof/>
              <w:sz w:val="22"/>
              <w:szCs w:val="22"/>
              <w:lang w:eastAsia="pl-PL"/>
            </w:rPr>
          </w:rPrChange>
        </w:rPr>
      </w:pPr>
      <w:ins w:id="430" w:author="Okot" w:date="2020-03-24T11:31:00Z">
        <w:r w:rsidRPr="008E0CED">
          <w:rPr>
            <w:rStyle w:val="Hipercze"/>
            <w:rFonts w:ascii="Times New Roman" w:eastAsiaTheme="minorEastAsia" w:hAnsi="Times New Roman" w:cs="Times New Roman"/>
            <w:noProof/>
            <w:sz w:val="24"/>
            <w:szCs w:val="24"/>
            <w:rPrChange w:id="43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3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33" w:author="Okot" w:date="2020-03-24T11:32:00Z">
              <w:rPr>
                <w:noProof/>
              </w:rPr>
            </w:rPrChange>
          </w:rPr>
          <w:instrText>HYPERLINK \l "_Toc35941902"</w:instrText>
        </w:r>
        <w:r w:rsidRPr="008E0CED">
          <w:rPr>
            <w:rStyle w:val="Hipercze"/>
            <w:rFonts w:ascii="Times New Roman" w:eastAsiaTheme="minorEastAsia" w:hAnsi="Times New Roman" w:cs="Times New Roman"/>
            <w:noProof/>
            <w:sz w:val="24"/>
            <w:szCs w:val="24"/>
            <w:rPrChange w:id="43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3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36" w:author="Okot" w:date="2020-03-24T11:32:00Z">
              <w:rPr>
                <w:rStyle w:val="Hipercze"/>
                <w:rFonts w:eastAsiaTheme="minorEastAsia"/>
                <w:noProof/>
              </w:rPr>
            </w:rPrChange>
          </w:rPr>
          <w:t>2.1.4.3. Fosfor</w:t>
        </w:r>
        <w:r w:rsidRPr="008E0CED">
          <w:rPr>
            <w:rFonts w:ascii="Times New Roman" w:hAnsi="Times New Roman" w:cs="Times New Roman"/>
            <w:noProof/>
            <w:webHidden/>
            <w:sz w:val="24"/>
            <w:szCs w:val="24"/>
            <w:rPrChange w:id="437" w:author="Okot" w:date="2020-03-24T11:32:00Z">
              <w:rPr>
                <w:noProof/>
                <w:webHidden/>
              </w:rPr>
            </w:rPrChange>
          </w:rPr>
          <w:tab/>
        </w:r>
        <w:r w:rsidRPr="008E0CED">
          <w:rPr>
            <w:rFonts w:ascii="Times New Roman" w:hAnsi="Times New Roman" w:cs="Times New Roman"/>
            <w:noProof/>
            <w:webHidden/>
            <w:sz w:val="24"/>
            <w:szCs w:val="24"/>
            <w:rPrChange w:id="438" w:author="Okot" w:date="2020-03-24T11:32:00Z">
              <w:rPr>
                <w:noProof/>
                <w:webHidden/>
              </w:rPr>
            </w:rPrChange>
          </w:rPr>
          <w:fldChar w:fldCharType="begin"/>
        </w:r>
        <w:r w:rsidRPr="008E0CED">
          <w:rPr>
            <w:rFonts w:ascii="Times New Roman" w:hAnsi="Times New Roman" w:cs="Times New Roman"/>
            <w:noProof/>
            <w:webHidden/>
            <w:sz w:val="24"/>
            <w:szCs w:val="24"/>
            <w:rPrChange w:id="439" w:author="Okot" w:date="2020-03-24T11:32:00Z">
              <w:rPr>
                <w:noProof/>
                <w:webHidden/>
              </w:rPr>
            </w:rPrChange>
          </w:rPr>
          <w:instrText xml:space="preserve"> PAGEREF _Toc35941902 \h </w:instrText>
        </w:r>
      </w:ins>
      <w:r w:rsidRPr="008E0CED">
        <w:rPr>
          <w:rFonts w:ascii="Times New Roman" w:hAnsi="Times New Roman" w:cs="Times New Roman"/>
          <w:noProof/>
          <w:webHidden/>
          <w:sz w:val="24"/>
          <w:szCs w:val="24"/>
          <w:rPrChange w:id="44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41" w:author="Okot" w:date="2020-03-24T11:32:00Z">
            <w:rPr>
              <w:noProof/>
              <w:webHidden/>
            </w:rPr>
          </w:rPrChange>
        </w:rPr>
        <w:fldChar w:fldCharType="separate"/>
      </w:r>
      <w:ins w:id="442" w:author="Okot" w:date="2020-03-24T11:31:00Z">
        <w:r w:rsidRPr="008E0CED">
          <w:rPr>
            <w:rFonts w:ascii="Times New Roman" w:hAnsi="Times New Roman" w:cs="Times New Roman"/>
            <w:noProof/>
            <w:webHidden/>
            <w:sz w:val="24"/>
            <w:szCs w:val="24"/>
            <w:rPrChange w:id="443" w:author="Okot" w:date="2020-03-24T11:32:00Z">
              <w:rPr>
                <w:noProof/>
                <w:webHidden/>
              </w:rPr>
            </w:rPrChange>
          </w:rPr>
          <w:t>40</w:t>
        </w:r>
        <w:r w:rsidRPr="008E0CED">
          <w:rPr>
            <w:rFonts w:ascii="Times New Roman" w:hAnsi="Times New Roman" w:cs="Times New Roman"/>
            <w:noProof/>
            <w:webHidden/>
            <w:sz w:val="24"/>
            <w:szCs w:val="24"/>
            <w:rPrChange w:id="4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45" w:author="Okot" w:date="2020-03-24T11:32:00Z">
              <w:rPr>
                <w:rStyle w:val="Hipercze"/>
                <w:rFonts w:eastAsiaTheme="minorEastAsia"/>
                <w:noProof/>
              </w:rPr>
            </w:rPrChange>
          </w:rPr>
          <w:fldChar w:fldCharType="end"/>
        </w:r>
      </w:ins>
    </w:p>
    <w:p w14:paraId="749EF4EA" w14:textId="77777777" w:rsidR="008E0CED" w:rsidRPr="008E0CED" w:rsidRDefault="008E0CED">
      <w:pPr>
        <w:pStyle w:val="Spistreci2"/>
        <w:tabs>
          <w:tab w:val="right" w:pos="9061"/>
        </w:tabs>
        <w:rPr>
          <w:ins w:id="446" w:author="Okot" w:date="2020-03-24T11:31:00Z"/>
          <w:rFonts w:ascii="Times New Roman" w:eastAsiaTheme="minorEastAsia" w:hAnsi="Times New Roman" w:cs="Times New Roman"/>
          <w:b w:val="0"/>
          <w:bCs w:val="0"/>
          <w:noProof/>
          <w:sz w:val="24"/>
          <w:szCs w:val="24"/>
          <w:lang w:eastAsia="pl-PL"/>
          <w:rPrChange w:id="447" w:author="Okot" w:date="2020-03-24T11:32:00Z">
            <w:rPr>
              <w:ins w:id="448" w:author="Okot" w:date="2020-03-24T11:31:00Z"/>
              <w:rFonts w:eastAsiaTheme="minorEastAsia" w:cstheme="minorBidi"/>
              <w:b w:val="0"/>
              <w:bCs w:val="0"/>
              <w:noProof/>
              <w:sz w:val="22"/>
              <w:szCs w:val="22"/>
              <w:lang w:eastAsia="pl-PL"/>
            </w:rPr>
          </w:rPrChange>
        </w:rPr>
      </w:pPr>
      <w:ins w:id="449" w:author="Okot" w:date="2020-03-24T11:31:00Z">
        <w:r w:rsidRPr="008E0CED">
          <w:rPr>
            <w:rStyle w:val="Hipercze"/>
            <w:rFonts w:ascii="Times New Roman" w:eastAsiaTheme="minorEastAsia" w:hAnsi="Times New Roman" w:cs="Times New Roman"/>
            <w:noProof/>
            <w:sz w:val="24"/>
            <w:szCs w:val="24"/>
            <w:rPrChange w:id="4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5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52" w:author="Okot" w:date="2020-03-24T11:32:00Z">
              <w:rPr>
                <w:noProof/>
              </w:rPr>
            </w:rPrChange>
          </w:rPr>
          <w:instrText>HYPERLINK \l "_Toc35941903"</w:instrText>
        </w:r>
        <w:r w:rsidRPr="008E0CED">
          <w:rPr>
            <w:rStyle w:val="Hipercze"/>
            <w:rFonts w:ascii="Times New Roman" w:eastAsiaTheme="minorEastAsia" w:hAnsi="Times New Roman" w:cs="Times New Roman"/>
            <w:noProof/>
            <w:sz w:val="24"/>
            <w:szCs w:val="24"/>
            <w:rPrChange w:id="4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55" w:author="Okot" w:date="2020-03-24T11:32:00Z">
              <w:rPr>
                <w:rStyle w:val="Hipercze"/>
                <w:rFonts w:eastAsiaTheme="minorEastAsia"/>
                <w:noProof/>
              </w:rPr>
            </w:rPrChange>
          </w:rPr>
          <w:t>2.1.4.4. Jod</w:t>
        </w:r>
        <w:r w:rsidRPr="008E0CED">
          <w:rPr>
            <w:rFonts w:ascii="Times New Roman" w:hAnsi="Times New Roman" w:cs="Times New Roman"/>
            <w:noProof/>
            <w:webHidden/>
            <w:sz w:val="24"/>
            <w:szCs w:val="24"/>
            <w:rPrChange w:id="456" w:author="Okot" w:date="2020-03-24T11:32:00Z">
              <w:rPr>
                <w:noProof/>
                <w:webHidden/>
              </w:rPr>
            </w:rPrChange>
          </w:rPr>
          <w:tab/>
        </w:r>
        <w:r w:rsidRPr="008E0CED">
          <w:rPr>
            <w:rFonts w:ascii="Times New Roman" w:hAnsi="Times New Roman" w:cs="Times New Roman"/>
            <w:noProof/>
            <w:webHidden/>
            <w:sz w:val="24"/>
            <w:szCs w:val="24"/>
            <w:rPrChange w:id="457" w:author="Okot" w:date="2020-03-24T11:32:00Z">
              <w:rPr>
                <w:noProof/>
                <w:webHidden/>
              </w:rPr>
            </w:rPrChange>
          </w:rPr>
          <w:fldChar w:fldCharType="begin"/>
        </w:r>
        <w:r w:rsidRPr="008E0CED">
          <w:rPr>
            <w:rFonts w:ascii="Times New Roman" w:hAnsi="Times New Roman" w:cs="Times New Roman"/>
            <w:noProof/>
            <w:webHidden/>
            <w:sz w:val="24"/>
            <w:szCs w:val="24"/>
            <w:rPrChange w:id="458" w:author="Okot" w:date="2020-03-24T11:32:00Z">
              <w:rPr>
                <w:noProof/>
                <w:webHidden/>
              </w:rPr>
            </w:rPrChange>
          </w:rPr>
          <w:instrText xml:space="preserve"> PAGEREF _Toc35941903 \h </w:instrText>
        </w:r>
      </w:ins>
      <w:r w:rsidRPr="008E0CED">
        <w:rPr>
          <w:rFonts w:ascii="Times New Roman" w:hAnsi="Times New Roman" w:cs="Times New Roman"/>
          <w:noProof/>
          <w:webHidden/>
          <w:sz w:val="24"/>
          <w:szCs w:val="24"/>
          <w:rPrChange w:id="4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60" w:author="Okot" w:date="2020-03-24T11:32:00Z">
            <w:rPr>
              <w:noProof/>
              <w:webHidden/>
            </w:rPr>
          </w:rPrChange>
        </w:rPr>
        <w:fldChar w:fldCharType="separate"/>
      </w:r>
      <w:ins w:id="461" w:author="Okot" w:date="2020-03-24T11:31:00Z">
        <w:r w:rsidRPr="008E0CED">
          <w:rPr>
            <w:rFonts w:ascii="Times New Roman" w:hAnsi="Times New Roman" w:cs="Times New Roman"/>
            <w:noProof/>
            <w:webHidden/>
            <w:sz w:val="24"/>
            <w:szCs w:val="24"/>
            <w:rPrChange w:id="462" w:author="Okot" w:date="2020-03-24T11:32:00Z">
              <w:rPr>
                <w:noProof/>
                <w:webHidden/>
              </w:rPr>
            </w:rPrChange>
          </w:rPr>
          <w:t>40</w:t>
        </w:r>
        <w:r w:rsidRPr="008E0CED">
          <w:rPr>
            <w:rFonts w:ascii="Times New Roman" w:hAnsi="Times New Roman" w:cs="Times New Roman"/>
            <w:noProof/>
            <w:webHidden/>
            <w:sz w:val="24"/>
            <w:szCs w:val="24"/>
            <w:rPrChange w:id="4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64" w:author="Okot" w:date="2020-03-24T11:32:00Z">
              <w:rPr>
                <w:rStyle w:val="Hipercze"/>
                <w:rFonts w:eastAsiaTheme="minorEastAsia"/>
                <w:noProof/>
              </w:rPr>
            </w:rPrChange>
          </w:rPr>
          <w:fldChar w:fldCharType="end"/>
        </w:r>
      </w:ins>
    </w:p>
    <w:p w14:paraId="11269E96" w14:textId="77777777" w:rsidR="008E0CED" w:rsidRPr="008E0CED" w:rsidRDefault="008E0CED">
      <w:pPr>
        <w:pStyle w:val="Spistreci2"/>
        <w:tabs>
          <w:tab w:val="right" w:pos="9061"/>
        </w:tabs>
        <w:rPr>
          <w:ins w:id="465" w:author="Okot" w:date="2020-03-24T11:31:00Z"/>
          <w:rFonts w:ascii="Times New Roman" w:eastAsiaTheme="minorEastAsia" w:hAnsi="Times New Roman" w:cs="Times New Roman"/>
          <w:b w:val="0"/>
          <w:bCs w:val="0"/>
          <w:noProof/>
          <w:sz w:val="24"/>
          <w:szCs w:val="24"/>
          <w:lang w:eastAsia="pl-PL"/>
          <w:rPrChange w:id="466" w:author="Okot" w:date="2020-03-24T11:32:00Z">
            <w:rPr>
              <w:ins w:id="467" w:author="Okot" w:date="2020-03-24T11:31:00Z"/>
              <w:rFonts w:eastAsiaTheme="minorEastAsia" w:cstheme="minorBidi"/>
              <w:b w:val="0"/>
              <w:bCs w:val="0"/>
              <w:noProof/>
              <w:sz w:val="22"/>
              <w:szCs w:val="22"/>
              <w:lang w:eastAsia="pl-PL"/>
            </w:rPr>
          </w:rPrChange>
        </w:rPr>
      </w:pPr>
      <w:ins w:id="468" w:author="Okot" w:date="2020-03-24T11:31:00Z">
        <w:r w:rsidRPr="008E0CED">
          <w:rPr>
            <w:rStyle w:val="Hipercze"/>
            <w:rFonts w:ascii="Times New Roman" w:eastAsiaTheme="minorEastAsia" w:hAnsi="Times New Roman" w:cs="Times New Roman"/>
            <w:noProof/>
            <w:sz w:val="24"/>
            <w:szCs w:val="24"/>
            <w:rPrChange w:id="4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71" w:author="Okot" w:date="2020-03-24T11:32:00Z">
              <w:rPr>
                <w:noProof/>
              </w:rPr>
            </w:rPrChange>
          </w:rPr>
          <w:instrText>HYPERLINK \l "_Toc35941904"</w:instrText>
        </w:r>
        <w:r w:rsidRPr="008E0CED">
          <w:rPr>
            <w:rStyle w:val="Hipercze"/>
            <w:rFonts w:ascii="Times New Roman" w:eastAsiaTheme="minorEastAsia" w:hAnsi="Times New Roman" w:cs="Times New Roman"/>
            <w:noProof/>
            <w:sz w:val="24"/>
            <w:szCs w:val="24"/>
            <w:rPrChange w:id="4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74" w:author="Okot" w:date="2020-03-24T11:32:00Z">
              <w:rPr>
                <w:rStyle w:val="Hipercze"/>
                <w:rFonts w:eastAsiaTheme="minorEastAsia"/>
                <w:noProof/>
              </w:rPr>
            </w:rPrChange>
          </w:rPr>
          <w:t>2.1.4.5. Magnez</w:t>
        </w:r>
        <w:r w:rsidRPr="008E0CED">
          <w:rPr>
            <w:rFonts w:ascii="Times New Roman" w:hAnsi="Times New Roman" w:cs="Times New Roman"/>
            <w:noProof/>
            <w:webHidden/>
            <w:sz w:val="24"/>
            <w:szCs w:val="24"/>
            <w:rPrChange w:id="475" w:author="Okot" w:date="2020-03-24T11:32:00Z">
              <w:rPr>
                <w:noProof/>
                <w:webHidden/>
              </w:rPr>
            </w:rPrChange>
          </w:rPr>
          <w:tab/>
        </w:r>
        <w:r w:rsidRPr="008E0CED">
          <w:rPr>
            <w:rFonts w:ascii="Times New Roman" w:hAnsi="Times New Roman" w:cs="Times New Roman"/>
            <w:noProof/>
            <w:webHidden/>
            <w:sz w:val="24"/>
            <w:szCs w:val="24"/>
            <w:rPrChange w:id="476" w:author="Okot" w:date="2020-03-24T11:32:00Z">
              <w:rPr>
                <w:noProof/>
                <w:webHidden/>
              </w:rPr>
            </w:rPrChange>
          </w:rPr>
          <w:fldChar w:fldCharType="begin"/>
        </w:r>
        <w:r w:rsidRPr="008E0CED">
          <w:rPr>
            <w:rFonts w:ascii="Times New Roman" w:hAnsi="Times New Roman" w:cs="Times New Roman"/>
            <w:noProof/>
            <w:webHidden/>
            <w:sz w:val="24"/>
            <w:szCs w:val="24"/>
            <w:rPrChange w:id="477" w:author="Okot" w:date="2020-03-24T11:32:00Z">
              <w:rPr>
                <w:noProof/>
                <w:webHidden/>
              </w:rPr>
            </w:rPrChange>
          </w:rPr>
          <w:instrText xml:space="preserve"> PAGEREF _Toc35941904 \h </w:instrText>
        </w:r>
      </w:ins>
      <w:r w:rsidRPr="008E0CED">
        <w:rPr>
          <w:rFonts w:ascii="Times New Roman" w:hAnsi="Times New Roman" w:cs="Times New Roman"/>
          <w:noProof/>
          <w:webHidden/>
          <w:sz w:val="24"/>
          <w:szCs w:val="24"/>
          <w:rPrChange w:id="4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79" w:author="Okot" w:date="2020-03-24T11:32:00Z">
            <w:rPr>
              <w:noProof/>
              <w:webHidden/>
            </w:rPr>
          </w:rPrChange>
        </w:rPr>
        <w:fldChar w:fldCharType="separate"/>
      </w:r>
      <w:ins w:id="480" w:author="Okot" w:date="2020-03-24T11:31:00Z">
        <w:r w:rsidRPr="008E0CED">
          <w:rPr>
            <w:rFonts w:ascii="Times New Roman" w:hAnsi="Times New Roman" w:cs="Times New Roman"/>
            <w:noProof/>
            <w:webHidden/>
            <w:sz w:val="24"/>
            <w:szCs w:val="24"/>
            <w:rPrChange w:id="481" w:author="Okot" w:date="2020-03-24T11:32:00Z">
              <w:rPr>
                <w:noProof/>
                <w:webHidden/>
              </w:rPr>
            </w:rPrChange>
          </w:rPr>
          <w:t>41</w:t>
        </w:r>
        <w:r w:rsidRPr="008E0CED">
          <w:rPr>
            <w:rFonts w:ascii="Times New Roman" w:hAnsi="Times New Roman" w:cs="Times New Roman"/>
            <w:noProof/>
            <w:webHidden/>
            <w:sz w:val="24"/>
            <w:szCs w:val="24"/>
            <w:rPrChange w:id="4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83" w:author="Okot" w:date="2020-03-24T11:32:00Z">
              <w:rPr>
                <w:rStyle w:val="Hipercze"/>
                <w:rFonts w:eastAsiaTheme="minorEastAsia"/>
                <w:noProof/>
              </w:rPr>
            </w:rPrChange>
          </w:rPr>
          <w:fldChar w:fldCharType="end"/>
        </w:r>
      </w:ins>
    </w:p>
    <w:p w14:paraId="119E916C" w14:textId="77777777" w:rsidR="008E0CED" w:rsidRPr="008E0CED" w:rsidRDefault="008E0CED">
      <w:pPr>
        <w:pStyle w:val="Spistreci2"/>
        <w:tabs>
          <w:tab w:val="right" w:pos="9061"/>
        </w:tabs>
        <w:rPr>
          <w:ins w:id="484" w:author="Okot" w:date="2020-03-24T11:31:00Z"/>
          <w:rFonts w:ascii="Times New Roman" w:eastAsiaTheme="minorEastAsia" w:hAnsi="Times New Roman" w:cs="Times New Roman"/>
          <w:b w:val="0"/>
          <w:bCs w:val="0"/>
          <w:noProof/>
          <w:sz w:val="24"/>
          <w:szCs w:val="24"/>
          <w:lang w:eastAsia="pl-PL"/>
          <w:rPrChange w:id="485" w:author="Okot" w:date="2020-03-24T11:32:00Z">
            <w:rPr>
              <w:ins w:id="486" w:author="Okot" w:date="2020-03-24T11:31:00Z"/>
              <w:rFonts w:eastAsiaTheme="minorEastAsia" w:cstheme="minorBidi"/>
              <w:b w:val="0"/>
              <w:bCs w:val="0"/>
              <w:noProof/>
              <w:sz w:val="22"/>
              <w:szCs w:val="22"/>
              <w:lang w:eastAsia="pl-PL"/>
            </w:rPr>
          </w:rPrChange>
        </w:rPr>
      </w:pPr>
      <w:ins w:id="487" w:author="Okot" w:date="2020-03-24T11:31:00Z">
        <w:r w:rsidRPr="008E0CED">
          <w:rPr>
            <w:rStyle w:val="Hipercze"/>
            <w:rFonts w:ascii="Times New Roman" w:eastAsiaTheme="minorEastAsia" w:hAnsi="Times New Roman" w:cs="Times New Roman"/>
            <w:noProof/>
            <w:sz w:val="24"/>
            <w:szCs w:val="24"/>
            <w:rPrChange w:id="488"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4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90" w:author="Okot" w:date="2020-03-24T11:32:00Z">
              <w:rPr>
                <w:noProof/>
              </w:rPr>
            </w:rPrChange>
          </w:rPr>
          <w:instrText>HYPERLINK \l "_Toc35941905"</w:instrText>
        </w:r>
        <w:r w:rsidRPr="008E0CED">
          <w:rPr>
            <w:rStyle w:val="Hipercze"/>
            <w:rFonts w:ascii="Times New Roman" w:eastAsiaTheme="minorEastAsia" w:hAnsi="Times New Roman" w:cs="Times New Roman"/>
            <w:noProof/>
            <w:sz w:val="24"/>
            <w:szCs w:val="24"/>
            <w:rPrChange w:id="4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93" w:author="Okot" w:date="2020-03-24T11:32:00Z">
              <w:rPr>
                <w:rStyle w:val="Hipercze"/>
                <w:rFonts w:eastAsiaTheme="minorEastAsia"/>
                <w:noProof/>
              </w:rPr>
            </w:rPrChange>
          </w:rPr>
          <w:t>2.1.4.6. Miedź</w:t>
        </w:r>
        <w:r w:rsidRPr="008E0CED">
          <w:rPr>
            <w:rFonts w:ascii="Times New Roman" w:hAnsi="Times New Roman" w:cs="Times New Roman"/>
            <w:noProof/>
            <w:webHidden/>
            <w:sz w:val="24"/>
            <w:szCs w:val="24"/>
            <w:rPrChange w:id="494" w:author="Okot" w:date="2020-03-24T11:32:00Z">
              <w:rPr>
                <w:noProof/>
                <w:webHidden/>
              </w:rPr>
            </w:rPrChange>
          </w:rPr>
          <w:tab/>
        </w:r>
        <w:r w:rsidRPr="008E0CED">
          <w:rPr>
            <w:rFonts w:ascii="Times New Roman" w:hAnsi="Times New Roman" w:cs="Times New Roman"/>
            <w:noProof/>
            <w:webHidden/>
            <w:sz w:val="24"/>
            <w:szCs w:val="24"/>
            <w:rPrChange w:id="495" w:author="Okot" w:date="2020-03-24T11:32:00Z">
              <w:rPr>
                <w:noProof/>
                <w:webHidden/>
              </w:rPr>
            </w:rPrChange>
          </w:rPr>
          <w:fldChar w:fldCharType="begin"/>
        </w:r>
        <w:r w:rsidRPr="008E0CED">
          <w:rPr>
            <w:rFonts w:ascii="Times New Roman" w:hAnsi="Times New Roman" w:cs="Times New Roman"/>
            <w:noProof/>
            <w:webHidden/>
            <w:sz w:val="24"/>
            <w:szCs w:val="24"/>
            <w:rPrChange w:id="496" w:author="Okot" w:date="2020-03-24T11:32:00Z">
              <w:rPr>
                <w:noProof/>
                <w:webHidden/>
              </w:rPr>
            </w:rPrChange>
          </w:rPr>
          <w:instrText xml:space="preserve"> PAGEREF _Toc35941905 \h </w:instrText>
        </w:r>
      </w:ins>
      <w:r w:rsidRPr="008E0CED">
        <w:rPr>
          <w:rFonts w:ascii="Times New Roman" w:hAnsi="Times New Roman" w:cs="Times New Roman"/>
          <w:noProof/>
          <w:webHidden/>
          <w:sz w:val="24"/>
          <w:szCs w:val="24"/>
          <w:rPrChange w:id="4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98" w:author="Okot" w:date="2020-03-24T11:32:00Z">
            <w:rPr>
              <w:noProof/>
              <w:webHidden/>
            </w:rPr>
          </w:rPrChange>
        </w:rPr>
        <w:fldChar w:fldCharType="separate"/>
      </w:r>
      <w:ins w:id="499" w:author="Okot" w:date="2020-03-24T11:31:00Z">
        <w:r w:rsidRPr="008E0CED">
          <w:rPr>
            <w:rFonts w:ascii="Times New Roman" w:hAnsi="Times New Roman" w:cs="Times New Roman"/>
            <w:noProof/>
            <w:webHidden/>
            <w:sz w:val="24"/>
            <w:szCs w:val="24"/>
            <w:rPrChange w:id="500" w:author="Okot" w:date="2020-03-24T11:32:00Z">
              <w:rPr>
                <w:noProof/>
                <w:webHidden/>
              </w:rPr>
            </w:rPrChange>
          </w:rPr>
          <w:t>41</w:t>
        </w:r>
        <w:r w:rsidRPr="008E0CED">
          <w:rPr>
            <w:rFonts w:ascii="Times New Roman" w:hAnsi="Times New Roman" w:cs="Times New Roman"/>
            <w:noProof/>
            <w:webHidden/>
            <w:sz w:val="24"/>
            <w:szCs w:val="24"/>
            <w:rPrChange w:id="5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02" w:author="Okot" w:date="2020-03-24T11:32:00Z">
              <w:rPr>
                <w:rStyle w:val="Hipercze"/>
                <w:rFonts w:eastAsiaTheme="minorEastAsia"/>
                <w:noProof/>
              </w:rPr>
            </w:rPrChange>
          </w:rPr>
          <w:fldChar w:fldCharType="end"/>
        </w:r>
      </w:ins>
    </w:p>
    <w:p w14:paraId="0B3DA72B" w14:textId="77777777" w:rsidR="008E0CED" w:rsidRPr="008E0CED" w:rsidRDefault="008E0CED">
      <w:pPr>
        <w:pStyle w:val="Spistreci2"/>
        <w:tabs>
          <w:tab w:val="right" w:pos="9061"/>
        </w:tabs>
        <w:rPr>
          <w:ins w:id="503" w:author="Okot" w:date="2020-03-24T11:31:00Z"/>
          <w:rFonts w:ascii="Times New Roman" w:eastAsiaTheme="minorEastAsia" w:hAnsi="Times New Roman" w:cs="Times New Roman"/>
          <w:b w:val="0"/>
          <w:bCs w:val="0"/>
          <w:noProof/>
          <w:sz w:val="24"/>
          <w:szCs w:val="24"/>
          <w:lang w:eastAsia="pl-PL"/>
          <w:rPrChange w:id="504" w:author="Okot" w:date="2020-03-24T11:32:00Z">
            <w:rPr>
              <w:ins w:id="505" w:author="Okot" w:date="2020-03-24T11:31:00Z"/>
              <w:rFonts w:eastAsiaTheme="minorEastAsia" w:cstheme="minorBidi"/>
              <w:b w:val="0"/>
              <w:bCs w:val="0"/>
              <w:noProof/>
              <w:sz w:val="22"/>
              <w:szCs w:val="22"/>
              <w:lang w:eastAsia="pl-PL"/>
            </w:rPr>
          </w:rPrChange>
        </w:rPr>
      </w:pPr>
      <w:ins w:id="506" w:author="Okot" w:date="2020-03-24T11:31:00Z">
        <w:r w:rsidRPr="008E0CED">
          <w:rPr>
            <w:rStyle w:val="Hipercze"/>
            <w:rFonts w:ascii="Times New Roman" w:eastAsiaTheme="minorEastAsia" w:hAnsi="Times New Roman" w:cs="Times New Roman"/>
            <w:noProof/>
            <w:sz w:val="24"/>
            <w:szCs w:val="24"/>
            <w:rPrChange w:id="50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09" w:author="Okot" w:date="2020-03-24T11:32:00Z">
              <w:rPr>
                <w:noProof/>
              </w:rPr>
            </w:rPrChange>
          </w:rPr>
          <w:instrText>HYPERLINK \l "_Toc35941906"</w:instrText>
        </w:r>
        <w:r w:rsidRPr="008E0CED">
          <w:rPr>
            <w:rStyle w:val="Hipercze"/>
            <w:rFonts w:ascii="Times New Roman" w:eastAsiaTheme="minorEastAsia" w:hAnsi="Times New Roman" w:cs="Times New Roman"/>
            <w:noProof/>
            <w:sz w:val="24"/>
            <w:szCs w:val="24"/>
            <w:rPrChange w:id="5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12" w:author="Okot" w:date="2020-03-24T11:32:00Z">
              <w:rPr>
                <w:rStyle w:val="Hipercze"/>
                <w:rFonts w:eastAsiaTheme="minorEastAsia"/>
                <w:noProof/>
              </w:rPr>
            </w:rPrChange>
          </w:rPr>
          <w:t>2.1.4.7. Potas</w:t>
        </w:r>
        <w:r w:rsidRPr="008E0CED">
          <w:rPr>
            <w:rFonts w:ascii="Times New Roman" w:hAnsi="Times New Roman" w:cs="Times New Roman"/>
            <w:noProof/>
            <w:webHidden/>
            <w:sz w:val="24"/>
            <w:szCs w:val="24"/>
            <w:rPrChange w:id="513" w:author="Okot" w:date="2020-03-24T11:32:00Z">
              <w:rPr>
                <w:noProof/>
                <w:webHidden/>
              </w:rPr>
            </w:rPrChange>
          </w:rPr>
          <w:tab/>
        </w:r>
        <w:r w:rsidRPr="008E0CED">
          <w:rPr>
            <w:rFonts w:ascii="Times New Roman" w:hAnsi="Times New Roman" w:cs="Times New Roman"/>
            <w:noProof/>
            <w:webHidden/>
            <w:sz w:val="24"/>
            <w:szCs w:val="24"/>
            <w:rPrChange w:id="514" w:author="Okot" w:date="2020-03-24T11:32:00Z">
              <w:rPr>
                <w:noProof/>
                <w:webHidden/>
              </w:rPr>
            </w:rPrChange>
          </w:rPr>
          <w:fldChar w:fldCharType="begin"/>
        </w:r>
        <w:r w:rsidRPr="008E0CED">
          <w:rPr>
            <w:rFonts w:ascii="Times New Roman" w:hAnsi="Times New Roman" w:cs="Times New Roman"/>
            <w:noProof/>
            <w:webHidden/>
            <w:sz w:val="24"/>
            <w:szCs w:val="24"/>
            <w:rPrChange w:id="515" w:author="Okot" w:date="2020-03-24T11:32:00Z">
              <w:rPr>
                <w:noProof/>
                <w:webHidden/>
              </w:rPr>
            </w:rPrChange>
          </w:rPr>
          <w:instrText xml:space="preserve"> PAGEREF _Toc35941906 \h </w:instrText>
        </w:r>
      </w:ins>
      <w:r w:rsidRPr="008E0CED">
        <w:rPr>
          <w:rFonts w:ascii="Times New Roman" w:hAnsi="Times New Roman" w:cs="Times New Roman"/>
          <w:noProof/>
          <w:webHidden/>
          <w:sz w:val="24"/>
          <w:szCs w:val="24"/>
          <w:rPrChange w:id="5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17" w:author="Okot" w:date="2020-03-24T11:32:00Z">
            <w:rPr>
              <w:noProof/>
              <w:webHidden/>
            </w:rPr>
          </w:rPrChange>
        </w:rPr>
        <w:fldChar w:fldCharType="separate"/>
      </w:r>
      <w:ins w:id="518" w:author="Okot" w:date="2020-03-24T11:31:00Z">
        <w:r w:rsidRPr="008E0CED">
          <w:rPr>
            <w:rFonts w:ascii="Times New Roman" w:hAnsi="Times New Roman" w:cs="Times New Roman"/>
            <w:noProof/>
            <w:webHidden/>
            <w:sz w:val="24"/>
            <w:szCs w:val="24"/>
            <w:rPrChange w:id="519" w:author="Okot" w:date="2020-03-24T11:32:00Z">
              <w:rPr>
                <w:noProof/>
                <w:webHidden/>
              </w:rPr>
            </w:rPrChange>
          </w:rPr>
          <w:t>42</w:t>
        </w:r>
        <w:r w:rsidRPr="008E0CED">
          <w:rPr>
            <w:rFonts w:ascii="Times New Roman" w:hAnsi="Times New Roman" w:cs="Times New Roman"/>
            <w:noProof/>
            <w:webHidden/>
            <w:sz w:val="24"/>
            <w:szCs w:val="24"/>
            <w:rPrChange w:id="5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21" w:author="Okot" w:date="2020-03-24T11:32:00Z">
              <w:rPr>
                <w:rStyle w:val="Hipercze"/>
                <w:rFonts w:eastAsiaTheme="minorEastAsia"/>
                <w:noProof/>
              </w:rPr>
            </w:rPrChange>
          </w:rPr>
          <w:fldChar w:fldCharType="end"/>
        </w:r>
      </w:ins>
    </w:p>
    <w:p w14:paraId="5742C24F" w14:textId="77777777" w:rsidR="008E0CED" w:rsidRPr="008E0CED" w:rsidRDefault="008E0CED">
      <w:pPr>
        <w:pStyle w:val="Spistreci2"/>
        <w:tabs>
          <w:tab w:val="right" w:pos="9061"/>
        </w:tabs>
        <w:rPr>
          <w:ins w:id="522" w:author="Okot" w:date="2020-03-24T11:31:00Z"/>
          <w:rFonts w:ascii="Times New Roman" w:eastAsiaTheme="minorEastAsia" w:hAnsi="Times New Roman" w:cs="Times New Roman"/>
          <w:b w:val="0"/>
          <w:bCs w:val="0"/>
          <w:noProof/>
          <w:sz w:val="24"/>
          <w:szCs w:val="24"/>
          <w:lang w:eastAsia="pl-PL"/>
          <w:rPrChange w:id="523" w:author="Okot" w:date="2020-03-24T11:32:00Z">
            <w:rPr>
              <w:ins w:id="524" w:author="Okot" w:date="2020-03-24T11:31:00Z"/>
              <w:rFonts w:eastAsiaTheme="minorEastAsia" w:cstheme="minorBidi"/>
              <w:b w:val="0"/>
              <w:bCs w:val="0"/>
              <w:noProof/>
              <w:sz w:val="22"/>
              <w:szCs w:val="22"/>
              <w:lang w:eastAsia="pl-PL"/>
            </w:rPr>
          </w:rPrChange>
        </w:rPr>
      </w:pPr>
      <w:ins w:id="525" w:author="Okot" w:date="2020-03-24T11:31:00Z">
        <w:r w:rsidRPr="008E0CED">
          <w:rPr>
            <w:rStyle w:val="Hipercze"/>
            <w:rFonts w:ascii="Times New Roman" w:eastAsiaTheme="minorEastAsia" w:hAnsi="Times New Roman" w:cs="Times New Roman"/>
            <w:noProof/>
            <w:sz w:val="24"/>
            <w:szCs w:val="24"/>
            <w:rPrChange w:id="5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28" w:author="Okot" w:date="2020-03-24T11:32:00Z">
              <w:rPr>
                <w:noProof/>
              </w:rPr>
            </w:rPrChange>
          </w:rPr>
          <w:instrText>HYPERLINK \l "_Toc35941907"</w:instrText>
        </w:r>
        <w:r w:rsidRPr="008E0CED">
          <w:rPr>
            <w:rStyle w:val="Hipercze"/>
            <w:rFonts w:ascii="Times New Roman" w:eastAsiaTheme="minorEastAsia" w:hAnsi="Times New Roman" w:cs="Times New Roman"/>
            <w:noProof/>
            <w:sz w:val="24"/>
            <w:szCs w:val="24"/>
            <w:rPrChange w:id="5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31" w:author="Okot" w:date="2020-03-24T11:32:00Z">
              <w:rPr>
                <w:rStyle w:val="Hipercze"/>
                <w:rFonts w:eastAsiaTheme="minorEastAsia"/>
                <w:noProof/>
              </w:rPr>
            </w:rPrChange>
          </w:rPr>
          <w:t>2.1.4.8. Selen</w:t>
        </w:r>
        <w:r w:rsidRPr="008E0CED">
          <w:rPr>
            <w:rFonts w:ascii="Times New Roman" w:hAnsi="Times New Roman" w:cs="Times New Roman"/>
            <w:noProof/>
            <w:webHidden/>
            <w:sz w:val="24"/>
            <w:szCs w:val="24"/>
            <w:rPrChange w:id="532" w:author="Okot" w:date="2020-03-24T11:32:00Z">
              <w:rPr>
                <w:noProof/>
                <w:webHidden/>
              </w:rPr>
            </w:rPrChange>
          </w:rPr>
          <w:tab/>
        </w:r>
        <w:r w:rsidRPr="008E0CED">
          <w:rPr>
            <w:rFonts w:ascii="Times New Roman" w:hAnsi="Times New Roman" w:cs="Times New Roman"/>
            <w:noProof/>
            <w:webHidden/>
            <w:sz w:val="24"/>
            <w:szCs w:val="24"/>
            <w:rPrChange w:id="533" w:author="Okot" w:date="2020-03-24T11:32:00Z">
              <w:rPr>
                <w:noProof/>
                <w:webHidden/>
              </w:rPr>
            </w:rPrChange>
          </w:rPr>
          <w:fldChar w:fldCharType="begin"/>
        </w:r>
        <w:r w:rsidRPr="008E0CED">
          <w:rPr>
            <w:rFonts w:ascii="Times New Roman" w:hAnsi="Times New Roman" w:cs="Times New Roman"/>
            <w:noProof/>
            <w:webHidden/>
            <w:sz w:val="24"/>
            <w:szCs w:val="24"/>
            <w:rPrChange w:id="534" w:author="Okot" w:date="2020-03-24T11:32:00Z">
              <w:rPr>
                <w:noProof/>
                <w:webHidden/>
              </w:rPr>
            </w:rPrChange>
          </w:rPr>
          <w:instrText xml:space="preserve"> PAGEREF _Toc35941907 \h </w:instrText>
        </w:r>
      </w:ins>
      <w:r w:rsidRPr="008E0CED">
        <w:rPr>
          <w:rFonts w:ascii="Times New Roman" w:hAnsi="Times New Roman" w:cs="Times New Roman"/>
          <w:noProof/>
          <w:webHidden/>
          <w:sz w:val="24"/>
          <w:szCs w:val="24"/>
          <w:rPrChange w:id="5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36" w:author="Okot" w:date="2020-03-24T11:32:00Z">
            <w:rPr>
              <w:noProof/>
              <w:webHidden/>
            </w:rPr>
          </w:rPrChange>
        </w:rPr>
        <w:fldChar w:fldCharType="separate"/>
      </w:r>
      <w:ins w:id="537" w:author="Okot" w:date="2020-03-24T11:31:00Z">
        <w:r w:rsidRPr="008E0CED">
          <w:rPr>
            <w:rFonts w:ascii="Times New Roman" w:hAnsi="Times New Roman" w:cs="Times New Roman"/>
            <w:noProof/>
            <w:webHidden/>
            <w:sz w:val="24"/>
            <w:szCs w:val="24"/>
            <w:rPrChange w:id="538" w:author="Okot" w:date="2020-03-24T11:32:00Z">
              <w:rPr>
                <w:noProof/>
                <w:webHidden/>
              </w:rPr>
            </w:rPrChange>
          </w:rPr>
          <w:t>42</w:t>
        </w:r>
        <w:r w:rsidRPr="008E0CED">
          <w:rPr>
            <w:rFonts w:ascii="Times New Roman" w:hAnsi="Times New Roman" w:cs="Times New Roman"/>
            <w:noProof/>
            <w:webHidden/>
            <w:sz w:val="24"/>
            <w:szCs w:val="24"/>
            <w:rPrChange w:id="5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40" w:author="Okot" w:date="2020-03-24T11:32:00Z">
              <w:rPr>
                <w:rStyle w:val="Hipercze"/>
                <w:rFonts w:eastAsiaTheme="minorEastAsia"/>
                <w:noProof/>
              </w:rPr>
            </w:rPrChange>
          </w:rPr>
          <w:fldChar w:fldCharType="end"/>
        </w:r>
      </w:ins>
    </w:p>
    <w:p w14:paraId="3725388D" w14:textId="77777777" w:rsidR="008E0CED" w:rsidRPr="008E0CED" w:rsidRDefault="008E0CED">
      <w:pPr>
        <w:pStyle w:val="Spistreci2"/>
        <w:tabs>
          <w:tab w:val="right" w:pos="9061"/>
        </w:tabs>
        <w:rPr>
          <w:ins w:id="541" w:author="Okot" w:date="2020-03-24T11:31:00Z"/>
          <w:rFonts w:ascii="Times New Roman" w:eastAsiaTheme="minorEastAsia" w:hAnsi="Times New Roman" w:cs="Times New Roman"/>
          <w:b w:val="0"/>
          <w:bCs w:val="0"/>
          <w:noProof/>
          <w:sz w:val="24"/>
          <w:szCs w:val="24"/>
          <w:lang w:eastAsia="pl-PL"/>
          <w:rPrChange w:id="542" w:author="Okot" w:date="2020-03-24T11:32:00Z">
            <w:rPr>
              <w:ins w:id="543" w:author="Okot" w:date="2020-03-24T11:31:00Z"/>
              <w:rFonts w:eastAsiaTheme="minorEastAsia" w:cstheme="minorBidi"/>
              <w:b w:val="0"/>
              <w:bCs w:val="0"/>
              <w:noProof/>
              <w:sz w:val="22"/>
              <w:szCs w:val="22"/>
              <w:lang w:eastAsia="pl-PL"/>
            </w:rPr>
          </w:rPrChange>
        </w:rPr>
      </w:pPr>
      <w:ins w:id="544" w:author="Okot" w:date="2020-03-24T11:31:00Z">
        <w:r w:rsidRPr="008E0CED">
          <w:rPr>
            <w:rStyle w:val="Hipercze"/>
            <w:rFonts w:ascii="Times New Roman" w:eastAsiaTheme="minorEastAsia" w:hAnsi="Times New Roman" w:cs="Times New Roman"/>
            <w:noProof/>
            <w:sz w:val="24"/>
            <w:szCs w:val="24"/>
            <w:rPrChange w:id="5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47" w:author="Okot" w:date="2020-03-24T11:32:00Z">
              <w:rPr>
                <w:noProof/>
              </w:rPr>
            </w:rPrChange>
          </w:rPr>
          <w:instrText>HYPERLINK \l "_Toc35941908"</w:instrText>
        </w:r>
        <w:r w:rsidRPr="008E0CED">
          <w:rPr>
            <w:rStyle w:val="Hipercze"/>
            <w:rFonts w:ascii="Times New Roman" w:eastAsiaTheme="minorEastAsia" w:hAnsi="Times New Roman" w:cs="Times New Roman"/>
            <w:noProof/>
            <w:sz w:val="24"/>
            <w:szCs w:val="24"/>
            <w:rPrChange w:id="5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50" w:author="Okot" w:date="2020-03-24T11:32:00Z">
              <w:rPr>
                <w:rStyle w:val="Hipercze"/>
                <w:rFonts w:eastAsiaTheme="minorEastAsia"/>
                <w:noProof/>
              </w:rPr>
            </w:rPrChange>
          </w:rPr>
          <w:t>2.1.4.9. Sód</w:t>
        </w:r>
        <w:r w:rsidRPr="008E0CED">
          <w:rPr>
            <w:rFonts w:ascii="Times New Roman" w:hAnsi="Times New Roman" w:cs="Times New Roman"/>
            <w:noProof/>
            <w:webHidden/>
            <w:sz w:val="24"/>
            <w:szCs w:val="24"/>
            <w:rPrChange w:id="551" w:author="Okot" w:date="2020-03-24T11:32:00Z">
              <w:rPr>
                <w:noProof/>
                <w:webHidden/>
              </w:rPr>
            </w:rPrChange>
          </w:rPr>
          <w:tab/>
        </w:r>
        <w:r w:rsidRPr="008E0CED">
          <w:rPr>
            <w:rFonts w:ascii="Times New Roman" w:hAnsi="Times New Roman" w:cs="Times New Roman"/>
            <w:noProof/>
            <w:webHidden/>
            <w:sz w:val="24"/>
            <w:szCs w:val="24"/>
            <w:rPrChange w:id="552" w:author="Okot" w:date="2020-03-24T11:32:00Z">
              <w:rPr>
                <w:noProof/>
                <w:webHidden/>
              </w:rPr>
            </w:rPrChange>
          </w:rPr>
          <w:fldChar w:fldCharType="begin"/>
        </w:r>
        <w:r w:rsidRPr="008E0CED">
          <w:rPr>
            <w:rFonts w:ascii="Times New Roman" w:hAnsi="Times New Roman" w:cs="Times New Roman"/>
            <w:noProof/>
            <w:webHidden/>
            <w:sz w:val="24"/>
            <w:szCs w:val="24"/>
            <w:rPrChange w:id="553" w:author="Okot" w:date="2020-03-24T11:32:00Z">
              <w:rPr>
                <w:noProof/>
                <w:webHidden/>
              </w:rPr>
            </w:rPrChange>
          </w:rPr>
          <w:instrText xml:space="preserve"> PAGEREF _Toc35941908 \h </w:instrText>
        </w:r>
      </w:ins>
      <w:r w:rsidRPr="008E0CED">
        <w:rPr>
          <w:rFonts w:ascii="Times New Roman" w:hAnsi="Times New Roman" w:cs="Times New Roman"/>
          <w:noProof/>
          <w:webHidden/>
          <w:sz w:val="24"/>
          <w:szCs w:val="24"/>
          <w:rPrChange w:id="5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55" w:author="Okot" w:date="2020-03-24T11:32:00Z">
            <w:rPr>
              <w:noProof/>
              <w:webHidden/>
            </w:rPr>
          </w:rPrChange>
        </w:rPr>
        <w:fldChar w:fldCharType="separate"/>
      </w:r>
      <w:ins w:id="556" w:author="Okot" w:date="2020-03-24T11:31:00Z">
        <w:r w:rsidRPr="008E0CED">
          <w:rPr>
            <w:rFonts w:ascii="Times New Roman" w:hAnsi="Times New Roman" w:cs="Times New Roman"/>
            <w:noProof/>
            <w:webHidden/>
            <w:sz w:val="24"/>
            <w:szCs w:val="24"/>
            <w:rPrChange w:id="557" w:author="Okot" w:date="2020-03-24T11:32:00Z">
              <w:rPr>
                <w:noProof/>
                <w:webHidden/>
              </w:rPr>
            </w:rPrChange>
          </w:rPr>
          <w:t>43</w:t>
        </w:r>
        <w:r w:rsidRPr="008E0CED">
          <w:rPr>
            <w:rFonts w:ascii="Times New Roman" w:hAnsi="Times New Roman" w:cs="Times New Roman"/>
            <w:noProof/>
            <w:webHidden/>
            <w:sz w:val="24"/>
            <w:szCs w:val="24"/>
            <w:rPrChange w:id="5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59" w:author="Okot" w:date="2020-03-24T11:32:00Z">
              <w:rPr>
                <w:rStyle w:val="Hipercze"/>
                <w:rFonts w:eastAsiaTheme="minorEastAsia"/>
                <w:noProof/>
              </w:rPr>
            </w:rPrChange>
          </w:rPr>
          <w:fldChar w:fldCharType="end"/>
        </w:r>
      </w:ins>
    </w:p>
    <w:p w14:paraId="29F7499F" w14:textId="77777777" w:rsidR="008E0CED" w:rsidRPr="008E0CED" w:rsidRDefault="008E0CED">
      <w:pPr>
        <w:pStyle w:val="Spistreci2"/>
        <w:tabs>
          <w:tab w:val="right" w:pos="9061"/>
        </w:tabs>
        <w:rPr>
          <w:ins w:id="560" w:author="Okot" w:date="2020-03-24T11:31:00Z"/>
          <w:rFonts w:ascii="Times New Roman" w:eastAsiaTheme="minorEastAsia" w:hAnsi="Times New Roman" w:cs="Times New Roman"/>
          <w:b w:val="0"/>
          <w:bCs w:val="0"/>
          <w:noProof/>
          <w:sz w:val="24"/>
          <w:szCs w:val="24"/>
          <w:lang w:eastAsia="pl-PL"/>
          <w:rPrChange w:id="561" w:author="Okot" w:date="2020-03-24T11:32:00Z">
            <w:rPr>
              <w:ins w:id="562" w:author="Okot" w:date="2020-03-24T11:31:00Z"/>
              <w:rFonts w:eastAsiaTheme="minorEastAsia" w:cstheme="minorBidi"/>
              <w:b w:val="0"/>
              <w:bCs w:val="0"/>
              <w:noProof/>
              <w:sz w:val="22"/>
              <w:szCs w:val="22"/>
              <w:lang w:eastAsia="pl-PL"/>
            </w:rPr>
          </w:rPrChange>
        </w:rPr>
      </w:pPr>
      <w:ins w:id="563" w:author="Okot" w:date="2020-03-24T11:31:00Z">
        <w:r w:rsidRPr="008E0CED">
          <w:rPr>
            <w:rStyle w:val="Hipercze"/>
            <w:rFonts w:ascii="Times New Roman" w:eastAsiaTheme="minorEastAsia" w:hAnsi="Times New Roman" w:cs="Times New Roman"/>
            <w:noProof/>
            <w:sz w:val="24"/>
            <w:szCs w:val="24"/>
            <w:rPrChange w:id="5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66" w:author="Okot" w:date="2020-03-24T11:32:00Z">
              <w:rPr>
                <w:noProof/>
              </w:rPr>
            </w:rPrChange>
          </w:rPr>
          <w:instrText>HYPERLINK \l "_Toc35941909"</w:instrText>
        </w:r>
        <w:r w:rsidRPr="008E0CED">
          <w:rPr>
            <w:rStyle w:val="Hipercze"/>
            <w:rFonts w:ascii="Times New Roman" w:eastAsiaTheme="minorEastAsia" w:hAnsi="Times New Roman" w:cs="Times New Roman"/>
            <w:noProof/>
            <w:sz w:val="24"/>
            <w:szCs w:val="24"/>
            <w:rPrChange w:id="5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69" w:author="Okot" w:date="2020-03-24T11:32:00Z">
              <w:rPr>
                <w:rStyle w:val="Hipercze"/>
                <w:rFonts w:eastAsiaTheme="minorEastAsia"/>
                <w:noProof/>
              </w:rPr>
            </w:rPrChange>
          </w:rPr>
          <w:t>2.1.4.10. Wapń</w:t>
        </w:r>
        <w:r w:rsidRPr="008E0CED">
          <w:rPr>
            <w:rFonts w:ascii="Times New Roman" w:hAnsi="Times New Roman" w:cs="Times New Roman"/>
            <w:noProof/>
            <w:webHidden/>
            <w:sz w:val="24"/>
            <w:szCs w:val="24"/>
            <w:rPrChange w:id="570" w:author="Okot" w:date="2020-03-24T11:32:00Z">
              <w:rPr>
                <w:noProof/>
                <w:webHidden/>
              </w:rPr>
            </w:rPrChange>
          </w:rPr>
          <w:tab/>
        </w:r>
        <w:r w:rsidRPr="008E0CED">
          <w:rPr>
            <w:rFonts w:ascii="Times New Roman" w:hAnsi="Times New Roman" w:cs="Times New Roman"/>
            <w:noProof/>
            <w:webHidden/>
            <w:sz w:val="24"/>
            <w:szCs w:val="24"/>
            <w:rPrChange w:id="571" w:author="Okot" w:date="2020-03-24T11:32:00Z">
              <w:rPr>
                <w:noProof/>
                <w:webHidden/>
              </w:rPr>
            </w:rPrChange>
          </w:rPr>
          <w:fldChar w:fldCharType="begin"/>
        </w:r>
        <w:r w:rsidRPr="008E0CED">
          <w:rPr>
            <w:rFonts w:ascii="Times New Roman" w:hAnsi="Times New Roman" w:cs="Times New Roman"/>
            <w:noProof/>
            <w:webHidden/>
            <w:sz w:val="24"/>
            <w:szCs w:val="24"/>
            <w:rPrChange w:id="572" w:author="Okot" w:date="2020-03-24T11:32:00Z">
              <w:rPr>
                <w:noProof/>
                <w:webHidden/>
              </w:rPr>
            </w:rPrChange>
          </w:rPr>
          <w:instrText xml:space="preserve"> PAGEREF _Toc35941909 \h </w:instrText>
        </w:r>
      </w:ins>
      <w:r w:rsidRPr="008E0CED">
        <w:rPr>
          <w:rFonts w:ascii="Times New Roman" w:hAnsi="Times New Roman" w:cs="Times New Roman"/>
          <w:noProof/>
          <w:webHidden/>
          <w:sz w:val="24"/>
          <w:szCs w:val="24"/>
          <w:rPrChange w:id="5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74" w:author="Okot" w:date="2020-03-24T11:32:00Z">
            <w:rPr>
              <w:noProof/>
              <w:webHidden/>
            </w:rPr>
          </w:rPrChange>
        </w:rPr>
        <w:fldChar w:fldCharType="separate"/>
      </w:r>
      <w:ins w:id="575" w:author="Okot" w:date="2020-03-24T11:31:00Z">
        <w:r w:rsidRPr="008E0CED">
          <w:rPr>
            <w:rFonts w:ascii="Times New Roman" w:hAnsi="Times New Roman" w:cs="Times New Roman"/>
            <w:noProof/>
            <w:webHidden/>
            <w:sz w:val="24"/>
            <w:szCs w:val="24"/>
            <w:rPrChange w:id="576" w:author="Okot" w:date="2020-03-24T11:32:00Z">
              <w:rPr>
                <w:noProof/>
                <w:webHidden/>
              </w:rPr>
            </w:rPrChange>
          </w:rPr>
          <w:t>43</w:t>
        </w:r>
        <w:r w:rsidRPr="008E0CED">
          <w:rPr>
            <w:rFonts w:ascii="Times New Roman" w:hAnsi="Times New Roman" w:cs="Times New Roman"/>
            <w:noProof/>
            <w:webHidden/>
            <w:sz w:val="24"/>
            <w:szCs w:val="24"/>
            <w:rPrChange w:id="5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78" w:author="Okot" w:date="2020-03-24T11:32:00Z">
              <w:rPr>
                <w:rStyle w:val="Hipercze"/>
                <w:rFonts w:eastAsiaTheme="minorEastAsia"/>
                <w:noProof/>
              </w:rPr>
            </w:rPrChange>
          </w:rPr>
          <w:fldChar w:fldCharType="end"/>
        </w:r>
      </w:ins>
    </w:p>
    <w:p w14:paraId="0ED02EC8" w14:textId="77777777" w:rsidR="008E0CED" w:rsidRPr="008E0CED" w:rsidRDefault="008E0CED">
      <w:pPr>
        <w:pStyle w:val="Spistreci2"/>
        <w:tabs>
          <w:tab w:val="right" w:pos="9061"/>
        </w:tabs>
        <w:rPr>
          <w:ins w:id="579" w:author="Okot" w:date="2020-03-24T11:31:00Z"/>
          <w:rFonts w:ascii="Times New Roman" w:eastAsiaTheme="minorEastAsia" w:hAnsi="Times New Roman" w:cs="Times New Roman"/>
          <w:b w:val="0"/>
          <w:bCs w:val="0"/>
          <w:noProof/>
          <w:sz w:val="24"/>
          <w:szCs w:val="24"/>
          <w:lang w:eastAsia="pl-PL"/>
          <w:rPrChange w:id="580" w:author="Okot" w:date="2020-03-24T11:32:00Z">
            <w:rPr>
              <w:ins w:id="581" w:author="Okot" w:date="2020-03-24T11:31:00Z"/>
              <w:rFonts w:eastAsiaTheme="minorEastAsia" w:cstheme="minorBidi"/>
              <w:b w:val="0"/>
              <w:bCs w:val="0"/>
              <w:noProof/>
              <w:sz w:val="22"/>
              <w:szCs w:val="22"/>
              <w:lang w:eastAsia="pl-PL"/>
            </w:rPr>
          </w:rPrChange>
        </w:rPr>
      </w:pPr>
      <w:ins w:id="582" w:author="Okot" w:date="2020-03-24T11:31:00Z">
        <w:r w:rsidRPr="008E0CED">
          <w:rPr>
            <w:rStyle w:val="Hipercze"/>
            <w:rFonts w:ascii="Times New Roman" w:eastAsiaTheme="minorEastAsia" w:hAnsi="Times New Roman" w:cs="Times New Roman"/>
            <w:noProof/>
            <w:sz w:val="24"/>
            <w:szCs w:val="24"/>
            <w:rPrChange w:id="5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85" w:author="Okot" w:date="2020-03-24T11:32:00Z">
              <w:rPr>
                <w:noProof/>
              </w:rPr>
            </w:rPrChange>
          </w:rPr>
          <w:instrText>HYPERLINK \l "_Toc35941910"</w:instrText>
        </w:r>
        <w:r w:rsidRPr="008E0CED">
          <w:rPr>
            <w:rStyle w:val="Hipercze"/>
            <w:rFonts w:ascii="Times New Roman" w:eastAsiaTheme="minorEastAsia" w:hAnsi="Times New Roman" w:cs="Times New Roman"/>
            <w:noProof/>
            <w:sz w:val="24"/>
            <w:szCs w:val="24"/>
            <w:rPrChange w:id="5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88" w:author="Okot" w:date="2020-03-24T11:32:00Z">
              <w:rPr>
                <w:rStyle w:val="Hipercze"/>
                <w:rFonts w:eastAsiaTheme="minorEastAsia"/>
                <w:noProof/>
              </w:rPr>
            </w:rPrChange>
          </w:rPr>
          <w:t>2.1.4.11. Witamina A</w:t>
        </w:r>
        <w:r w:rsidRPr="008E0CED">
          <w:rPr>
            <w:rFonts w:ascii="Times New Roman" w:hAnsi="Times New Roman" w:cs="Times New Roman"/>
            <w:noProof/>
            <w:webHidden/>
            <w:sz w:val="24"/>
            <w:szCs w:val="24"/>
            <w:rPrChange w:id="589" w:author="Okot" w:date="2020-03-24T11:32:00Z">
              <w:rPr>
                <w:noProof/>
                <w:webHidden/>
              </w:rPr>
            </w:rPrChange>
          </w:rPr>
          <w:tab/>
        </w:r>
        <w:r w:rsidRPr="008E0CED">
          <w:rPr>
            <w:rFonts w:ascii="Times New Roman" w:hAnsi="Times New Roman" w:cs="Times New Roman"/>
            <w:noProof/>
            <w:webHidden/>
            <w:sz w:val="24"/>
            <w:szCs w:val="24"/>
            <w:rPrChange w:id="590" w:author="Okot" w:date="2020-03-24T11:32:00Z">
              <w:rPr>
                <w:noProof/>
                <w:webHidden/>
              </w:rPr>
            </w:rPrChange>
          </w:rPr>
          <w:fldChar w:fldCharType="begin"/>
        </w:r>
        <w:r w:rsidRPr="008E0CED">
          <w:rPr>
            <w:rFonts w:ascii="Times New Roman" w:hAnsi="Times New Roman" w:cs="Times New Roman"/>
            <w:noProof/>
            <w:webHidden/>
            <w:sz w:val="24"/>
            <w:szCs w:val="24"/>
            <w:rPrChange w:id="591" w:author="Okot" w:date="2020-03-24T11:32:00Z">
              <w:rPr>
                <w:noProof/>
                <w:webHidden/>
              </w:rPr>
            </w:rPrChange>
          </w:rPr>
          <w:instrText xml:space="preserve"> PAGEREF _Toc35941910 \h </w:instrText>
        </w:r>
      </w:ins>
      <w:r w:rsidRPr="008E0CED">
        <w:rPr>
          <w:rFonts w:ascii="Times New Roman" w:hAnsi="Times New Roman" w:cs="Times New Roman"/>
          <w:noProof/>
          <w:webHidden/>
          <w:sz w:val="24"/>
          <w:szCs w:val="24"/>
          <w:rPrChange w:id="5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93" w:author="Okot" w:date="2020-03-24T11:32:00Z">
            <w:rPr>
              <w:noProof/>
              <w:webHidden/>
            </w:rPr>
          </w:rPrChange>
        </w:rPr>
        <w:fldChar w:fldCharType="separate"/>
      </w:r>
      <w:ins w:id="594" w:author="Okot" w:date="2020-03-24T11:31:00Z">
        <w:r w:rsidRPr="008E0CED">
          <w:rPr>
            <w:rFonts w:ascii="Times New Roman" w:hAnsi="Times New Roman" w:cs="Times New Roman"/>
            <w:noProof/>
            <w:webHidden/>
            <w:sz w:val="24"/>
            <w:szCs w:val="24"/>
            <w:rPrChange w:id="595" w:author="Okot" w:date="2020-03-24T11:32:00Z">
              <w:rPr>
                <w:noProof/>
                <w:webHidden/>
              </w:rPr>
            </w:rPrChange>
          </w:rPr>
          <w:t>44</w:t>
        </w:r>
        <w:r w:rsidRPr="008E0CED">
          <w:rPr>
            <w:rFonts w:ascii="Times New Roman" w:hAnsi="Times New Roman" w:cs="Times New Roman"/>
            <w:noProof/>
            <w:webHidden/>
            <w:sz w:val="24"/>
            <w:szCs w:val="24"/>
            <w:rPrChange w:id="5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97" w:author="Okot" w:date="2020-03-24T11:32:00Z">
              <w:rPr>
                <w:rStyle w:val="Hipercze"/>
                <w:rFonts w:eastAsiaTheme="minorEastAsia"/>
                <w:noProof/>
              </w:rPr>
            </w:rPrChange>
          </w:rPr>
          <w:fldChar w:fldCharType="end"/>
        </w:r>
      </w:ins>
    </w:p>
    <w:p w14:paraId="639F7636" w14:textId="77777777" w:rsidR="008E0CED" w:rsidRPr="008E0CED" w:rsidRDefault="008E0CED">
      <w:pPr>
        <w:pStyle w:val="Spistreci2"/>
        <w:tabs>
          <w:tab w:val="right" w:pos="9061"/>
        </w:tabs>
        <w:rPr>
          <w:ins w:id="598" w:author="Okot" w:date="2020-03-24T11:31:00Z"/>
          <w:rFonts w:ascii="Times New Roman" w:eastAsiaTheme="minorEastAsia" w:hAnsi="Times New Roman" w:cs="Times New Roman"/>
          <w:b w:val="0"/>
          <w:bCs w:val="0"/>
          <w:noProof/>
          <w:sz w:val="24"/>
          <w:szCs w:val="24"/>
          <w:lang w:eastAsia="pl-PL"/>
          <w:rPrChange w:id="599" w:author="Okot" w:date="2020-03-24T11:32:00Z">
            <w:rPr>
              <w:ins w:id="600" w:author="Okot" w:date="2020-03-24T11:31:00Z"/>
              <w:rFonts w:eastAsiaTheme="minorEastAsia" w:cstheme="minorBidi"/>
              <w:b w:val="0"/>
              <w:bCs w:val="0"/>
              <w:noProof/>
              <w:sz w:val="22"/>
              <w:szCs w:val="22"/>
              <w:lang w:eastAsia="pl-PL"/>
            </w:rPr>
          </w:rPrChange>
        </w:rPr>
      </w:pPr>
      <w:ins w:id="601" w:author="Okot" w:date="2020-03-24T11:31:00Z">
        <w:r w:rsidRPr="008E0CED">
          <w:rPr>
            <w:rStyle w:val="Hipercze"/>
            <w:rFonts w:ascii="Times New Roman" w:eastAsiaTheme="minorEastAsia" w:hAnsi="Times New Roman" w:cs="Times New Roman"/>
            <w:noProof/>
            <w:sz w:val="24"/>
            <w:szCs w:val="24"/>
            <w:rPrChange w:id="6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04" w:author="Okot" w:date="2020-03-24T11:32:00Z">
              <w:rPr>
                <w:noProof/>
              </w:rPr>
            </w:rPrChange>
          </w:rPr>
          <w:instrText>HYPERLINK \l "_Toc35941911"</w:instrText>
        </w:r>
        <w:r w:rsidRPr="008E0CED">
          <w:rPr>
            <w:rStyle w:val="Hipercze"/>
            <w:rFonts w:ascii="Times New Roman" w:eastAsiaTheme="minorEastAsia" w:hAnsi="Times New Roman" w:cs="Times New Roman"/>
            <w:noProof/>
            <w:sz w:val="24"/>
            <w:szCs w:val="24"/>
            <w:rPrChange w:id="6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07" w:author="Okot" w:date="2020-03-24T11:32:00Z">
              <w:rPr>
                <w:rStyle w:val="Hipercze"/>
                <w:rFonts w:eastAsiaTheme="minorEastAsia"/>
                <w:noProof/>
              </w:rPr>
            </w:rPrChange>
          </w:rPr>
          <w:t>2.1.4.12. Witamina B</w:t>
        </w:r>
        <w:r w:rsidRPr="008E0CED">
          <w:rPr>
            <w:rStyle w:val="Hipercze"/>
            <w:rFonts w:ascii="Times New Roman" w:eastAsiaTheme="minorEastAsia" w:hAnsi="Times New Roman" w:cs="Times New Roman"/>
            <w:noProof/>
            <w:sz w:val="24"/>
            <w:szCs w:val="24"/>
            <w:vertAlign w:val="subscript"/>
            <w:rPrChange w:id="608" w:author="Okot" w:date="2020-03-24T11:32:00Z">
              <w:rPr>
                <w:rStyle w:val="Hipercze"/>
                <w:rFonts w:eastAsiaTheme="minorEastAsia"/>
                <w:noProof/>
                <w:vertAlign w:val="subscript"/>
              </w:rPr>
            </w:rPrChange>
          </w:rPr>
          <w:t>1</w:t>
        </w:r>
        <w:r w:rsidRPr="008E0CED">
          <w:rPr>
            <w:rFonts w:ascii="Times New Roman" w:hAnsi="Times New Roman" w:cs="Times New Roman"/>
            <w:noProof/>
            <w:webHidden/>
            <w:sz w:val="24"/>
            <w:szCs w:val="24"/>
            <w:rPrChange w:id="609" w:author="Okot" w:date="2020-03-24T11:32:00Z">
              <w:rPr>
                <w:noProof/>
                <w:webHidden/>
              </w:rPr>
            </w:rPrChange>
          </w:rPr>
          <w:tab/>
        </w:r>
        <w:r w:rsidRPr="008E0CED">
          <w:rPr>
            <w:rFonts w:ascii="Times New Roman" w:hAnsi="Times New Roman" w:cs="Times New Roman"/>
            <w:noProof/>
            <w:webHidden/>
            <w:sz w:val="24"/>
            <w:szCs w:val="24"/>
            <w:rPrChange w:id="610" w:author="Okot" w:date="2020-03-24T11:32:00Z">
              <w:rPr>
                <w:noProof/>
                <w:webHidden/>
              </w:rPr>
            </w:rPrChange>
          </w:rPr>
          <w:fldChar w:fldCharType="begin"/>
        </w:r>
        <w:r w:rsidRPr="008E0CED">
          <w:rPr>
            <w:rFonts w:ascii="Times New Roman" w:hAnsi="Times New Roman" w:cs="Times New Roman"/>
            <w:noProof/>
            <w:webHidden/>
            <w:sz w:val="24"/>
            <w:szCs w:val="24"/>
            <w:rPrChange w:id="611" w:author="Okot" w:date="2020-03-24T11:32:00Z">
              <w:rPr>
                <w:noProof/>
                <w:webHidden/>
              </w:rPr>
            </w:rPrChange>
          </w:rPr>
          <w:instrText xml:space="preserve"> PAGEREF _Toc35941911 \h </w:instrText>
        </w:r>
      </w:ins>
      <w:r w:rsidRPr="008E0CED">
        <w:rPr>
          <w:rFonts w:ascii="Times New Roman" w:hAnsi="Times New Roman" w:cs="Times New Roman"/>
          <w:noProof/>
          <w:webHidden/>
          <w:sz w:val="24"/>
          <w:szCs w:val="24"/>
          <w:rPrChange w:id="6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13" w:author="Okot" w:date="2020-03-24T11:32:00Z">
            <w:rPr>
              <w:noProof/>
              <w:webHidden/>
            </w:rPr>
          </w:rPrChange>
        </w:rPr>
        <w:fldChar w:fldCharType="separate"/>
      </w:r>
      <w:ins w:id="614" w:author="Okot" w:date="2020-03-24T11:31:00Z">
        <w:r w:rsidRPr="008E0CED">
          <w:rPr>
            <w:rFonts w:ascii="Times New Roman" w:hAnsi="Times New Roman" w:cs="Times New Roman"/>
            <w:noProof/>
            <w:webHidden/>
            <w:sz w:val="24"/>
            <w:szCs w:val="24"/>
            <w:rPrChange w:id="615" w:author="Okot" w:date="2020-03-24T11:32:00Z">
              <w:rPr>
                <w:noProof/>
                <w:webHidden/>
              </w:rPr>
            </w:rPrChange>
          </w:rPr>
          <w:t>44</w:t>
        </w:r>
        <w:r w:rsidRPr="008E0CED">
          <w:rPr>
            <w:rFonts w:ascii="Times New Roman" w:hAnsi="Times New Roman" w:cs="Times New Roman"/>
            <w:noProof/>
            <w:webHidden/>
            <w:sz w:val="24"/>
            <w:szCs w:val="24"/>
            <w:rPrChange w:id="6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17" w:author="Okot" w:date="2020-03-24T11:32:00Z">
              <w:rPr>
                <w:rStyle w:val="Hipercze"/>
                <w:rFonts w:eastAsiaTheme="minorEastAsia"/>
                <w:noProof/>
              </w:rPr>
            </w:rPrChange>
          </w:rPr>
          <w:fldChar w:fldCharType="end"/>
        </w:r>
      </w:ins>
    </w:p>
    <w:p w14:paraId="7786E15C" w14:textId="77777777" w:rsidR="008E0CED" w:rsidRPr="008E0CED" w:rsidRDefault="008E0CED">
      <w:pPr>
        <w:pStyle w:val="Spistreci2"/>
        <w:tabs>
          <w:tab w:val="right" w:pos="9061"/>
        </w:tabs>
        <w:rPr>
          <w:ins w:id="618" w:author="Okot" w:date="2020-03-24T11:31:00Z"/>
          <w:rFonts w:ascii="Times New Roman" w:eastAsiaTheme="minorEastAsia" w:hAnsi="Times New Roman" w:cs="Times New Roman"/>
          <w:b w:val="0"/>
          <w:bCs w:val="0"/>
          <w:noProof/>
          <w:sz w:val="24"/>
          <w:szCs w:val="24"/>
          <w:lang w:eastAsia="pl-PL"/>
          <w:rPrChange w:id="619" w:author="Okot" w:date="2020-03-24T11:32:00Z">
            <w:rPr>
              <w:ins w:id="620" w:author="Okot" w:date="2020-03-24T11:31:00Z"/>
              <w:rFonts w:eastAsiaTheme="minorEastAsia" w:cstheme="minorBidi"/>
              <w:b w:val="0"/>
              <w:bCs w:val="0"/>
              <w:noProof/>
              <w:sz w:val="22"/>
              <w:szCs w:val="22"/>
              <w:lang w:eastAsia="pl-PL"/>
            </w:rPr>
          </w:rPrChange>
        </w:rPr>
      </w:pPr>
      <w:ins w:id="621" w:author="Okot" w:date="2020-03-24T11:31:00Z">
        <w:r w:rsidRPr="008E0CED">
          <w:rPr>
            <w:rStyle w:val="Hipercze"/>
            <w:rFonts w:ascii="Times New Roman" w:eastAsiaTheme="minorEastAsia" w:hAnsi="Times New Roman" w:cs="Times New Roman"/>
            <w:noProof/>
            <w:sz w:val="24"/>
            <w:szCs w:val="24"/>
            <w:rPrChange w:id="6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24" w:author="Okot" w:date="2020-03-24T11:32:00Z">
              <w:rPr>
                <w:noProof/>
              </w:rPr>
            </w:rPrChange>
          </w:rPr>
          <w:instrText>HYPERLINK \l "_Toc35941912"</w:instrText>
        </w:r>
        <w:r w:rsidRPr="008E0CED">
          <w:rPr>
            <w:rStyle w:val="Hipercze"/>
            <w:rFonts w:ascii="Times New Roman" w:eastAsiaTheme="minorEastAsia" w:hAnsi="Times New Roman" w:cs="Times New Roman"/>
            <w:noProof/>
            <w:sz w:val="24"/>
            <w:szCs w:val="24"/>
            <w:rPrChange w:id="6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27" w:author="Okot" w:date="2020-03-24T11:32:00Z">
              <w:rPr>
                <w:rStyle w:val="Hipercze"/>
                <w:rFonts w:eastAsiaTheme="minorEastAsia"/>
                <w:noProof/>
              </w:rPr>
            </w:rPrChange>
          </w:rPr>
          <w:t>2.1.4.13. Witamina B</w:t>
        </w:r>
        <w:r w:rsidRPr="008E0CED">
          <w:rPr>
            <w:rStyle w:val="Hipercze"/>
            <w:rFonts w:ascii="Times New Roman" w:eastAsiaTheme="minorEastAsia" w:hAnsi="Times New Roman" w:cs="Times New Roman"/>
            <w:noProof/>
            <w:sz w:val="24"/>
            <w:szCs w:val="24"/>
            <w:vertAlign w:val="subscript"/>
            <w:rPrChange w:id="628" w:author="Okot" w:date="2020-03-24T11:32:00Z">
              <w:rPr>
                <w:rStyle w:val="Hipercze"/>
                <w:rFonts w:eastAsiaTheme="minorEastAsia"/>
                <w:noProof/>
                <w:vertAlign w:val="subscript"/>
              </w:rPr>
            </w:rPrChange>
          </w:rPr>
          <w:t>2</w:t>
        </w:r>
        <w:r w:rsidRPr="008E0CED">
          <w:rPr>
            <w:rFonts w:ascii="Times New Roman" w:hAnsi="Times New Roman" w:cs="Times New Roman"/>
            <w:noProof/>
            <w:webHidden/>
            <w:sz w:val="24"/>
            <w:szCs w:val="24"/>
            <w:rPrChange w:id="629" w:author="Okot" w:date="2020-03-24T11:32:00Z">
              <w:rPr>
                <w:noProof/>
                <w:webHidden/>
              </w:rPr>
            </w:rPrChange>
          </w:rPr>
          <w:tab/>
        </w:r>
        <w:r w:rsidRPr="008E0CED">
          <w:rPr>
            <w:rFonts w:ascii="Times New Roman" w:hAnsi="Times New Roman" w:cs="Times New Roman"/>
            <w:noProof/>
            <w:webHidden/>
            <w:sz w:val="24"/>
            <w:szCs w:val="24"/>
            <w:rPrChange w:id="630" w:author="Okot" w:date="2020-03-24T11:32:00Z">
              <w:rPr>
                <w:noProof/>
                <w:webHidden/>
              </w:rPr>
            </w:rPrChange>
          </w:rPr>
          <w:fldChar w:fldCharType="begin"/>
        </w:r>
        <w:r w:rsidRPr="008E0CED">
          <w:rPr>
            <w:rFonts w:ascii="Times New Roman" w:hAnsi="Times New Roman" w:cs="Times New Roman"/>
            <w:noProof/>
            <w:webHidden/>
            <w:sz w:val="24"/>
            <w:szCs w:val="24"/>
            <w:rPrChange w:id="631" w:author="Okot" w:date="2020-03-24T11:32:00Z">
              <w:rPr>
                <w:noProof/>
                <w:webHidden/>
              </w:rPr>
            </w:rPrChange>
          </w:rPr>
          <w:instrText xml:space="preserve"> PAGEREF _Toc35941912 \h </w:instrText>
        </w:r>
      </w:ins>
      <w:r w:rsidRPr="008E0CED">
        <w:rPr>
          <w:rFonts w:ascii="Times New Roman" w:hAnsi="Times New Roman" w:cs="Times New Roman"/>
          <w:noProof/>
          <w:webHidden/>
          <w:sz w:val="24"/>
          <w:szCs w:val="24"/>
          <w:rPrChange w:id="6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33" w:author="Okot" w:date="2020-03-24T11:32:00Z">
            <w:rPr>
              <w:noProof/>
              <w:webHidden/>
            </w:rPr>
          </w:rPrChange>
        </w:rPr>
        <w:fldChar w:fldCharType="separate"/>
      </w:r>
      <w:ins w:id="634" w:author="Okot" w:date="2020-03-24T11:31:00Z">
        <w:r w:rsidRPr="008E0CED">
          <w:rPr>
            <w:rFonts w:ascii="Times New Roman" w:hAnsi="Times New Roman" w:cs="Times New Roman"/>
            <w:noProof/>
            <w:webHidden/>
            <w:sz w:val="24"/>
            <w:szCs w:val="24"/>
            <w:rPrChange w:id="635" w:author="Okot" w:date="2020-03-24T11:32:00Z">
              <w:rPr>
                <w:noProof/>
                <w:webHidden/>
              </w:rPr>
            </w:rPrChange>
          </w:rPr>
          <w:t>44</w:t>
        </w:r>
        <w:r w:rsidRPr="008E0CED">
          <w:rPr>
            <w:rFonts w:ascii="Times New Roman" w:hAnsi="Times New Roman" w:cs="Times New Roman"/>
            <w:noProof/>
            <w:webHidden/>
            <w:sz w:val="24"/>
            <w:szCs w:val="24"/>
            <w:rPrChange w:id="6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37" w:author="Okot" w:date="2020-03-24T11:32:00Z">
              <w:rPr>
                <w:rStyle w:val="Hipercze"/>
                <w:rFonts w:eastAsiaTheme="minorEastAsia"/>
                <w:noProof/>
              </w:rPr>
            </w:rPrChange>
          </w:rPr>
          <w:fldChar w:fldCharType="end"/>
        </w:r>
      </w:ins>
    </w:p>
    <w:p w14:paraId="0C808E45" w14:textId="77777777" w:rsidR="008E0CED" w:rsidRPr="008E0CED" w:rsidRDefault="008E0CED">
      <w:pPr>
        <w:pStyle w:val="Spistreci2"/>
        <w:tabs>
          <w:tab w:val="right" w:pos="9061"/>
        </w:tabs>
        <w:rPr>
          <w:ins w:id="638" w:author="Okot" w:date="2020-03-24T11:31:00Z"/>
          <w:rFonts w:ascii="Times New Roman" w:eastAsiaTheme="minorEastAsia" w:hAnsi="Times New Roman" w:cs="Times New Roman"/>
          <w:b w:val="0"/>
          <w:bCs w:val="0"/>
          <w:noProof/>
          <w:sz w:val="24"/>
          <w:szCs w:val="24"/>
          <w:lang w:eastAsia="pl-PL"/>
          <w:rPrChange w:id="639" w:author="Okot" w:date="2020-03-24T11:32:00Z">
            <w:rPr>
              <w:ins w:id="640" w:author="Okot" w:date="2020-03-24T11:31:00Z"/>
              <w:rFonts w:eastAsiaTheme="minorEastAsia" w:cstheme="minorBidi"/>
              <w:b w:val="0"/>
              <w:bCs w:val="0"/>
              <w:noProof/>
              <w:sz w:val="22"/>
              <w:szCs w:val="22"/>
              <w:lang w:eastAsia="pl-PL"/>
            </w:rPr>
          </w:rPrChange>
        </w:rPr>
      </w:pPr>
      <w:ins w:id="641" w:author="Okot" w:date="2020-03-24T11:31:00Z">
        <w:r w:rsidRPr="008E0CED">
          <w:rPr>
            <w:rStyle w:val="Hipercze"/>
            <w:rFonts w:ascii="Times New Roman" w:eastAsiaTheme="minorEastAsia" w:hAnsi="Times New Roman" w:cs="Times New Roman"/>
            <w:noProof/>
            <w:sz w:val="24"/>
            <w:szCs w:val="24"/>
            <w:rPrChange w:id="64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4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44" w:author="Okot" w:date="2020-03-24T11:32:00Z">
              <w:rPr>
                <w:noProof/>
              </w:rPr>
            </w:rPrChange>
          </w:rPr>
          <w:instrText>HYPERLINK \l "_Toc35941913"</w:instrText>
        </w:r>
        <w:r w:rsidRPr="008E0CED">
          <w:rPr>
            <w:rStyle w:val="Hipercze"/>
            <w:rFonts w:ascii="Times New Roman" w:eastAsiaTheme="minorEastAsia" w:hAnsi="Times New Roman" w:cs="Times New Roman"/>
            <w:noProof/>
            <w:sz w:val="24"/>
            <w:szCs w:val="24"/>
            <w:rPrChange w:id="6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47" w:author="Okot" w:date="2020-03-24T11:32:00Z">
              <w:rPr>
                <w:rStyle w:val="Hipercze"/>
                <w:rFonts w:eastAsiaTheme="minorEastAsia"/>
                <w:noProof/>
              </w:rPr>
            </w:rPrChange>
          </w:rPr>
          <w:t>2.1.4.14. Witamina B</w:t>
        </w:r>
        <w:r w:rsidRPr="008E0CED">
          <w:rPr>
            <w:rStyle w:val="Hipercze"/>
            <w:rFonts w:ascii="Times New Roman" w:eastAsiaTheme="minorEastAsia" w:hAnsi="Times New Roman" w:cs="Times New Roman"/>
            <w:noProof/>
            <w:sz w:val="24"/>
            <w:szCs w:val="24"/>
            <w:vertAlign w:val="subscript"/>
            <w:rPrChange w:id="648" w:author="Okot" w:date="2020-03-24T11:32:00Z">
              <w:rPr>
                <w:rStyle w:val="Hipercze"/>
                <w:rFonts w:eastAsiaTheme="minorEastAsia"/>
                <w:noProof/>
                <w:vertAlign w:val="subscript"/>
              </w:rPr>
            </w:rPrChange>
          </w:rPr>
          <w:t>3</w:t>
        </w:r>
        <w:r w:rsidRPr="008E0CED">
          <w:rPr>
            <w:rFonts w:ascii="Times New Roman" w:hAnsi="Times New Roman" w:cs="Times New Roman"/>
            <w:noProof/>
            <w:webHidden/>
            <w:sz w:val="24"/>
            <w:szCs w:val="24"/>
            <w:rPrChange w:id="649" w:author="Okot" w:date="2020-03-24T11:32:00Z">
              <w:rPr>
                <w:noProof/>
                <w:webHidden/>
              </w:rPr>
            </w:rPrChange>
          </w:rPr>
          <w:tab/>
        </w:r>
        <w:r w:rsidRPr="008E0CED">
          <w:rPr>
            <w:rFonts w:ascii="Times New Roman" w:hAnsi="Times New Roman" w:cs="Times New Roman"/>
            <w:noProof/>
            <w:webHidden/>
            <w:sz w:val="24"/>
            <w:szCs w:val="24"/>
            <w:rPrChange w:id="650" w:author="Okot" w:date="2020-03-24T11:32:00Z">
              <w:rPr>
                <w:noProof/>
                <w:webHidden/>
              </w:rPr>
            </w:rPrChange>
          </w:rPr>
          <w:fldChar w:fldCharType="begin"/>
        </w:r>
        <w:r w:rsidRPr="008E0CED">
          <w:rPr>
            <w:rFonts w:ascii="Times New Roman" w:hAnsi="Times New Roman" w:cs="Times New Roman"/>
            <w:noProof/>
            <w:webHidden/>
            <w:sz w:val="24"/>
            <w:szCs w:val="24"/>
            <w:rPrChange w:id="651" w:author="Okot" w:date="2020-03-24T11:32:00Z">
              <w:rPr>
                <w:noProof/>
                <w:webHidden/>
              </w:rPr>
            </w:rPrChange>
          </w:rPr>
          <w:instrText xml:space="preserve"> PAGEREF _Toc35941913 \h </w:instrText>
        </w:r>
      </w:ins>
      <w:r w:rsidRPr="008E0CED">
        <w:rPr>
          <w:rFonts w:ascii="Times New Roman" w:hAnsi="Times New Roman" w:cs="Times New Roman"/>
          <w:noProof/>
          <w:webHidden/>
          <w:sz w:val="24"/>
          <w:szCs w:val="24"/>
          <w:rPrChange w:id="6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53" w:author="Okot" w:date="2020-03-24T11:32:00Z">
            <w:rPr>
              <w:noProof/>
              <w:webHidden/>
            </w:rPr>
          </w:rPrChange>
        </w:rPr>
        <w:fldChar w:fldCharType="separate"/>
      </w:r>
      <w:ins w:id="654" w:author="Okot" w:date="2020-03-24T11:31:00Z">
        <w:r w:rsidRPr="008E0CED">
          <w:rPr>
            <w:rFonts w:ascii="Times New Roman" w:hAnsi="Times New Roman" w:cs="Times New Roman"/>
            <w:noProof/>
            <w:webHidden/>
            <w:sz w:val="24"/>
            <w:szCs w:val="24"/>
            <w:rPrChange w:id="655" w:author="Okot" w:date="2020-03-24T11:32:00Z">
              <w:rPr>
                <w:noProof/>
                <w:webHidden/>
              </w:rPr>
            </w:rPrChange>
          </w:rPr>
          <w:t>45</w:t>
        </w:r>
        <w:r w:rsidRPr="008E0CED">
          <w:rPr>
            <w:rFonts w:ascii="Times New Roman" w:hAnsi="Times New Roman" w:cs="Times New Roman"/>
            <w:noProof/>
            <w:webHidden/>
            <w:sz w:val="24"/>
            <w:szCs w:val="24"/>
            <w:rPrChange w:id="6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57" w:author="Okot" w:date="2020-03-24T11:32:00Z">
              <w:rPr>
                <w:rStyle w:val="Hipercze"/>
                <w:rFonts w:eastAsiaTheme="minorEastAsia"/>
                <w:noProof/>
              </w:rPr>
            </w:rPrChange>
          </w:rPr>
          <w:fldChar w:fldCharType="end"/>
        </w:r>
      </w:ins>
    </w:p>
    <w:p w14:paraId="3ADEACAE" w14:textId="77777777" w:rsidR="008E0CED" w:rsidRPr="008E0CED" w:rsidRDefault="008E0CED">
      <w:pPr>
        <w:pStyle w:val="Spistreci2"/>
        <w:tabs>
          <w:tab w:val="right" w:pos="9061"/>
        </w:tabs>
        <w:rPr>
          <w:ins w:id="658" w:author="Okot" w:date="2020-03-24T11:31:00Z"/>
          <w:rFonts w:ascii="Times New Roman" w:eastAsiaTheme="minorEastAsia" w:hAnsi="Times New Roman" w:cs="Times New Roman"/>
          <w:b w:val="0"/>
          <w:bCs w:val="0"/>
          <w:noProof/>
          <w:sz w:val="24"/>
          <w:szCs w:val="24"/>
          <w:lang w:eastAsia="pl-PL"/>
          <w:rPrChange w:id="659" w:author="Okot" w:date="2020-03-24T11:32:00Z">
            <w:rPr>
              <w:ins w:id="660" w:author="Okot" w:date="2020-03-24T11:31:00Z"/>
              <w:rFonts w:eastAsiaTheme="minorEastAsia" w:cstheme="minorBidi"/>
              <w:b w:val="0"/>
              <w:bCs w:val="0"/>
              <w:noProof/>
              <w:sz w:val="22"/>
              <w:szCs w:val="22"/>
              <w:lang w:eastAsia="pl-PL"/>
            </w:rPr>
          </w:rPrChange>
        </w:rPr>
      </w:pPr>
      <w:ins w:id="661" w:author="Okot" w:date="2020-03-24T11:31:00Z">
        <w:r w:rsidRPr="008E0CED">
          <w:rPr>
            <w:rStyle w:val="Hipercze"/>
            <w:rFonts w:ascii="Times New Roman" w:eastAsiaTheme="minorEastAsia" w:hAnsi="Times New Roman" w:cs="Times New Roman"/>
            <w:noProof/>
            <w:sz w:val="24"/>
            <w:szCs w:val="24"/>
            <w:rPrChange w:id="6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64" w:author="Okot" w:date="2020-03-24T11:32:00Z">
              <w:rPr>
                <w:noProof/>
              </w:rPr>
            </w:rPrChange>
          </w:rPr>
          <w:instrText>HYPERLINK \l "_Toc35941914"</w:instrText>
        </w:r>
        <w:r w:rsidRPr="008E0CED">
          <w:rPr>
            <w:rStyle w:val="Hipercze"/>
            <w:rFonts w:ascii="Times New Roman" w:eastAsiaTheme="minorEastAsia" w:hAnsi="Times New Roman" w:cs="Times New Roman"/>
            <w:noProof/>
            <w:sz w:val="24"/>
            <w:szCs w:val="24"/>
            <w:rPrChange w:id="6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67" w:author="Okot" w:date="2020-03-24T11:32:00Z">
              <w:rPr>
                <w:rStyle w:val="Hipercze"/>
                <w:rFonts w:eastAsiaTheme="minorEastAsia"/>
                <w:noProof/>
              </w:rPr>
            </w:rPrChange>
          </w:rPr>
          <w:t>2.1.4.15. Witamina B</w:t>
        </w:r>
        <w:r w:rsidRPr="008E0CED">
          <w:rPr>
            <w:rStyle w:val="Hipercze"/>
            <w:rFonts w:ascii="Times New Roman" w:eastAsiaTheme="minorEastAsia" w:hAnsi="Times New Roman" w:cs="Times New Roman"/>
            <w:noProof/>
            <w:sz w:val="24"/>
            <w:szCs w:val="24"/>
            <w:vertAlign w:val="subscript"/>
            <w:rPrChange w:id="668" w:author="Okot" w:date="2020-03-24T11:32:00Z">
              <w:rPr>
                <w:rStyle w:val="Hipercze"/>
                <w:rFonts w:eastAsiaTheme="minorEastAsia"/>
                <w:noProof/>
                <w:vertAlign w:val="subscript"/>
              </w:rPr>
            </w:rPrChange>
          </w:rPr>
          <w:t>4</w:t>
        </w:r>
        <w:r w:rsidRPr="008E0CED">
          <w:rPr>
            <w:rFonts w:ascii="Times New Roman" w:hAnsi="Times New Roman" w:cs="Times New Roman"/>
            <w:noProof/>
            <w:webHidden/>
            <w:sz w:val="24"/>
            <w:szCs w:val="24"/>
            <w:rPrChange w:id="669" w:author="Okot" w:date="2020-03-24T11:32:00Z">
              <w:rPr>
                <w:noProof/>
                <w:webHidden/>
              </w:rPr>
            </w:rPrChange>
          </w:rPr>
          <w:tab/>
        </w:r>
        <w:r w:rsidRPr="008E0CED">
          <w:rPr>
            <w:rFonts w:ascii="Times New Roman" w:hAnsi="Times New Roman" w:cs="Times New Roman"/>
            <w:noProof/>
            <w:webHidden/>
            <w:sz w:val="24"/>
            <w:szCs w:val="24"/>
            <w:rPrChange w:id="670" w:author="Okot" w:date="2020-03-24T11:32:00Z">
              <w:rPr>
                <w:noProof/>
                <w:webHidden/>
              </w:rPr>
            </w:rPrChange>
          </w:rPr>
          <w:fldChar w:fldCharType="begin"/>
        </w:r>
        <w:r w:rsidRPr="008E0CED">
          <w:rPr>
            <w:rFonts w:ascii="Times New Roman" w:hAnsi="Times New Roman" w:cs="Times New Roman"/>
            <w:noProof/>
            <w:webHidden/>
            <w:sz w:val="24"/>
            <w:szCs w:val="24"/>
            <w:rPrChange w:id="671" w:author="Okot" w:date="2020-03-24T11:32:00Z">
              <w:rPr>
                <w:noProof/>
                <w:webHidden/>
              </w:rPr>
            </w:rPrChange>
          </w:rPr>
          <w:instrText xml:space="preserve"> PAGEREF _Toc35941914 \h </w:instrText>
        </w:r>
      </w:ins>
      <w:r w:rsidRPr="008E0CED">
        <w:rPr>
          <w:rFonts w:ascii="Times New Roman" w:hAnsi="Times New Roman" w:cs="Times New Roman"/>
          <w:noProof/>
          <w:webHidden/>
          <w:sz w:val="24"/>
          <w:szCs w:val="24"/>
          <w:rPrChange w:id="6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73" w:author="Okot" w:date="2020-03-24T11:32:00Z">
            <w:rPr>
              <w:noProof/>
              <w:webHidden/>
            </w:rPr>
          </w:rPrChange>
        </w:rPr>
        <w:fldChar w:fldCharType="separate"/>
      </w:r>
      <w:ins w:id="674" w:author="Okot" w:date="2020-03-24T11:31:00Z">
        <w:r w:rsidRPr="008E0CED">
          <w:rPr>
            <w:rFonts w:ascii="Times New Roman" w:hAnsi="Times New Roman" w:cs="Times New Roman"/>
            <w:noProof/>
            <w:webHidden/>
            <w:sz w:val="24"/>
            <w:szCs w:val="24"/>
            <w:rPrChange w:id="675" w:author="Okot" w:date="2020-03-24T11:32:00Z">
              <w:rPr>
                <w:noProof/>
                <w:webHidden/>
              </w:rPr>
            </w:rPrChange>
          </w:rPr>
          <w:t>45</w:t>
        </w:r>
        <w:r w:rsidRPr="008E0CED">
          <w:rPr>
            <w:rFonts w:ascii="Times New Roman" w:hAnsi="Times New Roman" w:cs="Times New Roman"/>
            <w:noProof/>
            <w:webHidden/>
            <w:sz w:val="24"/>
            <w:szCs w:val="24"/>
            <w:rPrChange w:id="6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77" w:author="Okot" w:date="2020-03-24T11:32:00Z">
              <w:rPr>
                <w:rStyle w:val="Hipercze"/>
                <w:rFonts w:eastAsiaTheme="minorEastAsia"/>
                <w:noProof/>
              </w:rPr>
            </w:rPrChange>
          </w:rPr>
          <w:fldChar w:fldCharType="end"/>
        </w:r>
      </w:ins>
    </w:p>
    <w:p w14:paraId="0B937138" w14:textId="77777777" w:rsidR="008E0CED" w:rsidRPr="008E0CED" w:rsidRDefault="008E0CED">
      <w:pPr>
        <w:pStyle w:val="Spistreci2"/>
        <w:tabs>
          <w:tab w:val="right" w:pos="9061"/>
        </w:tabs>
        <w:rPr>
          <w:ins w:id="678" w:author="Okot" w:date="2020-03-24T11:31:00Z"/>
          <w:rFonts w:ascii="Times New Roman" w:eastAsiaTheme="minorEastAsia" w:hAnsi="Times New Roman" w:cs="Times New Roman"/>
          <w:b w:val="0"/>
          <w:bCs w:val="0"/>
          <w:noProof/>
          <w:sz w:val="24"/>
          <w:szCs w:val="24"/>
          <w:lang w:eastAsia="pl-PL"/>
          <w:rPrChange w:id="679" w:author="Okot" w:date="2020-03-24T11:32:00Z">
            <w:rPr>
              <w:ins w:id="680" w:author="Okot" w:date="2020-03-24T11:31:00Z"/>
              <w:rFonts w:eastAsiaTheme="minorEastAsia" w:cstheme="minorBidi"/>
              <w:b w:val="0"/>
              <w:bCs w:val="0"/>
              <w:noProof/>
              <w:sz w:val="22"/>
              <w:szCs w:val="22"/>
              <w:lang w:eastAsia="pl-PL"/>
            </w:rPr>
          </w:rPrChange>
        </w:rPr>
      </w:pPr>
      <w:ins w:id="681" w:author="Okot" w:date="2020-03-24T11:31:00Z">
        <w:r w:rsidRPr="008E0CED">
          <w:rPr>
            <w:rStyle w:val="Hipercze"/>
            <w:rFonts w:ascii="Times New Roman" w:eastAsiaTheme="minorEastAsia" w:hAnsi="Times New Roman" w:cs="Times New Roman"/>
            <w:noProof/>
            <w:sz w:val="24"/>
            <w:szCs w:val="24"/>
            <w:rPrChange w:id="6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84" w:author="Okot" w:date="2020-03-24T11:32:00Z">
              <w:rPr>
                <w:noProof/>
              </w:rPr>
            </w:rPrChange>
          </w:rPr>
          <w:instrText>HYPERLINK \l "_Toc35941915"</w:instrText>
        </w:r>
        <w:r w:rsidRPr="008E0CED">
          <w:rPr>
            <w:rStyle w:val="Hipercze"/>
            <w:rFonts w:ascii="Times New Roman" w:eastAsiaTheme="minorEastAsia" w:hAnsi="Times New Roman" w:cs="Times New Roman"/>
            <w:noProof/>
            <w:sz w:val="24"/>
            <w:szCs w:val="24"/>
            <w:rPrChange w:id="6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87" w:author="Okot" w:date="2020-03-24T11:32:00Z">
              <w:rPr>
                <w:rStyle w:val="Hipercze"/>
                <w:rFonts w:eastAsiaTheme="minorEastAsia"/>
                <w:noProof/>
              </w:rPr>
            </w:rPrChange>
          </w:rPr>
          <w:t>2.1.4.16. Witamina B</w:t>
        </w:r>
        <w:r w:rsidRPr="008E0CED">
          <w:rPr>
            <w:rStyle w:val="Hipercze"/>
            <w:rFonts w:ascii="Times New Roman" w:eastAsiaTheme="minorEastAsia" w:hAnsi="Times New Roman" w:cs="Times New Roman"/>
            <w:noProof/>
            <w:sz w:val="24"/>
            <w:szCs w:val="24"/>
            <w:vertAlign w:val="subscript"/>
            <w:rPrChange w:id="688" w:author="Okot" w:date="2020-03-24T11:32:00Z">
              <w:rPr>
                <w:rStyle w:val="Hipercze"/>
                <w:rFonts w:eastAsiaTheme="minorEastAsia"/>
                <w:noProof/>
                <w:vertAlign w:val="subscript"/>
              </w:rPr>
            </w:rPrChange>
          </w:rPr>
          <w:t>5</w:t>
        </w:r>
        <w:r w:rsidRPr="008E0CED">
          <w:rPr>
            <w:rFonts w:ascii="Times New Roman" w:hAnsi="Times New Roman" w:cs="Times New Roman"/>
            <w:noProof/>
            <w:webHidden/>
            <w:sz w:val="24"/>
            <w:szCs w:val="24"/>
            <w:rPrChange w:id="689" w:author="Okot" w:date="2020-03-24T11:32:00Z">
              <w:rPr>
                <w:noProof/>
                <w:webHidden/>
              </w:rPr>
            </w:rPrChange>
          </w:rPr>
          <w:tab/>
        </w:r>
        <w:r w:rsidRPr="008E0CED">
          <w:rPr>
            <w:rFonts w:ascii="Times New Roman" w:hAnsi="Times New Roman" w:cs="Times New Roman"/>
            <w:noProof/>
            <w:webHidden/>
            <w:sz w:val="24"/>
            <w:szCs w:val="24"/>
            <w:rPrChange w:id="690" w:author="Okot" w:date="2020-03-24T11:32:00Z">
              <w:rPr>
                <w:noProof/>
                <w:webHidden/>
              </w:rPr>
            </w:rPrChange>
          </w:rPr>
          <w:fldChar w:fldCharType="begin"/>
        </w:r>
        <w:r w:rsidRPr="008E0CED">
          <w:rPr>
            <w:rFonts w:ascii="Times New Roman" w:hAnsi="Times New Roman" w:cs="Times New Roman"/>
            <w:noProof/>
            <w:webHidden/>
            <w:sz w:val="24"/>
            <w:szCs w:val="24"/>
            <w:rPrChange w:id="691" w:author="Okot" w:date="2020-03-24T11:32:00Z">
              <w:rPr>
                <w:noProof/>
                <w:webHidden/>
              </w:rPr>
            </w:rPrChange>
          </w:rPr>
          <w:instrText xml:space="preserve"> PAGEREF _Toc35941915 \h </w:instrText>
        </w:r>
      </w:ins>
      <w:r w:rsidRPr="008E0CED">
        <w:rPr>
          <w:rFonts w:ascii="Times New Roman" w:hAnsi="Times New Roman" w:cs="Times New Roman"/>
          <w:noProof/>
          <w:webHidden/>
          <w:sz w:val="24"/>
          <w:szCs w:val="24"/>
          <w:rPrChange w:id="6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93" w:author="Okot" w:date="2020-03-24T11:32:00Z">
            <w:rPr>
              <w:noProof/>
              <w:webHidden/>
            </w:rPr>
          </w:rPrChange>
        </w:rPr>
        <w:fldChar w:fldCharType="separate"/>
      </w:r>
      <w:ins w:id="694" w:author="Okot" w:date="2020-03-24T11:31:00Z">
        <w:r w:rsidRPr="008E0CED">
          <w:rPr>
            <w:rFonts w:ascii="Times New Roman" w:hAnsi="Times New Roman" w:cs="Times New Roman"/>
            <w:noProof/>
            <w:webHidden/>
            <w:sz w:val="24"/>
            <w:szCs w:val="24"/>
            <w:rPrChange w:id="695" w:author="Okot" w:date="2020-03-24T11:32:00Z">
              <w:rPr>
                <w:noProof/>
                <w:webHidden/>
              </w:rPr>
            </w:rPrChange>
          </w:rPr>
          <w:t>45</w:t>
        </w:r>
        <w:r w:rsidRPr="008E0CED">
          <w:rPr>
            <w:rFonts w:ascii="Times New Roman" w:hAnsi="Times New Roman" w:cs="Times New Roman"/>
            <w:noProof/>
            <w:webHidden/>
            <w:sz w:val="24"/>
            <w:szCs w:val="24"/>
            <w:rPrChange w:id="6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97" w:author="Okot" w:date="2020-03-24T11:32:00Z">
              <w:rPr>
                <w:rStyle w:val="Hipercze"/>
                <w:rFonts w:eastAsiaTheme="minorEastAsia"/>
                <w:noProof/>
              </w:rPr>
            </w:rPrChange>
          </w:rPr>
          <w:fldChar w:fldCharType="end"/>
        </w:r>
      </w:ins>
    </w:p>
    <w:p w14:paraId="326B3B4D" w14:textId="77777777" w:rsidR="008E0CED" w:rsidRPr="008E0CED" w:rsidRDefault="008E0CED">
      <w:pPr>
        <w:pStyle w:val="Spistreci2"/>
        <w:tabs>
          <w:tab w:val="right" w:pos="9061"/>
        </w:tabs>
        <w:rPr>
          <w:ins w:id="698" w:author="Okot" w:date="2020-03-24T11:31:00Z"/>
          <w:rFonts w:ascii="Times New Roman" w:eastAsiaTheme="minorEastAsia" w:hAnsi="Times New Roman" w:cs="Times New Roman"/>
          <w:b w:val="0"/>
          <w:bCs w:val="0"/>
          <w:noProof/>
          <w:sz w:val="24"/>
          <w:szCs w:val="24"/>
          <w:lang w:eastAsia="pl-PL"/>
          <w:rPrChange w:id="699" w:author="Okot" w:date="2020-03-24T11:32:00Z">
            <w:rPr>
              <w:ins w:id="700" w:author="Okot" w:date="2020-03-24T11:31:00Z"/>
              <w:rFonts w:eastAsiaTheme="minorEastAsia" w:cstheme="minorBidi"/>
              <w:b w:val="0"/>
              <w:bCs w:val="0"/>
              <w:noProof/>
              <w:sz w:val="22"/>
              <w:szCs w:val="22"/>
              <w:lang w:eastAsia="pl-PL"/>
            </w:rPr>
          </w:rPrChange>
        </w:rPr>
      </w:pPr>
      <w:ins w:id="701" w:author="Okot" w:date="2020-03-24T11:31:00Z">
        <w:r w:rsidRPr="008E0CED">
          <w:rPr>
            <w:rStyle w:val="Hipercze"/>
            <w:rFonts w:ascii="Times New Roman" w:eastAsiaTheme="minorEastAsia" w:hAnsi="Times New Roman" w:cs="Times New Roman"/>
            <w:noProof/>
            <w:sz w:val="24"/>
            <w:szCs w:val="24"/>
            <w:rPrChange w:id="7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04" w:author="Okot" w:date="2020-03-24T11:32:00Z">
              <w:rPr>
                <w:noProof/>
              </w:rPr>
            </w:rPrChange>
          </w:rPr>
          <w:instrText>HYPERLINK \l "_Toc35941916"</w:instrText>
        </w:r>
        <w:r w:rsidRPr="008E0CED">
          <w:rPr>
            <w:rStyle w:val="Hipercze"/>
            <w:rFonts w:ascii="Times New Roman" w:eastAsiaTheme="minorEastAsia" w:hAnsi="Times New Roman" w:cs="Times New Roman"/>
            <w:noProof/>
            <w:sz w:val="24"/>
            <w:szCs w:val="24"/>
            <w:rPrChange w:id="7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07" w:author="Okot" w:date="2020-03-24T11:32:00Z">
              <w:rPr>
                <w:rStyle w:val="Hipercze"/>
                <w:rFonts w:eastAsiaTheme="minorEastAsia"/>
                <w:noProof/>
              </w:rPr>
            </w:rPrChange>
          </w:rPr>
          <w:t>2.1.4.17. Witamina B</w:t>
        </w:r>
        <w:r w:rsidRPr="008E0CED">
          <w:rPr>
            <w:rStyle w:val="Hipercze"/>
            <w:rFonts w:ascii="Times New Roman" w:eastAsiaTheme="minorEastAsia" w:hAnsi="Times New Roman" w:cs="Times New Roman"/>
            <w:noProof/>
            <w:sz w:val="24"/>
            <w:szCs w:val="24"/>
            <w:vertAlign w:val="subscript"/>
            <w:rPrChange w:id="708" w:author="Okot" w:date="2020-03-24T11:32:00Z">
              <w:rPr>
                <w:rStyle w:val="Hipercze"/>
                <w:rFonts w:eastAsiaTheme="minorEastAsia"/>
                <w:noProof/>
                <w:vertAlign w:val="subscript"/>
              </w:rPr>
            </w:rPrChange>
          </w:rPr>
          <w:t>6</w:t>
        </w:r>
        <w:r w:rsidRPr="008E0CED">
          <w:rPr>
            <w:rFonts w:ascii="Times New Roman" w:hAnsi="Times New Roman" w:cs="Times New Roman"/>
            <w:noProof/>
            <w:webHidden/>
            <w:sz w:val="24"/>
            <w:szCs w:val="24"/>
            <w:rPrChange w:id="709" w:author="Okot" w:date="2020-03-24T11:32:00Z">
              <w:rPr>
                <w:noProof/>
                <w:webHidden/>
              </w:rPr>
            </w:rPrChange>
          </w:rPr>
          <w:tab/>
        </w:r>
        <w:r w:rsidRPr="008E0CED">
          <w:rPr>
            <w:rFonts w:ascii="Times New Roman" w:hAnsi="Times New Roman" w:cs="Times New Roman"/>
            <w:noProof/>
            <w:webHidden/>
            <w:sz w:val="24"/>
            <w:szCs w:val="24"/>
            <w:rPrChange w:id="710" w:author="Okot" w:date="2020-03-24T11:32:00Z">
              <w:rPr>
                <w:noProof/>
                <w:webHidden/>
              </w:rPr>
            </w:rPrChange>
          </w:rPr>
          <w:fldChar w:fldCharType="begin"/>
        </w:r>
        <w:r w:rsidRPr="008E0CED">
          <w:rPr>
            <w:rFonts w:ascii="Times New Roman" w:hAnsi="Times New Roman" w:cs="Times New Roman"/>
            <w:noProof/>
            <w:webHidden/>
            <w:sz w:val="24"/>
            <w:szCs w:val="24"/>
            <w:rPrChange w:id="711" w:author="Okot" w:date="2020-03-24T11:32:00Z">
              <w:rPr>
                <w:noProof/>
                <w:webHidden/>
              </w:rPr>
            </w:rPrChange>
          </w:rPr>
          <w:instrText xml:space="preserve"> PAGEREF _Toc35941916 \h </w:instrText>
        </w:r>
      </w:ins>
      <w:r w:rsidRPr="008E0CED">
        <w:rPr>
          <w:rFonts w:ascii="Times New Roman" w:hAnsi="Times New Roman" w:cs="Times New Roman"/>
          <w:noProof/>
          <w:webHidden/>
          <w:sz w:val="24"/>
          <w:szCs w:val="24"/>
          <w:rPrChange w:id="7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13" w:author="Okot" w:date="2020-03-24T11:32:00Z">
            <w:rPr>
              <w:noProof/>
              <w:webHidden/>
            </w:rPr>
          </w:rPrChange>
        </w:rPr>
        <w:fldChar w:fldCharType="separate"/>
      </w:r>
      <w:ins w:id="714" w:author="Okot" w:date="2020-03-24T11:31:00Z">
        <w:r w:rsidRPr="008E0CED">
          <w:rPr>
            <w:rFonts w:ascii="Times New Roman" w:hAnsi="Times New Roman" w:cs="Times New Roman"/>
            <w:noProof/>
            <w:webHidden/>
            <w:sz w:val="24"/>
            <w:szCs w:val="24"/>
            <w:rPrChange w:id="715" w:author="Okot" w:date="2020-03-24T11:32:00Z">
              <w:rPr>
                <w:noProof/>
                <w:webHidden/>
              </w:rPr>
            </w:rPrChange>
          </w:rPr>
          <w:t>46</w:t>
        </w:r>
        <w:r w:rsidRPr="008E0CED">
          <w:rPr>
            <w:rFonts w:ascii="Times New Roman" w:hAnsi="Times New Roman" w:cs="Times New Roman"/>
            <w:noProof/>
            <w:webHidden/>
            <w:sz w:val="24"/>
            <w:szCs w:val="24"/>
            <w:rPrChange w:id="7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17" w:author="Okot" w:date="2020-03-24T11:32:00Z">
              <w:rPr>
                <w:rStyle w:val="Hipercze"/>
                <w:rFonts w:eastAsiaTheme="minorEastAsia"/>
                <w:noProof/>
              </w:rPr>
            </w:rPrChange>
          </w:rPr>
          <w:fldChar w:fldCharType="end"/>
        </w:r>
      </w:ins>
    </w:p>
    <w:p w14:paraId="56CEB729" w14:textId="77777777" w:rsidR="008E0CED" w:rsidRPr="008E0CED" w:rsidRDefault="008E0CED">
      <w:pPr>
        <w:pStyle w:val="Spistreci2"/>
        <w:tabs>
          <w:tab w:val="right" w:pos="9061"/>
        </w:tabs>
        <w:rPr>
          <w:ins w:id="718" w:author="Okot" w:date="2020-03-24T11:31:00Z"/>
          <w:rFonts w:ascii="Times New Roman" w:eastAsiaTheme="minorEastAsia" w:hAnsi="Times New Roman" w:cs="Times New Roman"/>
          <w:b w:val="0"/>
          <w:bCs w:val="0"/>
          <w:noProof/>
          <w:sz w:val="24"/>
          <w:szCs w:val="24"/>
          <w:lang w:eastAsia="pl-PL"/>
          <w:rPrChange w:id="719" w:author="Okot" w:date="2020-03-24T11:32:00Z">
            <w:rPr>
              <w:ins w:id="720" w:author="Okot" w:date="2020-03-24T11:31:00Z"/>
              <w:rFonts w:eastAsiaTheme="minorEastAsia" w:cstheme="minorBidi"/>
              <w:b w:val="0"/>
              <w:bCs w:val="0"/>
              <w:noProof/>
              <w:sz w:val="22"/>
              <w:szCs w:val="22"/>
              <w:lang w:eastAsia="pl-PL"/>
            </w:rPr>
          </w:rPrChange>
        </w:rPr>
      </w:pPr>
      <w:ins w:id="721" w:author="Okot" w:date="2020-03-24T11:31:00Z">
        <w:r w:rsidRPr="008E0CED">
          <w:rPr>
            <w:rStyle w:val="Hipercze"/>
            <w:rFonts w:ascii="Times New Roman" w:eastAsiaTheme="minorEastAsia" w:hAnsi="Times New Roman" w:cs="Times New Roman"/>
            <w:noProof/>
            <w:sz w:val="24"/>
            <w:szCs w:val="24"/>
            <w:rPrChange w:id="7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24" w:author="Okot" w:date="2020-03-24T11:32:00Z">
              <w:rPr>
                <w:noProof/>
              </w:rPr>
            </w:rPrChange>
          </w:rPr>
          <w:instrText>HYPERLINK \l "_Toc35941917"</w:instrText>
        </w:r>
        <w:r w:rsidRPr="008E0CED">
          <w:rPr>
            <w:rStyle w:val="Hipercze"/>
            <w:rFonts w:ascii="Times New Roman" w:eastAsiaTheme="minorEastAsia" w:hAnsi="Times New Roman" w:cs="Times New Roman"/>
            <w:noProof/>
            <w:sz w:val="24"/>
            <w:szCs w:val="24"/>
            <w:rPrChange w:id="7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27" w:author="Okot" w:date="2020-03-24T11:32:00Z">
              <w:rPr>
                <w:rStyle w:val="Hipercze"/>
                <w:rFonts w:eastAsiaTheme="minorEastAsia"/>
                <w:noProof/>
              </w:rPr>
            </w:rPrChange>
          </w:rPr>
          <w:t>2.1.4.18. Witamina B</w:t>
        </w:r>
        <w:r w:rsidRPr="008E0CED">
          <w:rPr>
            <w:rStyle w:val="Hipercze"/>
            <w:rFonts w:ascii="Times New Roman" w:eastAsiaTheme="minorEastAsia" w:hAnsi="Times New Roman" w:cs="Times New Roman"/>
            <w:noProof/>
            <w:sz w:val="24"/>
            <w:szCs w:val="24"/>
            <w:vertAlign w:val="subscript"/>
            <w:rPrChange w:id="728" w:author="Okot" w:date="2020-03-24T11:32:00Z">
              <w:rPr>
                <w:rStyle w:val="Hipercze"/>
                <w:rFonts w:eastAsiaTheme="minorEastAsia"/>
                <w:noProof/>
                <w:vertAlign w:val="subscript"/>
              </w:rPr>
            </w:rPrChange>
          </w:rPr>
          <w:t>9</w:t>
        </w:r>
        <w:r w:rsidRPr="008E0CED">
          <w:rPr>
            <w:rFonts w:ascii="Times New Roman" w:hAnsi="Times New Roman" w:cs="Times New Roman"/>
            <w:noProof/>
            <w:webHidden/>
            <w:sz w:val="24"/>
            <w:szCs w:val="24"/>
            <w:rPrChange w:id="729" w:author="Okot" w:date="2020-03-24T11:32:00Z">
              <w:rPr>
                <w:noProof/>
                <w:webHidden/>
              </w:rPr>
            </w:rPrChange>
          </w:rPr>
          <w:tab/>
        </w:r>
        <w:r w:rsidRPr="008E0CED">
          <w:rPr>
            <w:rFonts w:ascii="Times New Roman" w:hAnsi="Times New Roman" w:cs="Times New Roman"/>
            <w:noProof/>
            <w:webHidden/>
            <w:sz w:val="24"/>
            <w:szCs w:val="24"/>
            <w:rPrChange w:id="730" w:author="Okot" w:date="2020-03-24T11:32:00Z">
              <w:rPr>
                <w:noProof/>
                <w:webHidden/>
              </w:rPr>
            </w:rPrChange>
          </w:rPr>
          <w:fldChar w:fldCharType="begin"/>
        </w:r>
        <w:r w:rsidRPr="008E0CED">
          <w:rPr>
            <w:rFonts w:ascii="Times New Roman" w:hAnsi="Times New Roman" w:cs="Times New Roman"/>
            <w:noProof/>
            <w:webHidden/>
            <w:sz w:val="24"/>
            <w:szCs w:val="24"/>
            <w:rPrChange w:id="731" w:author="Okot" w:date="2020-03-24T11:32:00Z">
              <w:rPr>
                <w:noProof/>
                <w:webHidden/>
              </w:rPr>
            </w:rPrChange>
          </w:rPr>
          <w:instrText xml:space="preserve"> PAGEREF _Toc35941917 \h </w:instrText>
        </w:r>
      </w:ins>
      <w:r w:rsidRPr="008E0CED">
        <w:rPr>
          <w:rFonts w:ascii="Times New Roman" w:hAnsi="Times New Roman" w:cs="Times New Roman"/>
          <w:noProof/>
          <w:webHidden/>
          <w:sz w:val="24"/>
          <w:szCs w:val="24"/>
          <w:rPrChange w:id="7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33" w:author="Okot" w:date="2020-03-24T11:32:00Z">
            <w:rPr>
              <w:noProof/>
              <w:webHidden/>
            </w:rPr>
          </w:rPrChange>
        </w:rPr>
        <w:fldChar w:fldCharType="separate"/>
      </w:r>
      <w:ins w:id="734" w:author="Okot" w:date="2020-03-24T11:31:00Z">
        <w:r w:rsidRPr="008E0CED">
          <w:rPr>
            <w:rFonts w:ascii="Times New Roman" w:hAnsi="Times New Roman" w:cs="Times New Roman"/>
            <w:noProof/>
            <w:webHidden/>
            <w:sz w:val="24"/>
            <w:szCs w:val="24"/>
            <w:rPrChange w:id="735" w:author="Okot" w:date="2020-03-24T11:32:00Z">
              <w:rPr>
                <w:noProof/>
                <w:webHidden/>
              </w:rPr>
            </w:rPrChange>
          </w:rPr>
          <w:t>46</w:t>
        </w:r>
        <w:r w:rsidRPr="008E0CED">
          <w:rPr>
            <w:rFonts w:ascii="Times New Roman" w:hAnsi="Times New Roman" w:cs="Times New Roman"/>
            <w:noProof/>
            <w:webHidden/>
            <w:sz w:val="24"/>
            <w:szCs w:val="24"/>
            <w:rPrChange w:id="7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37" w:author="Okot" w:date="2020-03-24T11:32:00Z">
              <w:rPr>
                <w:rStyle w:val="Hipercze"/>
                <w:rFonts w:eastAsiaTheme="minorEastAsia"/>
                <w:noProof/>
              </w:rPr>
            </w:rPrChange>
          </w:rPr>
          <w:fldChar w:fldCharType="end"/>
        </w:r>
      </w:ins>
    </w:p>
    <w:p w14:paraId="535596F4" w14:textId="77777777" w:rsidR="008E0CED" w:rsidRPr="008E0CED" w:rsidRDefault="008E0CED">
      <w:pPr>
        <w:pStyle w:val="Spistreci2"/>
        <w:tabs>
          <w:tab w:val="right" w:pos="9061"/>
        </w:tabs>
        <w:rPr>
          <w:ins w:id="738" w:author="Okot" w:date="2020-03-24T11:31:00Z"/>
          <w:rFonts w:ascii="Times New Roman" w:eastAsiaTheme="minorEastAsia" w:hAnsi="Times New Roman" w:cs="Times New Roman"/>
          <w:b w:val="0"/>
          <w:bCs w:val="0"/>
          <w:noProof/>
          <w:sz w:val="24"/>
          <w:szCs w:val="24"/>
          <w:lang w:eastAsia="pl-PL"/>
          <w:rPrChange w:id="739" w:author="Okot" w:date="2020-03-24T11:32:00Z">
            <w:rPr>
              <w:ins w:id="740" w:author="Okot" w:date="2020-03-24T11:31:00Z"/>
              <w:rFonts w:eastAsiaTheme="minorEastAsia" w:cstheme="minorBidi"/>
              <w:b w:val="0"/>
              <w:bCs w:val="0"/>
              <w:noProof/>
              <w:sz w:val="22"/>
              <w:szCs w:val="22"/>
              <w:lang w:eastAsia="pl-PL"/>
            </w:rPr>
          </w:rPrChange>
        </w:rPr>
      </w:pPr>
      <w:ins w:id="741" w:author="Okot" w:date="2020-03-24T11:31:00Z">
        <w:r w:rsidRPr="008E0CED">
          <w:rPr>
            <w:rStyle w:val="Hipercze"/>
            <w:rFonts w:ascii="Times New Roman" w:eastAsiaTheme="minorEastAsia" w:hAnsi="Times New Roman" w:cs="Times New Roman"/>
            <w:noProof/>
            <w:sz w:val="24"/>
            <w:szCs w:val="24"/>
            <w:rPrChange w:id="74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4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44" w:author="Okot" w:date="2020-03-24T11:32:00Z">
              <w:rPr>
                <w:noProof/>
              </w:rPr>
            </w:rPrChange>
          </w:rPr>
          <w:instrText>HYPERLINK \l "_Toc35941918"</w:instrText>
        </w:r>
        <w:r w:rsidRPr="008E0CED">
          <w:rPr>
            <w:rStyle w:val="Hipercze"/>
            <w:rFonts w:ascii="Times New Roman" w:eastAsiaTheme="minorEastAsia" w:hAnsi="Times New Roman" w:cs="Times New Roman"/>
            <w:noProof/>
            <w:sz w:val="24"/>
            <w:szCs w:val="24"/>
            <w:rPrChange w:id="7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47" w:author="Okot" w:date="2020-03-24T11:32:00Z">
              <w:rPr>
                <w:rStyle w:val="Hipercze"/>
                <w:rFonts w:eastAsiaTheme="minorEastAsia"/>
                <w:noProof/>
              </w:rPr>
            </w:rPrChange>
          </w:rPr>
          <w:t>2.1.4.19. Witamina B</w:t>
        </w:r>
        <w:r w:rsidRPr="008E0CED">
          <w:rPr>
            <w:rStyle w:val="Hipercze"/>
            <w:rFonts w:ascii="Times New Roman" w:eastAsiaTheme="minorEastAsia" w:hAnsi="Times New Roman" w:cs="Times New Roman"/>
            <w:noProof/>
            <w:sz w:val="24"/>
            <w:szCs w:val="24"/>
            <w:vertAlign w:val="subscript"/>
            <w:rPrChange w:id="748" w:author="Okot" w:date="2020-03-24T11:32:00Z">
              <w:rPr>
                <w:rStyle w:val="Hipercze"/>
                <w:rFonts w:eastAsiaTheme="minorEastAsia"/>
                <w:noProof/>
                <w:vertAlign w:val="subscript"/>
              </w:rPr>
            </w:rPrChange>
          </w:rPr>
          <w:t>12</w:t>
        </w:r>
        <w:r w:rsidRPr="008E0CED">
          <w:rPr>
            <w:rFonts w:ascii="Times New Roman" w:hAnsi="Times New Roman" w:cs="Times New Roman"/>
            <w:noProof/>
            <w:webHidden/>
            <w:sz w:val="24"/>
            <w:szCs w:val="24"/>
            <w:rPrChange w:id="749" w:author="Okot" w:date="2020-03-24T11:32:00Z">
              <w:rPr>
                <w:noProof/>
                <w:webHidden/>
              </w:rPr>
            </w:rPrChange>
          </w:rPr>
          <w:tab/>
        </w:r>
        <w:r w:rsidRPr="008E0CED">
          <w:rPr>
            <w:rFonts w:ascii="Times New Roman" w:hAnsi="Times New Roman" w:cs="Times New Roman"/>
            <w:noProof/>
            <w:webHidden/>
            <w:sz w:val="24"/>
            <w:szCs w:val="24"/>
            <w:rPrChange w:id="750" w:author="Okot" w:date="2020-03-24T11:32:00Z">
              <w:rPr>
                <w:noProof/>
                <w:webHidden/>
              </w:rPr>
            </w:rPrChange>
          </w:rPr>
          <w:fldChar w:fldCharType="begin"/>
        </w:r>
        <w:r w:rsidRPr="008E0CED">
          <w:rPr>
            <w:rFonts w:ascii="Times New Roman" w:hAnsi="Times New Roman" w:cs="Times New Roman"/>
            <w:noProof/>
            <w:webHidden/>
            <w:sz w:val="24"/>
            <w:szCs w:val="24"/>
            <w:rPrChange w:id="751" w:author="Okot" w:date="2020-03-24T11:32:00Z">
              <w:rPr>
                <w:noProof/>
                <w:webHidden/>
              </w:rPr>
            </w:rPrChange>
          </w:rPr>
          <w:instrText xml:space="preserve"> PAGEREF _Toc35941918 \h </w:instrText>
        </w:r>
      </w:ins>
      <w:r w:rsidRPr="008E0CED">
        <w:rPr>
          <w:rFonts w:ascii="Times New Roman" w:hAnsi="Times New Roman" w:cs="Times New Roman"/>
          <w:noProof/>
          <w:webHidden/>
          <w:sz w:val="24"/>
          <w:szCs w:val="24"/>
          <w:rPrChange w:id="7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53" w:author="Okot" w:date="2020-03-24T11:32:00Z">
            <w:rPr>
              <w:noProof/>
              <w:webHidden/>
            </w:rPr>
          </w:rPrChange>
        </w:rPr>
        <w:fldChar w:fldCharType="separate"/>
      </w:r>
      <w:ins w:id="754" w:author="Okot" w:date="2020-03-24T11:31:00Z">
        <w:r w:rsidRPr="008E0CED">
          <w:rPr>
            <w:rFonts w:ascii="Times New Roman" w:hAnsi="Times New Roman" w:cs="Times New Roman"/>
            <w:noProof/>
            <w:webHidden/>
            <w:sz w:val="24"/>
            <w:szCs w:val="24"/>
            <w:rPrChange w:id="755" w:author="Okot" w:date="2020-03-24T11:32:00Z">
              <w:rPr>
                <w:noProof/>
                <w:webHidden/>
              </w:rPr>
            </w:rPrChange>
          </w:rPr>
          <w:t>46</w:t>
        </w:r>
        <w:r w:rsidRPr="008E0CED">
          <w:rPr>
            <w:rFonts w:ascii="Times New Roman" w:hAnsi="Times New Roman" w:cs="Times New Roman"/>
            <w:noProof/>
            <w:webHidden/>
            <w:sz w:val="24"/>
            <w:szCs w:val="24"/>
            <w:rPrChange w:id="7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57" w:author="Okot" w:date="2020-03-24T11:32:00Z">
              <w:rPr>
                <w:rStyle w:val="Hipercze"/>
                <w:rFonts w:eastAsiaTheme="minorEastAsia"/>
                <w:noProof/>
              </w:rPr>
            </w:rPrChange>
          </w:rPr>
          <w:fldChar w:fldCharType="end"/>
        </w:r>
      </w:ins>
    </w:p>
    <w:p w14:paraId="158D0089" w14:textId="77777777" w:rsidR="008E0CED" w:rsidRPr="008E0CED" w:rsidRDefault="008E0CED">
      <w:pPr>
        <w:pStyle w:val="Spistreci2"/>
        <w:tabs>
          <w:tab w:val="right" w:pos="9061"/>
        </w:tabs>
        <w:rPr>
          <w:ins w:id="758" w:author="Okot" w:date="2020-03-24T11:31:00Z"/>
          <w:rFonts w:ascii="Times New Roman" w:eastAsiaTheme="minorEastAsia" w:hAnsi="Times New Roman" w:cs="Times New Roman"/>
          <w:b w:val="0"/>
          <w:bCs w:val="0"/>
          <w:noProof/>
          <w:sz w:val="24"/>
          <w:szCs w:val="24"/>
          <w:lang w:eastAsia="pl-PL"/>
          <w:rPrChange w:id="759" w:author="Okot" w:date="2020-03-24T11:32:00Z">
            <w:rPr>
              <w:ins w:id="760" w:author="Okot" w:date="2020-03-24T11:31:00Z"/>
              <w:rFonts w:eastAsiaTheme="minorEastAsia" w:cstheme="minorBidi"/>
              <w:b w:val="0"/>
              <w:bCs w:val="0"/>
              <w:noProof/>
              <w:sz w:val="22"/>
              <w:szCs w:val="22"/>
              <w:lang w:eastAsia="pl-PL"/>
            </w:rPr>
          </w:rPrChange>
        </w:rPr>
      </w:pPr>
      <w:ins w:id="761" w:author="Okot" w:date="2020-03-24T11:31:00Z">
        <w:r w:rsidRPr="008E0CED">
          <w:rPr>
            <w:rStyle w:val="Hipercze"/>
            <w:rFonts w:ascii="Times New Roman" w:eastAsiaTheme="minorEastAsia" w:hAnsi="Times New Roman" w:cs="Times New Roman"/>
            <w:noProof/>
            <w:sz w:val="24"/>
            <w:szCs w:val="24"/>
            <w:rPrChange w:id="7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64" w:author="Okot" w:date="2020-03-24T11:32:00Z">
              <w:rPr>
                <w:noProof/>
              </w:rPr>
            </w:rPrChange>
          </w:rPr>
          <w:instrText>HYPERLINK \l "_Toc35941919"</w:instrText>
        </w:r>
        <w:r w:rsidRPr="008E0CED">
          <w:rPr>
            <w:rStyle w:val="Hipercze"/>
            <w:rFonts w:ascii="Times New Roman" w:eastAsiaTheme="minorEastAsia" w:hAnsi="Times New Roman" w:cs="Times New Roman"/>
            <w:noProof/>
            <w:sz w:val="24"/>
            <w:szCs w:val="24"/>
            <w:rPrChange w:id="7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67" w:author="Okot" w:date="2020-03-24T11:32:00Z">
              <w:rPr>
                <w:rStyle w:val="Hipercze"/>
                <w:rFonts w:eastAsiaTheme="minorEastAsia"/>
                <w:noProof/>
              </w:rPr>
            </w:rPrChange>
          </w:rPr>
          <w:t>2.1.4.20. Witamina C</w:t>
        </w:r>
        <w:r w:rsidRPr="008E0CED">
          <w:rPr>
            <w:rFonts w:ascii="Times New Roman" w:hAnsi="Times New Roman" w:cs="Times New Roman"/>
            <w:noProof/>
            <w:webHidden/>
            <w:sz w:val="24"/>
            <w:szCs w:val="24"/>
            <w:rPrChange w:id="768" w:author="Okot" w:date="2020-03-24T11:32:00Z">
              <w:rPr>
                <w:noProof/>
                <w:webHidden/>
              </w:rPr>
            </w:rPrChange>
          </w:rPr>
          <w:tab/>
        </w:r>
        <w:r w:rsidRPr="008E0CED">
          <w:rPr>
            <w:rFonts w:ascii="Times New Roman" w:hAnsi="Times New Roman" w:cs="Times New Roman"/>
            <w:noProof/>
            <w:webHidden/>
            <w:sz w:val="24"/>
            <w:szCs w:val="24"/>
            <w:rPrChange w:id="769" w:author="Okot" w:date="2020-03-24T11:32:00Z">
              <w:rPr>
                <w:noProof/>
                <w:webHidden/>
              </w:rPr>
            </w:rPrChange>
          </w:rPr>
          <w:fldChar w:fldCharType="begin"/>
        </w:r>
        <w:r w:rsidRPr="008E0CED">
          <w:rPr>
            <w:rFonts w:ascii="Times New Roman" w:hAnsi="Times New Roman" w:cs="Times New Roman"/>
            <w:noProof/>
            <w:webHidden/>
            <w:sz w:val="24"/>
            <w:szCs w:val="24"/>
            <w:rPrChange w:id="770" w:author="Okot" w:date="2020-03-24T11:32:00Z">
              <w:rPr>
                <w:noProof/>
                <w:webHidden/>
              </w:rPr>
            </w:rPrChange>
          </w:rPr>
          <w:instrText xml:space="preserve"> PAGEREF _Toc35941919 \h </w:instrText>
        </w:r>
      </w:ins>
      <w:r w:rsidRPr="008E0CED">
        <w:rPr>
          <w:rFonts w:ascii="Times New Roman" w:hAnsi="Times New Roman" w:cs="Times New Roman"/>
          <w:noProof/>
          <w:webHidden/>
          <w:sz w:val="24"/>
          <w:szCs w:val="24"/>
          <w:rPrChange w:id="77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72" w:author="Okot" w:date="2020-03-24T11:32:00Z">
            <w:rPr>
              <w:noProof/>
              <w:webHidden/>
            </w:rPr>
          </w:rPrChange>
        </w:rPr>
        <w:fldChar w:fldCharType="separate"/>
      </w:r>
      <w:ins w:id="773" w:author="Okot" w:date="2020-03-24T11:31:00Z">
        <w:r w:rsidRPr="008E0CED">
          <w:rPr>
            <w:rFonts w:ascii="Times New Roman" w:hAnsi="Times New Roman" w:cs="Times New Roman"/>
            <w:noProof/>
            <w:webHidden/>
            <w:sz w:val="24"/>
            <w:szCs w:val="24"/>
            <w:rPrChange w:id="774" w:author="Okot" w:date="2020-03-24T11:32:00Z">
              <w:rPr>
                <w:noProof/>
                <w:webHidden/>
              </w:rPr>
            </w:rPrChange>
          </w:rPr>
          <w:t>47</w:t>
        </w:r>
        <w:r w:rsidRPr="008E0CED">
          <w:rPr>
            <w:rFonts w:ascii="Times New Roman" w:hAnsi="Times New Roman" w:cs="Times New Roman"/>
            <w:noProof/>
            <w:webHidden/>
            <w:sz w:val="24"/>
            <w:szCs w:val="24"/>
            <w:rPrChange w:id="77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76" w:author="Okot" w:date="2020-03-24T11:32:00Z">
              <w:rPr>
                <w:rStyle w:val="Hipercze"/>
                <w:rFonts w:eastAsiaTheme="minorEastAsia"/>
                <w:noProof/>
              </w:rPr>
            </w:rPrChange>
          </w:rPr>
          <w:fldChar w:fldCharType="end"/>
        </w:r>
      </w:ins>
    </w:p>
    <w:p w14:paraId="5D5A3ED7" w14:textId="77777777" w:rsidR="008E0CED" w:rsidRPr="008E0CED" w:rsidRDefault="008E0CED">
      <w:pPr>
        <w:pStyle w:val="Spistreci2"/>
        <w:tabs>
          <w:tab w:val="right" w:pos="9061"/>
        </w:tabs>
        <w:rPr>
          <w:ins w:id="777" w:author="Okot" w:date="2020-03-24T11:31:00Z"/>
          <w:rFonts w:ascii="Times New Roman" w:eastAsiaTheme="minorEastAsia" w:hAnsi="Times New Roman" w:cs="Times New Roman"/>
          <w:b w:val="0"/>
          <w:bCs w:val="0"/>
          <w:noProof/>
          <w:sz w:val="24"/>
          <w:szCs w:val="24"/>
          <w:lang w:eastAsia="pl-PL"/>
          <w:rPrChange w:id="778" w:author="Okot" w:date="2020-03-24T11:32:00Z">
            <w:rPr>
              <w:ins w:id="779" w:author="Okot" w:date="2020-03-24T11:31:00Z"/>
              <w:rFonts w:eastAsiaTheme="minorEastAsia" w:cstheme="minorBidi"/>
              <w:b w:val="0"/>
              <w:bCs w:val="0"/>
              <w:noProof/>
              <w:sz w:val="22"/>
              <w:szCs w:val="22"/>
              <w:lang w:eastAsia="pl-PL"/>
            </w:rPr>
          </w:rPrChange>
        </w:rPr>
      </w:pPr>
      <w:ins w:id="780" w:author="Okot" w:date="2020-03-24T11:31:00Z">
        <w:r w:rsidRPr="008E0CED">
          <w:rPr>
            <w:rStyle w:val="Hipercze"/>
            <w:rFonts w:ascii="Times New Roman" w:eastAsiaTheme="minorEastAsia" w:hAnsi="Times New Roman" w:cs="Times New Roman"/>
            <w:noProof/>
            <w:sz w:val="24"/>
            <w:szCs w:val="24"/>
            <w:rPrChange w:id="7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83" w:author="Okot" w:date="2020-03-24T11:32:00Z">
              <w:rPr>
                <w:noProof/>
              </w:rPr>
            </w:rPrChange>
          </w:rPr>
          <w:instrText>HYPERLINK \l "_Toc35941920"</w:instrText>
        </w:r>
        <w:r w:rsidRPr="008E0CED">
          <w:rPr>
            <w:rStyle w:val="Hipercze"/>
            <w:rFonts w:ascii="Times New Roman" w:eastAsiaTheme="minorEastAsia" w:hAnsi="Times New Roman" w:cs="Times New Roman"/>
            <w:noProof/>
            <w:sz w:val="24"/>
            <w:szCs w:val="24"/>
            <w:rPrChange w:id="7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86" w:author="Okot" w:date="2020-03-24T11:32:00Z">
              <w:rPr>
                <w:rStyle w:val="Hipercze"/>
                <w:rFonts w:eastAsiaTheme="minorEastAsia"/>
                <w:noProof/>
              </w:rPr>
            </w:rPrChange>
          </w:rPr>
          <w:t>2.1.4.21. Witamina D</w:t>
        </w:r>
        <w:r w:rsidRPr="008E0CED">
          <w:rPr>
            <w:rFonts w:ascii="Times New Roman" w:hAnsi="Times New Roman" w:cs="Times New Roman"/>
            <w:noProof/>
            <w:webHidden/>
            <w:sz w:val="24"/>
            <w:szCs w:val="24"/>
            <w:rPrChange w:id="787" w:author="Okot" w:date="2020-03-24T11:32:00Z">
              <w:rPr>
                <w:noProof/>
                <w:webHidden/>
              </w:rPr>
            </w:rPrChange>
          </w:rPr>
          <w:tab/>
        </w:r>
        <w:r w:rsidRPr="008E0CED">
          <w:rPr>
            <w:rFonts w:ascii="Times New Roman" w:hAnsi="Times New Roman" w:cs="Times New Roman"/>
            <w:noProof/>
            <w:webHidden/>
            <w:sz w:val="24"/>
            <w:szCs w:val="24"/>
            <w:rPrChange w:id="788" w:author="Okot" w:date="2020-03-24T11:32:00Z">
              <w:rPr>
                <w:noProof/>
                <w:webHidden/>
              </w:rPr>
            </w:rPrChange>
          </w:rPr>
          <w:fldChar w:fldCharType="begin"/>
        </w:r>
        <w:r w:rsidRPr="008E0CED">
          <w:rPr>
            <w:rFonts w:ascii="Times New Roman" w:hAnsi="Times New Roman" w:cs="Times New Roman"/>
            <w:noProof/>
            <w:webHidden/>
            <w:sz w:val="24"/>
            <w:szCs w:val="24"/>
            <w:rPrChange w:id="789" w:author="Okot" w:date="2020-03-24T11:32:00Z">
              <w:rPr>
                <w:noProof/>
                <w:webHidden/>
              </w:rPr>
            </w:rPrChange>
          </w:rPr>
          <w:instrText xml:space="preserve"> PAGEREF _Toc35941920 \h </w:instrText>
        </w:r>
      </w:ins>
      <w:r w:rsidRPr="008E0CED">
        <w:rPr>
          <w:rFonts w:ascii="Times New Roman" w:hAnsi="Times New Roman" w:cs="Times New Roman"/>
          <w:noProof/>
          <w:webHidden/>
          <w:sz w:val="24"/>
          <w:szCs w:val="24"/>
          <w:rPrChange w:id="7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91" w:author="Okot" w:date="2020-03-24T11:32:00Z">
            <w:rPr>
              <w:noProof/>
              <w:webHidden/>
            </w:rPr>
          </w:rPrChange>
        </w:rPr>
        <w:fldChar w:fldCharType="separate"/>
      </w:r>
      <w:ins w:id="792" w:author="Okot" w:date="2020-03-24T11:31:00Z">
        <w:r w:rsidRPr="008E0CED">
          <w:rPr>
            <w:rFonts w:ascii="Times New Roman" w:hAnsi="Times New Roman" w:cs="Times New Roman"/>
            <w:noProof/>
            <w:webHidden/>
            <w:sz w:val="24"/>
            <w:szCs w:val="24"/>
            <w:rPrChange w:id="793" w:author="Okot" w:date="2020-03-24T11:32:00Z">
              <w:rPr>
                <w:noProof/>
                <w:webHidden/>
              </w:rPr>
            </w:rPrChange>
          </w:rPr>
          <w:t>47</w:t>
        </w:r>
        <w:r w:rsidRPr="008E0CED">
          <w:rPr>
            <w:rFonts w:ascii="Times New Roman" w:hAnsi="Times New Roman" w:cs="Times New Roman"/>
            <w:noProof/>
            <w:webHidden/>
            <w:sz w:val="24"/>
            <w:szCs w:val="24"/>
            <w:rPrChange w:id="7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95" w:author="Okot" w:date="2020-03-24T11:32:00Z">
              <w:rPr>
                <w:rStyle w:val="Hipercze"/>
                <w:rFonts w:eastAsiaTheme="minorEastAsia"/>
                <w:noProof/>
              </w:rPr>
            </w:rPrChange>
          </w:rPr>
          <w:fldChar w:fldCharType="end"/>
        </w:r>
      </w:ins>
    </w:p>
    <w:p w14:paraId="6A29AB59" w14:textId="77777777" w:rsidR="008E0CED" w:rsidRPr="008E0CED" w:rsidRDefault="008E0CED">
      <w:pPr>
        <w:pStyle w:val="Spistreci2"/>
        <w:tabs>
          <w:tab w:val="right" w:pos="9061"/>
        </w:tabs>
        <w:rPr>
          <w:ins w:id="796" w:author="Okot" w:date="2020-03-24T11:31:00Z"/>
          <w:rFonts w:ascii="Times New Roman" w:eastAsiaTheme="minorEastAsia" w:hAnsi="Times New Roman" w:cs="Times New Roman"/>
          <w:b w:val="0"/>
          <w:bCs w:val="0"/>
          <w:noProof/>
          <w:sz w:val="24"/>
          <w:szCs w:val="24"/>
          <w:lang w:eastAsia="pl-PL"/>
          <w:rPrChange w:id="797" w:author="Okot" w:date="2020-03-24T11:32:00Z">
            <w:rPr>
              <w:ins w:id="798" w:author="Okot" w:date="2020-03-24T11:31:00Z"/>
              <w:rFonts w:eastAsiaTheme="minorEastAsia" w:cstheme="minorBidi"/>
              <w:b w:val="0"/>
              <w:bCs w:val="0"/>
              <w:noProof/>
              <w:sz w:val="22"/>
              <w:szCs w:val="22"/>
              <w:lang w:eastAsia="pl-PL"/>
            </w:rPr>
          </w:rPrChange>
        </w:rPr>
      </w:pPr>
      <w:ins w:id="799" w:author="Okot" w:date="2020-03-24T11:31:00Z">
        <w:r w:rsidRPr="008E0CED">
          <w:rPr>
            <w:rStyle w:val="Hipercze"/>
            <w:rFonts w:ascii="Times New Roman" w:eastAsiaTheme="minorEastAsia" w:hAnsi="Times New Roman" w:cs="Times New Roman"/>
            <w:noProof/>
            <w:sz w:val="24"/>
            <w:szCs w:val="24"/>
            <w:rPrChange w:id="8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02" w:author="Okot" w:date="2020-03-24T11:32:00Z">
              <w:rPr>
                <w:noProof/>
              </w:rPr>
            </w:rPrChange>
          </w:rPr>
          <w:instrText>HYPERLINK \l "_Toc35941921"</w:instrText>
        </w:r>
        <w:r w:rsidRPr="008E0CED">
          <w:rPr>
            <w:rStyle w:val="Hipercze"/>
            <w:rFonts w:ascii="Times New Roman" w:eastAsiaTheme="minorEastAsia" w:hAnsi="Times New Roman" w:cs="Times New Roman"/>
            <w:noProof/>
            <w:sz w:val="24"/>
            <w:szCs w:val="24"/>
            <w:rPrChange w:id="8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05" w:author="Okot" w:date="2020-03-24T11:32:00Z">
              <w:rPr>
                <w:rStyle w:val="Hipercze"/>
                <w:rFonts w:eastAsiaTheme="minorEastAsia"/>
                <w:noProof/>
              </w:rPr>
            </w:rPrChange>
          </w:rPr>
          <w:t>2.1.4.22. Witamina E</w:t>
        </w:r>
        <w:r w:rsidRPr="008E0CED">
          <w:rPr>
            <w:rFonts w:ascii="Times New Roman" w:hAnsi="Times New Roman" w:cs="Times New Roman"/>
            <w:noProof/>
            <w:webHidden/>
            <w:sz w:val="24"/>
            <w:szCs w:val="24"/>
            <w:rPrChange w:id="806" w:author="Okot" w:date="2020-03-24T11:32:00Z">
              <w:rPr>
                <w:noProof/>
                <w:webHidden/>
              </w:rPr>
            </w:rPrChange>
          </w:rPr>
          <w:tab/>
        </w:r>
        <w:r w:rsidRPr="008E0CED">
          <w:rPr>
            <w:rFonts w:ascii="Times New Roman" w:hAnsi="Times New Roman" w:cs="Times New Roman"/>
            <w:noProof/>
            <w:webHidden/>
            <w:sz w:val="24"/>
            <w:szCs w:val="24"/>
            <w:rPrChange w:id="807" w:author="Okot" w:date="2020-03-24T11:32:00Z">
              <w:rPr>
                <w:noProof/>
                <w:webHidden/>
              </w:rPr>
            </w:rPrChange>
          </w:rPr>
          <w:fldChar w:fldCharType="begin"/>
        </w:r>
        <w:r w:rsidRPr="008E0CED">
          <w:rPr>
            <w:rFonts w:ascii="Times New Roman" w:hAnsi="Times New Roman" w:cs="Times New Roman"/>
            <w:noProof/>
            <w:webHidden/>
            <w:sz w:val="24"/>
            <w:szCs w:val="24"/>
            <w:rPrChange w:id="808" w:author="Okot" w:date="2020-03-24T11:32:00Z">
              <w:rPr>
                <w:noProof/>
                <w:webHidden/>
              </w:rPr>
            </w:rPrChange>
          </w:rPr>
          <w:instrText xml:space="preserve"> PAGEREF _Toc35941921 \h </w:instrText>
        </w:r>
      </w:ins>
      <w:r w:rsidRPr="008E0CED">
        <w:rPr>
          <w:rFonts w:ascii="Times New Roman" w:hAnsi="Times New Roman" w:cs="Times New Roman"/>
          <w:noProof/>
          <w:webHidden/>
          <w:sz w:val="24"/>
          <w:szCs w:val="24"/>
          <w:rPrChange w:id="8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10" w:author="Okot" w:date="2020-03-24T11:32:00Z">
            <w:rPr>
              <w:noProof/>
              <w:webHidden/>
            </w:rPr>
          </w:rPrChange>
        </w:rPr>
        <w:fldChar w:fldCharType="separate"/>
      </w:r>
      <w:ins w:id="811" w:author="Okot" w:date="2020-03-24T11:31:00Z">
        <w:r w:rsidRPr="008E0CED">
          <w:rPr>
            <w:rFonts w:ascii="Times New Roman" w:hAnsi="Times New Roman" w:cs="Times New Roman"/>
            <w:noProof/>
            <w:webHidden/>
            <w:sz w:val="24"/>
            <w:szCs w:val="24"/>
            <w:rPrChange w:id="812" w:author="Okot" w:date="2020-03-24T11:32:00Z">
              <w:rPr>
                <w:noProof/>
                <w:webHidden/>
              </w:rPr>
            </w:rPrChange>
          </w:rPr>
          <w:t>48</w:t>
        </w:r>
        <w:r w:rsidRPr="008E0CED">
          <w:rPr>
            <w:rFonts w:ascii="Times New Roman" w:hAnsi="Times New Roman" w:cs="Times New Roman"/>
            <w:noProof/>
            <w:webHidden/>
            <w:sz w:val="24"/>
            <w:szCs w:val="24"/>
            <w:rPrChange w:id="8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14" w:author="Okot" w:date="2020-03-24T11:32:00Z">
              <w:rPr>
                <w:rStyle w:val="Hipercze"/>
                <w:rFonts w:eastAsiaTheme="minorEastAsia"/>
                <w:noProof/>
              </w:rPr>
            </w:rPrChange>
          </w:rPr>
          <w:fldChar w:fldCharType="end"/>
        </w:r>
      </w:ins>
    </w:p>
    <w:p w14:paraId="5B9F6F17" w14:textId="77777777" w:rsidR="008E0CED" w:rsidRPr="008E0CED" w:rsidRDefault="008E0CED">
      <w:pPr>
        <w:pStyle w:val="Spistreci2"/>
        <w:tabs>
          <w:tab w:val="right" w:pos="9061"/>
        </w:tabs>
        <w:rPr>
          <w:ins w:id="815" w:author="Okot" w:date="2020-03-24T11:31:00Z"/>
          <w:rFonts w:ascii="Times New Roman" w:eastAsiaTheme="minorEastAsia" w:hAnsi="Times New Roman" w:cs="Times New Roman"/>
          <w:b w:val="0"/>
          <w:bCs w:val="0"/>
          <w:noProof/>
          <w:sz w:val="24"/>
          <w:szCs w:val="24"/>
          <w:lang w:eastAsia="pl-PL"/>
          <w:rPrChange w:id="816" w:author="Okot" w:date="2020-03-24T11:32:00Z">
            <w:rPr>
              <w:ins w:id="817" w:author="Okot" w:date="2020-03-24T11:31:00Z"/>
              <w:rFonts w:eastAsiaTheme="minorEastAsia" w:cstheme="minorBidi"/>
              <w:b w:val="0"/>
              <w:bCs w:val="0"/>
              <w:noProof/>
              <w:sz w:val="22"/>
              <w:szCs w:val="22"/>
              <w:lang w:eastAsia="pl-PL"/>
            </w:rPr>
          </w:rPrChange>
        </w:rPr>
      </w:pPr>
      <w:ins w:id="818" w:author="Okot" w:date="2020-03-24T11:31:00Z">
        <w:r w:rsidRPr="008E0CED">
          <w:rPr>
            <w:rStyle w:val="Hipercze"/>
            <w:rFonts w:ascii="Times New Roman" w:eastAsiaTheme="minorEastAsia" w:hAnsi="Times New Roman" w:cs="Times New Roman"/>
            <w:noProof/>
            <w:sz w:val="24"/>
            <w:szCs w:val="24"/>
            <w:rPrChange w:id="8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21" w:author="Okot" w:date="2020-03-24T11:32:00Z">
              <w:rPr>
                <w:noProof/>
              </w:rPr>
            </w:rPrChange>
          </w:rPr>
          <w:instrText>HYPERLINK \l "_Toc35941922"</w:instrText>
        </w:r>
        <w:r w:rsidRPr="008E0CED">
          <w:rPr>
            <w:rStyle w:val="Hipercze"/>
            <w:rFonts w:ascii="Times New Roman" w:eastAsiaTheme="minorEastAsia" w:hAnsi="Times New Roman" w:cs="Times New Roman"/>
            <w:noProof/>
            <w:sz w:val="24"/>
            <w:szCs w:val="24"/>
            <w:rPrChange w:id="8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24" w:author="Okot" w:date="2020-03-24T11:32:00Z">
              <w:rPr>
                <w:rStyle w:val="Hipercze"/>
                <w:rFonts w:eastAsiaTheme="minorEastAsia"/>
                <w:noProof/>
              </w:rPr>
            </w:rPrChange>
          </w:rPr>
          <w:t>2.1.4.23. Witamina H</w:t>
        </w:r>
        <w:r w:rsidRPr="008E0CED">
          <w:rPr>
            <w:rFonts w:ascii="Times New Roman" w:hAnsi="Times New Roman" w:cs="Times New Roman"/>
            <w:noProof/>
            <w:webHidden/>
            <w:sz w:val="24"/>
            <w:szCs w:val="24"/>
            <w:rPrChange w:id="825" w:author="Okot" w:date="2020-03-24T11:32:00Z">
              <w:rPr>
                <w:noProof/>
                <w:webHidden/>
              </w:rPr>
            </w:rPrChange>
          </w:rPr>
          <w:tab/>
        </w:r>
        <w:r w:rsidRPr="008E0CED">
          <w:rPr>
            <w:rFonts w:ascii="Times New Roman" w:hAnsi="Times New Roman" w:cs="Times New Roman"/>
            <w:noProof/>
            <w:webHidden/>
            <w:sz w:val="24"/>
            <w:szCs w:val="24"/>
            <w:rPrChange w:id="826" w:author="Okot" w:date="2020-03-24T11:32:00Z">
              <w:rPr>
                <w:noProof/>
                <w:webHidden/>
              </w:rPr>
            </w:rPrChange>
          </w:rPr>
          <w:fldChar w:fldCharType="begin"/>
        </w:r>
        <w:r w:rsidRPr="008E0CED">
          <w:rPr>
            <w:rFonts w:ascii="Times New Roman" w:hAnsi="Times New Roman" w:cs="Times New Roman"/>
            <w:noProof/>
            <w:webHidden/>
            <w:sz w:val="24"/>
            <w:szCs w:val="24"/>
            <w:rPrChange w:id="827" w:author="Okot" w:date="2020-03-24T11:32:00Z">
              <w:rPr>
                <w:noProof/>
                <w:webHidden/>
              </w:rPr>
            </w:rPrChange>
          </w:rPr>
          <w:instrText xml:space="preserve"> PAGEREF _Toc35941922 \h </w:instrText>
        </w:r>
      </w:ins>
      <w:r w:rsidRPr="008E0CED">
        <w:rPr>
          <w:rFonts w:ascii="Times New Roman" w:hAnsi="Times New Roman" w:cs="Times New Roman"/>
          <w:noProof/>
          <w:webHidden/>
          <w:sz w:val="24"/>
          <w:szCs w:val="24"/>
          <w:rPrChange w:id="8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29" w:author="Okot" w:date="2020-03-24T11:32:00Z">
            <w:rPr>
              <w:noProof/>
              <w:webHidden/>
            </w:rPr>
          </w:rPrChange>
        </w:rPr>
        <w:fldChar w:fldCharType="separate"/>
      </w:r>
      <w:ins w:id="830" w:author="Okot" w:date="2020-03-24T11:31:00Z">
        <w:r w:rsidRPr="008E0CED">
          <w:rPr>
            <w:rFonts w:ascii="Times New Roman" w:hAnsi="Times New Roman" w:cs="Times New Roman"/>
            <w:noProof/>
            <w:webHidden/>
            <w:sz w:val="24"/>
            <w:szCs w:val="24"/>
            <w:rPrChange w:id="831" w:author="Okot" w:date="2020-03-24T11:32:00Z">
              <w:rPr>
                <w:noProof/>
                <w:webHidden/>
              </w:rPr>
            </w:rPrChange>
          </w:rPr>
          <w:t>48</w:t>
        </w:r>
        <w:r w:rsidRPr="008E0CED">
          <w:rPr>
            <w:rFonts w:ascii="Times New Roman" w:hAnsi="Times New Roman" w:cs="Times New Roman"/>
            <w:noProof/>
            <w:webHidden/>
            <w:sz w:val="24"/>
            <w:szCs w:val="24"/>
            <w:rPrChange w:id="8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33" w:author="Okot" w:date="2020-03-24T11:32:00Z">
              <w:rPr>
                <w:rStyle w:val="Hipercze"/>
                <w:rFonts w:eastAsiaTheme="minorEastAsia"/>
                <w:noProof/>
              </w:rPr>
            </w:rPrChange>
          </w:rPr>
          <w:fldChar w:fldCharType="end"/>
        </w:r>
      </w:ins>
    </w:p>
    <w:p w14:paraId="0E75A591" w14:textId="77777777" w:rsidR="008E0CED" w:rsidRPr="008E0CED" w:rsidRDefault="008E0CED">
      <w:pPr>
        <w:pStyle w:val="Spistreci2"/>
        <w:tabs>
          <w:tab w:val="right" w:pos="9061"/>
        </w:tabs>
        <w:rPr>
          <w:ins w:id="834" w:author="Okot" w:date="2020-03-24T11:31:00Z"/>
          <w:rFonts w:ascii="Times New Roman" w:eastAsiaTheme="minorEastAsia" w:hAnsi="Times New Roman" w:cs="Times New Roman"/>
          <w:b w:val="0"/>
          <w:bCs w:val="0"/>
          <w:noProof/>
          <w:sz w:val="24"/>
          <w:szCs w:val="24"/>
          <w:lang w:eastAsia="pl-PL"/>
          <w:rPrChange w:id="835" w:author="Okot" w:date="2020-03-24T11:32:00Z">
            <w:rPr>
              <w:ins w:id="836" w:author="Okot" w:date="2020-03-24T11:31:00Z"/>
              <w:rFonts w:eastAsiaTheme="minorEastAsia" w:cstheme="minorBidi"/>
              <w:b w:val="0"/>
              <w:bCs w:val="0"/>
              <w:noProof/>
              <w:sz w:val="22"/>
              <w:szCs w:val="22"/>
              <w:lang w:eastAsia="pl-PL"/>
            </w:rPr>
          </w:rPrChange>
        </w:rPr>
      </w:pPr>
      <w:ins w:id="837" w:author="Okot" w:date="2020-03-24T11:31:00Z">
        <w:r w:rsidRPr="008E0CED">
          <w:rPr>
            <w:rStyle w:val="Hipercze"/>
            <w:rFonts w:ascii="Times New Roman" w:eastAsiaTheme="minorEastAsia" w:hAnsi="Times New Roman" w:cs="Times New Roman"/>
            <w:noProof/>
            <w:sz w:val="24"/>
            <w:szCs w:val="24"/>
            <w:rPrChange w:id="8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40" w:author="Okot" w:date="2020-03-24T11:32:00Z">
              <w:rPr>
                <w:noProof/>
              </w:rPr>
            </w:rPrChange>
          </w:rPr>
          <w:instrText>HYPERLINK \l "_Toc35941923"</w:instrText>
        </w:r>
        <w:r w:rsidRPr="008E0CED">
          <w:rPr>
            <w:rStyle w:val="Hipercze"/>
            <w:rFonts w:ascii="Times New Roman" w:eastAsiaTheme="minorEastAsia" w:hAnsi="Times New Roman" w:cs="Times New Roman"/>
            <w:noProof/>
            <w:sz w:val="24"/>
            <w:szCs w:val="24"/>
            <w:rPrChange w:id="8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43" w:author="Okot" w:date="2020-03-24T11:32:00Z">
              <w:rPr>
                <w:rStyle w:val="Hipercze"/>
                <w:rFonts w:eastAsiaTheme="minorEastAsia"/>
                <w:noProof/>
              </w:rPr>
            </w:rPrChange>
          </w:rPr>
          <w:t>2.1.4.24. Witamina K</w:t>
        </w:r>
        <w:r w:rsidRPr="008E0CED">
          <w:rPr>
            <w:rFonts w:ascii="Times New Roman" w:hAnsi="Times New Roman" w:cs="Times New Roman"/>
            <w:noProof/>
            <w:webHidden/>
            <w:sz w:val="24"/>
            <w:szCs w:val="24"/>
            <w:rPrChange w:id="844" w:author="Okot" w:date="2020-03-24T11:32:00Z">
              <w:rPr>
                <w:noProof/>
                <w:webHidden/>
              </w:rPr>
            </w:rPrChange>
          </w:rPr>
          <w:tab/>
        </w:r>
        <w:r w:rsidRPr="008E0CED">
          <w:rPr>
            <w:rFonts w:ascii="Times New Roman" w:hAnsi="Times New Roman" w:cs="Times New Roman"/>
            <w:noProof/>
            <w:webHidden/>
            <w:sz w:val="24"/>
            <w:szCs w:val="24"/>
            <w:rPrChange w:id="845" w:author="Okot" w:date="2020-03-24T11:32:00Z">
              <w:rPr>
                <w:noProof/>
                <w:webHidden/>
              </w:rPr>
            </w:rPrChange>
          </w:rPr>
          <w:fldChar w:fldCharType="begin"/>
        </w:r>
        <w:r w:rsidRPr="008E0CED">
          <w:rPr>
            <w:rFonts w:ascii="Times New Roman" w:hAnsi="Times New Roman" w:cs="Times New Roman"/>
            <w:noProof/>
            <w:webHidden/>
            <w:sz w:val="24"/>
            <w:szCs w:val="24"/>
            <w:rPrChange w:id="846" w:author="Okot" w:date="2020-03-24T11:32:00Z">
              <w:rPr>
                <w:noProof/>
                <w:webHidden/>
              </w:rPr>
            </w:rPrChange>
          </w:rPr>
          <w:instrText xml:space="preserve"> PAGEREF _Toc35941923 \h </w:instrText>
        </w:r>
      </w:ins>
      <w:r w:rsidRPr="008E0CED">
        <w:rPr>
          <w:rFonts w:ascii="Times New Roman" w:hAnsi="Times New Roman" w:cs="Times New Roman"/>
          <w:noProof/>
          <w:webHidden/>
          <w:sz w:val="24"/>
          <w:szCs w:val="24"/>
          <w:rPrChange w:id="8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48" w:author="Okot" w:date="2020-03-24T11:32:00Z">
            <w:rPr>
              <w:noProof/>
              <w:webHidden/>
            </w:rPr>
          </w:rPrChange>
        </w:rPr>
        <w:fldChar w:fldCharType="separate"/>
      </w:r>
      <w:ins w:id="849" w:author="Okot" w:date="2020-03-24T11:31:00Z">
        <w:r w:rsidRPr="008E0CED">
          <w:rPr>
            <w:rFonts w:ascii="Times New Roman" w:hAnsi="Times New Roman" w:cs="Times New Roman"/>
            <w:noProof/>
            <w:webHidden/>
            <w:sz w:val="24"/>
            <w:szCs w:val="24"/>
            <w:rPrChange w:id="850" w:author="Okot" w:date="2020-03-24T11:32:00Z">
              <w:rPr>
                <w:noProof/>
                <w:webHidden/>
              </w:rPr>
            </w:rPrChange>
          </w:rPr>
          <w:t>48</w:t>
        </w:r>
        <w:r w:rsidRPr="008E0CED">
          <w:rPr>
            <w:rFonts w:ascii="Times New Roman" w:hAnsi="Times New Roman" w:cs="Times New Roman"/>
            <w:noProof/>
            <w:webHidden/>
            <w:sz w:val="24"/>
            <w:szCs w:val="24"/>
            <w:rPrChange w:id="8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52" w:author="Okot" w:date="2020-03-24T11:32:00Z">
              <w:rPr>
                <w:rStyle w:val="Hipercze"/>
                <w:rFonts w:eastAsiaTheme="minorEastAsia"/>
                <w:noProof/>
              </w:rPr>
            </w:rPrChange>
          </w:rPr>
          <w:fldChar w:fldCharType="end"/>
        </w:r>
      </w:ins>
    </w:p>
    <w:p w14:paraId="525D67D8" w14:textId="77777777" w:rsidR="008E0CED" w:rsidRPr="008E0CED" w:rsidRDefault="008E0CED">
      <w:pPr>
        <w:pStyle w:val="Spistreci2"/>
        <w:tabs>
          <w:tab w:val="right" w:pos="9061"/>
        </w:tabs>
        <w:rPr>
          <w:ins w:id="853" w:author="Okot" w:date="2020-03-24T11:31:00Z"/>
          <w:rFonts w:ascii="Times New Roman" w:eastAsiaTheme="minorEastAsia" w:hAnsi="Times New Roman" w:cs="Times New Roman"/>
          <w:b w:val="0"/>
          <w:bCs w:val="0"/>
          <w:noProof/>
          <w:sz w:val="24"/>
          <w:szCs w:val="24"/>
          <w:lang w:eastAsia="pl-PL"/>
          <w:rPrChange w:id="854" w:author="Okot" w:date="2020-03-24T11:32:00Z">
            <w:rPr>
              <w:ins w:id="855" w:author="Okot" w:date="2020-03-24T11:31:00Z"/>
              <w:rFonts w:eastAsiaTheme="minorEastAsia" w:cstheme="minorBidi"/>
              <w:b w:val="0"/>
              <w:bCs w:val="0"/>
              <w:noProof/>
              <w:sz w:val="22"/>
              <w:szCs w:val="22"/>
              <w:lang w:eastAsia="pl-PL"/>
            </w:rPr>
          </w:rPrChange>
        </w:rPr>
      </w:pPr>
      <w:ins w:id="856" w:author="Okot" w:date="2020-03-24T11:31:00Z">
        <w:r w:rsidRPr="008E0CED">
          <w:rPr>
            <w:rStyle w:val="Hipercze"/>
            <w:rFonts w:ascii="Times New Roman" w:eastAsiaTheme="minorEastAsia" w:hAnsi="Times New Roman" w:cs="Times New Roman"/>
            <w:noProof/>
            <w:sz w:val="24"/>
            <w:szCs w:val="24"/>
            <w:rPrChange w:id="8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59" w:author="Okot" w:date="2020-03-24T11:32:00Z">
              <w:rPr>
                <w:noProof/>
              </w:rPr>
            </w:rPrChange>
          </w:rPr>
          <w:instrText>HYPERLINK \l "_Toc35941924"</w:instrText>
        </w:r>
        <w:r w:rsidRPr="008E0CED">
          <w:rPr>
            <w:rStyle w:val="Hipercze"/>
            <w:rFonts w:ascii="Times New Roman" w:eastAsiaTheme="minorEastAsia" w:hAnsi="Times New Roman" w:cs="Times New Roman"/>
            <w:noProof/>
            <w:sz w:val="24"/>
            <w:szCs w:val="24"/>
            <w:rPrChange w:id="8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62" w:author="Okot" w:date="2020-03-24T11:32:00Z">
              <w:rPr>
                <w:rStyle w:val="Hipercze"/>
                <w:rFonts w:eastAsiaTheme="minorEastAsia"/>
                <w:noProof/>
              </w:rPr>
            </w:rPrChange>
          </w:rPr>
          <w:t>2.1.4.25. Żelazo</w:t>
        </w:r>
        <w:r w:rsidRPr="008E0CED">
          <w:rPr>
            <w:rFonts w:ascii="Times New Roman" w:hAnsi="Times New Roman" w:cs="Times New Roman"/>
            <w:noProof/>
            <w:webHidden/>
            <w:sz w:val="24"/>
            <w:szCs w:val="24"/>
            <w:rPrChange w:id="863" w:author="Okot" w:date="2020-03-24T11:32:00Z">
              <w:rPr>
                <w:noProof/>
                <w:webHidden/>
              </w:rPr>
            </w:rPrChange>
          </w:rPr>
          <w:tab/>
        </w:r>
        <w:r w:rsidRPr="008E0CED">
          <w:rPr>
            <w:rFonts w:ascii="Times New Roman" w:hAnsi="Times New Roman" w:cs="Times New Roman"/>
            <w:noProof/>
            <w:webHidden/>
            <w:sz w:val="24"/>
            <w:szCs w:val="24"/>
            <w:rPrChange w:id="864" w:author="Okot" w:date="2020-03-24T11:32:00Z">
              <w:rPr>
                <w:noProof/>
                <w:webHidden/>
              </w:rPr>
            </w:rPrChange>
          </w:rPr>
          <w:fldChar w:fldCharType="begin"/>
        </w:r>
        <w:r w:rsidRPr="008E0CED">
          <w:rPr>
            <w:rFonts w:ascii="Times New Roman" w:hAnsi="Times New Roman" w:cs="Times New Roman"/>
            <w:noProof/>
            <w:webHidden/>
            <w:sz w:val="24"/>
            <w:szCs w:val="24"/>
            <w:rPrChange w:id="865" w:author="Okot" w:date="2020-03-24T11:32:00Z">
              <w:rPr>
                <w:noProof/>
                <w:webHidden/>
              </w:rPr>
            </w:rPrChange>
          </w:rPr>
          <w:instrText xml:space="preserve"> PAGEREF _Toc35941924 \h </w:instrText>
        </w:r>
      </w:ins>
      <w:r w:rsidRPr="008E0CED">
        <w:rPr>
          <w:rFonts w:ascii="Times New Roman" w:hAnsi="Times New Roman" w:cs="Times New Roman"/>
          <w:noProof/>
          <w:webHidden/>
          <w:sz w:val="24"/>
          <w:szCs w:val="24"/>
          <w:rPrChange w:id="8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67" w:author="Okot" w:date="2020-03-24T11:32:00Z">
            <w:rPr>
              <w:noProof/>
              <w:webHidden/>
            </w:rPr>
          </w:rPrChange>
        </w:rPr>
        <w:fldChar w:fldCharType="separate"/>
      </w:r>
      <w:ins w:id="868" w:author="Okot" w:date="2020-03-24T11:31:00Z">
        <w:r w:rsidRPr="008E0CED">
          <w:rPr>
            <w:rFonts w:ascii="Times New Roman" w:hAnsi="Times New Roman" w:cs="Times New Roman"/>
            <w:noProof/>
            <w:webHidden/>
            <w:sz w:val="24"/>
            <w:szCs w:val="24"/>
            <w:rPrChange w:id="869" w:author="Okot" w:date="2020-03-24T11:32:00Z">
              <w:rPr>
                <w:noProof/>
                <w:webHidden/>
              </w:rPr>
            </w:rPrChange>
          </w:rPr>
          <w:t>49</w:t>
        </w:r>
        <w:r w:rsidRPr="008E0CED">
          <w:rPr>
            <w:rFonts w:ascii="Times New Roman" w:hAnsi="Times New Roman" w:cs="Times New Roman"/>
            <w:noProof/>
            <w:webHidden/>
            <w:sz w:val="24"/>
            <w:szCs w:val="24"/>
            <w:rPrChange w:id="8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71" w:author="Okot" w:date="2020-03-24T11:32:00Z">
              <w:rPr>
                <w:rStyle w:val="Hipercze"/>
                <w:rFonts w:eastAsiaTheme="minorEastAsia"/>
                <w:noProof/>
              </w:rPr>
            </w:rPrChange>
          </w:rPr>
          <w:fldChar w:fldCharType="end"/>
        </w:r>
      </w:ins>
    </w:p>
    <w:p w14:paraId="64659DD6" w14:textId="106B0992" w:rsidR="008E0CED" w:rsidRPr="008E0CED" w:rsidRDefault="008E0CED">
      <w:pPr>
        <w:pStyle w:val="Spistreci2"/>
        <w:tabs>
          <w:tab w:val="right" w:pos="9061"/>
        </w:tabs>
        <w:rPr>
          <w:ins w:id="872" w:author="Okot" w:date="2020-03-24T11:31:00Z"/>
          <w:rFonts w:ascii="Times New Roman" w:eastAsiaTheme="minorEastAsia" w:hAnsi="Times New Roman" w:cs="Times New Roman"/>
          <w:b w:val="0"/>
          <w:bCs w:val="0"/>
          <w:noProof/>
          <w:sz w:val="24"/>
          <w:szCs w:val="24"/>
          <w:lang w:eastAsia="pl-PL"/>
          <w:rPrChange w:id="873" w:author="Okot" w:date="2020-03-24T11:32:00Z">
            <w:rPr>
              <w:ins w:id="874" w:author="Okot" w:date="2020-03-24T11:31:00Z"/>
              <w:rFonts w:eastAsiaTheme="minorEastAsia" w:cstheme="minorBidi"/>
              <w:b w:val="0"/>
              <w:bCs w:val="0"/>
              <w:noProof/>
              <w:sz w:val="22"/>
              <w:szCs w:val="22"/>
              <w:lang w:eastAsia="pl-PL"/>
            </w:rPr>
          </w:rPrChange>
        </w:rPr>
      </w:pPr>
      <w:ins w:id="875" w:author="Okot" w:date="2020-03-24T11:31:00Z">
        <w:r w:rsidRPr="008E0CED">
          <w:rPr>
            <w:rStyle w:val="Hipercze"/>
            <w:rFonts w:ascii="Times New Roman" w:eastAsiaTheme="minorEastAsia" w:hAnsi="Times New Roman" w:cs="Times New Roman"/>
            <w:noProof/>
            <w:sz w:val="24"/>
            <w:szCs w:val="24"/>
            <w:rPrChange w:id="8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78" w:author="Okot" w:date="2020-03-24T11:32:00Z">
              <w:rPr>
                <w:noProof/>
              </w:rPr>
            </w:rPrChange>
          </w:rPr>
          <w:instrText>HYPERLINK \l "_Toc35941925"</w:instrText>
        </w:r>
        <w:r w:rsidRPr="008E0CED">
          <w:rPr>
            <w:rStyle w:val="Hipercze"/>
            <w:rFonts w:ascii="Times New Roman" w:eastAsiaTheme="minorEastAsia" w:hAnsi="Times New Roman" w:cs="Times New Roman"/>
            <w:noProof/>
            <w:sz w:val="24"/>
            <w:szCs w:val="24"/>
            <w:rPrChange w:id="8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81" w:author="Okot" w:date="2020-03-24T11:32:00Z">
              <w:rPr>
                <w:rStyle w:val="Hipercze"/>
                <w:rFonts w:eastAsiaTheme="minorEastAsia"/>
                <w:noProof/>
              </w:rPr>
            </w:rPrChange>
          </w:rPr>
          <w:t>2.</w:t>
        </w:r>
        <w:r>
          <w:rPr>
            <w:rStyle w:val="Hipercze"/>
            <w:rFonts w:ascii="Times New Roman" w:eastAsiaTheme="minorEastAsia" w:hAnsi="Times New Roman" w:cs="Times New Roman"/>
            <w:noProof/>
            <w:sz w:val="24"/>
            <w:szCs w:val="24"/>
          </w:rPr>
          <w:t>1.5. Składniki antyodżywcze</w:t>
        </w:r>
        <w:r w:rsidRPr="008E0CED">
          <w:rPr>
            <w:rFonts w:ascii="Times New Roman" w:hAnsi="Times New Roman" w:cs="Times New Roman"/>
            <w:noProof/>
            <w:webHidden/>
            <w:sz w:val="24"/>
            <w:szCs w:val="24"/>
            <w:rPrChange w:id="882" w:author="Okot" w:date="2020-03-24T11:32:00Z">
              <w:rPr>
                <w:noProof/>
                <w:webHidden/>
              </w:rPr>
            </w:rPrChange>
          </w:rPr>
          <w:tab/>
        </w:r>
        <w:r w:rsidRPr="008E0CED">
          <w:rPr>
            <w:rFonts w:ascii="Times New Roman" w:hAnsi="Times New Roman" w:cs="Times New Roman"/>
            <w:noProof/>
            <w:webHidden/>
            <w:sz w:val="24"/>
            <w:szCs w:val="24"/>
            <w:rPrChange w:id="883" w:author="Okot" w:date="2020-03-24T11:32:00Z">
              <w:rPr>
                <w:noProof/>
                <w:webHidden/>
              </w:rPr>
            </w:rPrChange>
          </w:rPr>
          <w:fldChar w:fldCharType="begin"/>
        </w:r>
        <w:r w:rsidRPr="008E0CED">
          <w:rPr>
            <w:rFonts w:ascii="Times New Roman" w:hAnsi="Times New Roman" w:cs="Times New Roman"/>
            <w:noProof/>
            <w:webHidden/>
            <w:sz w:val="24"/>
            <w:szCs w:val="24"/>
            <w:rPrChange w:id="884" w:author="Okot" w:date="2020-03-24T11:32:00Z">
              <w:rPr>
                <w:noProof/>
                <w:webHidden/>
              </w:rPr>
            </w:rPrChange>
          </w:rPr>
          <w:instrText xml:space="preserve"> PAGEREF _Toc35941925 \h </w:instrText>
        </w:r>
      </w:ins>
      <w:r w:rsidRPr="008E0CED">
        <w:rPr>
          <w:rFonts w:ascii="Times New Roman" w:hAnsi="Times New Roman" w:cs="Times New Roman"/>
          <w:noProof/>
          <w:webHidden/>
          <w:sz w:val="24"/>
          <w:szCs w:val="24"/>
          <w:rPrChange w:id="8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86" w:author="Okot" w:date="2020-03-24T11:32:00Z">
            <w:rPr>
              <w:noProof/>
              <w:webHidden/>
            </w:rPr>
          </w:rPrChange>
        </w:rPr>
        <w:fldChar w:fldCharType="separate"/>
      </w:r>
      <w:ins w:id="887" w:author="Okot" w:date="2020-03-24T11:31:00Z">
        <w:r w:rsidRPr="008E0CED">
          <w:rPr>
            <w:rFonts w:ascii="Times New Roman" w:hAnsi="Times New Roman" w:cs="Times New Roman"/>
            <w:noProof/>
            <w:webHidden/>
            <w:sz w:val="24"/>
            <w:szCs w:val="24"/>
            <w:rPrChange w:id="888" w:author="Okot" w:date="2020-03-24T11:32:00Z">
              <w:rPr>
                <w:noProof/>
                <w:webHidden/>
              </w:rPr>
            </w:rPrChange>
          </w:rPr>
          <w:t>49</w:t>
        </w:r>
        <w:r w:rsidRPr="008E0CED">
          <w:rPr>
            <w:rFonts w:ascii="Times New Roman" w:hAnsi="Times New Roman" w:cs="Times New Roman"/>
            <w:noProof/>
            <w:webHidden/>
            <w:sz w:val="24"/>
            <w:szCs w:val="24"/>
            <w:rPrChange w:id="8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90" w:author="Okot" w:date="2020-03-24T11:32:00Z">
              <w:rPr>
                <w:rStyle w:val="Hipercze"/>
                <w:rFonts w:eastAsiaTheme="minorEastAsia"/>
                <w:noProof/>
              </w:rPr>
            </w:rPrChange>
          </w:rPr>
          <w:fldChar w:fldCharType="end"/>
        </w:r>
      </w:ins>
    </w:p>
    <w:p w14:paraId="296508D0" w14:textId="39ECF645" w:rsidR="008E0CED" w:rsidRPr="008E0CED" w:rsidRDefault="008E0CED">
      <w:pPr>
        <w:pStyle w:val="Spistreci2"/>
        <w:tabs>
          <w:tab w:val="right" w:pos="9061"/>
        </w:tabs>
        <w:rPr>
          <w:ins w:id="891" w:author="Okot" w:date="2020-03-24T11:31:00Z"/>
          <w:rFonts w:ascii="Times New Roman" w:eastAsiaTheme="minorEastAsia" w:hAnsi="Times New Roman" w:cs="Times New Roman"/>
          <w:b w:val="0"/>
          <w:bCs w:val="0"/>
          <w:noProof/>
          <w:sz w:val="24"/>
          <w:szCs w:val="24"/>
          <w:lang w:eastAsia="pl-PL"/>
          <w:rPrChange w:id="892" w:author="Okot" w:date="2020-03-24T11:32:00Z">
            <w:rPr>
              <w:ins w:id="893" w:author="Okot" w:date="2020-03-24T11:31:00Z"/>
              <w:rFonts w:eastAsiaTheme="minorEastAsia" w:cstheme="minorBidi"/>
              <w:b w:val="0"/>
              <w:bCs w:val="0"/>
              <w:noProof/>
              <w:sz w:val="22"/>
              <w:szCs w:val="22"/>
              <w:lang w:eastAsia="pl-PL"/>
            </w:rPr>
          </w:rPrChange>
        </w:rPr>
      </w:pPr>
      <w:ins w:id="894" w:author="Okot" w:date="2020-03-24T11:31:00Z">
        <w:r w:rsidRPr="008E0CED">
          <w:rPr>
            <w:rStyle w:val="Hipercze"/>
            <w:rFonts w:ascii="Times New Roman" w:eastAsiaTheme="minorEastAsia" w:hAnsi="Times New Roman" w:cs="Times New Roman"/>
            <w:noProof/>
            <w:sz w:val="24"/>
            <w:szCs w:val="24"/>
            <w:rPrChange w:id="8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9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97" w:author="Okot" w:date="2020-03-24T11:32:00Z">
              <w:rPr>
                <w:noProof/>
              </w:rPr>
            </w:rPrChange>
          </w:rPr>
          <w:instrText>HYPERLINK \l "_Toc35941926"</w:instrText>
        </w:r>
        <w:r w:rsidRPr="008E0CED">
          <w:rPr>
            <w:rStyle w:val="Hipercze"/>
            <w:rFonts w:ascii="Times New Roman" w:eastAsiaTheme="minorEastAsia" w:hAnsi="Times New Roman" w:cs="Times New Roman"/>
            <w:noProof/>
            <w:sz w:val="24"/>
            <w:szCs w:val="24"/>
            <w:rPrChange w:id="8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9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2.1.6. Cholesterol</w:t>
        </w:r>
        <w:r w:rsidRPr="008E0CED">
          <w:rPr>
            <w:rFonts w:ascii="Times New Roman" w:hAnsi="Times New Roman" w:cs="Times New Roman"/>
            <w:noProof/>
            <w:webHidden/>
            <w:sz w:val="24"/>
            <w:szCs w:val="24"/>
            <w:rPrChange w:id="900" w:author="Okot" w:date="2020-03-24T11:32:00Z">
              <w:rPr>
                <w:noProof/>
                <w:webHidden/>
              </w:rPr>
            </w:rPrChange>
          </w:rPr>
          <w:tab/>
        </w:r>
        <w:r w:rsidRPr="008E0CED">
          <w:rPr>
            <w:rFonts w:ascii="Times New Roman" w:hAnsi="Times New Roman" w:cs="Times New Roman"/>
            <w:noProof/>
            <w:webHidden/>
            <w:sz w:val="24"/>
            <w:szCs w:val="24"/>
            <w:rPrChange w:id="901" w:author="Okot" w:date="2020-03-24T11:32:00Z">
              <w:rPr>
                <w:noProof/>
                <w:webHidden/>
              </w:rPr>
            </w:rPrChange>
          </w:rPr>
          <w:fldChar w:fldCharType="begin"/>
        </w:r>
        <w:r w:rsidRPr="008E0CED">
          <w:rPr>
            <w:rFonts w:ascii="Times New Roman" w:hAnsi="Times New Roman" w:cs="Times New Roman"/>
            <w:noProof/>
            <w:webHidden/>
            <w:sz w:val="24"/>
            <w:szCs w:val="24"/>
            <w:rPrChange w:id="902" w:author="Okot" w:date="2020-03-24T11:32:00Z">
              <w:rPr>
                <w:noProof/>
                <w:webHidden/>
              </w:rPr>
            </w:rPrChange>
          </w:rPr>
          <w:instrText xml:space="preserve"> PAGEREF _Toc35941926 \h </w:instrText>
        </w:r>
      </w:ins>
      <w:r w:rsidRPr="008E0CED">
        <w:rPr>
          <w:rFonts w:ascii="Times New Roman" w:hAnsi="Times New Roman" w:cs="Times New Roman"/>
          <w:noProof/>
          <w:webHidden/>
          <w:sz w:val="24"/>
          <w:szCs w:val="24"/>
          <w:rPrChange w:id="90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04" w:author="Okot" w:date="2020-03-24T11:32:00Z">
            <w:rPr>
              <w:noProof/>
              <w:webHidden/>
            </w:rPr>
          </w:rPrChange>
        </w:rPr>
        <w:fldChar w:fldCharType="separate"/>
      </w:r>
      <w:ins w:id="905" w:author="Okot" w:date="2020-03-24T11:31:00Z">
        <w:r w:rsidRPr="008E0CED">
          <w:rPr>
            <w:rFonts w:ascii="Times New Roman" w:hAnsi="Times New Roman" w:cs="Times New Roman"/>
            <w:noProof/>
            <w:webHidden/>
            <w:sz w:val="24"/>
            <w:szCs w:val="24"/>
            <w:rPrChange w:id="906" w:author="Okot" w:date="2020-03-24T11:32:00Z">
              <w:rPr>
                <w:noProof/>
                <w:webHidden/>
              </w:rPr>
            </w:rPrChange>
          </w:rPr>
          <w:t>50</w:t>
        </w:r>
        <w:r w:rsidRPr="008E0CED">
          <w:rPr>
            <w:rFonts w:ascii="Times New Roman" w:hAnsi="Times New Roman" w:cs="Times New Roman"/>
            <w:noProof/>
            <w:webHidden/>
            <w:sz w:val="24"/>
            <w:szCs w:val="24"/>
            <w:rPrChange w:id="90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08" w:author="Okot" w:date="2020-03-24T11:32:00Z">
              <w:rPr>
                <w:rStyle w:val="Hipercze"/>
                <w:rFonts w:eastAsiaTheme="minorEastAsia"/>
                <w:noProof/>
              </w:rPr>
            </w:rPrChange>
          </w:rPr>
          <w:fldChar w:fldCharType="end"/>
        </w:r>
      </w:ins>
    </w:p>
    <w:p w14:paraId="240FE6E3" w14:textId="57704E18" w:rsidR="008E0CED" w:rsidRDefault="008E0CED">
      <w:pPr>
        <w:pStyle w:val="Spistreci2"/>
        <w:tabs>
          <w:tab w:val="right" w:pos="9061"/>
        </w:tabs>
        <w:rPr>
          <w:ins w:id="909" w:author="Okot" w:date="2020-03-24T11:34:00Z"/>
          <w:rStyle w:val="Hipercze"/>
          <w:rFonts w:ascii="Times New Roman" w:eastAsiaTheme="minorEastAsia" w:hAnsi="Times New Roman" w:cs="Times New Roman"/>
          <w:noProof/>
          <w:sz w:val="24"/>
          <w:szCs w:val="24"/>
        </w:rPr>
      </w:pPr>
      <w:r w:rsidRPr="008E0CED">
        <w:rPr>
          <w:rStyle w:val="Hipercze"/>
          <w:rFonts w:ascii="Times New Roman" w:eastAsiaTheme="minorEastAsia" w:hAnsi="Times New Roman" w:cs="Times New Roman"/>
          <w:noProof/>
          <w:sz w:val="24"/>
          <w:szCs w:val="24"/>
          <w:rPrChange w:id="910"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9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12" w:author="Okot" w:date="2020-03-24T11:32:00Z">
            <w:rPr>
              <w:noProof/>
            </w:rPr>
          </w:rPrChange>
        </w:rPr>
        <w:instrText>HYPERLINK \l "_Toc35941927"</w:instrText>
      </w:r>
      <w:r w:rsidRPr="008E0CED">
        <w:rPr>
          <w:rStyle w:val="Hipercze"/>
          <w:rFonts w:ascii="Times New Roman" w:eastAsiaTheme="minorEastAsia" w:hAnsi="Times New Roman" w:cs="Times New Roman"/>
          <w:noProof/>
          <w:sz w:val="24"/>
          <w:szCs w:val="24"/>
          <w:rPrChange w:id="9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14"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2.1.7. Suplementy diety</w:t>
      </w:r>
      <w:r w:rsidRPr="008E0CED">
        <w:rPr>
          <w:rFonts w:ascii="Times New Roman" w:hAnsi="Times New Roman" w:cs="Times New Roman"/>
          <w:noProof/>
          <w:webHidden/>
          <w:sz w:val="24"/>
          <w:szCs w:val="24"/>
          <w:rPrChange w:id="915" w:author="Okot" w:date="2020-03-24T11:32:00Z">
            <w:rPr>
              <w:noProof/>
              <w:webHidden/>
            </w:rPr>
          </w:rPrChange>
        </w:rPr>
        <w:tab/>
      </w:r>
      <w:r w:rsidRPr="008E0CED">
        <w:rPr>
          <w:rFonts w:ascii="Times New Roman" w:hAnsi="Times New Roman" w:cs="Times New Roman"/>
          <w:noProof/>
          <w:webHidden/>
          <w:sz w:val="24"/>
          <w:szCs w:val="24"/>
          <w:rPrChange w:id="916" w:author="Okot" w:date="2020-03-24T11:32:00Z">
            <w:rPr>
              <w:noProof/>
              <w:webHidden/>
            </w:rPr>
          </w:rPrChange>
        </w:rPr>
        <w:fldChar w:fldCharType="begin"/>
      </w:r>
      <w:r w:rsidRPr="008E0CED">
        <w:rPr>
          <w:rFonts w:ascii="Times New Roman" w:hAnsi="Times New Roman" w:cs="Times New Roman"/>
          <w:noProof/>
          <w:webHidden/>
          <w:sz w:val="24"/>
          <w:szCs w:val="24"/>
          <w:rPrChange w:id="917" w:author="Okot" w:date="2020-03-24T11:32:00Z">
            <w:rPr>
              <w:noProof/>
              <w:webHidden/>
            </w:rPr>
          </w:rPrChange>
        </w:rPr>
        <w:instrText xml:space="preserve"> PAGEREF _Toc35941927 \h </w:instrText>
      </w:r>
      <w:r w:rsidRPr="008E0CED">
        <w:rPr>
          <w:rFonts w:ascii="Times New Roman" w:hAnsi="Times New Roman" w:cs="Times New Roman"/>
          <w:noProof/>
          <w:webHidden/>
          <w:sz w:val="24"/>
          <w:szCs w:val="24"/>
          <w:rPrChange w:id="9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19" w:author="Okot" w:date="2020-03-24T11:32:00Z">
            <w:rPr>
              <w:noProof/>
              <w:webHidden/>
            </w:rPr>
          </w:rPrChange>
        </w:rPr>
        <w:fldChar w:fldCharType="separate"/>
      </w:r>
      <w:r w:rsidRPr="008E0CED">
        <w:rPr>
          <w:rFonts w:ascii="Times New Roman" w:hAnsi="Times New Roman" w:cs="Times New Roman"/>
          <w:noProof/>
          <w:webHidden/>
          <w:sz w:val="24"/>
          <w:szCs w:val="24"/>
          <w:rPrChange w:id="920" w:author="Okot" w:date="2020-03-24T11:32:00Z">
            <w:rPr>
              <w:noProof/>
              <w:webHidden/>
            </w:rPr>
          </w:rPrChange>
        </w:rPr>
        <w:t>51</w:t>
      </w:r>
      <w:r w:rsidRPr="008E0CED">
        <w:rPr>
          <w:rFonts w:ascii="Times New Roman" w:hAnsi="Times New Roman" w:cs="Times New Roman"/>
          <w:noProof/>
          <w:webHidden/>
          <w:sz w:val="24"/>
          <w:szCs w:val="24"/>
          <w:rPrChange w:id="92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22" w:author="Okot" w:date="2020-03-24T11:32:00Z">
            <w:rPr>
              <w:rStyle w:val="Hipercze"/>
              <w:rFonts w:eastAsiaTheme="minorEastAsia"/>
              <w:noProof/>
            </w:rPr>
          </w:rPrChange>
        </w:rPr>
        <w:fldChar w:fldCharType="end"/>
      </w:r>
    </w:p>
    <w:p w14:paraId="2C6324F7" w14:textId="5B0AF018" w:rsidR="0055375F" w:rsidRPr="00077856" w:rsidRDefault="0055375F" w:rsidP="0055375F">
      <w:pPr>
        <w:pStyle w:val="Spistreci2"/>
        <w:tabs>
          <w:tab w:val="right" w:pos="9061"/>
        </w:tabs>
        <w:rPr>
          <w:ins w:id="923" w:author="Okot" w:date="2020-03-24T11:34:00Z"/>
          <w:rFonts w:ascii="Times New Roman" w:eastAsiaTheme="minorEastAsia" w:hAnsi="Times New Roman" w:cs="Times New Roman"/>
          <w:b w:val="0"/>
          <w:bCs w:val="0"/>
          <w:noProof/>
          <w:sz w:val="24"/>
          <w:szCs w:val="24"/>
          <w:lang w:eastAsia="pl-PL"/>
        </w:rPr>
      </w:pPr>
      <w:ins w:id="924" w:author="Okot" w:date="2020-03-24T11:34:00Z">
        <w:r w:rsidRPr="00077856">
          <w:rPr>
            <w:rStyle w:val="Hipercze"/>
            <w:rFonts w:ascii="Times New Roman" w:eastAsiaTheme="minorEastAsia" w:hAnsi="Times New Roman" w:cs="Times New Roman"/>
            <w:noProof/>
            <w:sz w:val="24"/>
            <w:szCs w:val="24"/>
          </w:rPr>
          <w:fldChar w:fldCharType="begin"/>
        </w:r>
        <w:r w:rsidRPr="00077856">
          <w:rPr>
            <w:rStyle w:val="Hipercze"/>
            <w:rFonts w:ascii="Times New Roman" w:eastAsiaTheme="minorEastAsia" w:hAnsi="Times New Roman" w:cs="Times New Roman"/>
            <w:noProof/>
            <w:sz w:val="24"/>
            <w:szCs w:val="24"/>
          </w:rPr>
          <w:instrText xml:space="preserve"> </w:instrText>
        </w:r>
        <w:r w:rsidRPr="00077856">
          <w:rPr>
            <w:rFonts w:ascii="Times New Roman" w:hAnsi="Times New Roman" w:cs="Times New Roman"/>
            <w:noProof/>
            <w:sz w:val="24"/>
            <w:szCs w:val="24"/>
          </w:rPr>
          <w:instrText>HYPERLINK \l "_Toc35941938"</w:instrText>
        </w:r>
        <w:r w:rsidRPr="00077856">
          <w:rPr>
            <w:rStyle w:val="Hipercze"/>
            <w:rFonts w:ascii="Times New Roman" w:eastAsiaTheme="minorEastAsia" w:hAnsi="Times New Roman" w:cs="Times New Roman"/>
            <w:noProof/>
            <w:sz w:val="24"/>
            <w:szCs w:val="24"/>
          </w:rPr>
          <w:instrText xml:space="preserve"> </w:instrText>
        </w:r>
        <w:r w:rsidRPr="00077856">
          <w:rPr>
            <w:rStyle w:val="Hipercze"/>
            <w:rFonts w:ascii="Times New Roman" w:eastAsiaTheme="minorEastAsia" w:hAnsi="Times New Roman" w:cs="Times New Roman"/>
            <w:noProof/>
            <w:sz w:val="24"/>
            <w:szCs w:val="24"/>
          </w:rPr>
          <w:fldChar w:fldCharType="separate"/>
        </w:r>
        <w:r w:rsidRPr="00077856">
          <w:rPr>
            <w:rStyle w:val="Hipercze"/>
            <w:rFonts w:ascii="Times New Roman" w:eastAsiaTheme="minorEastAsia" w:hAnsi="Times New Roman" w:cs="Times New Roman"/>
            <w:noProof/>
            <w:sz w:val="24"/>
            <w:szCs w:val="24"/>
          </w:rPr>
          <w:t>2.1.8. Biodostępność i interakcje</w:t>
        </w:r>
        <w:r w:rsidRPr="00077856">
          <w:rPr>
            <w:rFonts w:ascii="Times New Roman" w:hAnsi="Times New Roman" w:cs="Times New Roman"/>
            <w:noProof/>
            <w:webHidden/>
            <w:sz w:val="24"/>
            <w:szCs w:val="24"/>
          </w:rPr>
          <w:tab/>
        </w:r>
        <w:r>
          <w:rPr>
            <w:rFonts w:ascii="Times New Roman" w:hAnsi="Times New Roman" w:cs="Times New Roman"/>
            <w:noProof/>
            <w:webHidden/>
            <w:sz w:val="24"/>
            <w:szCs w:val="24"/>
          </w:rPr>
          <w:t>52</w:t>
        </w:r>
        <w:r w:rsidRPr="00077856">
          <w:rPr>
            <w:rStyle w:val="Hipercze"/>
            <w:rFonts w:ascii="Times New Roman" w:eastAsiaTheme="minorEastAsia" w:hAnsi="Times New Roman" w:cs="Times New Roman"/>
            <w:noProof/>
            <w:sz w:val="24"/>
            <w:szCs w:val="24"/>
          </w:rPr>
          <w:fldChar w:fldCharType="end"/>
        </w:r>
      </w:ins>
    </w:p>
    <w:p w14:paraId="46524DC1" w14:textId="728DF277" w:rsidR="0055375F" w:rsidRPr="0055375F" w:rsidDel="0055375F" w:rsidRDefault="0055375F">
      <w:pPr>
        <w:rPr>
          <w:del w:id="925" w:author="Okot" w:date="2020-03-24T11:34:00Z"/>
          <w:rFonts w:eastAsiaTheme="minorEastAsia"/>
          <w:b/>
          <w:bCs/>
          <w:rPrChange w:id="926" w:author="Okot" w:date="2020-03-24T11:34:00Z">
            <w:rPr>
              <w:del w:id="927" w:author="Okot" w:date="2020-03-24T11:34:00Z"/>
              <w:rFonts w:eastAsiaTheme="minorEastAsia" w:cstheme="minorBidi"/>
              <w:b w:val="0"/>
              <w:bCs w:val="0"/>
              <w:noProof/>
              <w:sz w:val="22"/>
              <w:szCs w:val="22"/>
              <w:lang w:eastAsia="pl-PL"/>
            </w:rPr>
          </w:rPrChange>
        </w:rPr>
        <w:pPrChange w:id="928" w:author="Okot" w:date="2020-03-24T11:34:00Z">
          <w:pPr>
            <w:pStyle w:val="Spistreci2"/>
            <w:tabs>
              <w:tab w:val="right" w:pos="9061"/>
            </w:tabs>
          </w:pPr>
        </w:pPrChange>
      </w:pPr>
    </w:p>
    <w:p w14:paraId="11194558" w14:textId="13F58D01" w:rsidR="008E0CED" w:rsidRPr="008E0CED" w:rsidRDefault="008E0CED">
      <w:pPr>
        <w:pStyle w:val="Spistreci2"/>
        <w:tabs>
          <w:tab w:val="right" w:pos="9061"/>
        </w:tabs>
        <w:rPr>
          <w:rFonts w:ascii="Times New Roman" w:eastAsiaTheme="minorEastAsia" w:hAnsi="Times New Roman" w:cs="Times New Roman"/>
          <w:b w:val="0"/>
          <w:bCs w:val="0"/>
          <w:noProof/>
          <w:sz w:val="24"/>
          <w:szCs w:val="24"/>
          <w:lang w:eastAsia="pl-PL"/>
          <w:rPrChange w:id="929" w:author="Okot" w:date="2020-03-24T11:32:00Z">
            <w:rPr>
              <w:rFonts w:eastAsiaTheme="minorEastAsia" w:cstheme="minorBidi"/>
              <w:b w:val="0"/>
              <w:bCs w:val="0"/>
              <w:noProof/>
              <w:sz w:val="22"/>
              <w:szCs w:val="22"/>
              <w:lang w:eastAsia="pl-PL"/>
            </w:rPr>
          </w:rPrChange>
        </w:rPr>
      </w:pPr>
      <w:r w:rsidRPr="008E0CED">
        <w:rPr>
          <w:rStyle w:val="Hipercze"/>
          <w:rFonts w:ascii="Times New Roman" w:eastAsiaTheme="minorEastAsia" w:hAnsi="Times New Roman" w:cs="Times New Roman"/>
          <w:noProof/>
          <w:sz w:val="24"/>
          <w:szCs w:val="24"/>
          <w:rPrChange w:id="9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32" w:author="Okot" w:date="2020-03-24T11:32:00Z">
            <w:rPr>
              <w:noProof/>
            </w:rPr>
          </w:rPrChange>
        </w:rPr>
        <w:instrText>HYPERLINK \l "_Toc35941928"</w:instrText>
      </w:r>
      <w:r w:rsidRPr="008E0CED">
        <w:rPr>
          <w:rStyle w:val="Hipercze"/>
          <w:rFonts w:ascii="Times New Roman" w:eastAsiaTheme="minorEastAsia" w:hAnsi="Times New Roman" w:cs="Times New Roman"/>
          <w:noProof/>
          <w:sz w:val="24"/>
          <w:szCs w:val="24"/>
          <w:rPrChange w:id="9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35" w:author="Okot" w:date="2020-03-24T11:32:00Z">
            <w:rPr>
              <w:rStyle w:val="Hipercze"/>
              <w:rFonts w:eastAsiaTheme="minorEastAsia"/>
              <w:noProof/>
            </w:rPr>
          </w:rPrChange>
        </w:rPr>
        <w:t>2.1.9. Zapotrzebowanie i normy żywieniowe</w:t>
      </w:r>
      <w:r w:rsidRPr="008E0CED">
        <w:rPr>
          <w:rFonts w:ascii="Times New Roman" w:hAnsi="Times New Roman" w:cs="Times New Roman"/>
          <w:noProof/>
          <w:webHidden/>
          <w:sz w:val="24"/>
          <w:szCs w:val="24"/>
          <w:rPrChange w:id="936" w:author="Okot" w:date="2020-03-24T11:32:00Z">
            <w:rPr>
              <w:noProof/>
              <w:webHidden/>
            </w:rPr>
          </w:rPrChange>
        </w:rPr>
        <w:tab/>
      </w:r>
      <w:r w:rsidRPr="008E0CED">
        <w:rPr>
          <w:rFonts w:ascii="Times New Roman" w:hAnsi="Times New Roman" w:cs="Times New Roman"/>
          <w:noProof/>
          <w:webHidden/>
          <w:sz w:val="24"/>
          <w:szCs w:val="24"/>
          <w:rPrChange w:id="937" w:author="Okot" w:date="2020-03-24T11:32:00Z">
            <w:rPr>
              <w:noProof/>
              <w:webHidden/>
            </w:rPr>
          </w:rPrChange>
        </w:rPr>
        <w:fldChar w:fldCharType="begin"/>
      </w:r>
      <w:r w:rsidRPr="008E0CED">
        <w:rPr>
          <w:rFonts w:ascii="Times New Roman" w:hAnsi="Times New Roman" w:cs="Times New Roman"/>
          <w:noProof/>
          <w:webHidden/>
          <w:sz w:val="24"/>
          <w:szCs w:val="24"/>
          <w:rPrChange w:id="938" w:author="Okot" w:date="2020-03-24T11:32:00Z">
            <w:rPr>
              <w:noProof/>
              <w:webHidden/>
            </w:rPr>
          </w:rPrChange>
        </w:rPr>
        <w:instrText xml:space="preserve"> PAGEREF _Toc35941928 \h </w:instrText>
      </w:r>
      <w:r w:rsidRPr="008E0CED">
        <w:rPr>
          <w:rFonts w:ascii="Times New Roman" w:hAnsi="Times New Roman" w:cs="Times New Roman"/>
          <w:noProof/>
          <w:webHidden/>
          <w:sz w:val="24"/>
          <w:szCs w:val="24"/>
          <w:rPrChange w:id="9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40" w:author="Okot" w:date="2020-03-24T11:32:00Z">
            <w:rPr>
              <w:noProof/>
              <w:webHidden/>
            </w:rPr>
          </w:rPrChange>
        </w:rPr>
        <w:fldChar w:fldCharType="separate"/>
      </w:r>
      <w:r w:rsidRPr="008E0CED">
        <w:rPr>
          <w:rFonts w:ascii="Times New Roman" w:hAnsi="Times New Roman" w:cs="Times New Roman"/>
          <w:noProof/>
          <w:webHidden/>
          <w:sz w:val="24"/>
          <w:szCs w:val="24"/>
          <w:rPrChange w:id="941" w:author="Okot" w:date="2020-03-24T11:32:00Z">
            <w:rPr>
              <w:noProof/>
              <w:webHidden/>
            </w:rPr>
          </w:rPrChange>
        </w:rPr>
        <w:t>5</w:t>
      </w:r>
      <w:del w:id="942" w:author="Okot" w:date="2020-03-24T11:35:00Z">
        <w:r w:rsidRPr="008E0CED" w:rsidDel="0055375F">
          <w:rPr>
            <w:rFonts w:ascii="Times New Roman" w:hAnsi="Times New Roman" w:cs="Times New Roman"/>
            <w:noProof/>
            <w:webHidden/>
            <w:sz w:val="24"/>
            <w:szCs w:val="24"/>
            <w:rPrChange w:id="943" w:author="Okot" w:date="2020-03-24T11:32:00Z">
              <w:rPr>
                <w:noProof/>
                <w:webHidden/>
              </w:rPr>
            </w:rPrChange>
          </w:rPr>
          <w:delText>2</w:delText>
        </w:r>
      </w:del>
      <w:r w:rsidRPr="008E0CED">
        <w:rPr>
          <w:rFonts w:ascii="Times New Roman" w:hAnsi="Times New Roman" w:cs="Times New Roman"/>
          <w:noProof/>
          <w:webHidden/>
          <w:sz w:val="24"/>
          <w:szCs w:val="24"/>
          <w:rPrChange w:id="9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45" w:author="Okot" w:date="2020-03-24T11:32:00Z">
            <w:rPr>
              <w:rStyle w:val="Hipercze"/>
              <w:rFonts w:eastAsiaTheme="minorEastAsia"/>
              <w:noProof/>
            </w:rPr>
          </w:rPrChange>
        </w:rPr>
        <w:fldChar w:fldCharType="end"/>
      </w:r>
      <w:ins w:id="946" w:author="Okot" w:date="2020-03-24T11:36:00Z">
        <w:r w:rsidR="0055375F">
          <w:rPr>
            <w:rStyle w:val="Hipercze"/>
            <w:rFonts w:ascii="Times New Roman" w:eastAsiaTheme="minorEastAsia" w:hAnsi="Times New Roman" w:cs="Times New Roman"/>
            <w:noProof/>
            <w:sz w:val="24"/>
            <w:szCs w:val="24"/>
          </w:rPr>
          <w:t>4</w:t>
        </w:r>
      </w:ins>
    </w:p>
    <w:p w14:paraId="11860143" w14:textId="7DAAE284" w:rsidR="008E0CED" w:rsidRPr="008E0CED" w:rsidRDefault="008E0CED">
      <w:pPr>
        <w:pStyle w:val="Spistreci2"/>
        <w:tabs>
          <w:tab w:val="right" w:pos="9061"/>
        </w:tabs>
        <w:rPr>
          <w:ins w:id="947" w:author="Okot" w:date="2020-03-24T11:31:00Z"/>
          <w:rFonts w:ascii="Times New Roman" w:eastAsiaTheme="minorEastAsia" w:hAnsi="Times New Roman" w:cs="Times New Roman"/>
          <w:b w:val="0"/>
          <w:bCs w:val="0"/>
          <w:noProof/>
          <w:sz w:val="24"/>
          <w:szCs w:val="24"/>
          <w:lang w:eastAsia="pl-PL"/>
          <w:rPrChange w:id="948" w:author="Okot" w:date="2020-03-24T11:32:00Z">
            <w:rPr>
              <w:ins w:id="949" w:author="Okot" w:date="2020-03-24T11:31:00Z"/>
              <w:rFonts w:eastAsiaTheme="minorEastAsia" w:cstheme="minorBidi"/>
              <w:b w:val="0"/>
              <w:bCs w:val="0"/>
              <w:noProof/>
              <w:sz w:val="22"/>
              <w:szCs w:val="22"/>
              <w:lang w:eastAsia="pl-PL"/>
            </w:rPr>
          </w:rPrChange>
        </w:rPr>
      </w:pPr>
      <w:ins w:id="950" w:author="Okot" w:date="2020-03-24T11:31:00Z">
        <w:r w:rsidRPr="008E0CED">
          <w:rPr>
            <w:rStyle w:val="Hipercze"/>
            <w:rFonts w:ascii="Times New Roman" w:eastAsiaTheme="minorEastAsia" w:hAnsi="Times New Roman" w:cs="Times New Roman"/>
            <w:noProof/>
            <w:sz w:val="24"/>
            <w:szCs w:val="24"/>
            <w:rPrChange w:id="9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5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53" w:author="Okot" w:date="2020-03-24T11:32:00Z">
              <w:rPr>
                <w:noProof/>
              </w:rPr>
            </w:rPrChange>
          </w:rPr>
          <w:instrText>HYPERLINK \l "_Toc35941929"</w:instrText>
        </w:r>
        <w:r w:rsidRPr="008E0CED">
          <w:rPr>
            <w:rStyle w:val="Hipercze"/>
            <w:rFonts w:ascii="Times New Roman" w:eastAsiaTheme="minorEastAsia" w:hAnsi="Times New Roman" w:cs="Times New Roman"/>
            <w:noProof/>
            <w:sz w:val="24"/>
            <w:szCs w:val="24"/>
            <w:rPrChange w:id="9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5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2.1.10. Aktywność fizyczna</w:t>
        </w:r>
        <w:r w:rsidRPr="008E0CED">
          <w:rPr>
            <w:rFonts w:ascii="Times New Roman" w:hAnsi="Times New Roman" w:cs="Times New Roman"/>
            <w:noProof/>
            <w:webHidden/>
            <w:sz w:val="24"/>
            <w:szCs w:val="24"/>
            <w:rPrChange w:id="956" w:author="Okot" w:date="2020-03-24T11:32:00Z">
              <w:rPr>
                <w:noProof/>
                <w:webHidden/>
              </w:rPr>
            </w:rPrChange>
          </w:rPr>
          <w:tab/>
        </w:r>
        <w:r w:rsidRPr="008E0CED">
          <w:rPr>
            <w:rFonts w:ascii="Times New Roman" w:hAnsi="Times New Roman" w:cs="Times New Roman"/>
            <w:noProof/>
            <w:webHidden/>
            <w:sz w:val="24"/>
            <w:szCs w:val="24"/>
            <w:rPrChange w:id="957" w:author="Okot" w:date="2020-03-24T11:32:00Z">
              <w:rPr>
                <w:noProof/>
                <w:webHidden/>
              </w:rPr>
            </w:rPrChange>
          </w:rPr>
          <w:fldChar w:fldCharType="begin"/>
        </w:r>
        <w:r w:rsidRPr="008E0CED">
          <w:rPr>
            <w:rFonts w:ascii="Times New Roman" w:hAnsi="Times New Roman" w:cs="Times New Roman"/>
            <w:noProof/>
            <w:webHidden/>
            <w:sz w:val="24"/>
            <w:szCs w:val="24"/>
            <w:rPrChange w:id="958" w:author="Okot" w:date="2020-03-24T11:32:00Z">
              <w:rPr>
                <w:noProof/>
                <w:webHidden/>
              </w:rPr>
            </w:rPrChange>
          </w:rPr>
          <w:instrText xml:space="preserve"> PAGEREF _Toc35941929 \h </w:instrText>
        </w:r>
      </w:ins>
      <w:r w:rsidRPr="008E0CED">
        <w:rPr>
          <w:rFonts w:ascii="Times New Roman" w:hAnsi="Times New Roman" w:cs="Times New Roman"/>
          <w:noProof/>
          <w:webHidden/>
          <w:sz w:val="24"/>
          <w:szCs w:val="24"/>
          <w:rPrChange w:id="9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60" w:author="Okot" w:date="2020-03-24T11:32:00Z">
            <w:rPr>
              <w:noProof/>
              <w:webHidden/>
            </w:rPr>
          </w:rPrChange>
        </w:rPr>
        <w:fldChar w:fldCharType="separate"/>
      </w:r>
      <w:ins w:id="961" w:author="Okot" w:date="2020-03-24T11:31:00Z">
        <w:r w:rsidRPr="008E0CED">
          <w:rPr>
            <w:rFonts w:ascii="Times New Roman" w:hAnsi="Times New Roman" w:cs="Times New Roman"/>
            <w:noProof/>
            <w:webHidden/>
            <w:sz w:val="24"/>
            <w:szCs w:val="24"/>
            <w:rPrChange w:id="962" w:author="Okot" w:date="2020-03-24T11:32:00Z">
              <w:rPr>
                <w:noProof/>
                <w:webHidden/>
              </w:rPr>
            </w:rPrChange>
          </w:rPr>
          <w:t>5</w:t>
        </w:r>
        <w:r w:rsidRPr="008E0CED">
          <w:rPr>
            <w:rFonts w:ascii="Times New Roman" w:hAnsi="Times New Roman" w:cs="Times New Roman"/>
            <w:noProof/>
            <w:webHidden/>
            <w:sz w:val="24"/>
            <w:szCs w:val="24"/>
            <w:rPrChange w:id="9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64" w:author="Okot" w:date="2020-03-24T11:32:00Z">
              <w:rPr>
                <w:rStyle w:val="Hipercze"/>
                <w:rFonts w:eastAsiaTheme="minorEastAsia"/>
                <w:noProof/>
              </w:rPr>
            </w:rPrChange>
          </w:rPr>
          <w:fldChar w:fldCharType="end"/>
        </w:r>
      </w:ins>
      <w:ins w:id="965" w:author="Okot" w:date="2020-03-24T11:36:00Z">
        <w:r w:rsidR="0055375F">
          <w:rPr>
            <w:rStyle w:val="Hipercze"/>
            <w:rFonts w:ascii="Times New Roman" w:eastAsiaTheme="minorEastAsia" w:hAnsi="Times New Roman" w:cs="Times New Roman"/>
            <w:noProof/>
            <w:sz w:val="24"/>
            <w:szCs w:val="24"/>
          </w:rPr>
          <w:t>6</w:t>
        </w:r>
      </w:ins>
    </w:p>
    <w:p w14:paraId="5CEB14F8" w14:textId="5EE754F0" w:rsidR="008E0CED" w:rsidRPr="008E0CED" w:rsidRDefault="008E0CED">
      <w:pPr>
        <w:pStyle w:val="Spistreci2"/>
        <w:tabs>
          <w:tab w:val="right" w:pos="9061"/>
        </w:tabs>
        <w:rPr>
          <w:ins w:id="966" w:author="Okot" w:date="2020-03-24T11:31:00Z"/>
          <w:rFonts w:ascii="Times New Roman" w:eastAsiaTheme="minorEastAsia" w:hAnsi="Times New Roman" w:cs="Times New Roman"/>
          <w:b w:val="0"/>
          <w:bCs w:val="0"/>
          <w:noProof/>
          <w:sz w:val="24"/>
          <w:szCs w:val="24"/>
          <w:lang w:eastAsia="pl-PL"/>
          <w:rPrChange w:id="967" w:author="Okot" w:date="2020-03-24T11:32:00Z">
            <w:rPr>
              <w:ins w:id="968" w:author="Okot" w:date="2020-03-24T11:31:00Z"/>
              <w:rFonts w:eastAsiaTheme="minorEastAsia" w:cstheme="minorBidi"/>
              <w:b w:val="0"/>
              <w:bCs w:val="0"/>
              <w:noProof/>
              <w:sz w:val="22"/>
              <w:szCs w:val="22"/>
              <w:lang w:eastAsia="pl-PL"/>
            </w:rPr>
          </w:rPrChange>
        </w:rPr>
      </w:pPr>
      <w:ins w:id="969" w:author="Okot" w:date="2020-03-24T11:31:00Z">
        <w:r w:rsidRPr="008E0CED">
          <w:rPr>
            <w:rStyle w:val="Hipercze"/>
            <w:rFonts w:ascii="Times New Roman" w:eastAsiaTheme="minorEastAsia" w:hAnsi="Times New Roman" w:cs="Times New Roman"/>
            <w:noProof/>
            <w:sz w:val="24"/>
            <w:szCs w:val="24"/>
            <w:rPrChange w:id="9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72" w:author="Okot" w:date="2020-03-24T11:32:00Z">
              <w:rPr>
                <w:noProof/>
              </w:rPr>
            </w:rPrChange>
          </w:rPr>
          <w:instrText>HYPERLINK \l "_Toc35941930"</w:instrText>
        </w:r>
        <w:r w:rsidRPr="008E0CED">
          <w:rPr>
            <w:rStyle w:val="Hipercze"/>
            <w:rFonts w:ascii="Times New Roman" w:eastAsiaTheme="minorEastAsia" w:hAnsi="Times New Roman" w:cs="Times New Roman"/>
            <w:noProof/>
            <w:sz w:val="24"/>
            <w:szCs w:val="24"/>
            <w:rPrChange w:id="9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75" w:author="Okot" w:date="2020-03-24T11:32:00Z">
              <w:rPr>
                <w:rStyle w:val="Hipercze"/>
                <w:rFonts w:eastAsiaTheme="minorEastAsia"/>
                <w:noProof/>
              </w:rPr>
            </w:rPrChange>
          </w:rPr>
          <w:t>2.1.11. Podsumowanie</w:t>
        </w:r>
        <w:r w:rsidRPr="008E0CED">
          <w:rPr>
            <w:rFonts w:ascii="Times New Roman" w:hAnsi="Times New Roman" w:cs="Times New Roman"/>
            <w:noProof/>
            <w:webHidden/>
            <w:sz w:val="24"/>
            <w:szCs w:val="24"/>
            <w:rPrChange w:id="976" w:author="Okot" w:date="2020-03-24T11:32:00Z">
              <w:rPr>
                <w:noProof/>
                <w:webHidden/>
              </w:rPr>
            </w:rPrChange>
          </w:rPr>
          <w:tab/>
        </w:r>
        <w:r w:rsidRPr="008E0CED">
          <w:rPr>
            <w:rFonts w:ascii="Times New Roman" w:hAnsi="Times New Roman" w:cs="Times New Roman"/>
            <w:noProof/>
            <w:webHidden/>
            <w:sz w:val="24"/>
            <w:szCs w:val="24"/>
            <w:rPrChange w:id="977" w:author="Okot" w:date="2020-03-24T11:32:00Z">
              <w:rPr>
                <w:noProof/>
                <w:webHidden/>
              </w:rPr>
            </w:rPrChange>
          </w:rPr>
          <w:fldChar w:fldCharType="begin"/>
        </w:r>
        <w:r w:rsidRPr="008E0CED">
          <w:rPr>
            <w:rFonts w:ascii="Times New Roman" w:hAnsi="Times New Roman" w:cs="Times New Roman"/>
            <w:noProof/>
            <w:webHidden/>
            <w:sz w:val="24"/>
            <w:szCs w:val="24"/>
            <w:rPrChange w:id="978" w:author="Okot" w:date="2020-03-24T11:32:00Z">
              <w:rPr>
                <w:noProof/>
                <w:webHidden/>
              </w:rPr>
            </w:rPrChange>
          </w:rPr>
          <w:instrText xml:space="preserve"> PAGEREF _Toc35941930 \h </w:instrText>
        </w:r>
      </w:ins>
      <w:r w:rsidRPr="008E0CED">
        <w:rPr>
          <w:rFonts w:ascii="Times New Roman" w:hAnsi="Times New Roman" w:cs="Times New Roman"/>
          <w:noProof/>
          <w:webHidden/>
          <w:sz w:val="24"/>
          <w:szCs w:val="24"/>
          <w:rPrChange w:id="9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80" w:author="Okot" w:date="2020-03-24T11:32:00Z">
            <w:rPr>
              <w:noProof/>
              <w:webHidden/>
            </w:rPr>
          </w:rPrChange>
        </w:rPr>
        <w:fldChar w:fldCharType="separate"/>
      </w:r>
      <w:ins w:id="981" w:author="Okot" w:date="2020-03-24T11:31:00Z">
        <w:r w:rsidRPr="008E0CED">
          <w:rPr>
            <w:rFonts w:ascii="Times New Roman" w:hAnsi="Times New Roman" w:cs="Times New Roman"/>
            <w:noProof/>
            <w:webHidden/>
            <w:sz w:val="24"/>
            <w:szCs w:val="24"/>
            <w:rPrChange w:id="982" w:author="Okot" w:date="2020-03-24T11:32:00Z">
              <w:rPr>
                <w:noProof/>
                <w:webHidden/>
              </w:rPr>
            </w:rPrChange>
          </w:rPr>
          <w:t>5</w:t>
        </w:r>
        <w:r w:rsidRPr="008E0CED">
          <w:rPr>
            <w:rFonts w:ascii="Times New Roman" w:hAnsi="Times New Roman" w:cs="Times New Roman"/>
            <w:noProof/>
            <w:webHidden/>
            <w:sz w:val="24"/>
            <w:szCs w:val="24"/>
            <w:rPrChange w:id="9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84" w:author="Okot" w:date="2020-03-24T11:32:00Z">
              <w:rPr>
                <w:rStyle w:val="Hipercze"/>
                <w:rFonts w:eastAsiaTheme="minorEastAsia"/>
                <w:noProof/>
              </w:rPr>
            </w:rPrChange>
          </w:rPr>
          <w:fldChar w:fldCharType="end"/>
        </w:r>
      </w:ins>
      <w:ins w:id="985" w:author="Okot" w:date="2020-03-24T11:36:00Z">
        <w:r w:rsidR="00B05D18">
          <w:rPr>
            <w:rStyle w:val="Hipercze"/>
            <w:rFonts w:ascii="Times New Roman" w:eastAsiaTheme="minorEastAsia" w:hAnsi="Times New Roman" w:cs="Times New Roman"/>
            <w:noProof/>
            <w:sz w:val="24"/>
            <w:szCs w:val="24"/>
          </w:rPr>
          <w:t>6</w:t>
        </w:r>
      </w:ins>
    </w:p>
    <w:p w14:paraId="41905FAF" w14:textId="3EDF4AEB" w:rsidR="008E0CED" w:rsidRPr="008E0CED" w:rsidRDefault="008E0CED">
      <w:pPr>
        <w:pStyle w:val="Spistreci2"/>
        <w:tabs>
          <w:tab w:val="right" w:pos="9061"/>
        </w:tabs>
        <w:rPr>
          <w:ins w:id="986" w:author="Okot" w:date="2020-03-24T11:31:00Z"/>
          <w:rFonts w:ascii="Times New Roman" w:eastAsiaTheme="minorEastAsia" w:hAnsi="Times New Roman" w:cs="Times New Roman"/>
          <w:b w:val="0"/>
          <w:bCs w:val="0"/>
          <w:noProof/>
          <w:sz w:val="24"/>
          <w:szCs w:val="24"/>
          <w:lang w:eastAsia="pl-PL"/>
          <w:rPrChange w:id="987" w:author="Okot" w:date="2020-03-24T11:32:00Z">
            <w:rPr>
              <w:ins w:id="988" w:author="Okot" w:date="2020-03-24T11:31:00Z"/>
              <w:rFonts w:eastAsiaTheme="minorEastAsia" w:cstheme="minorBidi"/>
              <w:b w:val="0"/>
              <w:bCs w:val="0"/>
              <w:noProof/>
              <w:sz w:val="22"/>
              <w:szCs w:val="22"/>
              <w:lang w:eastAsia="pl-PL"/>
            </w:rPr>
          </w:rPrChange>
        </w:rPr>
      </w:pPr>
      <w:ins w:id="989" w:author="Okot" w:date="2020-03-24T11:31:00Z">
        <w:r w:rsidRPr="008E0CED">
          <w:rPr>
            <w:rStyle w:val="Hipercze"/>
            <w:rFonts w:ascii="Times New Roman" w:eastAsiaTheme="minorEastAsia" w:hAnsi="Times New Roman" w:cs="Times New Roman"/>
            <w:noProof/>
            <w:sz w:val="24"/>
            <w:szCs w:val="24"/>
            <w:rPrChange w:id="9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92" w:author="Okot" w:date="2020-03-24T11:32:00Z">
              <w:rPr>
                <w:noProof/>
              </w:rPr>
            </w:rPrChange>
          </w:rPr>
          <w:instrText>HYPERLINK \l "_Toc35941931"</w:instrText>
        </w:r>
        <w:r w:rsidRPr="008E0CED">
          <w:rPr>
            <w:rStyle w:val="Hipercze"/>
            <w:rFonts w:ascii="Times New Roman" w:eastAsiaTheme="minorEastAsia" w:hAnsi="Times New Roman" w:cs="Times New Roman"/>
            <w:noProof/>
            <w:sz w:val="24"/>
            <w:szCs w:val="24"/>
            <w:rPrChange w:id="9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95" w:author="Okot" w:date="2020-03-24T11:32:00Z">
              <w:rPr>
                <w:rStyle w:val="Hipercze"/>
                <w:rFonts w:eastAsiaTheme="minorEastAsia"/>
                <w:noProof/>
              </w:rPr>
            </w:rPrChange>
          </w:rPr>
          <w:t>2.2. Porównanie wybranych produktów rynkowych</w:t>
        </w:r>
        <w:r w:rsidRPr="008E0CED">
          <w:rPr>
            <w:rFonts w:ascii="Times New Roman" w:hAnsi="Times New Roman" w:cs="Times New Roman"/>
            <w:noProof/>
            <w:webHidden/>
            <w:sz w:val="24"/>
            <w:szCs w:val="24"/>
            <w:rPrChange w:id="996" w:author="Okot" w:date="2020-03-24T11:32:00Z">
              <w:rPr>
                <w:noProof/>
                <w:webHidden/>
              </w:rPr>
            </w:rPrChange>
          </w:rPr>
          <w:tab/>
        </w:r>
      </w:ins>
      <w:ins w:id="997" w:author="Okot" w:date="2020-03-24T11:37:00Z">
        <w:r w:rsidR="00B05D18">
          <w:rPr>
            <w:rFonts w:ascii="Times New Roman" w:hAnsi="Times New Roman" w:cs="Times New Roman"/>
            <w:noProof/>
            <w:webHidden/>
            <w:sz w:val="24"/>
            <w:szCs w:val="24"/>
          </w:rPr>
          <w:t>61</w:t>
        </w:r>
      </w:ins>
      <w:ins w:id="998" w:author="Okot" w:date="2020-03-24T11:31:00Z">
        <w:r w:rsidRPr="008E0CED">
          <w:rPr>
            <w:rStyle w:val="Hipercze"/>
            <w:rFonts w:ascii="Times New Roman" w:eastAsiaTheme="minorEastAsia" w:hAnsi="Times New Roman" w:cs="Times New Roman"/>
            <w:noProof/>
            <w:sz w:val="24"/>
            <w:szCs w:val="24"/>
            <w:rPrChange w:id="999" w:author="Okot" w:date="2020-03-24T11:32:00Z">
              <w:rPr>
                <w:rStyle w:val="Hipercze"/>
                <w:rFonts w:eastAsiaTheme="minorEastAsia"/>
                <w:noProof/>
              </w:rPr>
            </w:rPrChange>
          </w:rPr>
          <w:fldChar w:fldCharType="end"/>
        </w:r>
      </w:ins>
    </w:p>
    <w:p w14:paraId="5AB3A480" w14:textId="0813122D" w:rsidR="008E0CED" w:rsidRPr="008E0CED" w:rsidRDefault="008E0CED">
      <w:pPr>
        <w:pStyle w:val="Spistreci2"/>
        <w:tabs>
          <w:tab w:val="right" w:pos="9061"/>
        </w:tabs>
        <w:rPr>
          <w:ins w:id="1000" w:author="Okot" w:date="2020-03-24T11:31:00Z"/>
          <w:rFonts w:ascii="Times New Roman" w:eastAsiaTheme="minorEastAsia" w:hAnsi="Times New Roman" w:cs="Times New Roman"/>
          <w:b w:val="0"/>
          <w:bCs w:val="0"/>
          <w:noProof/>
          <w:sz w:val="24"/>
          <w:szCs w:val="24"/>
          <w:lang w:eastAsia="pl-PL"/>
          <w:rPrChange w:id="1001" w:author="Okot" w:date="2020-03-24T11:32:00Z">
            <w:rPr>
              <w:ins w:id="1002" w:author="Okot" w:date="2020-03-24T11:31:00Z"/>
              <w:rFonts w:eastAsiaTheme="minorEastAsia" w:cstheme="minorBidi"/>
              <w:b w:val="0"/>
              <w:bCs w:val="0"/>
              <w:noProof/>
              <w:sz w:val="22"/>
              <w:szCs w:val="22"/>
              <w:lang w:eastAsia="pl-PL"/>
            </w:rPr>
          </w:rPrChange>
        </w:rPr>
      </w:pPr>
      <w:ins w:id="1003" w:author="Okot" w:date="2020-03-24T11:31:00Z">
        <w:r w:rsidRPr="008E0CED">
          <w:rPr>
            <w:rStyle w:val="Hipercze"/>
            <w:rFonts w:ascii="Times New Roman" w:eastAsiaTheme="minorEastAsia" w:hAnsi="Times New Roman" w:cs="Times New Roman"/>
            <w:noProof/>
            <w:sz w:val="24"/>
            <w:szCs w:val="24"/>
            <w:rPrChange w:id="100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0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06" w:author="Okot" w:date="2020-03-24T11:32:00Z">
              <w:rPr>
                <w:noProof/>
              </w:rPr>
            </w:rPrChange>
          </w:rPr>
          <w:instrText>HYPERLINK \l "_Toc35941932"</w:instrText>
        </w:r>
        <w:r w:rsidRPr="008E0CED">
          <w:rPr>
            <w:rStyle w:val="Hipercze"/>
            <w:rFonts w:ascii="Times New Roman" w:eastAsiaTheme="minorEastAsia" w:hAnsi="Times New Roman" w:cs="Times New Roman"/>
            <w:noProof/>
            <w:sz w:val="24"/>
            <w:szCs w:val="24"/>
            <w:rPrChange w:id="100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08"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2.2.1. Cronometer</w:t>
        </w:r>
        <w:r w:rsidRPr="008E0CED">
          <w:rPr>
            <w:rFonts w:ascii="Times New Roman" w:hAnsi="Times New Roman" w:cs="Times New Roman"/>
            <w:noProof/>
            <w:webHidden/>
            <w:sz w:val="24"/>
            <w:szCs w:val="24"/>
            <w:rPrChange w:id="1009" w:author="Okot" w:date="2020-03-24T11:32:00Z">
              <w:rPr>
                <w:noProof/>
                <w:webHidden/>
              </w:rPr>
            </w:rPrChange>
          </w:rPr>
          <w:tab/>
        </w:r>
        <w:r w:rsidRPr="008E0CED">
          <w:rPr>
            <w:rFonts w:ascii="Times New Roman" w:hAnsi="Times New Roman" w:cs="Times New Roman"/>
            <w:noProof/>
            <w:webHidden/>
            <w:sz w:val="24"/>
            <w:szCs w:val="24"/>
            <w:rPrChange w:id="1010" w:author="Okot" w:date="2020-03-24T11:32:00Z">
              <w:rPr>
                <w:noProof/>
                <w:webHidden/>
              </w:rPr>
            </w:rPrChange>
          </w:rPr>
          <w:fldChar w:fldCharType="begin"/>
        </w:r>
        <w:r w:rsidRPr="008E0CED">
          <w:rPr>
            <w:rFonts w:ascii="Times New Roman" w:hAnsi="Times New Roman" w:cs="Times New Roman"/>
            <w:noProof/>
            <w:webHidden/>
            <w:sz w:val="24"/>
            <w:szCs w:val="24"/>
            <w:rPrChange w:id="1011" w:author="Okot" w:date="2020-03-24T11:32:00Z">
              <w:rPr>
                <w:noProof/>
                <w:webHidden/>
              </w:rPr>
            </w:rPrChange>
          </w:rPr>
          <w:instrText xml:space="preserve"> PAGEREF _Toc35941932 \h </w:instrText>
        </w:r>
      </w:ins>
      <w:r w:rsidRPr="008E0CED">
        <w:rPr>
          <w:rFonts w:ascii="Times New Roman" w:hAnsi="Times New Roman" w:cs="Times New Roman"/>
          <w:noProof/>
          <w:webHidden/>
          <w:sz w:val="24"/>
          <w:szCs w:val="24"/>
          <w:rPrChange w:id="10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13" w:author="Okot" w:date="2020-03-24T11:32:00Z">
            <w:rPr>
              <w:noProof/>
              <w:webHidden/>
            </w:rPr>
          </w:rPrChange>
        </w:rPr>
        <w:fldChar w:fldCharType="separate"/>
      </w:r>
      <w:ins w:id="1014" w:author="Okot" w:date="2020-03-24T11:31:00Z">
        <w:r w:rsidRPr="008E0CED">
          <w:rPr>
            <w:rFonts w:ascii="Times New Roman" w:hAnsi="Times New Roman" w:cs="Times New Roman"/>
            <w:noProof/>
            <w:webHidden/>
            <w:sz w:val="24"/>
            <w:szCs w:val="24"/>
            <w:rPrChange w:id="1015" w:author="Okot" w:date="2020-03-24T11:32:00Z">
              <w:rPr>
                <w:noProof/>
                <w:webHidden/>
              </w:rPr>
            </w:rPrChange>
          </w:rPr>
          <w:t>6</w:t>
        </w:r>
        <w:r w:rsidRPr="008E0CED">
          <w:rPr>
            <w:rFonts w:ascii="Times New Roman" w:hAnsi="Times New Roman" w:cs="Times New Roman"/>
            <w:noProof/>
            <w:webHidden/>
            <w:sz w:val="24"/>
            <w:szCs w:val="24"/>
            <w:rPrChange w:id="10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17" w:author="Okot" w:date="2020-03-24T11:32:00Z">
              <w:rPr>
                <w:rStyle w:val="Hipercze"/>
                <w:rFonts w:eastAsiaTheme="minorEastAsia"/>
                <w:noProof/>
              </w:rPr>
            </w:rPrChange>
          </w:rPr>
          <w:fldChar w:fldCharType="end"/>
        </w:r>
      </w:ins>
      <w:ins w:id="1018" w:author="Okot" w:date="2020-03-24T11:37:00Z">
        <w:r w:rsidR="00B05D18">
          <w:rPr>
            <w:rStyle w:val="Hipercze"/>
            <w:rFonts w:ascii="Times New Roman" w:eastAsiaTheme="minorEastAsia" w:hAnsi="Times New Roman" w:cs="Times New Roman"/>
            <w:noProof/>
            <w:sz w:val="24"/>
            <w:szCs w:val="24"/>
          </w:rPr>
          <w:t>1</w:t>
        </w:r>
      </w:ins>
    </w:p>
    <w:p w14:paraId="38BA99DE" w14:textId="2E091688" w:rsidR="008E0CED" w:rsidRPr="008E0CED" w:rsidRDefault="008E0CED">
      <w:pPr>
        <w:pStyle w:val="Spistreci2"/>
        <w:tabs>
          <w:tab w:val="right" w:pos="9061"/>
        </w:tabs>
        <w:rPr>
          <w:ins w:id="1019" w:author="Okot" w:date="2020-03-24T11:31:00Z"/>
          <w:rFonts w:ascii="Times New Roman" w:eastAsiaTheme="minorEastAsia" w:hAnsi="Times New Roman" w:cs="Times New Roman"/>
          <w:b w:val="0"/>
          <w:bCs w:val="0"/>
          <w:noProof/>
          <w:sz w:val="24"/>
          <w:szCs w:val="24"/>
          <w:lang w:eastAsia="pl-PL"/>
          <w:rPrChange w:id="1020" w:author="Okot" w:date="2020-03-24T11:32:00Z">
            <w:rPr>
              <w:ins w:id="1021" w:author="Okot" w:date="2020-03-24T11:31:00Z"/>
              <w:rFonts w:eastAsiaTheme="minorEastAsia" w:cstheme="minorBidi"/>
              <w:b w:val="0"/>
              <w:bCs w:val="0"/>
              <w:noProof/>
              <w:sz w:val="22"/>
              <w:szCs w:val="22"/>
              <w:lang w:eastAsia="pl-PL"/>
            </w:rPr>
          </w:rPrChange>
        </w:rPr>
      </w:pPr>
      <w:ins w:id="1022" w:author="Okot" w:date="2020-03-24T11:31:00Z">
        <w:r w:rsidRPr="008E0CED">
          <w:rPr>
            <w:rStyle w:val="Hipercze"/>
            <w:rFonts w:ascii="Times New Roman" w:eastAsiaTheme="minorEastAsia" w:hAnsi="Times New Roman" w:cs="Times New Roman"/>
            <w:noProof/>
            <w:sz w:val="24"/>
            <w:szCs w:val="24"/>
            <w:rPrChange w:id="10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25" w:author="Okot" w:date="2020-03-24T11:32:00Z">
              <w:rPr>
                <w:noProof/>
              </w:rPr>
            </w:rPrChange>
          </w:rPr>
          <w:instrText>HYPERLINK \l "_Toc35941933"</w:instrText>
        </w:r>
        <w:r w:rsidRPr="008E0CED">
          <w:rPr>
            <w:rStyle w:val="Hipercze"/>
            <w:rFonts w:ascii="Times New Roman" w:eastAsiaTheme="minorEastAsia" w:hAnsi="Times New Roman" w:cs="Times New Roman"/>
            <w:noProof/>
            <w:sz w:val="24"/>
            <w:szCs w:val="24"/>
            <w:rPrChange w:id="10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27"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2.2.2. DrDietman</w:t>
        </w:r>
        <w:r w:rsidRPr="008E0CED">
          <w:rPr>
            <w:rFonts w:ascii="Times New Roman" w:hAnsi="Times New Roman" w:cs="Times New Roman"/>
            <w:noProof/>
            <w:webHidden/>
            <w:sz w:val="24"/>
            <w:szCs w:val="24"/>
            <w:rPrChange w:id="1028" w:author="Okot" w:date="2020-03-24T11:32:00Z">
              <w:rPr>
                <w:noProof/>
                <w:webHidden/>
              </w:rPr>
            </w:rPrChange>
          </w:rPr>
          <w:tab/>
        </w:r>
      </w:ins>
      <w:ins w:id="1029" w:author="Okot" w:date="2020-03-24T11:37:00Z">
        <w:r w:rsidR="00B05D18">
          <w:rPr>
            <w:rFonts w:ascii="Times New Roman" w:hAnsi="Times New Roman" w:cs="Times New Roman"/>
            <w:noProof/>
            <w:webHidden/>
            <w:sz w:val="24"/>
            <w:szCs w:val="24"/>
          </w:rPr>
          <w:t>70</w:t>
        </w:r>
      </w:ins>
      <w:ins w:id="1030" w:author="Okot" w:date="2020-03-24T11:31:00Z">
        <w:r w:rsidRPr="008E0CED">
          <w:rPr>
            <w:rStyle w:val="Hipercze"/>
            <w:rFonts w:ascii="Times New Roman" w:eastAsiaTheme="minorEastAsia" w:hAnsi="Times New Roman" w:cs="Times New Roman"/>
            <w:noProof/>
            <w:sz w:val="24"/>
            <w:szCs w:val="24"/>
            <w:rPrChange w:id="1031" w:author="Okot" w:date="2020-03-24T11:32:00Z">
              <w:rPr>
                <w:rStyle w:val="Hipercze"/>
                <w:rFonts w:eastAsiaTheme="minorEastAsia"/>
                <w:noProof/>
              </w:rPr>
            </w:rPrChange>
          </w:rPr>
          <w:fldChar w:fldCharType="end"/>
        </w:r>
      </w:ins>
    </w:p>
    <w:p w14:paraId="69ADAB8B" w14:textId="7D891C4F" w:rsidR="008E0CED" w:rsidRPr="008E0CED" w:rsidRDefault="008E0CED">
      <w:pPr>
        <w:pStyle w:val="Spistreci2"/>
        <w:tabs>
          <w:tab w:val="right" w:pos="9061"/>
        </w:tabs>
        <w:rPr>
          <w:ins w:id="1032" w:author="Okot" w:date="2020-03-24T11:31:00Z"/>
          <w:rFonts w:ascii="Times New Roman" w:eastAsiaTheme="minorEastAsia" w:hAnsi="Times New Roman" w:cs="Times New Roman"/>
          <w:b w:val="0"/>
          <w:bCs w:val="0"/>
          <w:noProof/>
          <w:sz w:val="24"/>
          <w:szCs w:val="24"/>
          <w:lang w:eastAsia="pl-PL"/>
          <w:rPrChange w:id="1033" w:author="Okot" w:date="2020-03-24T11:32:00Z">
            <w:rPr>
              <w:ins w:id="1034" w:author="Okot" w:date="2020-03-24T11:31:00Z"/>
              <w:rFonts w:eastAsiaTheme="minorEastAsia" w:cstheme="minorBidi"/>
              <w:b w:val="0"/>
              <w:bCs w:val="0"/>
              <w:noProof/>
              <w:sz w:val="22"/>
              <w:szCs w:val="22"/>
              <w:lang w:eastAsia="pl-PL"/>
            </w:rPr>
          </w:rPrChange>
        </w:rPr>
      </w:pPr>
      <w:ins w:id="1035" w:author="Okot" w:date="2020-03-24T11:31:00Z">
        <w:r w:rsidRPr="008E0CED">
          <w:rPr>
            <w:rStyle w:val="Hipercze"/>
            <w:rFonts w:ascii="Times New Roman" w:eastAsiaTheme="minorEastAsia" w:hAnsi="Times New Roman" w:cs="Times New Roman"/>
            <w:noProof/>
            <w:sz w:val="24"/>
            <w:szCs w:val="24"/>
            <w:rPrChange w:id="103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3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38" w:author="Okot" w:date="2020-03-24T11:32:00Z">
              <w:rPr>
                <w:noProof/>
              </w:rPr>
            </w:rPrChange>
          </w:rPr>
          <w:instrText>HYPERLINK \l "_Toc35941934"</w:instrText>
        </w:r>
        <w:r w:rsidRPr="008E0CED">
          <w:rPr>
            <w:rStyle w:val="Hipercze"/>
            <w:rFonts w:ascii="Times New Roman" w:eastAsiaTheme="minorEastAsia" w:hAnsi="Times New Roman" w:cs="Times New Roman"/>
            <w:noProof/>
            <w:sz w:val="24"/>
            <w:szCs w:val="24"/>
            <w:rPrChange w:id="103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4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Po Treningu</w:t>
        </w:r>
        <w:r w:rsidRPr="008E0CED">
          <w:rPr>
            <w:rFonts w:ascii="Times New Roman" w:hAnsi="Times New Roman" w:cs="Times New Roman"/>
            <w:noProof/>
            <w:webHidden/>
            <w:sz w:val="24"/>
            <w:szCs w:val="24"/>
            <w:rPrChange w:id="1041" w:author="Okot" w:date="2020-03-24T11:32:00Z">
              <w:rPr>
                <w:noProof/>
                <w:webHidden/>
              </w:rPr>
            </w:rPrChange>
          </w:rPr>
          <w:tab/>
        </w:r>
        <w:r w:rsidRPr="008E0CED">
          <w:rPr>
            <w:rFonts w:ascii="Times New Roman" w:hAnsi="Times New Roman" w:cs="Times New Roman"/>
            <w:noProof/>
            <w:webHidden/>
            <w:sz w:val="24"/>
            <w:szCs w:val="24"/>
            <w:rPrChange w:id="1042" w:author="Okot" w:date="2020-03-24T11:32:00Z">
              <w:rPr>
                <w:noProof/>
                <w:webHidden/>
              </w:rPr>
            </w:rPrChange>
          </w:rPr>
          <w:fldChar w:fldCharType="begin"/>
        </w:r>
        <w:r w:rsidRPr="008E0CED">
          <w:rPr>
            <w:rFonts w:ascii="Times New Roman" w:hAnsi="Times New Roman" w:cs="Times New Roman"/>
            <w:noProof/>
            <w:webHidden/>
            <w:sz w:val="24"/>
            <w:szCs w:val="24"/>
            <w:rPrChange w:id="1043" w:author="Okot" w:date="2020-03-24T11:32:00Z">
              <w:rPr>
                <w:noProof/>
                <w:webHidden/>
              </w:rPr>
            </w:rPrChange>
          </w:rPr>
          <w:instrText xml:space="preserve"> PAGEREF _Toc35941934 \h </w:instrText>
        </w:r>
      </w:ins>
      <w:r w:rsidRPr="008E0CED">
        <w:rPr>
          <w:rFonts w:ascii="Times New Roman" w:hAnsi="Times New Roman" w:cs="Times New Roman"/>
          <w:noProof/>
          <w:webHidden/>
          <w:sz w:val="24"/>
          <w:szCs w:val="24"/>
          <w:rPrChange w:id="10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45" w:author="Okot" w:date="2020-03-24T11:32:00Z">
            <w:rPr>
              <w:noProof/>
              <w:webHidden/>
            </w:rPr>
          </w:rPrChange>
        </w:rPr>
        <w:fldChar w:fldCharType="separate"/>
      </w:r>
      <w:ins w:id="1046" w:author="Okot" w:date="2020-03-24T11:31:00Z">
        <w:r w:rsidRPr="008E0CED">
          <w:rPr>
            <w:rFonts w:ascii="Times New Roman" w:hAnsi="Times New Roman" w:cs="Times New Roman"/>
            <w:noProof/>
            <w:webHidden/>
            <w:sz w:val="24"/>
            <w:szCs w:val="24"/>
            <w:rPrChange w:id="1047" w:author="Okot" w:date="2020-03-24T11:32:00Z">
              <w:rPr>
                <w:noProof/>
                <w:webHidden/>
              </w:rPr>
            </w:rPrChange>
          </w:rPr>
          <w:t>8</w:t>
        </w:r>
        <w:r w:rsidRPr="008E0CED">
          <w:rPr>
            <w:rFonts w:ascii="Times New Roman" w:hAnsi="Times New Roman" w:cs="Times New Roman"/>
            <w:noProof/>
            <w:webHidden/>
            <w:sz w:val="24"/>
            <w:szCs w:val="24"/>
            <w:rPrChange w:id="10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49" w:author="Okot" w:date="2020-03-24T11:32:00Z">
              <w:rPr>
                <w:rStyle w:val="Hipercze"/>
                <w:rFonts w:eastAsiaTheme="minorEastAsia"/>
                <w:noProof/>
              </w:rPr>
            </w:rPrChange>
          </w:rPr>
          <w:fldChar w:fldCharType="end"/>
        </w:r>
      </w:ins>
      <w:ins w:id="1050" w:author="Okot" w:date="2020-03-24T11:38:00Z">
        <w:r w:rsidR="00800481">
          <w:rPr>
            <w:rStyle w:val="Hipercze"/>
            <w:rFonts w:ascii="Times New Roman" w:eastAsiaTheme="minorEastAsia" w:hAnsi="Times New Roman" w:cs="Times New Roman"/>
            <w:noProof/>
            <w:sz w:val="24"/>
            <w:szCs w:val="24"/>
          </w:rPr>
          <w:t>1</w:t>
        </w:r>
      </w:ins>
    </w:p>
    <w:p w14:paraId="469AE1CA" w14:textId="4F693F64" w:rsidR="008E0CED" w:rsidRPr="008E0CED" w:rsidRDefault="008E0CED">
      <w:pPr>
        <w:pStyle w:val="Spistreci2"/>
        <w:tabs>
          <w:tab w:val="right" w:pos="9061"/>
        </w:tabs>
        <w:rPr>
          <w:ins w:id="1051" w:author="Okot" w:date="2020-03-24T11:31:00Z"/>
          <w:rFonts w:ascii="Times New Roman" w:eastAsiaTheme="minorEastAsia" w:hAnsi="Times New Roman" w:cs="Times New Roman"/>
          <w:b w:val="0"/>
          <w:bCs w:val="0"/>
          <w:noProof/>
          <w:sz w:val="24"/>
          <w:szCs w:val="24"/>
          <w:lang w:eastAsia="pl-PL"/>
          <w:rPrChange w:id="1052" w:author="Okot" w:date="2020-03-24T11:32:00Z">
            <w:rPr>
              <w:ins w:id="1053" w:author="Okot" w:date="2020-03-24T11:31:00Z"/>
              <w:rFonts w:eastAsiaTheme="minorEastAsia" w:cstheme="minorBidi"/>
              <w:b w:val="0"/>
              <w:bCs w:val="0"/>
              <w:noProof/>
              <w:sz w:val="22"/>
              <w:szCs w:val="22"/>
              <w:lang w:eastAsia="pl-PL"/>
            </w:rPr>
          </w:rPrChange>
        </w:rPr>
      </w:pPr>
      <w:ins w:id="1054" w:author="Okot" w:date="2020-03-24T11:31:00Z">
        <w:r w:rsidRPr="008E0CED">
          <w:rPr>
            <w:rStyle w:val="Hipercze"/>
            <w:rFonts w:ascii="Times New Roman" w:eastAsiaTheme="minorEastAsia" w:hAnsi="Times New Roman" w:cs="Times New Roman"/>
            <w:noProof/>
            <w:sz w:val="24"/>
            <w:szCs w:val="24"/>
            <w:rPrChange w:id="10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57" w:author="Okot" w:date="2020-03-24T11:32:00Z">
              <w:rPr>
                <w:noProof/>
              </w:rPr>
            </w:rPrChange>
          </w:rPr>
          <w:instrText>HYPERLINK \l "_Toc35941935"</w:instrText>
        </w:r>
        <w:r w:rsidRPr="008E0CED">
          <w:rPr>
            <w:rStyle w:val="Hipercze"/>
            <w:rFonts w:ascii="Times New Roman" w:eastAsiaTheme="minorEastAsia" w:hAnsi="Times New Roman" w:cs="Times New Roman"/>
            <w:noProof/>
            <w:sz w:val="24"/>
            <w:szCs w:val="24"/>
            <w:rPrChange w:id="10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5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Ile Waży</w:t>
        </w:r>
        <w:r w:rsidRPr="008E0CED">
          <w:rPr>
            <w:rFonts w:ascii="Times New Roman" w:hAnsi="Times New Roman" w:cs="Times New Roman"/>
            <w:noProof/>
            <w:webHidden/>
            <w:sz w:val="24"/>
            <w:szCs w:val="24"/>
            <w:rPrChange w:id="1060" w:author="Okot" w:date="2020-03-24T11:32:00Z">
              <w:rPr>
                <w:noProof/>
                <w:webHidden/>
              </w:rPr>
            </w:rPrChange>
          </w:rPr>
          <w:tab/>
        </w:r>
        <w:r w:rsidRPr="008E0CED">
          <w:rPr>
            <w:rFonts w:ascii="Times New Roman" w:hAnsi="Times New Roman" w:cs="Times New Roman"/>
            <w:noProof/>
            <w:webHidden/>
            <w:sz w:val="24"/>
            <w:szCs w:val="24"/>
            <w:rPrChange w:id="1061" w:author="Okot" w:date="2020-03-24T11:32:00Z">
              <w:rPr>
                <w:noProof/>
                <w:webHidden/>
              </w:rPr>
            </w:rPrChange>
          </w:rPr>
          <w:fldChar w:fldCharType="begin"/>
        </w:r>
        <w:r w:rsidRPr="008E0CED">
          <w:rPr>
            <w:rFonts w:ascii="Times New Roman" w:hAnsi="Times New Roman" w:cs="Times New Roman"/>
            <w:noProof/>
            <w:webHidden/>
            <w:sz w:val="24"/>
            <w:szCs w:val="24"/>
            <w:rPrChange w:id="1062" w:author="Okot" w:date="2020-03-24T11:32:00Z">
              <w:rPr>
                <w:noProof/>
                <w:webHidden/>
              </w:rPr>
            </w:rPrChange>
          </w:rPr>
          <w:instrText xml:space="preserve"> PAGEREF _Toc35941935 \h </w:instrText>
        </w:r>
      </w:ins>
      <w:r w:rsidRPr="008E0CED">
        <w:rPr>
          <w:rFonts w:ascii="Times New Roman" w:hAnsi="Times New Roman" w:cs="Times New Roman"/>
          <w:noProof/>
          <w:webHidden/>
          <w:sz w:val="24"/>
          <w:szCs w:val="24"/>
          <w:rPrChange w:id="10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64" w:author="Okot" w:date="2020-03-24T11:32:00Z">
            <w:rPr>
              <w:noProof/>
              <w:webHidden/>
            </w:rPr>
          </w:rPrChange>
        </w:rPr>
        <w:fldChar w:fldCharType="separate"/>
      </w:r>
      <w:ins w:id="1065" w:author="Okot" w:date="2020-03-24T11:31:00Z">
        <w:r w:rsidRPr="008E0CED">
          <w:rPr>
            <w:rFonts w:ascii="Times New Roman" w:hAnsi="Times New Roman" w:cs="Times New Roman"/>
            <w:noProof/>
            <w:webHidden/>
            <w:sz w:val="24"/>
            <w:szCs w:val="24"/>
            <w:rPrChange w:id="1066" w:author="Okot" w:date="2020-03-24T11:32:00Z">
              <w:rPr>
                <w:noProof/>
                <w:webHidden/>
              </w:rPr>
            </w:rPrChange>
          </w:rPr>
          <w:t>9</w:t>
        </w:r>
        <w:r w:rsidRPr="008E0CED">
          <w:rPr>
            <w:rFonts w:ascii="Times New Roman" w:hAnsi="Times New Roman" w:cs="Times New Roman"/>
            <w:noProof/>
            <w:webHidden/>
            <w:sz w:val="24"/>
            <w:szCs w:val="24"/>
            <w:rPrChange w:id="10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68" w:author="Okot" w:date="2020-03-24T11:32:00Z">
              <w:rPr>
                <w:rStyle w:val="Hipercze"/>
                <w:rFonts w:eastAsiaTheme="minorEastAsia"/>
                <w:noProof/>
              </w:rPr>
            </w:rPrChange>
          </w:rPr>
          <w:fldChar w:fldCharType="end"/>
        </w:r>
      </w:ins>
      <w:ins w:id="1069" w:author="Okot" w:date="2020-03-24T11:38:00Z">
        <w:r w:rsidR="00800481">
          <w:rPr>
            <w:rStyle w:val="Hipercze"/>
            <w:rFonts w:ascii="Times New Roman" w:eastAsiaTheme="minorEastAsia" w:hAnsi="Times New Roman" w:cs="Times New Roman"/>
            <w:noProof/>
            <w:sz w:val="24"/>
            <w:szCs w:val="24"/>
          </w:rPr>
          <w:t>3</w:t>
        </w:r>
      </w:ins>
    </w:p>
    <w:p w14:paraId="3ED4EA9C" w14:textId="255889F1" w:rsidR="008E0CED" w:rsidRPr="008E0CED" w:rsidRDefault="008E0CED">
      <w:pPr>
        <w:pStyle w:val="Spistreci2"/>
        <w:tabs>
          <w:tab w:val="right" w:pos="9061"/>
        </w:tabs>
        <w:rPr>
          <w:ins w:id="1070" w:author="Okot" w:date="2020-03-24T11:31:00Z"/>
          <w:rFonts w:ascii="Times New Roman" w:eastAsiaTheme="minorEastAsia" w:hAnsi="Times New Roman" w:cs="Times New Roman"/>
          <w:b w:val="0"/>
          <w:bCs w:val="0"/>
          <w:noProof/>
          <w:sz w:val="24"/>
          <w:szCs w:val="24"/>
          <w:lang w:eastAsia="pl-PL"/>
          <w:rPrChange w:id="1071" w:author="Okot" w:date="2020-03-24T11:32:00Z">
            <w:rPr>
              <w:ins w:id="1072" w:author="Okot" w:date="2020-03-24T11:31:00Z"/>
              <w:rFonts w:eastAsiaTheme="minorEastAsia" w:cstheme="minorBidi"/>
              <w:b w:val="0"/>
              <w:bCs w:val="0"/>
              <w:noProof/>
              <w:sz w:val="22"/>
              <w:szCs w:val="22"/>
              <w:lang w:eastAsia="pl-PL"/>
            </w:rPr>
          </w:rPrChange>
        </w:rPr>
      </w:pPr>
      <w:ins w:id="1073" w:author="Okot" w:date="2020-03-24T11:31:00Z">
        <w:r w:rsidRPr="008E0CED">
          <w:rPr>
            <w:rStyle w:val="Hipercze"/>
            <w:rFonts w:ascii="Times New Roman" w:eastAsiaTheme="minorEastAsia" w:hAnsi="Times New Roman" w:cs="Times New Roman"/>
            <w:noProof/>
            <w:sz w:val="24"/>
            <w:szCs w:val="24"/>
            <w:rPrChange w:id="10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76" w:author="Okot" w:date="2020-03-24T11:32:00Z">
              <w:rPr>
                <w:noProof/>
              </w:rPr>
            </w:rPrChange>
          </w:rPr>
          <w:instrText>HYPERLINK \l "_Toc35941936"</w:instrText>
        </w:r>
        <w:r w:rsidRPr="008E0CED">
          <w:rPr>
            <w:rStyle w:val="Hipercze"/>
            <w:rFonts w:ascii="Times New Roman" w:eastAsiaTheme="minorEastAsia" w:hAnsi="Times New Roman" w:cs="Times New Roman"/>
            <w:noProof/>
            <w:sz w:val="24"/>
            <w:szCs w:val="24"/>
            <w:rPrChange w:id="10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079" w:author="Okot" w:date="2020-03-24T11:32:00Z">
              <w:rPr>
                <w:rStyle w:val="Hipercze"/>
                <w:rFonts w:eastAsiaTheme="minorEastAsia"/>
                <w:noProof/>
              </w:rPr>
            </w:rPrChange>
          </w:rPr>
          <w:t>2.2.4. Podsumowanie</w:t>
        </w:r>
        <w:r w:rsidRPr="008E0CED">
          <w:rPr>
            <w:rFonts w:ascii="Times New Roman" w:hAnsi="Times New Roman" w:cs="Times New Roman"/>
            <w:noProof/>
            <w:webHidden/>
            <w:sz w:val="24"/>
            <w:szCs w:val="24"/>
            <w:rPrChange w:id="1080" w:author="Okot" w:date="2020-03-24T11:32:00Z">
              <w:rPr>
                <w:noProof/>
                <w:webHidden/>
              </w:rPr>
            </w:rPrChange>
          </w:rPr>
          <w:tab/>
        </w:r>
        <w:r w:rsidRPr="008E0CED">
          <w:rPr>
            <w:rFonts w:ascii="Times New Roman" w:hAnsi="Times New Roman" w:cs="Times New Roman"/>
            <w:noProof/>
            <w:webHidden/>
            <w:sz w:val="24"/>
            <w:szCs w:val="24"/>
            <w:rPrChange w:id="1081" w:author="Okot" w:date="2020-03-24T11:32:00Z">
              <w:rPr>
                <w:noProof/>
                <w:webHidden/>
              </w:rPr>
            </w:rPrChange>
          </w:rPr>
          <w:fldChar w:fldCharType="begin"/>
        </w:r>
        <w:r w:rsidRPr="008E0CED">
          <w:rPr>
            <w:rFonts w:ascii="Times New Roman" w:hAnsi="Times New Roman" w:cs="Times New Roman"/>
            <w:noProof/>
            <w:webHidden/>
            <w:sz w:val="24"/>
            <w:szCs w:val="24"/>
            <w:rPrChange w:id="1082" w:author="Okot" w:date="2020-03-24T11:32:00Z">
              <w:rPr>
                <w:noProof/>
                <w:webHidden/>
              </w:rPr>
            </w:rPrChange>
          </w:rPr>
          <w:instrText xml:space="preserve"> PAGEREF _Toc35941936 \h </w:instrText>
        </w:r>
      </w:ins>
      <w:r w:rsidRPr="008E0CED">
        <w:rPr>
          <w:rFonts w:ascii="Times New Roman" w:hAnsi="Times New Roman" w:cs="Times New Roman"/>
          <w:noProof/>
          <w:webHidden/>
          <w:sz w:val="24"/>
          <w:szCs w:val="24"/>
          <w:rPrChange w:id="10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84" w:author="Okot" w:date="2020-03-24T11:32:00Z">
            <w:rPr>
              <w:noProof/>
              <w:webHidden/>
            </w:rPr>
          </w:rPrChange>
        </w:rPr>
        <w:fldChar w:fldCharType="separate"/>
      </w:r>
      <w:ins w:id="1085" w:author="Okot" w:date="2020-03-24T11:31:00Z">
        <w:r w:rsidRPr="008E0CED">
          <w:rPr>
            <w:rFonts w:ascii="Times New Roman" w:hAnsi="Times New Roman" w:cs="Times New Roman"/>
            <w:noProof/>
            <w:webHidden/>
            <w:sz w:val="24"/>
            <w:szCs w:val="24"/>
            <w:rPrChange w:id="1086" w:author="Okot" w:date="2020-03-24T11:32:00Z">
              <w:rPr>
                <w:noProof/>
                <w:webHidden/>
              </w:rPr>
            </w:rPrChange>
          </w:rPr>
          <w:t>9</w:t>
        </w:r>
        <w:r w:rsidRPr="008E0CED">
          <w:rPr>
            <w:rFonts w:ascii="Times New Roman" w:hAnsi="Times New Roman" w:cs="Times New Roman"/>
            <w:noProof/>
            <w:webHidden/>
            <w:sz w:val="24"/>
            <w:szCs w:val="24"/>
            <w:rPrChange w:id="10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88" w:author="Okot" w:date="2020-03-24T11:32:00Z">
              <w:rPr>
                <w:rStyle w:val="Hipercze"/>
                <w:rFonts w:eastAsiaTheme="minorEastAsia"/>
                <w:noProof/>
              </w:rPr>
            </w:rPrChange>
          </w:rPr>
          <w:fldChar w:fldCharType="end"/>
        </w:r>
      </w:ins>
      <w:ins w:id="1089" w:author="Okot" w:date="2020-03-24T11:38:00Z">
        <w:r w:rsidR="00800481">
          <w:rPr>
            <w:rStyle w:val="Hipercze"/>
            <w:rFonts w:ascii="Times New Roman" w:eastAsiaTheme="minorEastAsia" w:hAnsi="Times New Roman" w:cs="Times New Roman"/>
            <w:noProof/>
            <w:sz w:val="24"/>
            <w:szCs w:val="24"/>
          </w:rPr>
          <w:t>8</w:t>
        </w:r>
      </w:ins>
    </w:p>
    <w:p w14:paraId="09392F8D" w14:textId="515956AC" w:rsidR="008E0CED" w:rsidRPr="008E0CED" w:rsidRDefault="008E0CED">
      <w:pPr>
        <w:pStyle w:val="Spistreci1"/>
        <w:tabs>
          <w:tab w:val="right" w:pos="9061"/>
        </w:tabs>
        <w:rPr>
          <w:ins w:id="1090" w:author="Okot" w:date="2020-03-24T11:31:00Z"/>
          <w:rFonts w:ascii="Times New Roman" w:eastAsiaTheme="minorEastAsia" w:hAnsi="Times New Roman" w:cs="Times New Roman"/>
          <w:b w:val="0"/>
          <w:bCs w:val="0"/>
          <w:caps w:val="0"/>
          <w:noProof/>
          <w:lang w:eastAsia="pl-PL"/>
          <w:rPrChange w:id="1091" w:author="Okot" w:date="2020-03-24T11:32:00Z">
            <w:rPr>
              <w:ins w:id="1092" w:author="Okot" w:date="2020-03-24T11:31:00Z"/>
              <w:rFonts w:asciiTheme="minorHAnsi" w:eastAsiaTheme="minorEastAsia" w:hAnsiTheme="minorHAnsi" w:cstheme="minorBidi"/>
              <w:b w:val="0"/>
              <w:bCs w:val="0"/>
              <w:caps w:val="0"/>
              <w:noProof/>
              <w:sz w:val="22"/>
              <w:szCs w:val="22"/>
              <w:lang w:eastAsia="pl-PL"/>
            </w:rPr>
          </w:rPrChange>
        </w:rPr>
      </w:pPr>
      <w:ins w:id="1093" w:author="Okot" w:date="2020-03-24T11:31:00Z">
        <w:r w:rsidRPr="008E0CED">
          <w:rPr>
            <w:rStyle w:val="Hipercze"/>
            <w:rFonts w:ascii="Times New Roman" w:eastAsiaTheme="minorEastAsia" w:hAnsi="Times New Roman" w:cs="Times New Roman"/>
            <w:noProof/>
            <w:rPrChange w:id="109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095"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096" w:author="Okot" w:date="2020-03-24T11:32:00Z">
              <w:rPr>
                <w:noProof/>
              </w:rPr>
            </w:rPrChange>
          </w:rPr>
          <w:instrText>HYPERLINK \l "_Toc35941937"</w:instrText>
        </w:r>
        <w:r w:rsidRPr="008E0CED">
          <w:rPr>
            <w:rStyle w:val="Hipercze"/>
            <w:rFonts w:ascii="Times New Roman" w:eastAsiaTheme="minorEastAsia" w:hAnsi="Times New Roman" w:cs="Times New Roman"/>
            <w:noProof/>
            <w:rPrChange w:id="109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09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099" w:author="Okot" w:date="2020-03-24T11:32:00Z">
              <w:rPr>
                <w:rStyle w:val="Hipercze"/>
                <w:rFonts w:eastAsiaTheme="minorEastAsia"/>
                <w:noProof/>
              </w:rPr>
            </w:rPrChange>
          </w:rPr>
          <w:t>3. Specyfikacja wymagań</w:t>
        </w:r>
        <w:r w:rsidRPr="008E0CED">
          <w:rPr>
            <w:rFonts w:ascii="Times New Roman" w:hAnsi="Times New Roman" w:cs="Times New Roman"/>
            <w:noProof/>
            <w:webHidden/>
            <w:rPrChange w:id="1100" w:author="Okot" w:date="2020-03-24T11:32:00Z">
              <w:rPr>
                <w:noProof/>
                <w:webHidden/>
              </w:rPr>
            </w:rPrChange>
          </w:rPr>
          <w:tab/>
        </w:r>
      </w:ins>
      <w:ins w:id="1101" w:author="Okot" w:date="2020-03-24T11:39:00Z">
        <w:r w:rsidR="00800481">
          <w:rPr>
            <w:rFonts w:ascii="Times New Roman" w:hAnsi="Times New Roman" w:cs="Times New Roman"/>
            <w:noProof/>
            <w:webHidden/>
          </w:rPr>
          <w:t>100</w:t>
        </w:r>
      </w:ins>
      <w:ins w:id="1102" w:author="Okot" w:date="2020-03-24T11:31:00Z">
        <w:r w:rsidRPr="008E0CED">
          <w:rPr>
            <w:rStyle w:val="Hipercze"/>
            <w:rFonts w:ascii="Times New Roman" w:eastAsiaTheme="minorEastAsia" w:hAnsi="Times New Roman" w:cs="Times New Roman"/>
            <w:noProof/>
            <w:rPrChange w:id="1103" w:author="Okot" w:date="2020-03-24T11:32:00Z">
              <w:rPr>
                <w:rStyle w:val="Hipercze"/>
                <w:rFonts w:eastAsiaTheme="minorEastAsia"/>
                <w:noProof/>
              </w:rPr>
            </w:rPrChange>
          </w:rPr>
          <w:fldChar w:fldCharType="end"/>
        </w:r>
      </w:ins>
    </w:p>
    <w:p w14:paraId="049937A6" w14:textId="3167291E" w:rsidR="008E0CED" w:rsidRPr="008E0CED" w:rsidRDefault="008E0CED">
      <w:pPr>
        <w:pStyle w:val="Spistreci2"/>
        <w:tabs>
          <w:tab w:val="right" w:pos="9061"/>
        </w:tabs>
        <w:rPr>
          <w:ins w:id="1104" w:author="Okot" w:date="2020-03-24T11:31:00Z"/>
          <w:rFonts w:ascii="Times New Roman" w:eastAsiaTheme="minorEastAsia" w:hAnsi="Times New Roman" w:cs="Times New Roman"/>
          <w:b w:val="0"/>
          <w:bCs w:val="0"/>
          <w:noProof/>
          <w:sz w:val="24"/>
          <w:szCs w:val="24"/>
          <w:lang w:eastAsia="pl-PL"/>
          <w:rPrChange w:id="1105" w:author="Okot" w:date="2020-03-24T11:32:00Z">
            <w:rPr>
              <w:ins w:id="1106" w:author="Okot" w:date="2020-03-24T11:31:00Z"/>
              <w:rFonts w:eastAsiaTheme="minorEastAsia" w:cstheme="minorBidi"/>
              <w:b w:val="0"/>
              <w:bCs w:val="0"/>
              <w:noProof/>
              <w:sz w:val="22"/>
              <w:szCs w:val="22"/>
              <w:lang w:eastAsia="pl-PL"/>
            </w:rPr>
          </w:rPrChange>
        </w:rPr>
      </w:pPr>
      <w:ins w:id="1107" w:author="Okot" w:date="2020-03-24T11:31:00Z">
        <w:r w:rsidRPr="008E0CED">
          <w:rPr>
            <w:rStyle w:val="Hipercze"/>
            <w:rFonts w:ascii="Times New Roman" w:eastAsiaTheme="minorEastAsia" w:hAnsi="Times New Roman" w:cs="Times New Roman"/>
            <w:noProof/>
            <w:sz w:val="24"/>
            <w:szCs w:val="24"/>
            <w:rPrChange w:id="11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0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10" w:author="Okot" w:date="2020-03-24T11:32:00Z">
              <w:rPr>
                <w:noProof/>
              </w:rPr>
            </w:rPrChange>
          </w:rPr>
          <w:instrText>HYPERLINK \l "_Toc35941939"</w:instrText>
        </w:r>
        <w:r w:rsidRPr="008E0CED">
          <w:rPr>
            <w:rStyle w:val="Hipercze"/>
            <w:rFonts w:ascii="Times New Roman" w:eastAsiaTheme="minorEastAsia" w:hAnsi="Times New Roman" w:cs="Times New Roman"/>
            <w:noProof/>
            <w:sz w:val="24"/>
            <w:szCs w:val="24"/>
            <w:rPrChange w:id="11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13" w:author="Okot" w:date="2020-03-24T11:32:00Z">
              <w:rPr>
                <w:rStyle w:val="Hipercze"/>
                <w:rFonts w:eastAsiaTheme="minorEastAsia"/>
                <w:noProof/>
              </w:rPr>
            </w:rPrChange>
          </w:rPr>
          <w:t>3.1. Opowieści klienta</w:t>
        </w:r>
        <w:r w:rsidRPr="008E0CED">
          <w:rPr>
            <w:rFonts w:ascii="Times New Roman" w:hAnsi="Times New Roman" w:cs="Times New Roman"/>
            <w:noProof/>
            <w:webHidden/>
            <w:sz w:val="24"/>
            <w:szCs w:val="24"/>
            <w:rPrChange w:id="1114" w:author="Okot" w:date="2020-03-24T11:32:00Z">
              <w:rPr>
                <w:noProof/>
                <w:webHidden/>
              </w:rPr>
            </w:rPrChange>
          </w:rPr>
          <w:tab/>
        </w:r>
        <w:r w:rsidRPr="008E0CED">
          <w:rPr>
            <w:rFonts w:ascii="Times New Roman" w:hAnsi="Times New Roman" w:cs="Times New Roman"/>
            <w:noProof/>
            <w:webHidden/>
            <w:sz w:val="24"/>
            <w:szCs w:val="24"/>
            <w:rPrChange w:id="1115" w:author="Okot" w:date="2020-03-24T11:32:00Z">
              <w:rPr>
                <w:noProof/>
                <w:webHidden/>
              </w:rPr>
            </w:rPrChange>
          </w:rPr>
          <w:fldChar w:fldCharType="begin"/>
        </w:r>
        <w:r w:rsidRPr="008E0CED">
          <w:rPr>
            <w:rFonts w:ascii="Times New Roman" w:hAnsi="Times New Roman" w:cs="Times New Roman"/>
            <w:noProof/>
            <w:webHidden/>
            <w:sz w:val="24"/>
            <w:szCs w:val="24"/>
            <w:rPrChange w:id="1116" w:author="Okot" w:date="2020-03-24T11:32:00Z">
              <w:rPr>
                <w:noProof/>
                <w:webHidden/>
              </w:rPr>
            </w:rPrChange>
          </w:rPr>
          <w:instrText xml:space="preserve"> PAGEREF _Toc35941939 \h </w:instrText>
        </w:r>
      </w:ins>
      <w:r w:rsidRPr="008E0CED">
        <w:rPr>
          <w:rFonts w:ascii="Times New Roman" w:hAnsi="Times New Roman" w:cs="Times New Roman"/>
          <w:noProof/>
          <w:webHidden/>
          <w:sz w:val="24"/>
          <w:szCs w:val="24"/>
          <w:rPrChange w:id="111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18" w:author="Okot" w:date="2020-03-24T11:32:00Z">
            <w:rPr>
              <w:noProof/>
              <w:webHidden/>
            </w:rPr>
          </w:rPrChange>
        </w:rPr>
        <w:fldChar w:fldCharType="separate"/>
      </w:r>
      <w:ins w:id="1119" w:author="Okot" w:date="2020-03-24T11:31:00Z">
        <w:r w:rsidRPr="008E0CED">
          <w:rPr>
            <w:rFonts w:ascii="Times New Roman" w:hAnsi="Times New Roman" w:cs="Times New Roman"/>
            <w:noProof/>
            <w:webHidden/>
            <w:sz w:val="24"/>
            <w:szCs w:val="24"/>
            <w:rPrChange w:id="1120" w:author="Okot" w:date="2020-03-24T11:32:00Z">
              <w:rPr>
                <w:noProof/>
                <w:webHidden/>
              </w:rPr>
            </w:rPrChange>
          </w:rPr>
          <w:t>10</w:t>
        </w:r>
      </w:ins>
      <w:ins w:id="1121" w:author="Okot" w:date="2020-03-24T11:39:00Z">
        <w:r w:rsidR="00800481">
          <w:rPr>
            <w:rFonts w:ascii="Times New Roman" w:hAnsi="Times New Roman" w:cs="Times New Roman"/>
            <w:noProof/>
            <w:webHidden/>
            <w:sz w:val="24"/>
            <w:szCs w:val="24"/>
          </w:rPr>
          <w:t>0</w:t>
        </w:r>
      </w:ins>
      <w:ins w:id="1122" w:author="Okot" w:date="2020-03-24T11:31:00Z">
        <w:r w:rsidRPr="008E0CED">
          <w:rPr>
            <w:rFonts w:ascii="Times New Roman" w:hAnsi="Times New Roman" w:cs="Times New Roman"/>
            <w:noProof/>
            <w:webHidden/>
            <w:sz w:val="24"/>
            <w:szCs w:val="24"/>
            <w:rPrChange w:id="11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24" w:author="Okot" w:date="2020-03-24T11:32:00Z">
              <w:rPr>
                <w:rStyle w:val="Hipercze"/>
                <w:rFonts w:eastAsiaTheme="minorEastAsia"/>
                <w:noProof/>
              </w:rPr>
            </w:rPrChange>
          </w:rPr>
          <w:fldChar w:fldCharType="end"/>
        </w:r>
      </w:ins>
    </w:p>
    <w:p w14:paraId="04F88F16" w14:textId="0E264932" w:rsidR="008E0CED" w:rsidRPr="008E0CED" w:rsidRDefault="008E0CED">
      <w:pPr>
        <w:pStyle w:val="Spistreci1"/>
        <w:tabs>
          <w:tab w:val="right" w:pos="9061"/>
        </w:tabs>
        <w:rPr>
          <w:ins w:id="1125" w:author="Okot" w:date="2020-03-24T11:31:00Z"/>
          <w:rFonts w:ascii="Times New Roman" w:eastAsiaTheme="minorEastAsia" w:hAnsi="Times New Roman" w:cs="Times New Roman"/>
          <w:b w:val="0"/>
          <w:bCs w:val="0"/>
          <w:caps w:val="0"/>
          <w:noProof/>
          <w:lang w:eastAsia="pl-PL"/>
          <w:rPrChange w:id="1126" w:author="Okot" w:date="2020-03-24T11:32:00Z">
            <w:rPr>
              <w:ins w:id="1127" w:author="Okot" w:date="2020-03-24T11:31:00Z"/>
              <w:rFonts w:asciiTheme="minorHAnsi" w:eastAsiaTheme="minorEastAsia" w:hAnsiTheme="minorHAnsi" w:cstheme="minorBidi"/>
              <w:b w:val="0"/>
              <w:bCs w:val="0"/>
              <w:caps w:val="0"/>
              <w:noProof/>
              <w:sz w:val="22"/>
              <w:szCs w:val="22"/>
              <w:lang w:eastAsia="pl-PL"/>
            </w:rPr>
          </w:rPrChange>
        </w:rPr>
      </w:pPr>
      <w:ins w:id="1128" w:author="Okot" w:date="2020-03-24T11:31:00Z">
        <w:r w:rsidRPr="008E0CED">
          <w:rPr>
            <w:rStyle w:val="Hipercze"/>
            <w:rFonts w:ascii="Times New Roman" w:eastAsiaTheme="minorEastAsia" w:hAnsi="Times New Roman" w:cs="Times New Roman"/>
            <w:noProof/>
            <w:rPrChange w:id="11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13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131" w:author="Okot" w:date="2020-03-24T11:32:00Z">
              <w:rPr>
                <w:noProof/>
              </w:rPr>
            </w:rPrChange>
          </w:rPr>
          <w:instrText>HYPERLINK \l "_Toc35941940"</w:instrText>
        </w:r>
        <w:r w:rsidRPr="008E0CED">
          <w:rPr>
            <w:rStyle w:val="Hipercze"/>
            <w:rFonts w:ascii="Times New Roman" w:eastAsiaTheme="minorEastAsia" w:hAnsi="Times New Roman" w:cs="Times New Roman"/>
            <w:noProof/>
            <w:rPrChange w:id="11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1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134" w:author="Okot" w:date="2020-03-24T11:32:00Z">
              <w:rPr>
                <w:rStyle w:val="Hipercze"/>
                <w:rFonts w:eastAsiaTheme="minorEastAsia"/>
                <w:noProof/>
              </w:rPr>
            </w:rPrChange>
          </w:rPr>
          <w:t>4. Analiza systemu</w:t>
        </w:r>
        <w:r w:rsidRPr="008E0CED">
          <w:rPr>
            <w:rFonts w:ascii="Times New Roman" w:hAnsi="Times New Roman" w:cs="Times New Roman"/>
            <w:noProof/>
            <w:webHidden/>
            <w:rPrChange w:id="1135" w:author="Okot" w:date="2020-03-24T11:32:00Z">
              <w:rPr>
                <w:noProof/>
                <w:webHidden/>
              </w:rPr>
            </w:rPrChange>
          </w:rPr>
          <w:tab/>
        </w:r>
        <w:r w:rsidRPr="008E0CED">
          <w:rPr>
            <w:rFonts w:ascii="Times New Roman" w:hAnsi="Times New Roman" w:cs="Times New Roman"/>
            <w:noProof/>
            <w:webHidden/>
            <w:rPrChange w:id="1136" w:author="Okot" w:date="2020-03-24T11:32:00Z">
              <w:rPr>
                <w:noProof/>
                <w:webHidden/>
              </w:rPr>
            </w:rPrChange>
          </w:rPr>
          <w:fldChar w:fldCharType="begin"/>
        </w:r>
        <w:r w:rsidRPr="008E0CED">
          <w:rPr>
            <w:rFonts w:ascii="Times New Roman" w:hAnsi="Times New Roman" w:cs="Times New Roman"/>
            <w:noProof/>
            <w:webHidden/>
            <w:rPrChange w:id="1137" w:author="Okot" w:date="2020-03-24T11:32:00Z">
              <w:rPr>
                <w:noProof/>
                <w:webHidden/>
              </w:rPr>
            </w:rPrChange>
          </w:rPr>
          <w:instrText xml:space="preserve"> PAGEREF _Toc35941940 \h </w:instrText>
        </w:r>
      </w:ins>
      <w:r w:rsidRPr="008E0CED">
        <w:rPr>
          <w:rFonts w:ascii="Times New Roman" w:hAnsi="Times New Roman" w:cs="Times New Roman"/>
          <w:noProof/>
          <w:webHidden/>
          <w:rPrChange w:id="113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139" w:author="Okot" w:date="2020-03-24T11:32:00Z">
            <w:rPr>
              <w:noProof/>
              <w:webHidden/>
            </w:rPr>
          </w:rPrChange>
        </w:rPr>
        <w:fldChar w:fldCharType="separate"/>
      </w:r>
      <w:ins w:id="1140" w:author="Okot" w:date="2020-03-24T11:31:00Z">
        <w:r w:rsidRPr="008E0CED">
          <w:rPr>
            <w:rFonts w:ascii="Times New Roman" w:hAnsi="Times New Roman" w:cs="Times New Roman"/>
            <w:noProof/>
            <w:webHidden/>
            <w:rPrChange w:id="1141" w:author="Okot" w:date="2020-03-24T11:32:00Z">
              <w:rPr>
                <w:noProof/>
                <w:webHidden/>
              </w:rPr>
            </w:rPrChange>
          </w:rPr>
          <w:t>10</w:t>
        </w:r>
        <w:r w:rsidRPr="008E0CED">
          <w:rPr>
            <w:rFonts w:ascii="Times New Roman" w:hAnsi="Times New Roman" w:cs="Times New Roman"/>
            <w:noProof/>
            <w:webHidden/>
            <w:rPrChange w:id="1142" w:author="Okot" w:date="2020-03-24T11:32:00Z">
              <w:rPr>
                <w:noProof/>
                <w:webHidden/>
              </w:rPr>
            </w:rPrChange>
          </w:rPr>
          <w:fldChar w:fldCharType="end"/>
        </w:r>
        <w:r w:rsidRPr="008E0CED">
          <w:rPr>
            <w:rStyle w:val="Hipercze"/>
            <w:rFonts w:ascii="Times New Roman" w:eastAsiaTheme="minorEastAsia" w:hAnsi="Times New Roman" w:cs="Times New Roman"/>
            <w:noProof/>
            <w:rPrChange w:id="1143" w:author="Okot" w:date="2020-03-24T11:32:00Z">
              <w:rPr>
                <w:rStyle w:val="Hipercze"/>
                <w:rFonts w:eastAsiaTheme="minorEastAsia"/>
                <w:noProof/>
              </w:rPr>
            </w:rPrChange>
          </w:rPr>
          <w:fldChar w:fldCharType="end"/>
        </w:r>
      </w:ins>
      <w:ins w:id="1144" w:author="Okot" w:date="2020-03-24T11:39:00Z">
        <w:r w:rsidR="00800481">
          <w:rPr>
            <w:rStyle w:val="Hipercze"/>
            <w:rFonts w:ascii="Times New Roman" w:eastAsiaTheme="minorEastAsia" w:hAnsi="Times New Roman" w:cs="Times New Roman"/>
            <w:noProof/>
          </w:rPr>
          <w:t>6</w:t>
        </w:r>
      </w:ins>
    </w:p>
    <w:p w14:paraId="4E95DFCF" w14:textId="4AE01EC8" w:rsidR="008E0CED" w:rsidRPr="008E0CED" w:rsidRDefault="008E0CED">
      <w:pPr>
        <w:pStyle w:val="Spistreci2"/>
        <w:tabs>
          <w:tab w:val="right" w:pos="9061"/>
        </w:tabs>
        <w:rPr>
          <w:ins w:id="1145" w:author="Okot" w:date="2020-03-24T11:31:00Z"/>
          <w:rFonts w:ascii="Times New Roman" w:eastAsiaTheme="minorEastAsia" w:hAnsi="Times New Roman" w:cs="Times New Roman"/>
          <w:b w:val="0"/>
          <w:bCs w:val="0"/>
          <w:noProof/>
          <w:sz w:val="24"/>
          <w:szCs w:val="24"/>
          <w:lang w:eastAsia="pl-PL"/>
          <w:rPrChange w:id="1146" w:author="Okot" w:date="2020-03-24T11:32:00Z">
            <w:rPr>
              <w:ins w:id="1147" w:author="Okot" w:date="2020-03-24T11:31:00Z"/>
              <w:rFonts w:eastAsiaTheme="minorEastAsia" w:cstheme="minorBidi"/>
              <w:b w:val="0"/>
              <w:bCs w:val="0"/>
              <w:noProof/>
              <w:sz w:val="22"/>
              <w:szCs w:val="22"/>
              <w:lang w:eastAsia="pl-PL"/>
            </w:rPr>
          </w:rPrChange>
        </w:rPr>
      </w:pPr>
      <w:ins w:id="1148" w:author="Okot" w:date="2020-03-24T11:31:00Z">
        <w:r w:rsidRPr="008E0CED">
          <w:rPr>
            <w:rStyle w:val="Hipercze"/>
            <w:rFonts w:ascii="Times New Roman" w:eastAsiaTheme="minorEastAsia" w:hAnsi="Times New Roman" w:cs="Times New Roman"/>
            <w:noProof/>
            <w:sz w:val="24"/>
            <w:szCs w:val="24"/>
            <w:rPrChange w:id="11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51" w:author="Okot" w:date="2020-03-24T11:32:00Z">
              <w:rPr>
                <w:noProof/>
              </w:rPr>
            </w:rPrChange>
          </w:rPr>
          <w:instrText>HYPERLINK \l "_Toc35941941"</w:instrText>
        </w:r>
        <w:r w:rsidRPr="008E0CED">
          <w:rPr>
            <w:rStyle w:val="Hipercze"/>
            <w:rFonts w:ascii="Times New Roman" w:eastAsiaTheme="minorEastAsia" w:hAnsi="Times New Roman" w:cs="Times New Roman"/>
            <w:noProof/>
            <w:sz w:val="24"/>
            <w:szCs w:val="24"/>
            <w:rPrChange w:id="11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54" w:author="Okot" w:date="2020-03-24T11:32:00Z">
              <w:rPr>
                <w:rStyle w:val="Hipercze"/>
                <w:rFonts w:eastAsiaTheme="minorEastAsia"/>
                <w:noProof/>
              </w:rPr>
            </w:rPrChange>
          </w:rPr>
          <w:t>4.1. Wymagania funkcjonalne</w:t>
        </w:r>
        <w:r w:rsidRPr="008E0CED">
          <w:rPr>
            <w:rFonts w:ascii="Times New Roman" w:hAnsi="Times New Roman" w:cs="Times New Roman"/>
            <w:noProof/>
            <w:webHidden/>
            <w:sz w:val="24"/>
            <w:szCs w:val="24"/>
            <w:rPrChange w:id="1155" w:author="Okot" w:date="2020-03-24T11:32:00Z">
              <w:rPr>
                <w:noProof/>
                <w:webHidden/>
              </w:rPr>
            </w:rPrChange>
          </w:rPr>
          <w:tab/>
        </w:r>
        <w:r w:rsidRPr="008E0CED">
          <w:rPr>
            <w:rFonts w:ascii="Times New Roman" w:hAnsi="Times New Roman" w:cs="Times New Roman"/>
            <w:noProof/>
            <w:webHidden/>
            <w:sz w:val="24"/>
            <w:szCs w:val="24"/>
            <w:rPrChange w:id="1156" w:author="Okot" w:date="2020-03-24T11:32:00Z">
              <w:rPr>
                <w:noProof/>
                <w:webHidden/>
              </w:rPr>
            </w:rPrChange>
          </w:rPr>
          <w:fldChar w:fldCharType="begin"/>
        </w:r>
        <w:r w:rsidRPr="008E0CED">
          <w:rPr>
            <w:rFonts w:ascii="Times New Roman" w:hAnsi="Times New Roman" w:cs="Times New Roman"/>
            <w:noProof/>
            <w:webHidden/>
            <w:sz w:val="24"/>
            <w:szCs w:val="24"/>
            <w:rPrChange w:id="1157" w:author="Okot" w:date="2020-03-24T11:32:00Z">
              <w:rPr>
                <w:noProof/>
                <w:webHidden/>
              </w:rPr>
            </w:rPrChange>
          </w:rPr>
          <w:instrText xml:space="preserve"> PAGEREF _Toc35941941 \h </w:instrText>
        </w:r>
      </w:ins>
      <w:r w:rsidRPr="008E0CED">
        <w:rPr>
          <w:rFonts w:ascii="Times New Roman" w:hAnsi="Times New Roman" w:cs="Times New Roman"/>
          <w:noProof/>
          <w:webHidden/>
          <w:sz w:val="24"/>
          <w:szCs w:val="24"/>
          <w:rPrChange w:id="11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59" w:author="Okot" w:date="2020-03-24T11:32:00Z">
            <w:rPr>
              <w:noProof/>
              <w:webHidden/>
            </w:rPr>
          </w:rPrChange>
        </w:rPr>
        <w:fldChar w:fldCharType="separate"/>
      </w:r>
      <w:ins w:id="1160" w:author="Okot" w:date="2020-03-24T11:31:00Z">
        <w:r w:rsidRPr="008E0CED">
          <w:rPr>
            <w:rFonts w:ascii="Times New Roman" w:hAnsi="Times New Roman" w:cs="Times New Roman"/>
            <w:noProof/>
            <w:webHidden/>
            <w:sz w:val="24"/>
            <w:szCs w:val="24"/>
            <w:rPrChange w:id="1161" w:author="Okot" w:date="2020-03-24T11:32:00Z">
              <w:rPr>
                <w:noProof/>
                <w:webHidden/>
              </w:rPr>
            </w:rPrChange>
          </w:rPr>
          <w:t>10</w:t>
        </w:r>
        <w:r w:rsidRPr="008E0CED">
          <w:rPr>
            <w:rFonts w:ascii="Times New Roman" w:hAnsi="Times New Roman" w:cs="Times New Roman"/>
            <w:noProof/>
            <w:webHidden/>
            <w:sz w:val="24"/>
            <w:szCs w:val="24"/>
            <w:rPrChange w:id="11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63" w:author="Okot" w:date="2020-03-24T11:32:00Z">
              <w:rPr>
                <w:rStyle w:val="Hipercze"/>
                <w:rFonts w:eastAsiaTheme="minorEastAsia"/>
                <w:noProof/>
              </w:rPr>
            </w:rPrChange>
          </w:rPr>
          <w:fldChar w:fldCharType="end"/>
        </w:r>
      </w:ins>
      <w:ins w:id="1164" w:author="Okot" w:date="2020-03-24T11:39:00Z">
        <w:r w:rsidR="00800481">
          <w:rPr>
            <w:rStyle w:val="Hipercze"/>
            <w:rFonts w:ascii="Times New Roman" w:eastAsiaTheme="minorEastAsia" w:hAnsi="Times New Roman" w:cs="Times New Roman"/>
            <w:noProof/>
            <w:sz w:val="24"/>
            <w:szCs w:val="24"/>
          </w:rPr>
          <w:t>6</w:t>
        </w:r>
      </w:ins>
    </w:p>
    <w:p w14:paraId="66B7F777" w14:textId="753745FB" w:rsidR="008E0CED" w:rsidRPr="008E0CED" w:rsidRDefault="008E0CED">
      <w:pPr>
        <w:pStyle w:val="Spistreci2"/>
        <w:tabs>
          <w:tab w:val="right" w:pos="9061"/>
        </w:tabs>
        <w:rPr>
          <w:ins w:id="1165" w:author="Okot" w:date="2020-03-24T11:31:00Z"/>
          <w:rFonts w:ascii="Times New Roman" w:eastAsiaTheme="minorEastAsia" w:hAnsi="Times New Roman" w:cs="Times New Roman"/>
          <w:b w:val="0"/>
          <w:bCs w:val="0"/>
          <w:noProof/>
          <w:sz w:val="24"/>
          <w:szCs w:val="24"/>
          <w:lang w:eastAsia="pl-PL"/>
          <w:rPrChange w:id="1166" w:author="Okot" w:date="2020-03-24T11:32:00Z">
            <w:rPr>
              <w:ins w:id="1167" w:author="Okot" w:date="2020-03-24T11:31:00Z"/>
              <w:rFonts w:eastAsiaTheme="minorEastAsia" w:cstheme="minorBidi"/>
              <w:b w:val="0"/>
              <w:bCs w:val="0"/>
              <w:noProof/>
              <w:sz w:val="22"/>
              <w:szCs w:val="22"/>
              <w:lang w:eastAsia="pl-PL"/>
            </w:rPr>
          </w:rPrChange>
        </w:rPr>
      </w:pPr>
      <w:ins w:id="1168" w:author="Okot" w:date="2020-03-24T11:31:00Z">
        <w:r w:rsidRPr="008E0CED">
          <w:rPr>
            <w:rStyle w:val="Hipercze"/>
            <w:rFonts w:ascii="Times New Roman" w:eastAsiaTheme="minorEastAsia" w:hAnsi="Times New Roman" w:cs="Times New Roman"/>
            <w:noProof/>
            <w:sz w:val="24"/>
            <w:szCs w:val="24"/>
            <w:rPrChange w:id="11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71" w:author="Okot" w:date="2020-03-24T11:32:00Z">
              <w:rPr>
                <w:noProof/>
              </w:rPr>
            </w:rPrChange>
          </w:rPr>
          <w:instrText>HYPERLINK \l "_Toc35941942"</w:instrText>
        </w:r>
        <w:r w:rsidRPr="008E0CED">
          <w:rPr>
            <w:rStyle w:val="Hipercze"/>
            <w:rFonts w:ascii="Times New Roman" w:eastAsiaTheme="minorEastAsia" w:hAnsi="Times New Roman" w:cs="Times New Roman"/>
            <w:noProof/>
            <w:sz w:val="24"/>
            <w:szCs w:val="24"/>
            <w:rPrChange w:id="11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74" w:author="Okot" w:date="2020-03-24T11:32:00Z">
              <w:rPr>
                <w:rStyle w:val="Hipercze"/>
                <w:rFonts w:eastAsiaTheme="minorEastAsia"/>
                <w:noProof/>
              </w:rPr>
            </w:rPrChange>
          </w:rPr>
          <w:t>4.2. Wymagania pozafunkcjonalne</w:t>
        </w:r>
        <w:r w:rsidRPr="008E0CED">
          <w:rPr>
            <w:rFonts w:ascii="Times New Roman" w:hAnsi="Times New Roman" w:cs="Times New Roman"/>
            <w:noProof/>
            <w:webHidden/>
            <w:sz w:val="24"/>
            <w:szCs w:val="24"/>
            <w:rPrChange w:id="1175" w:author="Okot" w:date="2020-03-24T11:32:00Z">
              <w:rPr>
                <w:noProof/>
                <w:webHidden/>
              </w:rPr>
            </w:rPrChange>
          </w:rPr>
          <w:tab/>
        </w:r>
        <w:r w:rsidRPr="008E0CED">
          <w:rPr>
            <w:rFonts w:ascii="Times New Roman" w:hAnsi="Times New Roman" w:cs="Times New Roman"/>
            <w:noProof/>
            <w:webHidden/>
            <w:sz w:val="24"/>
            <w:szCs w:val="24"/>
            <w:rPrChange w:id="1176" w:author="Okot" w:date="2020-03-24T11:32:00Z">
              <w:rPr>
                <w:noProof/>
                <w:webHidden/>
              </w:rPr>
            </w:rPrChange>
          </w:rPr>
          <w:fldChar w:fldCharType="begin"/>
        </w:r>
        <w:r w:rsidRPr="008E0CED">
          <w:rPr>
            <w:rFonts w:ascii="Times New Roman" w:hAnsi="Times New Roman" w:cs="Times New Roman"/>
            <w:noProof/>
            <w:webHidden/>
            <w:sz w:val="24"/>
            <w:szCs w:val="24"/>
            <w:rPrChange w:id="1177" w:author="Okot" w:date="2020-03-24T11:32:00Z">
              <w:rPr>
                <w:noProof/>
                <w:webHidden/>
              </w:rPr>
            </w:rPrChange>
          </w:rPr>
          <w:instrText xml:space="preserve"> PAGEREF _Toc35941942 \h </w:instrText>
        </w:r>
      </w:ins>
      <w:r w:rsidRPr="008E0CED">
        <w:rPr>
          <w:rFonts w:ascii="Times New Roman" w:hAnsi="Times New Roman" w:cs="Times New Roman"/>
          <w:noProof/>
          <w:webHidden/>
          <w:sz w:val="24"/>
          <w:szCs w:val="24"/>
          <w:rPrChange w:id="11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79" w:author="Okot" w:date="2020-03-24T11:32:00Z">
            <w:rPr>
              <w:noProof/>
              <w:webHidden/>
            </w:rPr>
          </w:rPrChange>
        </w:rPr>
        <w:fldChar w:fldCharType="separate"/>
      </w:r>
      <w:ins w:id="1180" w:author="Okot" w:date="2020-03-24T11:31:00Z">
        <w:r w:rsidRPr="008E0CED">
          <w:rPr>
            <w:rFonts w:ascii="Times New Roman" w:hAnsi="Times New Roman" w:cs="Times New Roman"/>
            <w:noProof/>
            <w:webHidden/>
            <w:sz w:val="24"/>
            <w:szCs w:val="24"/>
            <w:rPrChange w:id="1181" w:author="Okot" w:date="2020-03-24T11:32:00Z">
              <w:rPr>
                <w:noProof/>
                <w:webHidden/>
              </w:rPr>
            </w:rPrChange>
          </w:rPr>
          <w:t>11</w:t>
        </w:r>
        <w:r w:rsidRPr="008E0CED">
          <w:rPr>
            <w:rFonts w:ascii="Times New Roman" w:hAnsi="Times New Roman" w:cs="Times New Roman"/>
            <w:noProof/>
            <w:webHidden/>
            <w:sz w:val="24"/>
            <w:szCs w:val="24"/>
            <w:rPrChange w:id="11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83" w:author="Okot" w:date="2020-03-24T11:32:00Z">
              <w:rPr>
                <w:rStyle w:val="Hipercze"/>
                <w:rFonts w:eastAsiaTheme="minorEastAsia"/>
                <w:noProof/>
              </w:rPr>
            </w:rPrChange>
          </w:rPr>
          <w:fldChar w:fldCharType="end"/>
        </w:r>
      </w:ins>
      <w:ins w:id="1184" w:author="Okot" w:date="2020-03-24T11:40:00Z">
        <w:r w:rsidR="00800481">
          <w:rPr>
            <w:rStyle w:val="Hipercze"/>
            <w:rFonts w:ascii="Times New Roman" w:eastAsiaTheme="minorEastAsia" w:hAnsi="Times New Roman" w:cs="Times New Roman"/>
            <w:noProof/>
            <w:sz w:val="24"/>
            <w:szCs w:val="24"/>
          </w:rPr>
          <w:t>2</w:t>
        </w:r>
      </w:ins>
    </w:p>
    <w:p w14:paraId="3A9D8651" w14:textId="4FAD2E86" w:rsidR="008E0CED" w:rsidRPr="008E0CED" w:rsidRDefault="008E0CED">
      <w:pPr>
        <w:pStyle w:val="Spistreci2"/>
        <w:tabs>
          <w:tab w:val="right" w:pos="9061"/>
        </w:tabs>
        <w:rPr>
          <w:ins w:id="1185" w:author="Okot" w:date="2020-03-24T11:31:00Z"/>
          <w:rFonts w:ascii="Times New Roman" w:eastAsiaTheme="minorEastAsia" w:hAnsi="Times New Roman" w:cs="Times New Roman"/>
          <w:b w:val="0"/>
          <w:bCs w:val="0"/>
          <w:noProof/>
          <w:sz w:val="24"/>
          <w:szCs w:val="24"/>
          <w:lang w:eastAsia="pl-PL"/>
          <w:rPrChange w:id="1186" w:author="Okot" w:date="2020-03-24T11:32:00Z">
            <w:rPr>
              <w:ins w:id="1187" w:author="Okot" w:date="2020-03-24T11:31:00Z"/>
              <w:rFonts w:eastAsiaTheme="minorEastAsia" w:cstheme="minorBidi"/>
              <w:b w:val="0"/>
              <w:bCs w:val="0"/>
              <w:noProof/>
              <w:sz w:val="22"/>
              <w:szCs w:val="22"/>
              <w:lang w:eastAsia="pl-PL"/>
            </w:rPr>
          </w:rPrChange>
        </w:rPr>
      </w:pPr>
      <w:ins w:id="1188" w:author="Okot" w:date="2020-03-24T11:31:00Z">
        <w:r w:rsidRPr="008E0CED">
          <w:rPr>
            <w:rStyle w:val="Hipercze"/>
            <w:rFonts w:ascii="Times New Roman" w:eastAsiaTheme="minorEastAsia" w:hAnsi="Times New Roman" w:cs="Times New Roman"/>
            <w:noProof/>
            <w:sz w:val="24"/>
            <w:szCs w:val="24"/>
            <w:rPrChange w:id="118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91" w:author="Okot" w:date="2020-03-24T11:32:00Z">
              <w:rPr>
                <w:noProof/>
              </w:rPr>
            </w:rPrChange>
          </w:rPr>
          <w:instrText>HYPERLINK \l "_Toc35941943"</w:instrText>
        </w:r>
        <w:r w:rsidRPr="008E0CED">
          <w:rPr>
            <w:rStyle w:val="Hipercze"/>
            <w:rFonts w:ascii="Times New Roman" w:eastAsiaTheme="minorEastAsia" w:hAnsi="Times New Roman" w:cs="Times New Roman"/>
            <w:noProof/>
            <w:sz w:val="24"/>
            <w:szCs w:val="24"/>
            <w:rPrChange w:id="11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94" w:author="Okot" w:date="2020-03-24T11:32:00Z">
              <w:rPr>
                <w:rStyle w:val="Hipercze"/>
                <w:rFonts w:eastAsiaTheme="minorEastAsia"/>
                <w:noProof/>
              </w:rPr>
            </w:rPrChange>
          </w:rPr>
          <w:t>4.3. Model danych</w:t>
        </w:r>
        <w:r w:rsidRPr="008E0CED">
          <w:rPr>
            <w:rFonts w:ascii="Times New Roman" w:hAnsi="Times New Roman" w:cs="Times New Roman"/>
            <w:noProof/>
            <w:webHidden/>
            <w:sz w:val="24"/>
            <w:szCs w:val="24"/>
            <w:rPrChange w:id="1195" w:author="Okot" w:date="2020-03-24T11:32:00Z">
              <w:rPr>
                <w:noProof/>
                <w:webHidden/>
              </w:rPr>
            </w:rPrChange>
          </w:rPr>
          <w:tab/>
        </w:r>
        <w:r w:rsidRPr="008E0CED">
          <w:rPr>
            <w:rFonts w:ascii="Times New Roman" w:hAnsi="Times New Roman" w:cs="Times New Roman"/>
            <w:noProof/>
            <w:webHidden/>
            <w:sz w:val="24"/>
            <w:szCs w:val="24"/>
            <w:rPrChange w:id="1196" w:author="Okot" w:date="2020-03-24T11:32:00Z">
              <w:rPr>
                <w:noProof/>
                <w:webHidden/>
              </w:rPr>
            </w:rPrChange>
          </w:rPr>
          <w:fldChar w:fldCharType="begin"/>
        </w:r>
        <w:r w:rsidRPr="008E0CED">
          <w:rPr>
            <w:rFonts w:ascii="Times New Roman" w:hAnsi="Times New Roman" w:cs="Times New Roman"/>
            <w:noProof/>
            <w:webHidden/>
            <w:sz w:val="24"/>
            <w:szCs w:val="24"/>
            <w:rPrChange w:id="1197" w:author="Okot" w:date="2020-03-24T11:32:00Z">
              <w:rPr>
                <w:noProof/>
                <w:webHidden/>
              </w:rPr>
            </w:rPrChange>
          </w:rPr>
          <w:instrText xml:space="preserve"> PAGEREF _Toc35941943 \h </w:instrText>
        </w:r>
      </w:ins>
      <w:r w:rsidRPr="008E0CED">
        <w:rPr>
          <w:rFonts w:ascii="Times New Roman" w:hAnsi="Times New Roman" w:cs="Times New Roman"/>
          <w:noProof/>
          <w:webHidden/>
          <w:sz w:val="24"/>
          <w:szCs w:val="24"/>
          <w:rPrChange w:id="11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99" w:author="Okot" w:date="2020-03-24T11:32:00Z">
            <w:rPr>
              <w:noProof/>
              <w:webHidden/>
            </w:rPr>
          </w:rPrChange>
        </w:rPr>
        <w:fldChar w:fldCharType="separate"/>
      </w:r>
      <w:ins w:id="1200" w:author="Okot" w:date="2020-03-24T11:31:00Z">
        <w:r w:rsidRPr="008E0CED">
          <w:rPr>
            <w:rFonts w:ascii="Times New Roman" w:hAnsi="Times New Roman" w:cs="Times New Roman"/>
            <w:noProof/>
            <w:webHidden/>
            <w:sz w:val="24"/>
            <w:szCs w:val="24"/>
            <w:rPrChange w:id="1201" w:author="Okot" w:date="2020-03-24T11:32:00Z">
              <w:rPr>
                <w:noProof/>
                <w:webHidden/>
              </w:rPr>
            </w:rPrChange>
          </w:rPr>
          <w:t>11</w:t>
        </w:r>
        <w:r w:rsidRPr="008E0CED">
          <w:rPr>
            <w:rFonts w:ascii="Times New Roman" w:hAnsi="Times New Roman" w:cs="Times New Roman"/>
            <w:noProof/>
            <w:webHidden/>
            <w:sz w:val="24"/>
            <w:szCs w:val="24"/>
            <w:rPrChange w:id="12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03" w:author="Okot" w:date="2020-03-24T11:32:00Z">
              <w:rPr>
                <w:rStyle w:val="Hipercze"/>
                <w:rFonts w:eastAsiaTheme="minorEastAsia"/>
                <w:noProof/>
              </w:rPr>
            </w:rPrChange>
          </w:rPr>
          <w:fldChar w:fldCharType="end"/>
        </w:r>
      </w:ins>
      <w:ins w:id="1204" w:author="Okot" w:date="2020-03-24T11:40:00Z">
        <w:r w:rsidR="00800481">
          <w:rPr>
            <w:rStyle w:val="Hipercze"/>
            <w:rFonts w:ascii="Times New Roman" w:eastAsiaTheme="minorEastAsia" w:hAnsi="Times New Roman" w:cs="Times New Roman"/>
            <w:noProof/>
            <w:sz w:val="24"/>
            <w:szCs w:val="24"/>
          </w:rPr>
          <w:t>3</w:t>
        </w:r>
      </w:ins>
    </w:p>
    <w:p w14:paraId="4836B574" w14:textId="1620AB11" w:rsidR="008E0CED" w:rsidRPr="008E0CED" w:rsidRDefault="008E0CED">
      <w:pPr>
        <w:pStyle w:val="Spistreci2"/>
        <w:tabs>
          <w:tab w:val="right" w:pos="9061"/>
        </w:tabs>
        <w:rPr>
          <w:ins w:id="1205" w:author="Okot" w:date="2020-03-24T11:31:00Z"/>
          <w:rFonts w:ascii="Times New Roman" w:eastAsiaTheme="minorEastAsia" w:hAnsi="Times New Roman" w:cs="Times New Roman"/>
          <w:b w:val="0"/>
          <w:bCs w:val="0"/>
          <w:noProof/>
          <w:sz w:val="24"/>
          <w:szCs w:val="24"/>
          <w:lang w:eastAsia="pl-PL"/>
          <w:rPrChange w:id="1206" w:author="Okot" w:date="2020-03-24T11:32:00Z">
            <w:rPr>
              <w:ins w:id="1207" w:author="Okot" w:date="2020-03-24T11:31:00Z"/>
              <w:rFonts w:eastAsiaTheme="minorEastAsia" w:cstheme="minorBidi"/>
              <w:b w:val="0"/>
              <w:bCs w:val="0"/>
              <w:noProof/>
              <w:sz w:val="22"/>
              <w:szCs w:val="22"/>
              <w:lang w:eastAsia="pl-PL"/>
            </w:rPr>
          </w:rPrChange>
        </w:rPr>
      </w:pPr>
      <w:ins w:id="1208" w:author="Okot" w:date="2020-03-24T11:31:00Z">
        <w:r w:rsidRPr="008E0CED">
          <w:rPr>
            <w:rStyle w:val="Hipercze"/>
            <w:rFonts w:ascii="Times New Roman" w:eastAsiaTheme="minorEastAsia" w:hAnsi="Times New Roman" w:cs="Times New Roman"/>
            <w:noProof/>
            <w:sz w:val="24"/>
            <w:szCs w:val="24"/>
            <w:rPrChange w:id="12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11" w:author="Okot" w:date="2020-03-24T11:32:00Z">
              <w:rPr>
                <w:noProof/>
              </w:rPr>
            </w:rPrChange>
          </w:rPr>
          <w:instrText>HYPERLINK \l "_Toc35941944"</w:instrText>
        </w:r>
        <w:r w:rsidRPr="008E0CED">
          <w:rPr>
            <w:rStyle w:val="Hipercze"/>
            <w:rFonts w:ascii="Times New Roman" w:eastAsiaTheme="minorEastAsia" w:hAnsi="Times New Roman" w:cs="Times New Roman"/>
            <w:noProof/>
            <w:sz w:val="24"/>
            <w:szCs w:val="24"/>
            <w:rPrChange w:id="12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14" w:author="Okot" w:date="2020-03-24T11:32:00Z">
              <w:rPr>
                <w:rStyle w:val="Hipercze"/>
                <w:rFonts w:eastAsiaTheme="minorEastAsia"/>
                <w:noProof/>
              </w:rPr>
            </w:rPrChange>
          </w:rPr>
          <w:t>4.4. Aktorzy</w:t>
        </w:r>
        <w:r w:rsidRPr="008E0CED">
          <w:rPr>
            <w:rFonts w:ascii="Times New Roman" w:hAnsi="Times New Roman" w:cs="Times New Roman"/>
            <w:noProof/>
            <w:webHidden/>
            <w:sz w:val="24"/>
            <w:szCs w:val="24"/>
            <w:rPrChange w:id="1215" w:author="Okot" w:date="2020-03-24T11:32:00Z">
              <w:rPr>
                <w:noProof/>
                <w:webHidden/>
              </w:rPr>
            </w:rPrChange>
          </w:rPr>
          <w:tab/>
        </w:r>
        <w:r w:rsidRPr="008E0CED">
          <w:rPr>
            <w:rFonts w:ascii="Times New Roman" w:hAnsi="Times New Roman" w:cs="Times New Roman"/>
            <w:noProof/>
            <w:webHidden/>
            <w:sz w:val="24"/>
            <w:szCs w:val="24"/>
            <w:rPrChange w:id="1216" w:author="Okot" w:date="2020-03-24T11:32:00Z">
              <w:rPr>
                <w:noProof/>
                <w:webHidden/>
              </w:rPr>
            </w:rPrChange>
          </w:rPr>
          <w:fldChar w:fldCharType="begin"/>
        </w:r>
        <w:r w:rsidRPr="008E0CED">
          <w:rPr>
            <w:rFonts w:ascii="Times New Roman" w:hAnsi="Times New Roman" w:cs="Times New Roman"/>
            <w:noProof/>
            <w:webHidden/>
            <w:sz w:val="24"/>
            <w:szCs w:val="24"/>
            <w:rPrChange w:id="1217" w:author="Okot" w:date="2020-03-24T11:32:00Z">
              <w:rPr>
                <w:noProof/>
                <w:webHidden/>
              </w:rPr>
            </w:rPrChange>
          </w:rPr>
          <w:instrText xml:space="preserve"> PAGEREF _Toc35941944 \h </w:instrText>
        </w:r>
      </w:ins>
      <w:r w:rsidRPr="008E0CED">
        <w:rPr>
          <w:rFonts w:ascii="Times New Roman" w:hAnsi="Times New Roman" w:cs="Times New Roman"/>
          <w:noProof/>
          <w:webHidden/>
          <w:sz w:val="24"/>
          <w:szCs w:val="24"/>
          <w:rPrChange w:id="12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19" w:author="Okot" w:date="2020-03-24T11:32:00Z">
            <w:rPr>
              <w:noProof/>
              <w:webHidden/>
            </w:rPr>
          </w:rPrChange>
        </w:rPr>
        <w:fldChar w:fldCharType="separate"/>
      </w:r>
      <w:ins w:id="1220" w:author="Okot" w:date="2020-03-24T11:31:00Z">
        <w:r w:rsidRPr="008E0CED">
          <w:rPr>
            <w:rFonts w:ascii="Times New Roman" w:hAnsi="Times New Roman" w:cs="Times New Roman"/>
            <w:noProof/>
            <w:webHidden/>
            <w:sz w:val="24"/>
            <w:szCs w:val="24"/>
            <w:rPrChange w:id="1221" w:author="Okot" w:date="2020-03-24T11:32:00Z">
              <w:rPr>
                <w:noProof/>
                <w:webHidden/>
              </w:rPr>
            </w:rPrChange>
          </w:rPr>
          <w:t>11</w:t>
        </w:r>
        <w:r w:rsidRPr="008E0CED">
          <w:rPr>
            <w:rFonts w:ascii="Times New Roman" w:hAnsi="Times New Roman" w:cs="Times New Roman"/>
            <w:noProof/>
            <w:webHidden/>
            <w:sz w:val="24"/>
            <w:szCs w:val="24"/>
            <w:rPrChange w:id="12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23" w:author="Okot" w:date="2020-03-24T11:32:00Z">
              <w:rPr>
                <w:rStyle w:val="Hipercze"/>
                <w:rFonts w:eastAsiaTheme="minorEastAsia"/>
                <w:noProof/>
              </w:rPr>
            </w:rPrChange>
          </w:rPr>
          <w:fldChar w:fldCharType="end"/>
        </w:r>
      </w:ins>
      <w:ins w:id="1224" w:author="Okot" w:date="2020-03-24T11:40:00Z">
        <w:r w:rsidR="00800481">
          <w:rPr>
            <w:rStyle w:val="Hipercze"/>
            <w:rFonts w:ascii="Times New Roman" w:eastAsiaTheme="minorEastAsia" w:hAnsi="Times New Roman" w:cs="Times New Roman"/>
            <w:noProof/>
            <w:sz w:val="24"/>
            <w:szCs w:val="24"/>
          </w:rPr>
          <w:t>4</w:t>
        </w:r>
      </w:ins>
    </w:p>
    <w:p w14:paraId="75DC0FC9" w14:textId="493EF830" w:rsidR="008E0CED" w:rsidRPr="008E0CED" w:rsidRDefault="008E0CED">
      <w:pPr>
        <w:pStyle w:val="Spistreci2"/>
        <w:tabs>
          <w:tab w:val="right" w:pos="9061"/>
        </w:tabs>
        <w:rPr>
          <w:ins w:id="1225" w:author="Okot" w:date="2020-03-24T11:31:00Z"/>
          <w:rFonts w:ascii="Times New Roman" w:eastAsiaTheme="minorEastAsia" w:hAnsi="Times New Roman" w:cs="Times New Roman"/>
          <w:b w:val="0"/>
          <w:bCs w:val="0"/>
          <w:noProof/>
          <w:sz w:val="24"/>
          <w:szCs w:val="24"/>
          <w:lang w:eastAsia="pl-PL"/>
          <w:rPrChange w:id="1226" w:author="Okot" w:date="2020-03-24T11:32:00Z">
            <w:rPr>
              <w:ins w:id="1227" w:author="Okot" w:date="2020-03-24T11:31:00Z"/>
              <w:rFonts w:eastAsiaTheme="minorEastAsia" w:cstheme="minorBidi"/>
              <w:b w:val="0"/>
              <w:bCs w:val="0"/>
              <w:noProof/>
              <w:sz w:val="22"/>
              <w:szCs w:val="22"/>
              <w:lang w:eastAsia="pl-PL"/>
            </w:rPr>
          </w:rPrChange>
        </w:rPr>
      </w:pPr>
      <w:ins w:id="1228" w:author="Okot" w:date="2020-03-24T11:31:00Z">
        <w:r w:rsidRPr="008E0CED">
          <w:rPr>
            <w:rStyle w:val="Hipercze"/>
            <w:rFonts w:ascii="Times New Roman" w:eastAsiaTheme="minorEastAsia" w:hAnsi="Times New Roman" w:cs="Times New Roman"/>
            <w:noProof/>
            <w:sz w:val="24"/>
            <w:szCs w:val="24"/>
            <w:rPrChange w:id="12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3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31" w:author="Okot" w:date="2020-03-24T11:32:00Z">
              <w:rPr>
                <w:noProof/>
              </w:rPr>
            </w:rPrChange>
          </w:rPr>
          <w:instrText>HYPERLINK \l "_Toc35941945"</w:instrText>
        </w:r>
        <w:r w:rsidRPr="008E0CED">
          <w:rPr>
            <w:rStyle w:val="Hipercze"/>
            <w:rFonts w:ascii="Times New Roman" w:eastAsiaTheme="minorEastAsia" w:hAnsi="Times New Roman" w:cs="Times New Roman"/>
            <w:noProof/>
            <w:sz w:val="24"/>
            <w:szCs w:val="24"/>
            <w:rPrChange w:id="12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34" w:author="Okot" w:date="2020-03-24T11:32:00Z">
              <w:rPr>
                <w:rStyle w:val="Hipercze"/>
                <w:rFonts w:eastAsiaTheme="minorEastAsia"/>
                <w:noProof/>
              </w:rPr>
            </w:rPrChange>
          </w:rPr>
          <w:t>4.5. Przypadki użycia</w:t>
        </w:r>
        <w:r w:rsidRPr="008E0CED">
          <w:rPr>
            <w:rFonts w:ascii="Times New Roman" w:hAnsi="Times New Roman" w:cs="Times New Roman"/>
            <w:noProof/>
            <w:webHidden/>
            <w:sz w:val="24"/>
            <w:szCs w:val="24"/>
            <w:rPrChange w:id="1235" w:author="Okot" w:date="2020-03-24T11:32:00Z">
              <w:rPr>
                <w:noProof/>
                <w:webHidden/>
              </w:rPr>
            </w:rPrChange>
          </w:rPr>
          <w:tab/>
        </w:r>
        <w:r w:rsidRPr="008E0CED">
          <w:rPr>
            <w:rFonts w:ascii="Times New Roman" w:hAnsi="Times New Roman" w:cs="Times New Roman"/>
            <w:noProof/>
            <w:webHidden/>
            <w:sz w:val="24"/>
            <w:szCs w:val="24"/>
            <w:rPrChange w:id="1236" w:author="Okot" w:date="2020-03-24T11:32:00Z">
              <w:rPr>
                <w:noProof/>
                <w:webHidden/>
              </w:rPr>
            </w:rPrChange>
          </w:rPr>
          <w:fldChar w:fldCharType="begin"/>
        </w:r>
        <w:r w:rsidRPr="008E0CED">
          <w:rPr>
            <w:rFonts w:ascii="Times New Roman" w:hAnsi="Times New Roman" w:cs="Times New Roman"/>
            <w:noProof/>
            <w:webHidden/>
            <w:sz w:val="24"/>
            <w:szCs w:val="24"/>
            <w:rPrChange w:id="1237" w:author="Okot" w:date="2020-03-24T11:32:00Z">
              <w:rPr>
                <w:noProof/>
                <w:webHidden/>
              </w:rPr>
            </w:rPrChange>
          </w:rPr>
          <w:instrText xml:space="preserve"> PAGEREF _Toc35941945 \h </w:instrText>
        </w:r>
      </w:ins>
      <w:r w:rsidRPr="008E0CED">
        <w:rPr>
          <w:rFonts w:ascii="Times New Roman" w:hAnsi="Times New Roman" w:cs="Times New Roman"/>
          <w:noProof/>
          <w:webHidden/>
          <w:sz w:val="24"/>
          <w:szCs w:val="24"/>
          <w:rPrChange w:id="123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39" w:author="Okot" w:date="2020-03-24T11:32:00Z">
            <w:rPr>
              <w:noProof/>
              <w:webHidden/>
            </w:rPr>
          </w:rPrChange>
        </w:rPr>
        <w:fldChar w:fldCharType="separate"/>
      </w:r>
      <w:ins w:id="1240" w:author="Okot" w:date="2020-03-24T11:31:00Z">
        <w:r w:rsidRPr="008E0CED">
          <w:rPr>
            <w:rFonts w:ascii="Times New Roman" w:hAnsi="Times New Roman" w:cs="Times New Roman"/>
            <w:noProof/>
            <w:webHidden/>
            <w:sz w:val="24"/>
            <w:szCs w:val="24"/>
            <w:rPrChange w:id="1241" w:author="Okot" w:date="2020-03-24T11:32:00Z">
              <w:rPr>
                <w:noProof/>
                <w:webHidden/>
              </w:rPr>
            </w:rPrChange>
          </w:rPr>
          <w:t>11</w:t>
        </w:r>
        <w:r w:rsidRPr="008E0CED">
          <w:rPr>
            <w:rFonts w:ascii="Times New Roman" w:hAnsi="Times New Roman" w:cs="Times New Roman"/>
            <w:noProof/>
            <w:webHidden/>
            <w:sz w:val="24"/>
            <w:szCs w:val="24"/>
            <w:rPrChange w:id="124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43" w:author="Okot" w:date="2020-03-24T11:32:00Z">
              <w:rPr>
                <w:rStyle w:val="Hipercze"/>
                <w:rFonts w:eastAsiaTheme="minorEastAsia"/>
                <w:noProof/>
              </w:rPr>
            </w:rPrChange>
          </w:rPr>
          <w:fldChar w:fldCharType="end"/>
        </w:r>
      </w:ins>
      <w:ins w:id="1244" w:author="Okot" w:date="2020-03-24T11:40:00Z">
        <w:r w:rsidR="00800481">
          <w:rPr>
            <w:rStyle w:val="Hipercze"/>
            <w:rFonts w:ascii="Times New Roman" w:eastAsiaTheme="minorEastAsia" w:hAnsi="Times New Roman" w:cs="Times New Roman"/>
            <w:noProof/>
            <w:sz w:val="24"/>
            <w:szCs w:val="24"/>
          </w:rPr>
          <w:t>5</w:t>
        </w:r>
      </w:ins>
    </w:p>
    <w:p w14:paraId="16567A66" w14:textId="7444D88C" w:rsidR="008E0CED" w:rsidRPr="008E0CED" w:rsidRDefault="008E0CED">
      <w:pPr>
        <w:pStyle w:val="Spistreci1"/>
        <w:tabs>
          <w:tab w:val="right" w:pos="9061"/>
        </w:tabs>
        <w:rPr>
          <w:ins w:id="1245" w:author="Okot" w:date="2020-03-24T11:31:00Z"/>
          <w:rFonts w:ascii="Times New Roman" w:eastAsiaTheme="minorEastAsia" w:hAnsi="Times New Roman" w:cs="Times New Roman"/>
          <w:b w:val="0"/>
          <w:bCs w:val="0"/>
          <w:caps w:val="0"/>
          <w:noProof/>
          <w:lang w:eastAsia="pl-PL"/>
          <w:rPrChange w:id="1246" w:author="Okot" w:date="2020-03-24T11:32:00Z">
            <w:rPr>
              <w:ins w:id="1247" w:author="Okot" w:date="2020-03-24T11:31:00Z"/>
              <w:rFonts w:asciiTheme="minorHAnsi" w:eastAsiaTheme="minorEastAsia" w:hAnsiTheme="minorHAnsi" w:cstheme="minorBidi"/>
              <w:b w:val="0"/>
              <w:bCs w:val="0"/>
              <w:caps w:val="0"/>
              <w:noProof/>
              <w:sz w:val="22"/>
              <w:szCs w:val="22"/>
              <w:lang w:eastAsia="pl-PL"/>
            </w:rPr>
          </w:rPrChange>
        </w:rPr>
      </w:pPr>
      <w:ins w:id="1248" w:author="Okot" w:date="2020-03-24T11:31:00Z">
        <w:r w:rsidRPr="008E0CED">
          <w:rPr>
            <w:rStyle w:val="Hipercze"/>
            <w:rFonts w:ascii="Times New Roman" w:eastAsiaTheme="minorEastAsia" w:hAnsi="Times New Roman" w:cs="Times New Roman"/>
            <w:noProof/>
            <w:rPrChange w:id="12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25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251" w:author="Okot" w:date="2020-03-24T11:32:00Z">
              <w:rPr>
                <w:noProof/>
              </w:rPr>
            </w:rPrChange>
          </w:rPr>
          <w:instrText>HYPERLINK \l "_Toc35941946"</w:instrText>
        </w:r>
        <w:r w:rsidRPr="008E0CED">
          <w:rPr>
            <w:rStyle w:val="Hipercze"/>
            <w:rFonts w:ascii="Times New Roman" w:eastAsiaTheme="minorEastAsia" w:hAnsi="Times New Roman" w:cs="Times New Roman"/>
            <w:noProof/>
            <w:rPrChange w:id="12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2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254" w:author="Okot" w:date="2020-03-24T11:32:00Z">
              <w:rPr>
                <w:rStyle w:val="Hipercze"/>
                <w:rFonts w:eastAsiaTheme="minorEastAsia"/>
                <w:noProof/>
              </w:rPr>
            </w:rPrChange>
          </w:rPr>
          <w:t>5. Realizacja</w:t>
        </w:r>
        <w:r w:rsidRPr="008E0CED">
          <w:rPr>
            <w:rFonts w:ascii="Times New Roman" w:hAnsi="Times New Roman" w:cs="Times New Roman"/>
            <w:noProof/>
            <w:webHidden/>
            <w:rPrChange w:id="1255" w:author="Okot" w:date="2020-03-24T11:32:00Z">
              <w:rPr>
                <w:noProof/>
                <w:webHidden/>
              </w:rPr>
            </w:rPrChange>
          </w:rPr>
          <w:tab/>
        </w:r>
        <w:r w:rsidRPr="008E0CED">
          <w:rPr>
            <w:rFonts w:ascii="Times New Roman" w:hAnsi="Times New Roman" w:cs="Times New Roman"/>
            <w:noProof/>
            <w:webHidden/>
            <w:rPrChange w:id="1256" w:author="Okot" w:date="2020-03-24T11:32:00Z">
              <w:rPr>
                <w:noProof/>
                <w:webHidden/>
              </w:rPr>
            </w:rPrChange>
          </w:rPr>
          <w:fldChar w:fldCharType="begin"/>
        </w:r>
        <w:r w:rsidRPr="008E0CED">
          <w:rPr>
            <w:rFonts w:ascii="Times New Roman" w:hAnsi="Times New Roman" w:cs="Times New Roman"/>
            <w:noProof/>
            <w:webHidden/>
            <w:rPrChange w:id="1257" w:author="Okot" w:date="2020-03-24T11:32:00Z">
              <w:rPr>
                <w:noProof/>
                <w:webHidden/>
              </w:rPr>
            </w:rPrChange>
          </w:rPr>
          <w:instrText xml:space="preserve"> PAGEREF _Toc35941946 \h </w:instrText>
        </w:r>
      </w:ins>
      <w:r w:rsidRPr="008E0CED">
        <w:rPr>
          <w:rFonts w:ascii="Times New Roman" w:hAnsi="Times New Roman" w:cs="Times New Roman"/>
          <w:noProof/>
          <w:webHidden/>
          <w:rPrChange w:id="125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259" w:author="Okot" w:date="2020-03-24T11:32:00Z">
            <w:rPr>
              <w:noProof/>
              <w:webHidden/>
            </w:rPr>
          </w:rPrChange>
        </w:rPr>
        <w:fldChar w:fldCharType="separate"/>
      </w:r>
      <w:ins w:id="1260" w:author="Okot" w:date="2020-03-24T11:31:00Z">
        <w:r w:rsidRPr="008E0CED">
          <w:rPr>
            <w:rFonts w:ascii="Times New Roman" w:hAnsi="Times New Roman" w:cs="Times New Roman"/>
            <w:noProof/>
            <w:webHidden/>
            <w:rPrChange w:id="1261" w:author="Okot" w:date="2020-03-24T11:32:00Z">
              <w:rPr>
                <w:noProof/>
                <w:webHidden/>
              </w:rPr>
            </w:rPrChange>
          </w:rPr>
          <w:t>17</w:t>
        </w:r>
        <w:r w:rsidRPr="008E0CED">
          <w:rPr>
            <w:rFonts w:ascii="Times New Roman" w:hAnsi="Times New Roman" w:cs="Times New Roman"/>
            <w:noProof/>
            <w:webHidden/>
            <w:rPrChange w:id="1262" w:author="Okot" w:date="2020-03-24T11:32:00Z">
              <w:rPr>
                <w:noProof/>
                <w:webHidden/>
              </w:rPr>
            </w:rPrChange>
          </w:rPr>
          <w:fldChar w:fldCharType="end"/>
        </w:r>
        <w:r w:rsidRPr="008E0CED">
          <w:rPr>
            <w:rStyle w:val="Hipercze"/>
            <w:rFonts w:ascii="Times New Roman" w:eastAsiaTheme="minorEastAsia" w:hAnsi="Times New Roman" w:cs="Times New Roman"/>
            <w:noProof/>
            <w:rPrChange w:id="1263" w:author="Okot" w:date="2020-03-24T11:32:00Z">
              <w:rPr>
                <w:rStyle w:val="Hipercze"/>
                <w:rFonts w:eastAsiaTheme="minorEastAsia"/>
                <w:noProof/>
              </w:rPr>
            </w:rPrChange>
          </w:rPr>
          <w:fldChar w:fldCharType="end"/>
        </w:r>
      </w:ins>
      <w:ins w:id="1264" w:author="Okot" w:date="2020-03-24T11:41:00Z">
        <w:r w:rsidR="00800481">
          <w:rPr>
            <w:rStyle w:val="Hipercze"/>
            <w:rFonts w:ascii="Times New Roman" w:eastAsiaTheme="minorEastAsia" w:hAnsi="Times New Roman" w:cs="Times New Roman"/>
            <w:noProof/>
          </w:rPr>
          <w:t>8</w:t>
        </w:r>
      </w:ins>
    </w:p>
    <w:p w14:paraId="0EA24F95" w14:textId="77777777" w:rsidR="008E0CED" w:rsidRPr="008E0CED" w:rsidRDefault="008E0CED">
      <w:pPr>
        <w:pStyle w:val="Spistreci2"/>
        <w:tabs>
          <w:tab w:val="right" w:pos="9061"/>
        </w:tabs>
        <w:rPr>
          <w:ins w:id="1265" w:author="Okot" w:date="2020-03-24T11:31:00Z"/>
          <w:rFonts w:ascii="Times New Roman" w:eastAsiaTheme="minorEastAsia" w:hAnsi="Times New Roman" w:cs="Times New Roman"/>
          <w:b w:val="0"/>
          <w:bCs w:val="0"/>
          <w:noProof/>
          <w:sz w:val="24"/>
          <w:szCs w:val="24"/>
          <w:lang w:eastAsia="pl-PL"/>
          <w:rPrChange w:id="1266" w:author="Okot" w:date="2020-03-24T11:32:00Z">
            <w:rPr>
              <w:ins w:id="1267" w:author="Okot" w:date="2020-03-24T11:31:00Z"/>
              <w:rFonts w:eastAsiaTheme="minorEastAsia" w:cstheme="minorBidi"/>
              <w:b w:val="0"/>
              <w:bCs w:val="0"/>
              <w:noProof/>
              <w:sz w:val="22"/>
              <w:szCs w:val="22"/>
              <w:lang w:eastAsia="pl-PL"/>
            </w:rPr>
          </w:rPrChange>
        </w:rPr>
      </w:pPr>
      <w:ins w:id="1268" w:author="Okot" w:date="2020-03-24T11:31:00Z">
        <w:r w:rsidRPr="008E0CED">
          <w:rPr>
            <w:rStyle w:val="Hipercze"/>
            <w:rFonts w:ascii="Times New Roman" w:eastAsiaTheme="minorEastAsia" w:hAnsi="Times New Roman" w:cs="Times New Roman"/>
            <w:noProof/>
            <w:sz w:val="24"/>
            <w:szCs w:val="24"/>
            <w:rPrChange w:id="12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71" w:author="Okot" w:date="2020-03-24T11:32:00Z">
              <w:rPr>
                <w:noProof/>
              </w:rPr>
            </w:rPrChange>
          </w:rPr>
          <w:instrText>HYPERLINK \l "_Toc35941947"</w:instrText>
        </w:r>
        <w:r w:rsidRPr="008E0CED">
          <w:rPr>
            <w:rStyle w:val="Hipercze"/>
            <w:rFonts w:ascii="Times New Roman" w:eastAsiaTheme="minorEastAsia" w:hAnsi="Times New Roman" w:cs="Times New Roman"/>
            <w:noProof/>
            <w:sz w:val="24"/>
            <w:szCs w:val="24"/>
            <w:rPrChange w:id="12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74" w:author="Okot" w:date="2020-03-24T11:32:00Z">
              <w:rPr>
                <w:rStyle w:val="Hipercze"/>
                <w:rFonts w:eastAsiaTheme="minorEastAsia"/>
                <w:noProof/>
              </w:rPr>
            </w:rPrChange>
          </w:rPr>
          <w:t>5.1. Architektura systemu</w:t>
        </w:r>
        <w:r w:rsidRPr="008E0CED">
          <w:rPr>
            <w:rFonts w:ascii="Times New Roman" w:hAnsi="Times New Roman" w:cs="Times New Roman"/>
            <w:noProof/>
            <w:webHidden/>
            <w:sz w:val="24"/>
            <w:szCs w:val="24"/>
            <w:rPrChange w:id="1275" w:author="Okot" w:date="2020-03-24T11:32:00Z">
              <w:rPr>
                <w:noProof/>
                <w:webHidden/>
              </w:rPr>
            </w:rPrChange>
          </w:rPr>
          <w:tab/>
        </w:r>
        <w:r w:rsidRPr="008E0CED">
          <w:rPr>
            <w:rFonts w:ascii="Times New Roman" w:hAnsi="Times New Roman" w:cs="Times New Roman"/>
            <w:noProof/>
            <w:webHidden/>
            <w:sz w:val="24"/>
            <w:szCs w:val="24"/>
            <w:rPrChange w:id="1276" w:author="Okot" w:date="2020-03-24T11:32:00Z">
              <w:rPr>
                <w:noProof/>
                <w:webHidden/>
              </w:rPr>
            </w:rPrChange>
          </w:rPr>
          <w:fldChar w:fldCharType="begin"/>
        </w:r>
        <w:r w:rsidRPr="008E0CED">
          <w:rPr>
            <w:rFonts w:ascii="Times New Roman" w:hAnsi="Times New Roman" w:cs="Times New Roman"/>
            <w:noProof/>
            <w:webHidden/>
            <w:sz w:val="24"/>
            <w:szCs w:val="24"/>
            <w:rPrChange w:id="1277" w:author="Okot" w:date="2020-03-24T11:32:00Z">
              <w:rPr>
                <w:noProof/>
                <w:webHidden/>
              </w:rPr>
            </w:rPrChange>
          </w:rPr>
          <w:instrText xml:space="preserve"> PAGEREF _Toc35941947 \h </w:instrText>
        </w:r>
      </w:ins>
      <w:r w:rsidRPr="008E0CED">
        <w:rPr>
          <w:rFonts w:ascii="Times New Roman" w:hAnsi="Times New Roman" w:cs="Times New Roman"/>
          <w:noProof/>
          <w:webHidden/>
          <w:sz w:val="24"/>
          <w:szCs w:val="24"/>
          <w:rPrChange w:id="12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79" w:author="Okot" w:date="2020-03-24T11:32:00Z">
            <w:rPr>
              <w:noProof/>
              <w:webHidden/>
            </w:rPr>
          </w:rPrChange>
        </w:rPr>
        <w:fldChar w:fldCharType="separate"/>
      </w:r>
      <w:ins w:id="1280" w:author="Okot" w:date="2020-03-24T11:31:00Z">
        <w:r w:rsidRPr="008E0CED">
          <w:rPr>
            <w:rFonts w:ascii="Times New Roman" w:hAnsi="Times New Roman" w:cs="Times New Roman"/>
            <w:noProof/>
            <w:webHidden/>
            <w:sz w:val="24"/>
            <w:szCs w:val="24"/>
            <w:rPrChange w:id="1281" w:author="Okot" w:date="2020-03-24T11:32:00Z">
              <w:rPr>
                <w:noProof/>
                <w:webHidden/>
              </w:rPr>
            </w:rPrChange>
          </w:rPr>
          <w:t>181</w:t>
        </w:r>
        <w:r w:rsidRPr="008E0CED">
          <w:rPr>
            <w:rFonts w:ascii="Times New Roman" w:hAnsi="Times New Roman" w:cs="Times New Roman"/>
            <w:noProof/>
            <w:webHidden/>
            <w:sz w:val="24"/>
            <w:szCs w:val="24"/>
            <w:rPrChange w:id="12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83" w:author="Okot" w:date="2020-03-24T11:32:00Z">
              <w:rPr>
                <w:rStyle w:val="Hipercze"/>
                <w:rFonts w:eastAsiaTheme="minorEastAsia"/>
                <w:noProof/>
              </w:rPr>
            </w:rPrChange>
          </w:rPr>
          <w:fldChar w:fldCharType="end"/>
        </w:r>
      </w:ins>
    </w:p>
    <w:p w14:paraId="03D3C746" w14:textId="77777777" w:rsidR="008E0CED" w:rsidRPr="008E0CED" w:rsidRDefault="008E0CED">
      <w:pPr>
        <w:pStyle w:val="Spistreci2"/>
        <w:tabs>
          <w:tab w:val="right" w:pos="9061"/>
        </w:tabs>
        <w:rPr>
          <w:ins w:id="1284" w:author="Okot" w:date="2020-03-24T11:31:00Z"/>
          <w:rFonts w:ascii="Times New Roman" w:eastAsiaTheme="minorEastAsia" w:hAnsi="Times New Roman" w:cs="Times New Roman"/>
          <w:b w:val="0"/>
          <w:bCs w:val="0"/>
          <w:noProof/>
          <w:sz w:val="24"/>
          <w:szCs w:val="24"/>
          <w:lang w:eastAsia="pl-PL"/>
          <w:rPrChange w:id="1285" w:author="Okot" w:date="2020-03-24T11:32:00Z">
            <w:rPr>
              <w:ins w:id="1286" w:author="Okot" w:date="2020-03-24T11:31:00Z"/>
              <w:rFonts w:eastAsiaTheme="minorEastAsia" w:cstheme="minorBidi"/>
              <w:b w:val="0"/>
              <w:bCs w:val="0"/>
              <w:noProof/>
              <w:sz w:val="22"/>
              <w:szCs w:val="22"/>
              <w:lang w:eastAsia="pl-PL"/>
            </w:rPr>
          </w:rPrChange>
        </w:rPr>
      </w:pPr>
      <w:ins w:id="1287" w:author="Okot" w:date="2020-03-24T11:31:00Z">
        <w:r w:rsidRPr="008E0CED">
          <w:rPr>
            <w:rStyle w:val="Hipercze"/>
            <w:rFonts w:ascii="Times New Roman" w:eastAsiaTheme="minorEastAsia" w:hAnsi="Times New Roman" w:cs="Times New Roman"/>
            <w:noProof/>
            <w:sz w:val="24"/>
            <w:szCs w:val="24"/>
            <w:rPrChange w:id="1288"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2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90" w:author="Okot" w:date="2020-03-24T11:32:00Z">
              <w:rPr>
                <w:noProof/>
              </w:rPr>
            </w:rPrChange>
          </w:rPr>
          <w:instrText>HYPERLINK \l "_Toc35941948"</w:instrText>
        </w:r>
        <w:r w:rsidRPr="008E0CED">
          <w:rPr>
            <w:rStyle w:val="Hipercze"/>
            <w:rFonts w:ascii="Times New Roman" w:eastAsiaTheme="minorEastAsia" w:hAnsi="Times New Roman" w:cs="Times New Roman"/>
            <w:noProof/>
            <w:sz w:val="24"/>
            <w:szCs w:val="24"/>
            <w:rPrChange w:id="12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93" w:author="Okot" w:date="2020-03-24T11:32:00Z">
              <w:rPr>
                <w:rStyle w:val="Hipercze"/>
                <w:rFonts w:eastAsiaTheme="minorEastAsia"/>
                <w:noProof/>
              </w:rPr>
            </w:rPrChange>
          </w:rPr>
          <w:t>5.2. Narzędzia do realizacji projektu</w:t>
        </w:r>
        <w:r w:rsidRPr="008E0CED">
          <w:rPr>
            <w:rFonts w:ascii="Times New Roman" w:hAnsi="Times New Roman" w:cs="Times New Roman"/>
            <w:noProof/>
            <w:webHidden/>
            <w:sz w:val="24"/>
            <w:szCs w:val="24"/>
            <w:rPrChange w:id="1294" w:author="Okot" w:date="2020-03-24T11:32:00Z">
              <w:rPr>
                <w:noProof/>
                <w:webHidden/>
              </w:rPr>
            </w:rPrChange>
          </w:rPr>
          <w:tab/>
        </w:r>
        <w:r w:rsidRPr="008E0CED">
          <w:rPr>
            <w:rFonts w:ascii="Times New Roman" w:hAnsi="Times New Roman" w:cs="Times New Roman"/>
            <w:noProof/>
            <w:webHidden/>
            <w:sz w:val="24"/>
            <w:szCs w:val="24"/>
            <w:rPrChange w:id="1295" w:author="Okot" w:date="2020-03-24T11:32:00Z">
              <w:rPr>
                <w:noProof/>
                <w:webHidden/>
              </w:rPr>
            </w:rPrChange>
          </w:rPr>
          <w:fldChar w:fldCharType="begin"/>
        </w:r>
        <w:r w:rsidRPr="008E0CED">
          <w:rPr>
            <w:rFonts w:ascii="Times New Roman" w:hAnsi="Times New Roman" w:cs="Times New Roman"/>
            <w:noProof/>
            <w:webHidden/>
            <w:sz w:val="24"/>
            <w:szCs w:val="24"/>
            <w:rPrChange w:id="1296" w:author="Okot" w:date="2020-03-24T11:32:00Z">
              <w:rPr>
                <w:noProof/>
                <w:webHidden/>
              </w:rPr>
            </w:rPrChange>
          </w:rPr>
          <w:instrText xml:space="preserve"> PAGEREF _Toc35941948 \h </w:instrText>
        </w:r>
      </w:ins>
      <w:r w:rsidRPr="008E0CED">
        <w:rPr>
          <w:rFonts w:ascii="Times New Roman" w:hAnsi="Times New Roman" w:cs="Times New Roman"/>
          <w:noProof/>
          <w:webHidden/>
          <w:sz w:val="24"/>
          <w:szCs w:val="24"/>
          <w:rPrChange w:id="12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98" w:author="Okot" w:date="2020-03-24T11:32:00Z">
            <w:rPr>
              <w:noProof/>
              <w:webHidden/>
            </w:rPr>
          </w:rPrChange>
        </w:rPr>
        <w:fldChar w:fldCharType="separate"/>
      </w:r>
      <w:ins w:id="1299" w:author="Okot" w:date="2020-03-24T11:31:00Z">
        <w:r w:rsidRPr="008E0CED">
          <w:rPr>
            <w:rFonts w:ascii="Times New Roman" w:hAnsi="Times New Roman" w:cs="Times New Roman"/>
            <w:noProof/>
            <w:webHidden/>
            <w:sz w:val="24"/>
            <w:szCs w:val="24"/>
            <w:rPrChange w:id="1300" w:author="Okot" w:date="2020-03-24T11:32:00Z">
              <w:rPr>
                <w:noProof/>
                <w:webHidden/>
              </w:rPr>
            </w:rPrChange>
          </w:rPr>
          <w:t>183</w:t>
        </w:r>
        <w:r w:rsidRPr="008E0CED">
          <w:rPr>
            <w:rFonts w:ascii="Times New Roman" w:hAnsi="Times New Roman" w:cs="Times New Roman"/>
            <w:noProof/>
            <w:webHidden/>
            <w:sz w:val="24"/>
            <w:szCs w:val="24"/>
            <w:rPrChange w:id="13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02" w:author="Okot" w:date="2020-03-24T11:32:00Z">
              <w:rPr>
                <w:rStyle w:val="Hipercze"/>
                <w:rFonts w:eastAsiaTheme="minorEastAsia"/>
                <w:noProof/>
              </w:rPr>
            </w:rPrChange>
          </w:rPr>
          <w:fldChar w:fldCharType="end"/>
        </w:r>
      </w:ins>
    </w:p>
    <w:p w14:paraId="6E90681F" w14:textId="77777777" w:rsidR="008E0CED" w:rsidRPr="008E0CED" w:rsidRDefault="008E0CED">
      <w:pPr>
        <w:pStyle w:val="Spistreci2"/>
        <w:tabs>
          <w:tab w:val="right" w:pos="9061"/>
        </w:tabs>
        <w:rPr>
          <w:ins w:id="1303" w:author="Okot" w:date="2020-03-24T11:31:00Z"/>
          <w:rFonts w:ascii="Times New Roman" w:eastAsiaTheme="minorEastAsia" w:hAnsi="Times New Roman" w:cs="Times New Roman"/>
          <w:b w:val="0"/>
          <w:bCs w:val="0"/>
          <w:noProof/>
          <w:sz w:val="24"/>
          <w:szCs w:val="24"/>
          <w:lang w:eastAsia="pl-PL"/>
          <w:rPrChange w:id="1304" w:author="Okot" w:date="2020-03-24T11:32:00Z">
            <w:rPr>
              <w:ins w:id="1305" w:author="Okot" w:date="2020-03-24T11:31:00Z"/>
              <w:rFonts w:eastAsiaTheme="minorEastAsia" w:cstheme="minorBidi"/>
              <w:b w:val="0"/>
              <w:bCs w:val="0"/>
              <w:noProof/>
              <w:sz w:val="22"/>
              <w:szCs w:val="22"/>
              <w:lang w:eastAsia="pl-PL"/>
            </w:rPr>
          </w:rPrChange>
        </w:rPr>
      </w:pPr>
      <w:ins w:id="1306" w:author="Okot" w:date="2020-03-24T11:31:00Z">
        <w:r w:rsidRPr="008E0CED">
          <w:rPr>
            <w:rStyle w:val="Hipercze"/>
            <w:rFonts w:ascii="Times New Roman" w:eastAsiaTheme="minorEastAsia" w:hAnsi="Times New Roman" w:cs="Times New Roman"/>
            <w:noProof/>
            <w:sz w:val="24"/>
            <w:szCs w:val="24"/>
            <w:rPrChange w:id="130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09" w:author="Okot" w:date="2020-03-24T11:32:00Z">
              <w:rPr>
                <w:noProof/>
              </w:rPr>
            </w:rPrChange>
          </w:rPr>
          <w:instrText>HYPERLINK \l "_Toc35941949"</w:instrText>
        </w:r>
        <w:r w:rsidRPr="008E0CED">
          <w:rPr>
            <w:rStyle w:val="Hipercze"/>
            <w:rFonts w:ascii="Times New Roman" w:eastAsiaTheme="minorEastAsia" w:hAnsi="Times New Roman" w:cs="Times New Roman"/>
            <w:noProof/>
            <w:sz w:val="24"/>
            <w:szCs w:val="24"/>
            <w:rPrChange w:id="13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12" w:author="Okot" w:date="2020-03-24T11:32:00Z">
              <w:rPr>
                <w:rStyle w:val="Hipercze"/>
                <w:rFonts w:eastAsiaTheme="minorEastAsia"/>
                <w:noProof/>
              </w:rPr>
            </w:rPrChange>
          </w:rPr>
          <w:t>5.2.2. Język programowania</w:t>
        </w:r>
        <w:r w:rsidRPr="008E0CED">
          <w:rPr>
            <w:rFonts w:ascii="Times New Roman" w:hAnsi="Times New Roman" w:cs="Times New Roman"/>
            <w:noProof/>
            <w:webHidden/>
            <w:sz w:val="24"/>
            <w:szCs w:val="24"/>
            <w:rPrChange w:id="1313" w:author="Okot" w:date="2020-03-24T11:32:00Z">
              <w:rPr>
                <w:noProof/>
                <w:webHidden/>
              </w:rPr>
            </w:rPrChange>
          </w:rPr>
          <w:tab/>
        </w:r>
        <w:r w:rsidRPr="008E0CED">
          <w:rPr>
            <w:rFonts w:ascii="Times New Roman" w:hAnsi="Times New Roman" w:cs="Times New Roman"/>
            <w:noProof/>
            <w:webHidden/>
            <w:sz w:val="24"/>
            <w:szCs w:val="24"/>
            <w:rPrChange w:id="1314" w:author="Okot" w:date="2020-03-24T11:32:00Z">
              <w:rPr>
                <w:noProof/>
                <w:webHidden/>
              </w:rPr>
            </w:rPrChange>
          </w:rPr>
          <w:fldChar w:fldCharType="begin"/>
        </w:r>
        <w:r w:rsidRPr="008E0CED">
          <w:rPr>
            <w:rFonts w:ascii="Times New Roman" w:hAnsi="Times New Roman" w:cs="Times New Roman"/>
            <w:noProof/>
            <w:webHidden/>
            <w:sz w:val="24"/>
            <w:szCs w:val="24"/>
            <w:rPrChange w:id="1315" w:author="Okot" w:date="2020-03-24T11:32:00Z">
              <w:rPr>
                <w:noProof/>
                <w:webHidden/>
              </w:rPr>
            </w:rPrChange>
          </w:rPr>
          <w:instrText xml:space="preserve"> PAGEREF _Toc35941949 \h </w:instrText>
        </w:r>
      </w:ins>
      <w:r w:rsidRPr="008E0CED">
        <w:rPr>
          <w:rFonts w:ascii="Times New Roman" w:hAnsi="Times New Roman" w:cs="Times New Roman"/>
          <w:noProof/>
          <w:webHidden/>
          <w:sz w:val="24"/>
          <w:szCs w:val="24"/>
          <w:rPrChange w:id="13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17" w:author="Okot" w:date="2020-03-24T11:32:00Z">
            <w:rPr>
              <w:noProof/>
              <w:webHidden/>
            </w:rPr>
          </w:rPrChange>
        </w:rPr>
        <w:fldChar w:fldCharType="separate"/>
      </w:r>
      <w:ins w:id="1318" w:author="Okot" w:date="2020-03-24T11:31:00Z">
        <w:r w:rsidRPr="008E0CED">
          <w:rPr>
            <w:rFonts w:ascii="Times New Roman" w:hAnsi="Times New Roman" w:cs="Times New Roman"/>
            <w:noProof/>
            <w:webHidden/>
            <w:sz w:val="24"/>
            <w:szCs w:val="24"/>
            <w:rPrChange w:id="1319" w:author="Okot" w:date="2020-03-24T11:32:00Z">
              <w:rPr>
                <w:noProof/>
                <w:webHidden/>
              </w:rPr>
            </w:rPrChange>
          </w:rPr>
          <w:t>184</w:t>
        </w:r>
        <w:r w:rsidRPr="008E0CED">
          <w:rPr>
            <w:rFonts w:ascii="Times New Roman" w:hAnsi="Times New Roman" w:cs="Times New Roman"/>
            <w:noProof/>
            <w:webHidden/>
            <w:sz w:val="24"/>
            <w:szCs w:val="24"/>
            <w:rPrChange w:id="13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21" w:author="Okot" w:date="2020-03-24T11:32:00Z">
              <w:rPr>
                <w:rStyle w:val="Hipercze"/>
                <w:rFonts w:eastAsiaTheme="minorEastAsia"/>
                <w:noProof/>
              </w:rPr>
            </w:rPrChange>
          </w:rPr>
          <w:fldChar w:fldCharType="end"/>
        </w:r>
      </w:ins>
    </w:p>
    <w:p w14:paraId="34F76719" w14:textId="77777777" w:rsidR="008E0CED" w:rsidRPr="008E0CED" w:rsidRDefault="008E0CED">
      <w:pPr>
        <w:pStyle w:val="Spistreci2"/>
        <w:tabs>
          <w:tab w:val="right" w:pos="9061"/>
        </w:tabs>
        <w:rPr>
          <w:ins w:id="1322" w:author="Okot" w:date="2020-03-24T11:31:00Z"/>
          <w:rFonts w:ascii="Times New Roman" w:eastAsiaTheme="minorEastAsia" w:hAnsi="Times New Roman" w:cs="Times New Roman"/>
          <w:b w:val="0"/>
          <w:bCs w:val="0"/>
          <w:noProof/>
          <w:sz w:val="24"/>
          <w:szCs w:val="24"/>
          <w:lang w:eastAsia="pl-PL"/>
          <w:rPrChange w:id="1323" w:author="Okot" w:date="2020-03-24T11:32:00Z">
            <w:rPr>
              <w:ins w:id="1324" w:author="Okot" w:date="2020-03-24T11:31:00Z"/>
              <w:rFonts w:eastAsiaTheme="minorEastAsia" w:cstheme="minorBidi"/>
              <w:b w:val="0"/>
              <w:bCs w:val="0"/>
              <w:noProof/>
              <w:sz w:val="22"/>
              <w:szCs w:val="22"/>
              <w:lang w:eastAsia="pl-PL"/>
            </w:rPr>
          </w:rPrChange>
        </w:rPr>
      </w:pPr>
      <w:ins w:id="1325" w:author="Okot" w:date="2020-03-24T11:31:00Z">
        <w:r w:rsidRPr="008E0CED">
          <w:rPr>
            <w:rStyle w:val="Hipercze"/>
            <w:rFonts w:ascii="Times New Roman" w:eastAsiaTheme="minorEastAsia" w:hAnsi="Times New Roman" w:cs="Times New Roman"/>
            <w:noProof/>
            <w:sz w:val="24"/>
            <w:szCs w:val="24"/>
            <w:rPrChange w:id="13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28" w:author="Okot" w:date="2020-03-24T11:32:00Z">
              <w:rPr>
                <w:noProof/>
              </w:rPr>
            </w:rPrChange>
          </w:rPr>
          <w:instrText>HYPERLINK \l "_Toc35941950"</w:instrText>
        </w:r>
        <w:r w:rsidRPr="008E0CED">
          <w:rPr>
            <w:rStyle w:val="Hipercze"/>
            <w:rFonts w:ascii="Times New Roman" w:eastAsiaTheme="minorEastAsia" w:hAnsi="Times New Roman" w:cs="Times New Roman"/>
            <w:noProof/>
            <w:sz w:val="24"/>
            <w:szCs w:val="24"/>
            <w:rPrChange w:id="13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31" w:author="Okot" w:date="2020-03-24T11:32:00Z">
              <w:rPr>
                <w:rStyle w:val="Hipercze"/>
                <w:rFonts w:eastAsiaTheme="minorEastAsia"/>
                <w:noProof/>
              </w:rPr>
            </w:rPrChange>
          </w:rPr>
          <w:t>5.2.3. Baza danych</w:t>
        </w:r>
        <w:r w:rsidRPr="008E0CED">
          <w:rPr>
            <w:rFonts w:ascii="Times New Roman" w:hAnsi="Times New Roman" w:cs="Times New Roman"/>
            <w:noProof/>
            <w:webHidden/>
            <w:sz w:val="24"/>
            <w:szCs w:val="24"/>
            <w:rPrChange w:id="1332" w:author="Okot" w:date="2020-03-24T11:32:00Z">
              <w:rPr>
                <w:noProof/>
                <w:webHidden/>
              </w:rPr>
            </w:rPrChange>
          </w:rPr>
          <w:tab/>
        </w:r>
        <w:r w:rsidRPr="008E0CED">
          <w:rPr>
            <w:rFonts w:ascii="Times New Roman" w:hAnsi="Times New Roman" w:cs="Times New Roman"/>
            <w:noProof/>
            <w:webHidden/>
            <w:sz w:val="24"/>
            <w:szCs w:val="24"/>
            <w:rPrChange w:id="1333" w:author="Okot" w:date="2020-03-24T11:32:00Z">
              <w:rPr>
                <w:noProof/>
                <w:webHidden/>
              </w:rPr>
            </w:rPrChange>
          </w:rPr>
          <w:fldChar w:fldCharType="begin"/>
        </w:r>
        <w:r w:rsidRPr="008E0CED">
          <w:rPr>
            <w:rFonts w:ascii="Times New Roman" w:hAnsi="Times New Roman" w:cs="Times New Roman"/>
            <w:noProof/>
            <w:webHidden/>
            <w:sz w:val="24"/>
            <w:szCs w:val="24"/>
            <w:rPrChange w:id="1334" w:author="Okot" w:date="2020-03-24T11:32:00Z">
              <w:rPr>
                <w:noProof/>
                <w:webHidden/>
              </w:rPr>
            </w:rPrChange>
          </w:rPr>
          <w:instrText xml:space="preserve"> PAGEREF _Toc35941950 \h </w:instrText>
        </w:r>
      </w:ins>
      <w:r w:rsidRPr="008E0CED">
        <w:rPr>
          <w:rFonts w:ascii="Times New Roman" w:hAnsi="Times New Roman" w:cs="Times New Roman"/>
          <w:noProof/>
          <w:webHidden/>
          <w:sz w:val="24"/>
          <w:szCs w:val="24"/>
          <w:rPrChange w:id="13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36" w:author="Okot" w:date="2020-03-24T11:32:00Z">
            <w:rPr>
              <w:noProof/>
              <w:webHidden/>
            </w:rPr>
          </w:rPrChange>
        </w:rPr>
        <w:fldChar w:fldCharType="separate"/>
      </w:r>
      <w:ins w:id="1337" w:author="Okot" w:date="2020-03-24T11:31:00Z">
        <w:r w:rsidRPr="008E0CED">
          <w:rPr>
            <w:rFonts w:ascii="Times New Roman" w:hAnsi="Times New Roman" w:cs="Times New Roman"/>
            <w:noProof/>
            <w:webHidden/>
            <w:sz w:val="24"/>
            <w:szCs w:val="24"/>
            <w:rPrChange w:id="1338" w:author="Okot" w:date="2020-03-24T11:32:00Z">
              <w:rPr>
                <w:noProof/>
                <w:webHidden/>
              </w:rPr>
            </w:rPrChange>
          </w:rPr>
          <w:t>184</w:t>
        </w:r>
        <w:r w:rsidRPr="008E0CED">
          <w:rPr>
            <w:rFonts w:ascii="Times New Roman" w:hAnsi="Times New Roman" w:cs="Times New Roman"/>
            <w:noProof/>
            <w:webHidden/>
            <w:sz w:val="24"/>
            <w:szCs w:val="24"/>
            <w:rPrChange w:id="13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40" w:author="Okot" w:date="2020-03-24T11:32:00Z">
              <w:rPr>
                <w:rStyle w:val="Hipercze"/>
                <w:rFonts w:eastAsiaTheme="minorEastAsia"/>
                <w:noProof/>
              </w:rPr>
            </w:rPrChange>
          </w:rPr>
          <w:fldChar w:fldCharType="end"/>
        </w:r>
      </w:ins>
    </w:p>
    <w:p w14:paraId="123AEB0C" w14:textId="77777777" w:rsidR="008E0CED" w:rsidRPr="008E0CED" w:rsidRDefault="008E0CED">
      <w:pPr>
        <w:pStyle w:val="Spistreci2"/>
        <w:tabs>
          <w:tab w:val="right" w:pos="9061"/>
        </w:tabs>
        <w:rPr>
          <w:ins w:id="1341" w:author="Okot" w:date="2020-03-24T11:31:00Z"/>
          <w:rFonts w:ascii="Times New Roman" w:eastAsiaTheme="minorEastAsia" w:hAnsi="Times New Roman" w:cs="Times New Roman"/>
          <w:b w:val="0"/>
          <w:bCs w:val="0"/>
          <w:noProof/>
          <w:sz w:val="24"/>
          <w:szCs w:val="24"/>
          <w:lang w:eastAsia="pl-PL"/>
          <w:rPrChange w:id="1342" w:author="Okot" w:date="2020-03-24T11:32:00Z">
            <w:rPr>
              <w:ins w:id="1343" w:author="Okot" w:date="2020-03-24T11:31:00Z"/>
              <w:rFonts w:eastAsiaTheme="minorEastAsia" w:cstheme="minorBidi"/>
              <w:b w:val="0"/>
              <w:bCs w:val="0"/>
              <w:noProof/>
              <w:sz w:val="22"/>
              <w:szCs w:val="22"/>
              <w:lang w:eastAsia="pl-PL"/>
            </w:rPr>
          </w:rPrChange>
        </w:rPr>
      </w:pPr>
      <w:ins w:id="1344" w:author="Okot" w:date="2020-03-24T11:31:00Z">
        <w:r w:rsidRPr="008E0CED">
          <w:rPr>
            <w:rStyle w:val="Hipercze"/>
            <w:rFonts w:ascii="Times New Roman" w:eastAsiaTheme="minorEastAsia" w:hAnsi="Times New Roman" w:cs="Times New Roman"/>
            <w:noProof/>
            <w:sz w:val="24"/>
            <w:szCs w:val="24"/>
            <w:rPrChange w:id="13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47" w:author="Okot" w:date="2020-03-24T11:32:00Z">
              <w:rPr>
                <w:noProof/>
              </w:rPr>
            </w:rPrChange>
          </w:rPr>
          <w:instrText>HYPERLINK \l "_Toc35941951"</w:instrText>
        </w:r>
        <w:r w:rsidRPr="008E0CED">
          <w:rPr>
            <w:rStyle w:val="Hipercze"/>
            <w:rFonts w:ascii="Times New Roman" w:eastAsiaTheme="minorEastAsia" w:hAnsi="Times New Roman" w:cs="Times New Roman"/>
            <w:noProof/>
            <w:sz w:val="24"/>
            <w:szCs w:val="24"/>
            <w:rPrChange w:id="13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50" w:author="Okot" w:date="2020-03-24T11:32:00Z">
              <w:rPr>
                <w:rStyle w:val="Hipercze"/>
                <w:rFonts w:eastAsiaTheme="minorEastAsia"/>
                <w:noProof/>
              </w:rPr>
            </w:rPrChange>
          </w:rPr>
          <w:t>5.2.4. Highcharts [16]</w:t>
        </w:r>
        <w:r w:rsidRPr="008E0CED">
          <w:rPr>
            <w:rFonts w:ascii="Times New Roman" w:hAnsi="Times New Roman" w:cs="Times New Roman"/>
            <w:noProof/>
            <w:webHidden/>
            <w:sz w:val="24"/>
            <w:szCs w:val="24"/>
            <w:rPrChange w:id="1351" w:author="Okot" w:date="2020-03-24T11:32:00Z">
              <w:rPr>
                <w:noProof/>
                <w:webHidden/>
              </w:rPr>
            </w:rPrChange>
          </w:rPr>
          <w:tab/>
        </w:r>
        <w:r w:rsidRPr="008E0CED">
          <w:rPr>
            <w:rFonts w:ascii="Times New Roman" w:hAnsi="Times New Roman" w:cs="Times New Roman"/>
            <w:noProof/>
            <w:webHidden/>
            <w:sz w:val="24"/>
            <w:szCs w:val="24"/>
            <w:rPrChange w:id="1352" w:author="Okot" w:date="2020-03-24T11:32:00Z">
              <w:rPr>
                <w:noProof/>
                <w:webHidden/>
              </w:rPr>
            </w:rPrChange>
          </w:rPr>
          <w:fldChar w:fldCharType="begin"/>
        </w:r>
        <w:r w:rsidRPr="008E0CED">
          <w:rPr>
            <w:rFonts w:ascii="Times New Roman" w:hAnsi="Times New Roman" w:cs="Times New Roman"/>
            <w:noProof/>
            <w:webHidden/>
            <w:sz w:val="24"/>
            <w:szCs w:val="24"/>
            <w:rPrChange w:id="1353" w:author="Okot" w:date="2020-03-24T11:32:00Z">
              <w:rPr>
                <w:noProof/>
                <w:webHidden/>
              </w:rPr>
            </w:rPrChange>
          </w:rPr>
          <w:instrText xml:space="preserve"> PAGEREF _Toc35941951 \h </w:instrText>
        </w:r>
      </w:ins>
      <w:r w:rsidRPr="008E0CED">
        <w:rPr>
          <w:rFonts w:ascii="Times New Roman" w:hAnsi="Times New Roman" w:cs="Times New Roman"/>
          <w:noProof/>
          <w:webHidden/>
          <w:sz w:val="24"/>
          <w:szCs w:val="24"/>
          <w:rPrChange w:id="13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55" w:author="Okot" w:date="2020-03-24T11:32:00Z">
            <w:rPr>
              <w:noProof/>
              <w:webHidden/>
            </w:rPr>
          </w:rPrChange>
        </w:rPr>
        <w:fldChar w:fldCharType="separate"/>
      </w:r>
      <w:ins w:id="1356" w:author="Okot" w:date="2020-03-24T11:31:00Z">
        <w:r w:rsidRPr="008E0CED">
          <w:rPr>
            <w:rFonts w:ascii="Times New Roman" w:hAnsi="Times New Roman" w:cs="Times New Roman"/>
            <w:noProof/>
            <w:webHidden/>
            <w:sz w:val="24"/>
            <w:szCs w:val="24"/>
            <w:rPrChange w:id="1357" w:author="Okot" w:date="2020-03-24T11:32:00Z">
              <w:rPr>
                <w:noProof/>
                <w:webHidden/>
              </w:rPr>
            </w:rPrChange>
          </w:rPr>
          <w:t>184</w:t>
        </w:r>
        <w:r w:rsidRPr="008E0CED">
          <w:rPr>
            <w:rFonts w:ascii="Times New Roman" w:hAnsi="Times New Roman" w:cs="Times New Roman"/>
            <w:noProof/>
            <w:webHidden/>
            <w:sz w:val="24"/>
            <w:szCs w:val="24"/>
            <w:rPrChange w:id="13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59" w:author="Okot" w:date="2020-03-24T11:32:00Z">
              <w:rPr>
                <w:rStyle w:val="Hipercze"/>
                <w:rFonts w:eastAsiaTheme="minorEastAsia"/>
                <w:noProof/>
              </w:rPr>
            </w:rPrChange>
          </w:rPr>
          <w:fldChar w:fldCharType="end"/>
        </w:r>
      </w:ins>
    </w:p>
    <w:p w14:paraId="7957F157" w14:textId="77777777" w:rsidR="008E0CED" w:rsidRPr="008E0CED" w:rsidRDefault="008E0CED">
      <w:pPr>
        <w:pStyle w:val="Spistreci2"/>
        <w:tabs>
          <w:tab w:val="right" w:pos="9061"/>
        </w:tabs>
        <w:rPr>
          <w:ins w:id="1360" w:author="Okot" w:date="2020-03-24T11:31:00Z"/>
          <w:rFonts w:ascii="Times New Roman" w:eastAsiaTheme="minorEastAsia" w:hAnsi="Times New Roman" w:cs="Times New Roman"/>
          <w:b w:val="0"/>
          <w:bCs w:val="0"/>
          <w:noProof/>
          <w:sz w:val="24"/>
          <w:szCs w:val="24"/>
          <w:lang w:eastAsia="pl-PL"/>
          <w:rPrChange w:id="1361" w:author="Okot" w:date="2020-03-24T11:32:00Z">
            <w:rPr>
              <w:ins w:id="1362" w:author="Okot" w:date="2020-03-24T11:31:00Z"/>
              <w:rFonts w:eastAsiaTheme="minorEastAsia" w:cstheme="minorBidi"/>
              <w:b w:val="0"/>
              <w:bCs w:val="0"/>
              <w:noProof/>
              <w:sz w:val="22"/>
              <w:szCs w:val="22"/>
              <w:lang w:eastAsia="pl-PL"/>
            </w:rPr>
          </w:rPrChange>
        </w:rPr>
      </w:pPr>
      <w:ins w:id="1363" w:author="Okot" w:date="2020-03-24T11:31:00Z">
        <w:r w:rsidRPr="008E0CED">
          <w:rPr>
            <w:rStyle w:val="Hipercze"/>
            <w:rFonts w:ascii="Times New Roman" w:eastAsiaTheme="minorEastAsia" w:hAnsi="Times New Roman" w:cs="Times New Roman"/>
            <w:noProof/>
            <w:sz w:val="24"/>
            <w:szCs w:val="24"/>
            <w:rPrChange w:id="13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66" w:author="Okot" w:date="2020-03-24T11:32:00Z">
              <w:rPr>
                <w:noProof/>
              </w:rPr>
            </w:rPrChange>
          </w:rPr>
          <w:instrText>HYPERLINK \l "_Toc35941952"</w:instrText>
        </w:r>
        <w:r w:rsidRPr="008E0CED">
          <w:rPr>
            <w:rStyle w:val="Hipercze"/>
            <w:rFonts w:ascii="Times New Roman" w:eastAsiaTheme="minorEastAsia" w:hAnsi="Times New Roman" w:cs="Times New Roman"/>
            <w:noProof/>
            <w:sz w:val="24"/>
            <w:szCs w:val="24"/>
            <w:rPrChange w:id="13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69" w:author="Okot" w:date="2020-03-24T11:32:00Z">
              <w:rPr>
                <w:rStyle w:val="Hipercze"/>
                <w:rFonts w:eastAsiaTheme="minorEastAsia"/>
                <w:noProof/>
              </w:rPr>
            </w:rPrChange>
          </w:rPr>
          <w:t>5.2.5. System kontroli wersji</w:t>
        </w:r>
        <w:r w:rsidRPr="008E0CED">
          <w:rPr>
            <w:rFonts w:ascii="Times New Roman" w:hAnsi="Times New Roman" w:cs="Times New Roman"/>
            <w:noProof/>
            <w:webHidden/>
            <w:sz w:val="24"/>
            <w:szCs w:val="24"/>
            <w:rPrChange w:id="1370" w:author="Okot" w:date="2020-03-24T11:32:00Z">
              <w:rPr>
                <w:noProof/>
                <w:webHidden/>
              </w:rPr>
            </w:rPrChange>
          </w:rPr>
          <w:tab/>
        </w:r>
        <w:r w:rsidRPr="008E0CED">
          <w:rPr>
            <w:rFonts w:ascii="Times New Roman" w:hAnsi="Times New Roman" w:cs="Times New Roman"/>
            <w:noProof/>
            <w:webHidden/>
            <w:sz w:val="24"/>
            <w:szCs w:val="24"/>
            <w:rPrChange w:id="1371" w:author="Okot" w:date="2020-03-24T11:32:00Z">
              <w:rPr>
                <w:noProof/>
                <w:webHidden/>
              </w:rPr>
            </w:rPrChange>
          </w:rPr>
          <w:fldChar w:fldCharType="begin"/>
        </w:r>
        <w:r w:rsidRPr="008E0CED">
          <w:rPr>
            <w:rFonts w:ascii="Times New Roman" w:hAnsi="Times New Roman" w:cs="Times New Roman"/>
            <w:noProof/>
            <w:webHidden/>
            <w:sz w:val="24"/>
            <w:szCs w:val="24"/>
            <w:rPrChange w:id="1372" w:author="Okot" w:date="2020-03-24T11:32:00Z">
              <w:rPr>
                <w:noProof/>
                <w:webHidden/>
              </w:rPr>
            </w:rPrChange>
          </w:rPr>
          <w:instrText xml:space="preserve"> PAGEREF _Toc35941952 \h </w:instrText>
        </w:r>
      </w:ins>
      <w:r w:rsidRPr="008E0CED">
        <w:rPr>
          <w:rFonts w:ascii="Times New Roman" w:hAnsi="Times New Roman" w:cs="Times New Roman"/>
          <w:noProof/>
          <w:webHidden/>
          <w:sz w:val="24"/>
          <w:szCs w:val="24"/>
          <w:rPrChange w:id="13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74" w:author="Okot" w:date="2020-03-24T11:32:00Z">
            <w:rPr>
              <w:noProof/>
              <w:webHidden/>
            </w:rPr>
          </w:rPrChange>
        </w:rPr>
        <w:fldChar w:fldCharType="separate"/>
      </w:r>
      <w:ins w:id="1375" w:author="Okot" w:date="2020-03-24T11:31:00Z">
        <w:r w:rsidRPr="008E0CED">
          <w:rPr>
            <w:rFonts w:ascii="Times New Roman" w:hAnsi="Times New Roman" w:cs="Times New Roman"/>
            <w:noProof/>
            <w:webHidden/>
            <w:sz w:val="24"/>
            <w:szCs w:val="24"/>
            <w:rPrChange w:id="1376" w:author="Okot" w:date="2020-03-24T11:32:00Z">
              <w:rPr>
                <w:noProof/>
                <w:webHidden/>
              </w:rPr>
            </w:rPrChange>
          </w:rPr>
          <w:t>186</w:t>
        </w:r>
        <w:r w:rsidRPr="008E0CED">
          <w:rPr>
            <w:rFonts w:ascii="Times New Roman" w:hAnsi="Times New Roman" w:cs="Times New Roman"/>
            <w:noProof/>
            <w:webHidden/>
            <w:sz w:val="24"/>
            <w:szCs w:val="24"/>
            <w:rPrChange w:id="13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78" w:author="Okot" w:date="2020-03-24T11:32:00Z">
              <w:rPr>
                <w:rStyle w:val="Hipercze"/>
                <w:rFonts w:eastAsiaTheme="minorEastAsia"/>
                <w:noProof/>
              </w:rPr>
            </w:rPrChange>
          </w:rPr>
          <w:fldChar w:fldCharType="end"/>
        </w:r>
      </w:ins>
    </w:p>
    <w:p w14:paraId="3DD28979" w14:textId="77777777" w:rsidR="008E0CED" w:rsidRPr="008E0CED" w:rsidRDefault="008E0CED">
      <w:pPr>
        <w:pStyle w:val="Spistreci2"/>
        <w:tabs>
          <w:tab w:val="right" w:pos="9061"/>
        </w:tabs>
        <w:rPr>
          <w:ins w:id="1379" w:author="Okot" w:date="2020-03-24T11:31:00Z"/>
          <w:rFonts w:ascii="Times New Roman" w:eastAsiaTheme="minorEastAsia" w:hAnsi="Times New Roman" w:cs="Times New Roman"/>
          <w:b w:val="0"/>
          <w:bCs w:val="0"/>
          <w:noProof/>
          <w:sz w:val="24"/>
          <w:szCs w:val="24"/>
          <w:lang w:eastAsia="pl-PL"/>
          <w:rPrChange w:id="1380" w:author="Okot" w:date="2020-03-24T11:32:00Z">
            <w:rPr>
              <w:ins w:id="1381" w:author="Okot" w:date="2020-03-24T11:31:00Z"/>
              <w:rFonts w:eastAsiaTheme="minorEastAsia" w:cstheme="minorBidi"/>
              <w:b w:val="0"/>
              <w:bCs w:val="0"/>
              <w:noProof/>
              <w:sz w:val="22"/>
              <w:szCs w:val="22"/>
              <w:lang w:eastAsia="pl-PL"/>
            </w:rPr>
          </w:rPrChange>
        </w:rPr>
      </w:pPr>
      <w:ins w:id="1382" w:author="Okot" w:date="2020-03-24T11:31:00Z">
        <w:r w:rsidRPr="008E0CED">
          <w:rPr>
            <w:rStyle w:val="Hipercze"/>
            <w:rFonts w:ascii="Times New Roman" w:eastAsiaTheme="minorEastAsia" w:hAnsi="Times New Roman" w:cs="Times New Roman"/>
            <w:noProof/>
            <w:sz w:val="24"/>
            <w:szCs w:val="24"/>
            <w:rPrChange w:id="13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85" w:author="Okot" w:date="2020-03-24T11:32:00Z">
              <w:rPr>
                <w:noProof/>
              </w:rPr>
            </w:rPrChange>
          </w:rPr>
          <w:instrText>HYPERLINK \l "_Toc35941953"</w:instrText>
        </w:r>
        <w:r w:rsidRPr="008E0CED">
          <w:rPr>
            <w:rStyle w:val="Hipercze"/>
            <w:rFonts w:ascii="Times New Roman" w:eastAsiaTheme="minorEastAsia" w:hAnsi="Times New Roman" w:cs="Times New Roman"/>
            <w:noProof/>
            <w:sz w:val="24"/>
            <w:szCs w:val="24"/>
            <w:rPrChange w:id="13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88" w:author="Okot" w:date="2020-03-24T11:32:00Z">
              <w:rPr>
                <w:rStyle w:val="Hipercze"/>
                <w:rFonts w:eastAsiaTheme="minorEastAsia"/>
                <w:noProof/>
              </w:rPr>
            </w:rPrChange>
          </w:rPr>
          <w:t>5.2.6. Narzędzia do zarządzania projektem.</w:t>
        </w:r>
        <w:r w:rsidRPr="008E0CED">
          <w:rPr>
            <w:rFonts w:ascii="Times New Roman" w:hAnsi="Times New Roman" w:cs="Times New Roman"/>
            <w:noProof/>
            <w:webHidden/>
            <w:sz w:val="24"/>
            <w:szCs w:val="24"/>
            <w:rPrChange w:id="1389" w:author="Okot" w:date="2020-03-24T11:32:00Z">
              <w:rPr>
                <w:noProof/>
                <w:webHidden/>
              </w:rPr>
            </w:rPrChange>
          </w:rPr>
          <w:tab/>
        </w:r>
        <w:r w:rsidRPr="008E0CED">
          <w:rPr>
            <w:rFonts w:ascii="Times New Roman" w:hAnsi="Times New Roman" w:cs="Times New Roman"/>
            <w:noProof/>
            <w:webHidden/>
            <w:sz w:val="24"/>
            <w:szCs w:val="24"/>
            <w:rPrChange w:id="1390" w:author="Okot" w:date="2020-03-24T11:32:00Z">
              <w:rPr>
                <w:noProof/>
                <w:webHidden/>
              </w:rPr>
            </w:rPrChange>
          </w:rPr>
          <w:fldChar w:fldCharType="begin"/>
        </w:r>
        <w:r w:rsidRPr="008E0CED">
          <w:rPr>
            <w:rFonts w:ascii="Times New Roman" w:hAnsi="Times New Roman" w:cs="Times New Roman"/>
            <w:noProof/>
            <w:webHidden/>
            <w:sz w:val="24"/>
            <w:szCs w:val="24"/>
            <w:rPrChange w:id="1391" w:author="Okot" w:date="2020-03-24T11:32:00Z">
              <w:rPr>
                <w:noProof/>
                <w:webHidden/>
              </w:rPr>
            </w:rPrChange>
          </w:rPr>
          <w:instrText xml:space="preserve"> PAGEREF _Toc35941953 \h </w:instrText>
        </w:r>
      </w:ins>
      <w:r w:rsidRPr="008E0CED">
        <w:rPr>
          <w:rFonts w:ascii="Times New Roman" w:hAnsi="Times New Roman" w:cs="Times New Roman"/>
          <w:noProof/>
          <w:webHidden/>
          <w:sz w:val="24"/>
          <w:szCs w:val="24"/>
          <w:rPrChange w:id="13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93" w:author="Okot" w:date="2020-03-24T11:32:00Z">
            <w:rPr>
              <w:noProof/>
              <w:webHidden/>
            </w:rPr>
          </w:rPrChange>
        </w:rPr>
        <w:fldChar w:fldCharType="separate"/>
      </w:r>
      <w:ins w:id="1394" w:author="Okot" w:date="2020-03-24T11:31:00Z">
        <w:r w:rsidRPr="008E0CED">
          <w:rPr>
            <w:rFonts w:ascii="Times New Roman" w:hAnsi="Times New Roman" w:cs="Times New Roman"/>
            <w:noProof/>
            <w:webHidden/>
            <w:sz w:val="24"/>
            <w:szCs w:val="24"/>
            <w:rPrChange w:id="1395" w:author="Okot" w:date="2020-03-24T11:32:00Z">
              <w:rPr>
                <w:noProof/>
                <w:webHidden/>
              </w:rPr>
            </w:rPrChange>
          </w:rPr>
          <w:t>187</w:t>
        </w:r>
        <w:r w:rsidRPr="008E0CED">
          <w:rPr>
            <w:rFonts w:ascii="Times New Roman" w:hAnsi="Times New Roman" w:cs="Times New Roman"/>
            <w:noProof/>
            <w:webHidden/>
            <w:sz w:val="24"/>
            <w:szCs w:val="24"/>
            <w:rPrChange w:id="13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97" w:author="Okot" w:date="2020-03-24T11:32:00Z">
              <w:rPr>
                <w:rStyle w:val="Hipercze"/>
                <w:rFonts w:eastAsiaTheme="minorEastAsia"/>
                <w:noProof/>
              </w:rPr>
            </w:rPrChange>
          </w:rPr>
          <w:fldChar w:fldCharType="end"/>
        </w:r>
      </w:ins>
    </w:p>
    <w:p w14:paraId="50F0ABF7" w14:textId="77777777" w:rsidR="008E0CED" w:rsidRPr="008E0CED" w:rsidRDefault="008E0CED">
      <w:pPr>
        <w:pStyle w:val="Spistreci2"/>
        <w:tabs>
          <w:tab w:val="right" w:pos="9061"/>
        </w:tabs>
        <w:rPr>
          <w:ins w:id="1398" w:author="Okot" w:date="2020-03-24T11:31:00Z"/>
          <w:rFonts w:ascii="Times New Roman" w:eastAsiaTheme="minorEastAsia" w:hAnsi="Times New Roman" w:cs="Times New Roman"/>
          <w:b w:val="0"/>
          <w:bCs w:val="0"/>
          <w:noProof/>
          <w:sz w:val="24"/>
          <w:szCs w:val="24"/>
          <w:lang w:eastAsia="pl-PL"/>
          <w:rPrChange w:id="1399" w:author="Okot" w:date="2020-03-24T11:32:00Z">
            <w:rPr>
              <w:ins w:id="1400" w:author="Okot" w:date="2020-03-24T11:31:00Z"/>
              <w:rFonts w:eastAsiaTheme="minorEastAsia" w:cstheme="minorBidi"/>
              <w:b w:val="0"/>
              <w:bCs w:val="0"/>
              <w:noProof/>
              <w:sz w:val="22"/>
              <w:szCs w:val="22"/>
              <w:lang w:eastAsia="pl-PL"/>
            </w:rPr>
          </w:rPrChange>
        </w:rPr>
      </w:pPr>
      <w:ins w:id="1401" w:author="Okot" w:date="2020-03-24T11:31:00Z">
        <w:r w:rsidRPr="008E0CED">
          <w:rPr>
            <w:rStyle w:val="Hipercze"/>
            <w:rFonts w:ascii="Times New Roman" w:eastAsiaTheme="minorEastAsia" w:hAnsi="Times New Roman" w:cs="Times New Roman"/>
            <w:noProof/>
            <w:sz w:val="24"/>
            <w:szCs w:val="24"/>
            <w:rPrChange w:id="14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04" w:author="Okot" w:date="2020-03-24T11:32:00Z">
              <w:rPr>
                <w:noProof/>
              </w:rPr>
            </w:rPrChange>
          </w:rPr>
          <w:instrText>HYPERLINK \l "_Toc35941954"</w:instrText>
        </w:r>
        <w:r w:rsidRPr="008E0CED">
          <w:rPr>
            <w:rStyle w:val="Hipercze"/>
            <w:rFonts w:ascii="Times New Roman" w:eastAsiaTheme="minorEastAsia" w:hAnsi="Times New Roman" w:cs="Times New Roman"/>
            <w:noProof/>
            <w:sz w:val="24"/>
            <w:szCs w:val="24"/>
            <w:rPrChange w:id="14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07" w:author="Okot" w:date="2020-03-24T11:32:00Z">
              <w:rPr>
                <w:rStyle w:val="Hipercze"/>
                <w:rFonts w:eastAsiaTheme="minorEastAsia"/>
                <w:noProof/>
              </w:rPr>
            </w:rPrChange>
          </w:rPr>
          <w:t>5.3. I iteracja: podwaliny systemu</w:t>
        </w:r>
        <w:r w:rsidRPr="008E0CED">
          <w:rPr>
            <w:rFonts w:ascii="Times New Roman" w:hAnsi="Times New Roman" w:cs="Times New Roman"/>
            <w:noProof/>
            <w:webHidden/>
            <w:sz w:val="24"/>
            <w:szCs w:val="24"/>
            <w:rPrChange w:id="1408" w:author="Okot" w:date="2020-03-24T11:32:00Z">
              <w:rPr>
                <w:noProof/>
                <w:webHidden/>
              </w:rPr>
            </w:rPrChange>
          </w:rPr>
          <w:tab/>
        </w:r>
        <w:r w:rsidRPr="008E0CED">
          <w:rPr>
            <w:rFonts w:ascii="Times New Roman" w:hAnsi="Times New Roman" w:cs="Times New Roman"/>
            <w:noProof/>
            <w:webHidden/>
            <w:sz w:val="24"/>
            <w:szCs w:val="24"/>
            <w:rPrChange w:id="1409" w:author="Okot" w:date="2020-03-24T11:32:00Z">
              <w:rPr>
                <w:noProof/>
                <w:webHidden/>
              </w:rPr>
            </w:rPrChange>
          </w:rPr>
          <w:fldChar w:fldCharType="begin"/>
        </w:r>
        <w:r w:rsidRPr="008E0CED">
          <w:rPr>
            <w:rFonts w:ascii="Times New Roman" w:hAnsi="Times New Roman" w:cs="Times New Roman"/>
            <w:noProof/>
            <w:webHidden/>
            <w:sz w:val="24"/>
            <w:szCs w:val="24"/>
            <w:rPrChange w:id="1410" w:author="Okot" w:date="2020-03-24T11:32:00Z">
              <w:rPr>
                <w:noProof/>
                <w:webHidden/>
              </w:rPr>
            </w:rPrChange>
          </w:rPr>
          <w:instrText xml:space="preserve"> PAGEREF _Toc35941954 \h </w:instrText>
        </w:r>
      </w:ins>
      <w:r w:rsidRPr="008E0CED">
        <w:rPr>
          <w:rFonts w:ascii="Times New Roman" w:hAnsi="Times New Roman" w:cs="Times New Roman"/>
          <w:noProof/>
          <w:webHidden/>
          <w:sz w:val="24"/>
          <w:szCs w:val="24"/>
          <w:rPrChange w:id="141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12" w:author="Okot" w:date="2020-03-24T11:32:00Z">
            <w:rPr>
              <w:noProof/>
              <w:webHidden/>
            </w:rPr>
          </w:rPrChange>
        </w:rPr>
        <w:fldChar w:fldCharType="separate"/>
      </w:r>
      <w:ins w:id="1413" w:author="Okot" w:date="2020-03-24T11:31:00Z">
        <w:r w:rsidRPr="008E0CED">
          <w:rPr>
            <w:rFonts w:ascii="Times New Roman" w:hAnsi="Times New Roman" w:cs="Times New Roman"/>
            <w:noProof/>
            <w:webHidden/>
            <w:sz w:val="24"/>
            <w:szCs w:val="24"/>
            <w:rPrChange w:id="1414" w:author="Okot" w:date="2020-03-24T11:32:00Z">
              <w:rPr>
                <w:noProof/>
                <w:webHidden/>
              </w:rPr>
            </w:rPrChange>
          </w:rPr>
          <w:t>191</w:t>
        </w:r>
        <w:r w:rsidRPr="008E0CED">
          <w:rPr>
            <w:rFonts w:ascii="Times New Roman" w:hAnsi="Times New Roman" w:cs="Times New Roman"/>
            <w:noProof/>
            <w:webHidden/>
            <w:sz w:val="24"/>
            <w:szCs w:val="24"/>
            <w:rPrChange w:id="141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16" w:author="Okot" w:date="2020-03-24T11:32:00Z">
              <w:rPr>
                <w:rStyle w:val="Hipercze"/>
                <w:rFonts w:eastAsiaTheme="minorEastAsia"/>
                <w:noProof/>
              </w:rPr>
            </w:rPrChange>
          </w:rPr>
          <w:fldChar w:fldCharType="end"/>
        </w:r>
      </w:ins>
    </w:p>
    <w:p w14:paraId="3C0207BC" w14:textId="77777777" w:rsidR="008E0CED" w:rsidRPr="008E0CED" w:rsidRDefault="008E0CED">
      <w:pPr>
        <w:pStyle w:val="Spistreci2"/>
        <w:tabs>
          <w:tab w:val="right" w:pos="9061"/>
        </w:tabs>
        <w:rPr>
          <w:ins w:id="1417" w:author="Okot" w:date="2020-03-24T11:31:00Z"/>
          <w:rFonts w:ascii="Times New Roman" w:eastAsiaTheme="minorEastAsia" w:hAnsi="Times New Roman" w:cs="Times New Roman"/>
          <w:b w:val="0"/>
          <w:bCs w:val="0"/>
          <w:noProof/>
          <w:sz w:val="24"/>
          <w:szCs w:val="24"/>
          <w:lang w:eastAsia="pl-PL"/>
          <w:rPrChange w:id="1418" w:author="Okot" w:date="2020-03-24T11:32:00Z">
            <w:rPr>
              <w:ins w:id="1419" w:author="Okot" w:date="2020-03-24T11:31:00Z"/>
              <w:rFonts w:eastAsiaTheme="minorEastAsia" w:cstheme="minorBidi"/>
              <w:b w:val="0"/>
              <w:bCs w:val="0"/>
              <w:noProof/>
              <w:sz w:val="22"/>
              <w:szCs w:val="22"/>
              <w:lang w:eastAsia="pl-PL"/>
            </w:rPr>
          </w:rPrChange>
        </w:rPr>
      </w:pPr>
      <w:ins w:id="1420" w:author="Okot" w:date="2020-03-24T11:31:00Z">
        <w:r w:rsidRPr="008E0CED">
          <w:rPr>
            <w:rStyle w:val="Hipercze"/>
            <w:rFonts w:ascii="Times New Roman" w:eastAsiaTheme="minorEastAsia" w:hAnsi="Times New Roman" w:cs="Times New Roman"/>
            <w:noProof/>
            <w:sz w:val="24"/>
            <w:szCs w:val="24"/>
            <w:rPrChange w:id="142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2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23" w:author="Okot" w:date="2020-03-24T11:32:00Z">
              <w:rPr>
                <w:noProof/>
              </w:rPr>
            </w:rPrChange>
          </w:rPr>
          <w:instrText>HYPERLINK \l "_Toc35941955"</w:instrText>
        </w:r>
        <w:r w:rsidRPr="008E0CED">
          <w:rPr>
            <w:rStyle w:val="Hipercze"/>
            <w:rFonts w:ascii="Times New Roman" w:eastAsiaTheme="minorEastAsia" w:hAnsi="Times New Roman" w:cs="Times New Roman"/>
            <w:noProof/>
            <w:sz w:val="24"/>
            <w:szCs w:val="24"/>
            <w:rPrChange w:id="142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2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26" w:author="Okot" w:date="2020-03-24T11:32:00Z">
              <w:rPr>
                <w:rStyle w:val="Hipercze"/>
                <w:rFonts w:eastAsiaTheme="minorEastAsia"/>
                <w:noProof/>
              </w:rPr>
            </w:rPrChange>
          </w:rPr>
          <w:t>5.3.1. Projekt bazy danych</w:t>
        </w:r>
        <w:r w:rsidRPr="008E0CED">
          <w:rPr>
            <w:rFonts w:ascii="Times New Roman" w:hAnsi="Times New Roman" w:cs="Times New Roman"/>
            <w:noProof/>
            <w:webHidden/>
            <w:sz w:val="24"/>
            <w:szCs w:val="24"/>
            <w:rPrChange w:id="1427" w:author="Okot" w:date="2020-03-24T11:32:00Z">
              <w:rPr>
                <w:noProof/>
                <w:webHidden/>
              </w:rPr>
            </w:rPrChange>
          </w:rPr>
          <w:tab/>
        </w:r>
        <w:r w:rsidRPr="008E0CED">
          <w:rPr>
            <w:rFonts w:ascii="Times New Roman" w:hAnsi="Times New Roman" w:cs="Times New Roman"/>
            <w:noProof/>
            <w:webHidden/>
            <w:sz w:val="24"/>
            <w:szCs w:val="24"/>
            <w:rPrChange w:id="1428" w:author="Okot" w:date="2020-03-24T11:32:00Z">
              <w:rPr>
                <w:noProof/>
                <w:webHidden/>
              </w:rPr>
            </w:rPrChange>
          </w:rPr>
          <w:fldChar w:fldCharType="begin"/>
        </w:r>
        <w:r w:rsidRPr="008E0CED">
          <w:rPr>
            <w:rFonts w:ascii="Times New Roman" w:hAnsi="Times New Roman" w:cs="Times New Roman"/>
            <w:noProof/>
            <w:webHidden/>
            <w:sz w:val="24"/>
            <w:szCs w:val="24"/>
            <w:rPrChange w:id="1429" w:author="Okot" w:date="2020-03-24T11:32:00Z">
              <w:rPr>
                <w:noProof/>
                <w:webHidden/>
              </w:rPr>
            </w:rPrChange>
          </w:rPr>
          <w:instrText xml:space="preserve"> PAGEREF _Toc35941955 \h </w:instrText>
        </w:r>
      </w:ins>
      <w:r w:rsidRPr="008E0CED">
        <w:rPr>
          <w:rFonts w:ascii="Times New Roman" w:hAnsi="Times New Roman" w:cs="Times New Roman"/>
          <w:noProof/>
          <w:webHidden/>
          <w:sz w:val="24"/>
          <w:szCs w:val="24"/>
          <w:rPrChange w:id="143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31" w:author="Okot" w:date="2020-03-24T11:32:00Z">
            <w:rPr>
              <w:noProof/>
              <w:webHidden/>
            </w:rPr>
          </w:rPrChange>
        </w:rPr>
        <w:fldChar w:fldCharType="separate"/>
      </w:r>
      <w:ins w:id="1432" w:author="Okot" w:date="2020-03-24T11:31:00Z">
        <w:r w:rsidRPr="008E0CED">
          <w:rPr>
            <w:rFonts w:ascii="Times New Roman" w:hAnsi="Times New Roman" w:cs="Times New Roman"/>
            <w:noProof/>
            <w:webHidden/>
            <w:sz w:val="24"/>
            <w:szCs w:val="24"/>
            <w:rPrChange w:id="1433" w:author="Okot" w:date="2020-03-24T11:32:00Z">
              <w:rPr>
                <w:noProof/>
                <w:webHidden/>
              </w:rPr>
            </w:rPrChange>
          </w:rPr>
          <w:t>194</w:t>
        </w:r>
        <w:r w:rsidRPr="008E0CED">
          <w:rPr>
            <w:rFonts w:ascii="Times New Roman" w:hAnsi="Times New Roman" w:cs="Times New Roman"/>
            <w:noProof/>
            <w:webHidden/>
            <w:sz w:val="24"/>
            <w:szCs w:val="24"/>
            <w:rPrChange w:id="143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35" w:author="Okot" w:date="2020-03-24T11:32:00Z">
              <w:rPr>
                <w:rStyle w:val="Hipercze"/>
                <w:rFonts w:eastAsiaTheme="minorEastAsia"/>
                <w:noProof/>
              </w:rPr>
            </w:rPrChange>
          </w:rPr>
          <w:fldChar w:fldCharType="end"/>
        </w:r>
      </w:ins>
    </w:p>
    <w:p w14:paraId="34EF8B71" w14:textId="77777777" w:rsidR="008E0CED" w:rsidRPr="008E0CED" w:rsidRDefault="008E0CED">
      <w:pPr>
        <w:pStyle w:val="Spistreci2"/>
        <w:tabs>
          <w:tab w:val="right" w:pos="9061"/>
        </w:tabs>
        <w:rPr>
          <w:ins w:id="1436" w:author="Okot" w:date="2020-03-24T11:31:00Z"/>
          <w:rFonts w:ascii="Times New Roman" w:eastAsiaTheme="minorEastAsia" w:hAnsi="Times New Roman" w:cs="Times New Roman"/>
          <w:b w:val="0"/>
          <w:bCs w:val="0"/>
          <w:noProof/>
          <w:sz w:val="24"/>
          <w:szCs w:val="24"/>
          <w:lang w:eastAsia="pl-PL"/>
          <w:rPrChange w:id="1437" w:author="Okot" w:date="2020-03-24T11:32:00Z">
            <w:rPr>
              <w:ins w:id="1438" w:author="Okot" w:date="2020-03-24T11:31:00Z"/>
              <w:rFonts w:eastAsiaTheme="minorEastAsia" w:cstheme="minorBidi"/>
              <w:b w:val="0"/>
              <w:bCs w:val="0"/>
              <w:noProof/>
              <w:sz w:val="22"/>
              <w:szCs w:val="22"/>
              <w:lang w:eastAsia="pl-PL"/>
            </w:rPr>
          </w:rPrChange>
        </w:rPr>
      </w:pPr>
      <w:ins w:id="1439" w:author="Okot" w:date="2020-03-24T11:31:00Z">
        <w:r w:rsidRPr="008E0CED">
          <w:rPr>
            <w:rStyle w:val="Hipercze"/>
            <w:rFonts w:ascii="Times New Roman" w:eastAsiaTheme="minorEastAsia" w:hAnsi="Times New Roman" w:cs="Times New Roman"/>
            <w:noProof/>
            <w:sz w:val="24"/>
            <w:szCs w:val="24"/>
            <w:rPrChange w:id="144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4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42" w:author="Okot" w:date="2020-03-24T11:32:00Z">
              <w:rPr>
                <w:noProof/>
              </w:rPr>
            </w:rPrChange>
          </w:rPr>
          <w:instrText>HYPERLINK \l "_Toc35941956"</w:instrText>
        </w:r>
        <w:r w:rsidRPr="008E0CED">
          <w:rPr>
            <w:rStyle w:val="Hipercze"/>
            <w:rFonts w:ascii="Times New Roman" w:eastAsiaTheme="minorEastAsia" w:hAnsi="Times New Roman" w:cs="Times New Roman"/>
            <w:noProof/>
            <w:sz w:val="24"/>
            <w:szCs w:val="24"/>
            <w:rPrChange w:id="144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4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45" w:author="Okot" w:date="2020-03-24T11:32:00Z">
              <w:rPr>
                <w:rStyle w:val="Hipercze"/>
                <w:rFonts w:eastAsiaTheme="minorEastAsia"/>
                <w:noProof/>
              </w:rPr>
            </w:rPrChange>
          </w:rPr>
          <w:t>5.3.2. Projekt interfejsów graficznych</w:t>
        </w:r>
        <w:r w:rsidRPr="008E0CED">
          <w:rPr>
            <w:rFonts w:ascii="Times New Roman" w:hAnsi="Times New Roman" w:cs="Times New Roman"/>
            <w:noProof/>
            <w:webHidden/>
            <w:sz w:val="24"/>
            <w:szCs w:val="24"/>
            <w:rPrChange w:id="1446" w:author="Okot" w:date="2020-03-24T11:32:00Z">
              <w:rPr>
                <w:noProof/>
                <w:webHidden/>
              </w:rPr>
            </w:rPrChange>
          </w:rPr>
          <w:tab/>
        </w:r>
        <w:r w:rsidRPr="008E0CED">
          <w:rPr>
            <w:rFonts w:ascii="Times New Roman" w:hAnsi="Times New Roman" w:cs="Times New Roman"/>
            <w:noProof/>
            <w:webHidden/>
            <w:sz w:val="24"/>
            <w:szCs w:val="24"/>
            <w:rPrChange w:id="1447" w:author="Okot" w:date="2020-03-24T11:32:00Z">
              <w:rPr>
                <w:noProof/>
                <w:webHidden/>
              </w:rPr>
            </w:rPrChange>
          </w:rPr>
          <w:fldChar w:fldCharType="begin"/>
        </w:r>
        <w:r w:rsidRPr="008E0CED">
          <w:rPr>
            <w:rFonts w:ascii="Times New Roman" w:hAnsi="Times New Roman" w:cs="Times New Roman"/>
            <w:noProof/>
            <w:webHidden/>
            <w:sz w:val="24"/>
            <w:szCs w:val="24"/>
            <w:rPrChange w:id="1448" w:author="Okot" w:date="2020-03-24T11:32:00Z">
              <w:rPr>
                <w:noProof/>
                <w:webHidden/>
              </w:rPr>
            </w:rPrChange>
          </w:rPr>
          <w:instrText xml:space="preserve"> PAGEREF _Toc35941956 \h </w:instrText>
        </w:r>
      </w:ins>
      <w:r w:rsidRPr="008E0CED">
        <w:rPr>
          <w:rFonts w:ascii="Times New Roman" w:hAnsi="Times New Roman" w:cs="Times New Roman"/>
          <w:noProof/>
          <w:webHidden/>
          <w:sz w:val="24"/>
          <w:szCs w:val="24"/>
          <w:rPrChange w:id="144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50" w:author="Okot" w:date="2020-03-24T11:32:00Z">
            <w:rPr>
              <w:noProof/>
              <w:webHidden/>
            </w:rPr>
          </w:rPrChange>
        </w:rPr>
        <w:fldChar w:fldCharType="separate"/>
      </w:r>
      <w:ins w:id="1451" w:author="Okot" w:date="2020-03-24T11:31:00Z">
        <w:r w:rsidRPr="008E0CED">
          <w:rPr>
            <w:rFonts w:ascii="Times New Roman" w:hAnsi="Times New Roman" w:cs="Times New Roman"/>
            <w:noProof/>
            <w:webHidden/>
            <w:sz w:val="24"/>
            <w:szCs w:val="24"/>
            <w:rPrChange w:id="1452" w:author="Okot" w:date="2020-03-24T11:32:00Z">
              <w:rPr>
                <w:noProof/>
                <w:webHidden/>
              </w:rPr>
            </w:rPrChange>
          </w:rPr>
          <w:t>196</w:t>
        </w:r>
        <w:r w:rsidRPr="008E0CED">
          <w:rPr>
            <w:rFonts w:ascii="Times New Roman" w:hAnsi="Times New Roman" w:cs="Times New Roman"/>
            <w:noProof/>
            <w:webHidden/>
            <w:sz w:val="24"/>
            <w:szCs w:val="24"/>
            <w:rPrChange w:id="145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54" w:author="Okot" w:date="2020-03-24T11:32:00Z">
              <w:rPr>
                <w:rStyle w:val="Hipercze"/>
                <w:rFonts w:eastAsiaTheme="minorEastAsia"/>
                <w:noProof/>
              </w:rPr>
            </w:rPrChange>
          </w:rPr>
          <w:fldChar w:fldCharType="end"/>
        </w:r>
      </w:ins>
    </w:p>
    <w:p w14:paraId="64C54737" w14:textId="77777777" w:rsidR="008E0CED" w:rsidRPr="008E0CED" w:rsidRDefault="008E0CED">
      <w:pPr>
        <w:pStyle w:val="Spistreci2"/>
        <w:tabs>
          <w:tab w:val="right" w:pos="9061"/>
        </w:tabs>
        <w:rPr>
          <w:ins w:id="1455" w:author="Okot" w:date="2020-03-24T11:31:00Z"/>
          <w:rFonts w:ascii="Times New Roman" w:eastAsiaTheme="minorEastAsia" w:hAnsi="Times New Roman" w:cs="Times New Roman"/>
          <w:b w:val="0"/>
          <w:bCs w:val="0"/>
          <w:noProof/>
          <w:sz w:val="24"/>
          <w:szCs w:val="24"/>
          <w:lang w:eastAsia="pl-PL"/>
          <w:rPrChange w:id="1456" w:author="Okot" w:date="2020-03-24T11:32:00Z">
            <w:rPr>
              <w:ins w:id="1457" w:author="Okot" w:date="2020-03-24T11:31:00Z"/>
              <w:rFonts w:eastAsiaTheme="minorEastAsia" w:cstheme="minorBidi"/>
              <w:b w:val="0"/>
              <w:bCs w:val="0"/>
              <w:noProof/>
              <w:sz w:val="22"/>
              <w:szCs w:val="22"/>
              <w:lang w:eastAsia="pl-PL"/>
            </w:rPr>
          </w:rPrChange>
        </w:rPr>
      </w:pPr>
      <w:ins w:id="1458" w:author="Okot" w:date="2020-03-24T11:31:00Z">
        <w:r w:rsidRPr="008E0CED">
          <w:rPr>
            <w:rStyle w:val="Hipercze"/>
            <w:rFonts w:ascii="Times New Roman" w:eastAsiaTheme="minorEastAsia" w:hAnsi="Times New Roman" w:cs="Times New Roman"/>
            <w:noProof/>
            <w:sz w:val="24"/>
            <w:szCs w:val="24"/>
            <w:rPrChange w:id="145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6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61" w:author="Okot" w:date="2020-03-24T11:32:00Z">
              <w:rPr>
                <w:noProof/>
              </w:rPr>
            </w:rPrChange>
          </w:rPr>
          <w:instrText>HYPERLINK \l "_Toc35941957"</w:instrText>
        </w:r>
        <w:r w:rsidRPr="008E0CED">
          <w:rPr>
            <w:rStyle w:val="Hipercze"/>
            <w:rFonts w:ascii="Times New Roman" w:eastAsiaTheme="minorEastAsia" w:hAnsi="Times New Roman" w:cs="Times New Roman"/>
            <w:noProof/>
            <w:sz w:val="24"/>
            <w:szCs w:val="24"/>
            <w:rPrChange w:id="146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6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64" w:author="Okot" w:date="2020-03-24T11:32:00Z">
              <w:rPr>
                <w:rStyle w:val="Hipercze"/>
                <w:rFonts w:eastAsiaTheme="minorEastAsia"/>
                <w:noProof/>
              </w:rPr>
            </w:rPrChange>
          </w:rPr>
          <w:t>5.3.2.2. Logo</w:t>
        </w:r>
        <w:r w:rsidRPr="008E0CED">
          <w:rPr>
            <w:rFonts w:ascii="Times New Roman" w:hAnsi="Times New Roman" w:cs="Times New Roman"/>
            <w:noProof/>
            <w:webHidden/>
            <w:sz w:val="24"/>
            <w:szCs w:val="24"/>
            <w:rPrChange w:id="1465" w:author="Okot" w:date="2020-03-24T11:32:00Z">
              <w:rPr>
                <w:noProof/>
                <w:webHidden/>
              </w:rPr>
            </w:rPrChange>
          </w:rPr>
          <w:tab/>
        </w:r>
        <w:r w:rsidRPr="008E0CED">
          <w:rPr>
            <w:rFonts w:ascii="Times New Roman" w:hAnsi="Times New Roman" w:cs="Times New Roman"/>
            <w:noProof/>
            <w:webHidden/>
            <w:sz w:val="24"/>
            <w:szCs w:val="24"/>
            <w:rPrChange w:id="1466" w:author="Okot" w:date="2020-03-24T11:32:00Z">
              <w:rPr>
                <w:noProof/>
                <w:webHidden/>
              </w:rPr>
            </w:rPrChange>
          </w:rPr>
          <w:fldChar w:fldCharType="begin"/>
        </w:r>
        <w:r w:rsidRPr="008E0CED">
          <w:rPr>
            <w:rFonts w:ascii="Times New Roman" w:hAnsi="Times New Roman" w:cs="Times New Roman"/>
            <w:noProof/>
            <w:webHidden/>
            <w:sz w:val="24"/>
            <w:szCs w:val="24"/>
            <w:rPrChange w:id="1467" w:author="Okot" w:date="2020-03-24T11:32:00Z">
              <w:rPr>
                <w:noProof/>
                <w:webHidden/>
              </w:rPr>
            </w:rPrChange>
          </w:rPr>
          <w:instrText xml:space="preserve"> PAGEREF _Toc35941957 \h </w:instrText>
        </w:r>
      </w:ins>
      <w:r w:rsidRPr="008E0CED">
        <w:rPr>
          <w:rFonts w:ascii="Times New Roman" w:hAnsi="Times New Roman" w:cs="Times New Roman"/>
          <w:noProof/>
          <w:webHidden/>
          <w:sz w:val="24"/>
          <w:szCs w:val="24"/>
          <w:rPrChange w:id="146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69" w:author="Okot" w:date="2020-03-24T11:32:00Z">
            <w:rPr>
              <w:noProof/>
              <w:webHidden/>
            </w:rPr>
          </w:rPrChange>
        </w:rPr>
        <w:fldChar w:fldCharType="separate"/>
      </w:r>
      <w:ins w:id="1470" w:author="Okot" w:date="2020-03-24T11:31:00Z">
        <w:r w:rsidRPr="008E0CED">
          <w:rPr>
            <w:rFonts w:ascii="Times New Roman" w:hAnsi="Times New Roman" w:cs="Times New Roman"/>
            <w:noProof/>
            <w:webHidden/>
            <w:sz w:val="24"/>
            <w:szCs w:val="24"/>
            <w:rPrChange w:id="1471" w:author="Okot" w:date="2020-03-24T11:32:00Z">
              <w:rPr>
                <w:noProof/>
                <w:webHidden/>
              </w:rPr>
            </w:rPrChange>
          </w:rPr>
          <w:t>198</w:t>
        </w:r>
        <w:r w:rsidRPr="008E0CED">
          <w:rPr>
            <w:rFonts w:ascii="Times New Roman" w:hAnsi="Times New Roman" w:cs="Times New Roman"/>
            <w:noProof/>
            <w:webHidden/>
            <w:sz w:val="24"/>
            <w:szCs w:val="24"/>
            <w:rPrChange w:id="147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73" w:author="Okot" w:date="2020-03-24T11:32:00Z">
              <w:rPr>
                <w:rStyle w:val="Hipercze"/>
                <w:rFonts w:eastAsiaTheme="minorEastAsia"/>
                <w:noProof/>
              </w:rPr>
            </w:rPrChange>
          </w:rPr>
          <w:fldChar w:fldCharType="end"/>
        </w:r>
      </w:ins>
    </w:p>
    <w:p w14:paraId="7F49E8A9" w14:textId="77777777" w:rsidR="008E0CED" w:rsidRPr="008E0CED" w:rsidRDefault="008E0CED">
      <w:pPr>
        <w:pStyle w:val="Spistreci2"/>
        <w:tabs>
          <w:tab w:val="right" w:pos="9061"/>
        </w:tabs>
        <w:rPr>
          <w:ins w:id="1474" w:author="Okot" w:date="2020-03-24T11:31:00Z"/>
          <w:rFonts w:ascii="Times New Roman" w:eastAsiaTheme="minorEastAsia" w:hAnsi="Times New Roman" w:cs="Times New Roman"/>
          <w:b w:val="0"/>
          <w:bCs w:val="0"/>
          <w:noProof/>
          <w:sz w:val="24"/>
          <w:szCs w:val="24"/>
          <w:lang w:eastAsia="pl-PL"/>
          <w:rPrChange w:id="1475" w:author="Okot" w:date="2020-03-24T11:32:00Z">
            <w:rPr>
              <w:ins w:id="1476" w:author="Okot" w:date="2020-03-24T11:31:00Z"/>
              <w:rFonts w:eastAsiaTheme="minorEastAsia" w:cstheme="minorBidi"/>
              <w:b w:val="0"/>
              <w:bCs w:val="0"/>
              <w:noProof/>
              <w:sz w:val="22"/>
              <w:szCs w:val="22"/>
              <w:lang w:eastAsia="pl-PL"/>
            </w:rPr>
          </w:rPrChange>
        </w:rPr>
      </w:pPr>
      <w:ins w:id="1477" w:author="Okot" w:date="2020-03-24T11:31:00Z">
        <w:r w:rsidRPr="008E0CED">
          <w:rPr>
            <w:rStyle w:val="Hipercze"/>
            <w:rFonts w:ascii="Times New Roman" w:eastAsiaTheme="minorEastAsia" w:hAnsi="Times New Roman" w:cs="Times New Roman"/>
            <w:noProof/>
            <w:sz w:val="24"/>
            <w:szCs w:val="24"/>
            <w:rPrChange w:id="147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7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80" w:author="Okot" w:date="2020-03-24T11:32:00Z">
              <w:rPr>
                <w:noProof/>
              </w:rPr>
            </w:rPrChange>
          </w:rPr>
          <w:instrText>HYPERLINK \l "_Toc35941958"</w:instrText>
        </w:r>
        <w:r w:rsidRPr="008E0CED">
          <w:rPr>
            <w:rStyle w:val="Hipercze"/>
            <w:rFonts w:ascii="Times New Roman" w:eastAsiaTheme="minorEastAsia" w:hAnsi="Times New Roman" w:cs="Times New Roman"/>
            <w:noProof/>
            <w:sz w:val="24"/>
            <w:szCs w:val="24"/>
            <w:rPrChange w:id="148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8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83" w:author="Okot" w:date="2020-03-24T11:32:00Z">
              <w:rPr>
                <w:rStyle w:val="Hipercze"/>
                <w:rFonts w:eastAsiaTheme="minorEastAsia"/>
                <w:noProof/>
              </w:rPr>
            </w:rPrChange>
          </w:rPr>
          <w:t>5.3.2.3. Ekran główny aplikacji</w:t>
        </w:r>
        <w:r w:rsidRPr="008E0CED">
          <w:rPr>
            <w:rFonts w:ascii="Times New Roman" w:hAnsi="Times New Roman" w:cs="Times New Roman"/>
            <w:noProof/>
            <w:webHidden/>
            <w:sz w:val="24"/>
            <w:szCs w:val="24"/>
            <w:rPrChange w:id="1484" w:author="Okot" w:date="2020-03-24T11:32:00Z">
              <w:rPr>
                <w:noProof/>
                <w:webHidden/>
              </w:rPr>
            </w:rPrChange>
          </w:rPr>
          <w:tab/>
        </w:r>
        <w:r w:rsidRPr="008E0CED">
          <w:rPr>
            <w:rFonts w:ascii="Times New Roman" w:hAnsi="Times New Roman" w:cs="Times New Roman"/>
            <w:noProof/>
            <w:webHidden/>
            <w:sz w:val="24"/>
            <w:szCs w:val="24"/>
            <w:rPrChange w:id="1485" w:author="Okot" w:date="2020-03-24T11:32:00Z">
              <w:rPr>
                <w:noProof/>
                <w:webHidden/>
              </w:rPr>
            </w:rPrChange>
          </w:rPr>
          <w:fldChar w:fldCharType="begin"/>
        </w:r>
        <w:r w:rsidRPr="008E0CED">
          <w:rPr>
            <w:rFonts w:ascii="Times New Roman" w:hAnsi="Times New Roman" w:cs="Times New Roman"/>
            <w:noProof/>
            <w:webHidden/>
            <w:sz w:val="24"/>
            <w:szCs w:val="24"/>
            <w:rPrChange w:id="1486" w:author="Okot" w:date="2020-03-24T11:32:00Z">
              <w:rPr>
                <w:noProof/>
                <w:webHidden/>
              </w:rPr>
            </w:rPrChange>
          </w:rPr>
          <w:instrText xml:space="preserve"> PAGEREF _Toc35941958 \h </w:instrText>
        </w:r>
      </w:ins>
      <w:r w:rsidRPr="008E0CED">
        <w:rPr>
          <w:rFonts w:ascii="Times New Roman" w:hAnsi="Times New Roman" w:cs="Times New Roman"/>
          <w:noProof/>
          <w:webHidden/>
          <w:sz w:val="24"/>
          <w:szCs w:val="24"/>
          <w:rPrChange w:id="148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88" w:author="Okot" w:date="2020-03-24T11:32:00Z">
            <w:rPr>
              <w:noProof/>
              <w:webHidden/>
            </w:rPr>
          </w:rPrChange>
        </w:rPr>
        <w:fldChar w:fldCharType="separate"/>
      </w:r>
      <w:ins w:id="1489" w:author="Okot" w:date="2020-03-24T11:31:00Z">
        <w:r w:rsidRPr="008E0CED">
          <w:rPr>
            <w:rFonts w:ascii="Times New Roman" w:hAnsi="Times New Roman" w:cs="Times New Roman"/>
            <w:noProof/>
            <w:webHidden/>
            <w:sz w:val="24"/>
            <w:szCs w:val="24"/>
            <w:rPrChange w:id="1490" w:author="Okot" w:date="2020-03-24T11:32:00Z">
              <w:rPr>
                <w:noProof/>
                <w:webHidden/>
              </w:rPr>
            </w:rPrChange>
          </w:rPr>
          <w:t>198</w:t>
        </w:r>
        <w:r w:rsidRPr="008E0CED">
          <w:rPr>
            <w:rFonts w:ascii="Times New Roman" w:hAnsi="Times New Roman" w:cs="Times New Roman"/>
            <w:noProof/>
            <w:webHidden/>
            <w:sz w:val="24"/>
            <w:szCs w:val="24"/>
            <w:rPrChange w:id="149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92" w:author="Okot" w:date="2020-03-24T11:32:00Z">
              <w:rPr>
                <w:rStyle w:val="Hipercze"/>
                <w:rFonts w:eastAsiaTheme="minorEastAsia"/>
                <w:noProof/>
              </w:rPr>
            </w:rPrChange>
          </w:rPr>
          <w:fldChar w:fldCharType="end"/>
        </w:r>
      </w:ins>
    </w:p>
    <w:p w14:paraId="516F99DF" w14:textId="77777777" w:rsidR="008E0CED" w:rsidRPr="008E0CED" w:rsidRDefault="008E0CED">
      <w:pPr>
        <w:pStyle w:val="Spistreci2"/>
        <w:tabs>
          <w:tab w:val="right" w:pos="9061"/>
        </w:tabs>
        <w:rPr>
          <w:ins w:id="1493" w:author="Okot" w:date="2020-03-24T11:31:00Z"/>
          <w:rFonts w:ascii="Times New Roman" w:eastAsiaTheme="minorEastAsia" w:hAnsi="Times New Roman" w:cs="Times New Roman"/>
          <w:b w:val="0"/>
          <w:bCs w:val="0"/>
          <w:noProof/>
          <w:sz w:val="24"/>
          <w:szCs w:val="24"/>
          <w:lang w:eastAsia="pl-PL"/>
          <w:rPrChange w:id="1494" w:author="Okot" w:date="2020-03-24T11:32:00Z">
            <w:rPr>
              <w:ins w:id="1495" w:author="Okot" w:date="2020-03-24T11:31:00Z"/>
              <w:rFonts w:eastAsiaTheme="minorEastAsia" w:cstheme="minorBidi"/>
              <w:b w:val="0"/>
              <w:bCs w:val="0"/>
              <w:noProof/>
              <w:sz w:val="22"/>
              <w:szCs w:val="22"/>
              <w:lang w:eastAsia="pl-PL"/>
            </w:rPr>
          </w:rPrChange>
        </w:rPr>
      </w:pPr>
      <w:ins w:id="1496" w:author="Okot" w:date="2020-03-24T11:31:00Z">
        <w:r w:rsidRPr="008E0CED">
          <w:rPr>
            <w:rStyle w:val="Hipercze"/>
            <w:rFonts w:ascii="Times New Roman" w:eastAsiaTheme="minorEastAsia" w:hAnsi="Times New Roman" w:cs="Times New Roman"/>
            <w:noProof/>
            <w:sz w:val="24"/>
            <w:szCs w:val="24"/>
            <w:rPrChange w:id="149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9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99" w:author="Okot" w:date="2020-03-24T11:32:00Z">
              <w:rPr>
                <w:noProof/>
              </w:rPr>
            </w:rPrChange>
          </w:rPr>
          <w:instrText>HYPERLINK \l "_Toc35941959"</w:instrText>
        </w:r>
        <w:r w:rsidRPr="008E0CED">
          <w:rPr>
            <w:rStyle w:val="Hipercze"/>
            <w:rFonts w:ascii="Times New Roman" w:eastAsiaTheme="minorEastAsia" w:hAnsi="Times New Roman" w:cs="Times New Roman"/>
            <w:noProof/>
            <w:sz w:val="24"/>
            <w:szCs w:val="24"/>
            <w:rPrChange w:id="150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0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02" w:author="Okot" w:date="2020-03-24T11:32:00Z">
              <w:rPr>
                <w:rStyle w:val="Hipercze"/>
                <w:rFonts w:eastAsiaTheme="minorEastAsia"/>
                <w:noProof/>
              </w:rPr>
            </w:rPrChange>
          </w:rPr>
          <w:t>5.3.2.4. Okno rejestracji nowego użytkownika</w:t>
        </w:r>
        <w:r w:rsidRPr="008E0CED">
          <w:rPr>
            <w:rFonts w:ascii="Times New Roman" w:hAnsi="Times New Roman" w:cs="Times New Roman"/>
            <w:noProof/>
            <w:webHidden/>
            <w:sz w:val="24"/>
            <w:szCs w:val="24"/>
            <w:rPrChange w:id="1503" w:author="Okot" w:date="2020-03-24T11:32:00Z">
              <w:rPr>
                <w:noProof/>
                <w:webHidden/>
              </w:rPr>
            </w:rPrChange>
          </w:rPr>
          <w:tab/>
        </w:r>
        <w:r w:rsidRPr="008E0CED">
          <w:rPr>
            <w:rFonts w:ascii="Times New Roman" w:hAnsi="Times New Roman" w:cs="Times New Roman"/>
            <w:noProof/>
            <w:webHidden/>
            <w:sz w:val="24"/>
            <w:szCs w:val="24"/>
            <w:rPrChange w:id="1504" w:author="Okot" w:date="2020-03-24T11:32:00Z">
              <w:rPr>
                <w:noProof/>
                <w:webHidden/>
              </w:rPr>
            </w:rPrChange>
          </w:rPr>
          <w:fldChar w:fldCharType="begin"/>
        </w:r>
        <w:r w:rsidRPr="008E0CED">
          <w:rPr>
            <w:rFonts w:ascii="Times New Roman" w:hAnsi="Times New Roman" w:cs="Times New Roman"/>
            <w:noProof/>
            <w:webHidden/>
            <w:sz w:val="24"/>
            <w:szCs w:val="24"/>
            <w:rPrChange w:id="1505" w:author="Okot" w:date="2020-03-24T11:32:00Z">
              <w:rPr>
                <w:noProof/>
                <w:webHidden/>
              </w:rPr>
            </w:rPrChange>
          </w:rPr>
          <w:instrText xml:space="preserve"> PAGEREF _Toc35941959 \h </w:instrText>
        </w:r>
      </w:ins>
      <w:r w:rsidRPr="008E0CED">
        <w:rPr>
          <w:rFonts w:ascii="Times New Roman" w:hAnsi="Times New Roman" w:cs="Times New Roman"/>
          <w:noProof/>
          <w:webHidden/>
          <w:sz w:val="24"/>
          <w:szCs w:val="24"/>
          <w:rPrChange w:id="150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07" w:author="Okot" w:date="2020-03-24T11:32:00Z">
            <w:rPr>
              <w:noProof/>
              <w:webHidden/>
            </w:rPr>
          </w:rPrChange>
        </w:rPr>
        <w:fldChar w:fldCharType="separate"/>
      </w:r>
      <w:ins w:id="1508" w:author="Okot" w:date="2020-03-24T11:31:00Z">
        <w:r w:rsidRPr="008E0CED">
          <w:rPr>
            <w:rFonts w:ascii="Times New Roman" w:hAnsi="Times New Roman" w:cs="Times New Roman"/>
            <w:noProof/>
            <w:webHidden/>
            <w:sz w:val="24"/>
            <w:szCs w:val="24"/>
            <w:rPrChange w:id="1509" w:author="Okot" w:date="2020-03-24T11:32:00Z">
              <w:rPr>
                <w:noProof/>
                <w:webHidden/>
              </w:rPr>
            </w:rPrChange>
          </w:rPr>
          <w:t>199</w:t>
        </w:r>
        <w:r w:rsidRPr="008E0CED">
          <w:rPr>
            <w:rFonts w:ascii="Times New Roman" w:hAnsi="Times New Roman" w:cs="Times New Roman"/>
            <w:noProof/>
            <w:webHidden/>
            <w:sz w:val="24"/>
            <w:szCs w:val="24"/>
            <w:rPrChange w:id="151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11" w:author="Okot" w:date="2020-03-24T11:32:00Z">
              <w:rPr>
                <w:rStyle w:val="Hipercze"/>
                <w:rFonts w:eastAsiaTheme="minorEastAsia"/>
                <w:noProof/>
              </w:rPr>
            </w:rPrChange>
          </w:rPr>
          <w:fldChar w:fldCharType="end"/>
        </w:r>
      </w:ins>
    </w:p>
    <w:p w14:paraId="416EF13B" w14:textId="77777777" w:rsidR="008E0CED" w:rsidRPr="008E0CED" w:rsidRDefault="008E0CED">
      <w:pPr>
        <w:pStyle w:val="Spistreci2"/>
        <w:tabs>
          <w:tab w:val="right" w:pos="9061"/>
        </w:tabs>
        <w:rPr>
          <w:ins w:id="1512" w:author="Okot" w:date="2020-03-24T11:31:00Z"/>
          <w:rFonts w:ascii="Times New Roman" w:eastAsiaTheme="minorEastAsia" w:hAnsi="Times New Roman" w:cs="Times New Roman"/>
          <w:b w:val="0"/>
          <w:bCs w:val="0"/>
          <w:noProof/>
          <w:sz w:val="24"/>
          <w:szCs w:val="24"/>
          <w:lang w:eastAsia="pl-PL"/>
          <w:rPrChange w:id="1513" w:author="Okot" w:date="2020-03-24T11:32:00Z">
            <w:rPr>
              <w:ins w:id="1514" w:author="Okot" w:date="2020-03-24T11:31:00Z"/>
              <w:rFonts w:eastAsiaTheme="minorEastAsia" w:cstheme="minorBidi"/>
              <w:b w:val="0"/>
              <w:bCs w:val="0"/>
              <w:noProof/>
              <w:sz w:val="22"/>
              <w:szCs w:val="22"/>
              <w:lang w:eastAsia="pl-PL"/>
            </w:rPr>
          </w:rPrChange>
        </w:rPr>
      </w:pPr>
      <w:ins w:id="1515" w:author="Okot" w:date="2020-03-24T11:31:00Z">
        <w:r w:rsidRPr="008E0CED">
          <w:rPr>
            <w:rStyle w:val="Hipercze"/>
            <w:rFonts w:ascii="Times New Roman" w:eastAsiaTheme="minorEastAsia" w:hAnsi="Times New Roman" w:cs="Times New Roman"/>
            <w:noProof/>
            <w:sz w:val="24"/>
            <w:szCs w:val="24"/>
            <w:rPrChange w:id="151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1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18" w:author="Okot" w:date="2020-03-24T11:32:00Z">
              <w:rPr>
                <w:noProof/>
              </w:rPr>
            </w:rPrChange>
          </w:rPr>
          <w:instrText>HYPERLINK \l "_Toc35941960"</w:instrText>
        </w:r>
        <w:r w:rsidRPr="008E0CED">
          <w:rPr>
            <w:rStyle w:val="Hipercze"/>
            <w:rFonts w:ascii="Times New Roman" w:eastAsiaTheme="minorEastAsia" w:hAnsi="Times New Roman" w:cs="Times New Roman"/>
            <w:noProof/>
            <w:sz w:val="24"/>
            <w:szCs w:val="24"/>
            <w:rPrChange w:id="151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2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21" w:author="Okot" w:date="2020-03-24T11:32:00Z">
              <w:rPr>
                <w:rStyle w:val="Hipercze"/>
                <w:rFonts w:eastAsiaTheme="minorEastAsia"/>
                <w:noProof/>
              </w:rPr>
            </w:rPrChange>
          </w:rPr>
          <w:t>5.3.2.5. Okno logowania</w:t>
        </w:r>
        <w:r w:rsidRPr="008E0CED">
          <w:rPr>
            <w:rFonts w:ascii="Times New Roman" w:hAnsi="Times New Roman" w:cs="Times New Roman"/>
            <w:noProof/>
            <w:webHidden/>
            <w:sz w:val="24"/>
            <w:szCs w:val="24"/>
            <w:rPrChange w:id="1522" w:author="Okot" w:date="2020-03-24T11:32:00Z">
              <w:rPr>
                <w:noProof/>
                <w:webHidden/>
              </w:rPr>
            </w:rPrChange>
          </w:rPr>
          <w:tab/>
        </w:r>
        <w:r w:rsidRPr="008E0CED">
          <w:rPr>
            <w:rFonts w:ascii="Times New Roman" w:hAnsi="Times New Roman" w:cs="Times New Roman"/>
            <w:noProof/>
            <w:webHidden/>
            <w:sz w:val="24"/>
            <w:szCs w:val="24"/>
            <w:rPrChange w:id="1523" w:author="Okot" w:date="2020-03-24T11:32:00Z">
              <w:rPr>
                <w:noProof/>
                <w:webHidden/>
              </w:rPr>
            </w:rPrChange>
          </w:rPr>
          <w:fldChar w:fldCharType="begin"/>
        </w:r>
        <w:r w:rsidRPr="008E0CED">
          <w:rPr>
            <w:rFonts w:ascii="Times New Roman" w:hAnsi="Times New Roman" w:cs="Times New Roman"/>
            <w:noProof/>
            <w:webHidden/>
            <w:sz w:val="24"/>
            <w:szCs w:val="24"/>
            <w:rPrChange w:id="1524" w:author="Okot" w:date="2020-03-24T11:32:00Z">
              <w:rPr>
                <w:noProof/>
                <w:webHidden/>
              </w:rPr>
            </w:rPrChange>
          </w:rPr>
          <w:instrText xml:space="preserve"> PAGEREF _Toc35941960 \h </w:instrText>
        </w:r>
      </w:ins>
      <w:r w:rsidRPr="008E0CED">
        <w:rPr>
          <w:rFonts w:ascii="Times New Roman" w:hAnsi="Times New Roman" w:cs="Times New Roman"/>
          <w:noProof/>
          <w:webHidden/>
          <w:sz w:val="24"/>
          <w:szCs w:val="24"/>
          <w:rPrChange w:id="152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26" w:author="Okot" w:date="2020-03-24T11:32:00Z">
            <w:rPr>
              <w:noProof/>
              <w:webHidden/>
            </w:rPr>
          </w:rPrChange>
        </w:rPr>
        <w:fldChar w:fldCharType="separate"/>
      </w:r>
      <w:ins w:id="1527" w:author="Okot" w:date="2020-03-24T11:31:00Z">
        <w:r w:rsidRPr="008E0CED">
          <w:rPr>
            <w:rFonts w:ascii="Times New Roman" w:hAnsi="Times New Roman" w:cs="Times New Roman"/>
            <w:noProof/>
            <w:webHidden/>
            <w:sz w:val="24"/>
            <w:szCs w:val="24"/>
            <w:rPrChange w:id="1528" w:author="Okot" w:date="2020-03-24T11:32:00Z">
              <w:rPr>
                <w:noProof/>
                <w:webHidden/>
              </w:rPr>
            </w:rPrChange>
          </w:rPr>
          <w:t>200</w:t>
        </w:r>
        <w:r w:rsidRPr="008E0CED">
          <w:rPr>
            <w:rFonts w:ascii="Times New Roman" w:hAnsi="Times New Roman" w:cs="Times New Roman"/>
            <w:noProof/>
            <w:webHidden/>
            <w:sz w:val="24"/>
            <w:szCs w:val="24"/>
            <w:rPrChange w:id="152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30" w:author="Okot" w:date="2020-03-24T11:32:00Z">
              <w:rPr>
                <w:rStyle w:val="Hipercze"/>
                <w:rFonts w:eastAsiaTheme="minorEastAsia"/>
                <w:noProof/>
              </w:rPr>
            </w:rPrChange>
          </w:rPr>
          <w:fldChar w:fldCharType="end"/>
        </w:r>
      </w:ins>
    </w:p>
    <w:p w14:paraId="58292984" w14:textId="77777777" w:rsidR="008E0CED" w:rsidRPr="008E0CED" w:rsidRDefault="008E0CED">
      <w:pPr>
        <w:pStyle w:val="Spistreci2"/>
        <w:tabs>
          <w:tab w:val="right" w:pos="9061"/>
        </w:tabs>
        <w:rPr>
          <w:ins w:id="1531" w:author="Okot" w:date="2020-03-24T11:31:00Z"/>
          <w:rFonts w:ascii="Times New Roman" w:eastAsiaTheme="minorEastAsia" w:hAnsi="Times New Roman" w:cs="Times New Roman"/>
          <w:b w:val="0"/>
          <w:bCs w:val="0"/>
          <w:noProof/>
          <w:sz w:val="24"/>
          <w:szCs w:val="24"/>
          <w:lang w:eastAsia="pl-PL"/>
          <w:rPrChange w:id="1532" w:author="Okot" w:date="2020-03-24T11:32:00Z">
            <w:rPr>
              <w:ins w:id="1533" w:author="Okot" w:date="2020-03-24T11:31:00Z"/>
              <w:rFonts w:eastAsiaTheme="minorEastAsia" w:cstheme="minorBidi"/>
              <w:b w:val="0"/>
              <w:bCs w:val="0"/>
              <w:noProof/>
              <w:sz w:val="22"/>
              <w:szCs w:val="22"/>
              <w:lang w:eastAsia="pl-PL"/>
            </w:rPr>
          </w:rPrChange>
        </w:rPr>
      </w:pPr>
      <w:ins w:id="1534" w:author="Okot" w:date="2020-03-24T11:31:00Z">
        <w:r w:rsidRPr="008E0CED">
          <w:rPr>
            <w:rStyle w:val="Hipercze"/>
            <w:rFonts w:ascii="Times New Roman" w:eastAsiaTheme="minorEastAsia" w:hAnsi="Times New Roman" w:cs="Times New Roman"/>
            <w:noProof/>
            <w:sz w:val="24"/>
            <w:szCs w:val="24"/>
            <w:rPrChange w:id="153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3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37" w:author="Okot" w:date="2020-03-24T11:32:00Z">
              <w:rPr>
                <w:noProof/>
              </w:rPr>
            </w:rPrChange>
          </w:rPr>
          <w:instrText>HYPERLINK \l "_Toc35941961"</w:instrText>
        </w:r>
        <w:r w:rsidRPr="008E0CED">
          <w:rPr>
            <w:rStyle w:val="Hipercze"/>
            <w:rFonts w:ascii="Times New Roman" w:eastAsiaTheme="minorEastAsia" w:hAnsi="Times New Roman" w:cs="Times New Roman"/>
            <w:noProof/>
            <w:sz w:val="24"/>
            <w:szCs w:val="24"/>
            <w:rPrChange w:id="153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3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40" w:author="Okot" w:date="2020-03-24T11:32:00Z">
              <w:rPr>
                <w:rStyle w:val="Hipercze"/>
                <w:rFonts w:eastAsiaTheme="minorEastAsia"/>
                <w:noProof/>
              </w:rPr>
            </w:rPrChange>
          </w:rPr>
          <w:t>5.3.3. Projekt logiki biznesowej</w:t>
        </w:r>
        <w:r w:rsidRPr="008E0CED">
          <w:rPr>
            <w:rFonts w:ascii="Times New Roman" w:hAnsi="Times New Roman" w:cs="Times New Roman"/>
            <w:noProof/>
            <w:webHidden/>
            <w:sz w:val="24"/>
            <w:szCs w:val="24"/>
            <w:rPrChange w:id="1541" w:author="Okot" w:date="2020-03-24T11:32:00Z">
              <w:rPr>
                <w:noProof/>
                <w:webHidden/>
              </w:rPr>
            </w:rPrChange>
          </w:rPr>
          <w:tab/>
        </w:r>
        <w:r w:rsidRPr="008E0CED">
          <w:rPr>
            <w:rFonts w:ascii="Times New Roman" w:hAnsi="Times New Roman" w:cs="Times New Roman"/>
            <w:noProof/>
            <w:webHidden/>
            <w:sz w:val="24"/>
            <w:szCs w:val="24"/>
            <w:rPrChange w:id="1542" w:author="Okot" w:date="2020-03-24T11:32:00Z">
              <w:rPr>
                <w:noProof/>
                <w:webHidden/>
              </w:rPr>
            </w:rPrChange>
          </w:rPr>
          <w:fldChar w:fldCharType="begin"/>
        </w:r>
        <w:r w:rsidRPr="008E0CED">
          <w:rPr>
            <w:rFonts w:ascii="Times New Roman" w:hAnsi="Times New Roman" w:cs="Times New Roman"/>
            <w:noProof/>
            <w:webHidden/>
            <w:sz w:val="24"/>
            <w:szCs w:val="24"/>
            <w:rPrChange w:id="1543" w:author="Okot" w:date="2020-03-24T11:32:00Z">
              <w:rPr>
                <w:noProof/>
                <w:webHidden/>
              </w:rPr>
            </w:rPrChange>
          </w:rPr>
          <w:instrText xml:space="preserve"> PAGEREF _Toc35941961 \h </w:instrText>
        </w:r>
      </w:ins>
      <w:r w:rsidRPr="008E0CED">
        <w:rPr>
          <w:rFonts w:ascii="Times New Roman" w:hAnsi="Times New Roman" w:cs="Times New Roman"/>
          <w:noProof/>
          <w:webHidden/>
          <w:sz w:val="24"/>
          <w:szCs w:val="24"/>
          <w:rPrChange w:id="15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45" w:author="Okot" w:date="2020-03-24T11:32:00Z">
            <w:rPr>
              <w:noProof/>
              <w:webHidden/>
            </w:rPr>
          </w:rPrChange>
        </w:rPr>
        <w:fldChar w:fldCharType="separate"/>
      </w:r>
      <w:ins w:id="1546" w:author="Okot" w:date="2020-03-24T11:31:00Z">
        <w:r w:rsidRPr="008E0CED">
          <w:rPr>
            <w:rFonts w:ascii="Times New Roman" w:hAnsi="Times New Roman" w:cs="Times New Roman"/>
            <w:noProof/>
            <w:webHidden/>
            <w:sz w:val="24"/>
            <w:szCs w:val="24"/>
            <w:rPrChange w:id="1547" w:author="Okot" w:date="2020-03-24T11:32:00Z">
              <w:rPr>
                <w:noProof/>
                <w:webHidden/>
              </w:rPr>
            </w:rPrChange>
          </w:rPr>
          <w:t>201</w:t>
        </w:r>
        <w:r w:rsidRPr="008E0CED">
          <w:rPr>
            <w:rFonts w:ascii="Times New Roman" w:hAnsi="Times New Roman" w:cs="Times New Roman"/>
            <w:noProof/>
            <w:webHidden/>
            <w:sz w:val="24"/>
            <w:szCs w:val="24"/>
            <w:rPrChange w:id="15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49" w:author="Okot" w:date="2020-03-24T11:32:00Z">
              <w:rPr>
                <w:rStyle w:val="Hipercze"/>
                <w:rFonts w:eastAsiaTheme="minorEastAsia"/>
                <w:noProof/>
              </w:rPr>
            </w:rPrChange>
          </w:rPr>
          <w:fldChar w:fldCharType="end"/>
        </w:r>
      </w:ins>
    </w:p>
    <w:p w14:paraId="3E2A98ED" w14:textId="77777777" w:rsidR="008E0CED" w:rsidRPr="008E0CED" w:rsidRDefault="008E0CED">
      <w:pPr>
        <w:pStyle w:val="Spistreci2"/>
        <w:tabs>
          <w:tab w:val="right" w:pos="9061"/>
        </w:tabs>
        <w:rPr>
          <w:ins w:id="1550" w:author="Okot" w:date="2020-03-24T11:31:00Z"/>
          <w:rFonts w:ascii="Times New Roman" w:eastAsiaTheme="minorEastAsia" w:hAnsi="Times New Roman" w:cs="Times New Roman"/>
          <w:b w:val="0"/>
          <w:bCs w:val="0"/>
          <w:noProof/>
          <w:sz w:val="24"/>
          <w:szCs w:val="24"/>
          <w:lang w:eastAsia="pl-PL"/>
          <w:rPrChange w:id="1551" w:author="Okot" w:date="2020-03-24T11:32:00Z">
            <w:rPr>
              <w:ins w:id="1552" w:author="Okot" w:date="2020-03-24T11:31:00Z"/>
              <w:rFonts w:eastAsiaTheme="minorEastAsia" w:cstheme="minorBidi"/>
              <w:b w:val="0"/>
              <w:bCs w:val="0"/>
              <w:noProof/>
              <w:sz w:val="22"/>
              <w:szCs w:val="22"/>
              <w:lang w:eastAsia="pl-PL"/>
            </w:rPr>
          </w:rPrChange>
        </w:rPr>
      </w:pPr>
      <w:ins w:id="1553" w:author="Okot" w:date="2020-03-24T11:31:00Z">
        <w:r w:rsidRPr="008E0CED">
          <w:rPr>
            <w:rStyle w:val="Hipercze"/>
            <w:rFonts w:ascii="Times New Roman" w:eastAsiaTheme="minorEastAsia" w:hAnsi="Times New Roman" w:cs="Times New Roman"/>
            <w:noProof/>
            <w:sz w:val="24"/>
            <w:szCs w:val="24"/>
            <w:rPrChange w:id="155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5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56" w:author="Okot" w:date="2020-03-24T11:32:00Z">
              <w:rPr>
                <w:noProof/>
              </w:rPr>
            </w:rPrChange>
          </w:rPr>
          <w:instrText>HYPERLINK \l "_Toc35941962"</w:instrText>
        </w:r>
        <w:r w:rsidRPr="008E0CED">
          <w:rPr>
            <w:rStyle w:val="Hipercze"/>
            <w:rFonts w:ascii="Times New Roman" w:eastAsiaTheme="minorEastAsia" w:hAnsi="Times New Roman" w:cs="Times New Roman"/>
            <w:noProof/>
            <w:sz w:val="24"/>
            <w:szCs w:val="24"/>
            <w:rPrChange w:id="155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5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59" w:author="Okot" w:date="2020-03-24T11:32:00Z">
              <w:rPr>
                <w:rStyle w:val="Hipercze"/>
                <w:rFonts w:eastAsiaTheme="minorEastAsia"/>
                <w:noProof/>
              </w:rPr>
            </w:rPrChange>
          </w:rPr>
          <w:t>5.3.4. Projekt testów</w:t>
        </w:r>
        <w:r w:rsidRPr="008E0CED">
          <w:rPr>
            <w:rFonts w:ascii="Times New Roman" w:hAnsi="Times New Roman" w:cs="Times New Roman"/>
            <w:noProof/>
            <w:webHidden/>
            <w:sz w:val="24"/>
            <w:szCs w:val="24"/>
            <w:rPrChange w:id="1560" w:author="Okot" w:date="2020-03-24T11:32:00Z">
              <w:rPr>
                <w:noProof/>
                <w:webHidden/>
              </w:rPr>
            </w:rPrChange>
          </w:rPr>
          <w:tab/>
        </w:r>
        <w:r w:rsidRPr="008E0CED">
          <w:rPr>
            <w:rFonts w:ascii="Times New Roman" w:hAnsi="Times New Roman" w:cs="Times New Roman"/>
            <w:noProof/>
            <w:webHidden/>
            <w:sz w:val="24"/>
            <w:szCs w:val="24"/>
            <w:rPrChange w:id="1561" w:author="Okot" w:date="2020-03-24T11:32:00Z">
              <w:rPr>
                <w:noProof/>
                <w:webHidden/>
              </w:rPr>
            </w:rPrChange>
          </w:rPr>
          <w:fldChar w:fldCharType="begin"/>
        </w:r>
        <w:r w:rsidRPr="008E0CED">
          <w:rPr>
            <w:rFonts w:ascii="Times New Roman" w:hAnsi="Times New Roman" w:cs="Times New Roman"/>
            <w:noProof/>
            <w:webHidden/>
            <w:sz w:val="24"/>
            <w:szCs w:val="24"/>
            <w:rPrChange w:id="1562" w:author="Okot" w:date="2020-03-24T11:32:00Z">
              <w:rPr>
                <w:noProof/>
                <w:webHidden/>
              </w:rPr>
            </w:rPrChange>
          </w:rPr>
          <w:instrText xml:space="preserve"> PAGEREF _Toc35941962 \h </w:instrText>
        </w:r>
      </w:ins>
      <w:r w:rsidRPr="008E0CED">
        <w:rPr>
          <w:rFonts w:ascii="Times New Roman" w:hAnsi="Times New Roman" w:cs="Times New Roman"/>
          <w:noProof/>
          <w:webHidden/>
          <w:sz w:val="24"/>
          <w:szCs w:val="24"/>
          <w:rPrChange w:id="15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64" w:author="Okot" w:date="2020-03-24T11:32:00Z">
            <w:rPr>
              <w:noProof/>
              <w:webHidden/>
            </w:rPr>
          </w:rPrChange>
        </w:rPr>
        <w:fldChar w:fldCharType="separate"/>
      </w:r>
      <w:ins w:id="1565" w:author="Okot" w:date="2020-03-24T11:31:00Z">
        <w:r w:rsidRPr="008E0CED">
          <w:rPr>
            <w:rFonts w:ascii="Times New Roman" w:hAnsi="Times New Roman" w:cs="Times New Roman"/>
            <w:noProof/>
            <w:webHidden/>
            <w:sz w:val="24"/>
            <w:szCs w:val="24"/>
            <w:rPrChange w:id="1566" w:author="Okot" w:date="2020-03-24T11:32:00Z">
              <w:rPr>
                <w:noProof/>
                <w:webHidden/>
              </w:rPr>
            </w:rPrChange>
          </w:rPr>
          <w:t>202</w:t>
        </w:r>
        <w:r w:rsidRPr="008E0CED">
          <w:rPr>
            <w:rFonts w:ascii="Times New Roman" w:hAnsi="Times New Roman" w:cs="Times New Roman"/>
            <w:noProof/>
            <w:webHidden/>
            <w:sz w:val="24"/>
            <w:szCs w:val="24"/>
            <w:rPrChange w:id="15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68" w:author="Okot" w:date="2020-03-24T11:32:00Z">
              <w:rPr>
                <w:rStyle w:val="Hipercze"/>
                <w:rFonts w:eastAsiaTheme="minorEastAsia"/>
                <w:noProof/>
              </w:rPr>
            </w:rPrChange>
          </w:rPr>
          <w:fldChar w:fldCharType="end"/>
        </w:r>
      </w:ins>
    </w:p>
    <w:p w14:paraId="03398C20" w14:textId="77777777" w:rsidR="008E0CED" w:rsidRPr="008E0CED" w:rsidRDefault="008E0CED">
      <w:pPr>
        <w:pStyle w:val="Spistreci2"/>
        <w:tabs>
          <w:tab w:val="right" w:pos="9061"/>
        </w:tabs>
        <w:rPr>
          <w:ins w:id="1569" w:author="Okot" w:date="2020-03-24T11:31:00Z"/>
          <w:rFonts w:ascii="Times New Roman" w:eastAsiaTheme="minorEastAsia" w:hAnsi="Times New Roman" w:cs="Times New Roman"/>
          <w:b w:val="0"/>
          <w:bCs w:val="0"/>
          <w:noProof/>
          <w:sz w:val="24"/>
          <w:szCs w:val="24"/>
          <w:lang w:eastAsia="pl-PL"/>
          <w:rPrChange w:id="1570" w:author="Okot" w:date="2020-03-24T11:32:00Z">
            <w:rPr>
              <w:ins w:id="1571" w:author="Okot" w:date="2020-03-24T11:31:00Z"/>
              <w:rFonts w:eastAsiaTheme="minorEastAsia" w:cstheme="minorBidi"/>
              <w:b w:val="0"/>
              <w:bCs w:val="0"/>
              <w:noProof/>
              <w:sz w:val="22"/>
              <w:szCs w:val="22"/>
              <w:lang w:eastAsia="pl-PL"/>
            </w:rPr>
          </w:rPrChange>
        </w:rPr>
      </w:pPr>
      <w:ins w:id="1572" w:author="Okot" w:date="2020-03-24T11:31:00Z">
        <w:r w:rsidRPr="008E0CED">
          <w:rPr>
            <w:rStyle w:val="Hipercze"/>
            <w:rFonts w:ascii="Times New Roman" w:eastAsiaTheme="minorEastAsia" w:hAnsi="Times New Roman" w:cs="Times New Roman"/>
            <w:noProof/>
            <w:sz w:val="24"/>
            <w:szCs w:val="24"/>
            <w:rPrChange w:id="157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7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75" w:author="Okot" w:date="2020-03-24T11:32:00Z">
              <w:rPr>
                <w:noProof/>
              </w:rPr>
            </w:rPrChange>
          </w:rPr>
          <w:instrText>HYPERLINK \l "_Toc35941963"</w:instrText>
        </w:r>
        <w:r w:rsidRPr="008E0CED">
          <w:rPr>
            <w:rStyle w:val="Hipercze"/>
            <w:rFonts w:ascii="Times New Roman" w:eastAsiaTheme="minorEastAsia" w:hAnsi="Times New Roman" w:cs="Times New Roman"/>
            <w:noProof/>
            <w:sz w:val="24"/>
            <w:szCs w:val="24"/>
            <w:rPrChange w:id="157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7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78" w:author="Okot" w:date="2020-03-24T11:32:00Z">
              <w:rPr>
                <w:rStyle w:val="Hipercze"/>
                <w:rFonts w:eastAsiaTheme="minorEastAsia"/>
                <w:noProof/>
              </w:rPr>
            </w:rPrChange>
          </w:rPr>
          <w:t>5.3.4.1. Projekt testów czarnej skrzynki</w:t>
        </w:r>
        <w:r w:rsidRPr="008E0CED">
          <w:rPr>
            <w:rFonts w:ascii="Times New Roman" w:hAnsi="Times New Roman" w:cs="Times New Roman"/>
            <w:noProof/>
            <w:webHidden/>
            <w:sz w:val="24"/>
            <w:szCs w:val="24"/>
            <w:rPrChange w:id="1579" w:author="Okot" w:date="2020-03-24T11:32:00Z">
              <w:rPr>
                <w:noProof/>
                <w:webHidden/>
              </w:rPr>
            </w:rPrChange>
          </w:rPr>
          <w:tab/>
        </w:r>
        <w:r w:rsidRPr="008E0CED">
          <w:rPr>
            <w:rFonts w:ascii="Times New Roman" w:hAnsi="Times New Roman" w:cs="Times New Roman"/>
            <w:noProof/>
            <w:webHidden/>
            <w:sz w:val="24"/>
            <w:szCs w:val="24"/>
            <w:rPrChange w:id="1580" w:author="Okot" w:date="2020-03-24T11:32:00Z">
              <w:rPr>
                <w:noProof/>
                <w:webHidden/>
              </w:rPr>
            </w:rPrChange>
          </w:rPr>
          <w:fldChar w:fldCharType="begin"/>
        </w:r>
        <w:r w:rsidRPr="008E0CED">
          <w:rPr>
            <w:rFonts w:ascii="Times New Roman" w:hAnsi="Times New Roman" w:cs="Times New Roman"/>
            <w:noProof/>
            <w:webHidden/>
            <w:sz w:val="24"/>
            <w:szCs w:val="24"/>
            <w:rPrChange w:id="1581" w:author="Okot" w:date="2020-03-24T11:32:00Z">
              <w:rPr>
                <w:noProof/>
                <w:webHidden/>
              </w:rPr>
            </w:rPrChange>
          </w:rPr>
          <w:instrText xml:space="preserve"> PAGEREF _Toc35941963 \h </w:instrText>
        </w:r>
      </w:ins>
      <w:r w:rsidRPr="008E0CED">
        <w:rPr>
          <w:rFonts w:ascii="Times New Roman" w:hAnsi="Times New Roman" w:cs="Times New Roman"/>
          <w:noProof/>
          <w:webHidden/>
          <w:sz w:val="24"/>
          <w:szCs w:val="24"/>
          <w:rPrChange w:id="158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83" w:author="Okot" w:date="2020-03-24T11:32:00Z">
            <w:rPr>
              <w:noProof/>
              <w:webHidden/>
            </w:rPr>
          </w:rPrChange>
        </w:rPr>
        <w:fldChar w:fldCharType="separate"/>
      </w:r>
      <w:ins w:id="1584" w:author="Okot" w:date="2020-03-24T11:31:00Z">
        <w:r w:rsidRPr="008E0CED">
          <w:rPr>
            <w:rFonts w:ascii="Times New Roman" w:hAnsi="Times New Roman" w:cs="Times New Roman"/>
            <w:noProof/>
            <w:webHidden/>
            <w:sz w:val="24"/>
            <w:szCs w:val="24"/>
            <w:rPrChange w:id="1585" w:author="Okot" w:date="2020-03-24T11:32:00Z">
              <w:rPr>
                <w:noProof/>
                <w:webHidden/>
              </w:rPr>
            </w:rPrChange>
          </w:rPr>
          <w:t>203</w:t>
        </w:r>
        <w:r w:rsidRPr="008E0CED">
          <w:rPr>
            <w:rFonts w:ascii="Times New Roman" w:hAnsi="Times New Roman" w:cs="Times New Roman"/>
            <w:noProof/>
            <w:webHidden/>
            <w:sz w:val="24"/>
            <w:szCs w:val="24"/>
            <w:rPrChange w:id="158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87" w:author="Okot" w:date="2020-03-24T11:32:00Z">
              <w:rPr>
                <w:rStyle w:val="Hipercze"/>
                <w:rFonts w:eastAsiaTheme="minorEastAsia"/>
                <w:noProof/>
              </w:rPr>
            </w:rPrChange>
          </w:rPr>
          <w:fldChar w:fldCharType="end"/>
        </w:r>
      </w:ins>
    </w:p>
    <w:p w14:paraId="51C15ACD" w14:textId="77777777" w:rsidR="008E0CED" w:rsidRPr="008E0CED" w:rsidRDefault="008E0CED">
      <w:pPr>
        <w:pStyle w:val="Spistreci2"/>
        <w:tabs>
          <w:tab w:val="right" w:pos="9061"/>
        </w:tabs>
        <w:rPr>
          <w:ins w:id="1588" w:author="Okot" w:date="2020-03-24T11:31:00Z"/>
          <w:rFonts w:ascii="Times New Roman" w:eastAsiaTheme="minorEastAsia" w:hAnsi="Times New Roman" w:cs="Times New Roman"/>
          <w:b w:val="0"/>
          <w:bCs w:val="0"/>
          <w:noProof/>
          <w:sz w:val="24"/>
          <w:szCs w:val="24"/>
          <w:lang w:eastAsia="pl-PL"/>
          <w:rPrChange w:id="1589" w:author="Okot" w:date="2020-03-24T11:32:00Z">
            <w:rPr>
              <w:ins w:id="1590" w:author="Okot" w:date="2020-03-24T11:31:00Z"/>
              <w:rFonts w:eastAsiaTheme="minorEastAsia" w:cstheme="minorBidi"/>
              <w:b w:val="0"/>
              <w:bCs w:val="0"/>
              <w:noProof/>
              <w:sz w:val="22"/>
              <w:szCs w:val="22"/>
              <w:lang w:eastAsia="pl-PL"/>
            </w:rPr>
          </w:rPrChange>
        </w:rPr>
      </w:pPr>
      <w:ins w:id="1591" w:author="Okot" w:date="2020-03-24T11:31:00Z">
        <w:r w:rsidRPr="008E0CED">
          <w:rPr>
            <w:rStyle w:val="Hipercze"/>
            <w:rFonts w:ascii="Times New Roman" w:eastAsiaTheme="minorEastAsia" w:hAnsi="Times New Roman" w:cs="Times New Roman"/>
            <w:noProof/>
            <w:sz w:val="24"/>
            <w:szCs w:val="24"/>
            <w:rPrChange w:id="159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9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94" w:author="Okot" w:date="2020-03-24T11:32:00Z">
              <w:rPr>
                <w:noProof/>
              </w:rPr>
            </w:rPrChange>
          </w:rPr>
          <w:instrText>HYPERLINK \l "_Toc35941964"</w:instrText>
        </w:r>
        <w:r w:rsidRPr="008E0CED">
          <w:rPr>
            <w:rStyle w:val="Hipercze"/>
            <w:rFonts w:ascii="Times New Roman" w:eastAsiaTheme="minorEastAsia" w:hAnsi="Times New Roman" w:cs="Times New Roman"/>
            <w:noProof/>
            <w:sz w:val="24"/>
            <w:szCs w:val="24"/>
            <w:rPrChange w:id="159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9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97" w:author="Okot" w:date="2020-03-24T11:32:00Z">
              <w:rPr>
                <w:rStyle w:val="Hipercze"/>
                <w:rFonts w:eastAsiaTheme="minorEastAsia"/>
                <w:noProof/>
              </w:rPr>
            </w:rPrChange>
          </w:rPr>
          <w:t>5.3.4.2. Projekt testów szarej skrzynki</w:t>
        </w:r>
        <w:r w:rsidRPr="008E0CED">
          <w:rPr>
            <w:rFonts w:ascii="Times New Roman" w:hAnsi="Times New Roman" w:cs="Times New Roman"/>
            <w:noProof/>
            <w:webHidden/>
            <w:sz w:val="24"/>
            <w:szCs w:val="24"/>
            <w:rPrChange w:id="1598" w:author="Okot" w:date="2020-03-24T11:32:00Z">
              <w:rPr>
                <w:noProof/>
                <w:webHidden/>
              </w:rPr>
            </w:rPrChange>
          </w:rPr>
          <w:tab/>
        </w:r>
        <w:r w:rsidRPr="008E0CED">
          <w:rPr>
            <w:rFonts w:ascii="Times New Roman" w:hAnsi="Times New Roman" w:cs="Times New Roman"/>
            <w:noProof/>
            <w:webHidden/>
            <w:sz w:val="24"/>
            <w:szCs w:val="24"/>
            <w:rPrChange w:id="1599" w:author="Okot" w:date="2020-03-24T11:32:00Z">
              <w:rPr>
                <w:noProof/>
                <w:webHidden/>
              </w:rPr>
            </w:rPrChange>
          </w:rPr>
          <w:fldChar w:fldCharType="begin"/>
        </w:r>
        <w:r w:rsidRPr="008E0CED">
          <w:rPr>
            <w:rFonts w:ascii="Times New Roman" w:hAnsi="Times New Roman" w:cs="Times New Roman"/>
            <w:noProof/>
            <w:webHidden/>
            <w:sz w:val="24"/>
            <w:szCs w:val="24"/>
            <w:rPrChange w:id="1600" w:author="Okot" w:date="2020-03-24T11:32:00Z">
              <w:rPr>
                <w:noProof/>
                <w:webHidden/>
              </w:rPr>
            </w:rPrChange>
          </w:rPr>
          <w:instrText xml:space="preserve"> PAGEREF _Toc35941964 \h </w:instrText>
        </w:r>
      </w:ins>
      <w:r w:rsidRPr="008E0CED">
        <w:rPr>
          <w:rFonts w:ascii="Times New Roman" w:hAnsi="Times New Roman" w:cs="Times New Roman"/>
          <w:noProof/>
          <w:webHidden/>
          <w:sz w:val="24"/>
          <w:szCs w:val="24"/>
          <w:rPrChange w:id="160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02" w:author="Okot" w:date="2020-03-24T11:32:00Z">
            <w:rPr>
              <w:noProof/>
              <w:webHidden/>
            </w:rPr>
          </w:rPrChange>
        </w:rPr>
        <w:fldChar w:fldCharType="separate"/>
      </w:r>
      <w:ins w:id="1603" w:author="Okot" w:date="2020-03-24T11:31:00Z">
        <w:r w:rsidRPr="008E0CED">
          <w:rPr>
            <w:rFonts w:ascii="Times New Roman" w:hAnsi="Times New Roman" w:cs="Times New Roman"/>
            <w:noProof/>
            <w:webHidden/>
            <w:sz w:val="24"/>
            <w:szCs w:val="24"/>
            <w:rPrChange w:id="1604" w:author="Okot" w:date="2020-03-24T11:32:00Z">
              <w:rPr>
                <w:noProof/>
                <w:webHidden/>
              </w:rPr>
            </w:rPrChange>
          </w:rPr>
          <w:t>206</w:t>
        </w:r>
        <w:r w:rsidRPr="008E0CED">
          <w:rPr>
            <w:rFonts w:ascii="Times New Roman" w:hAnsi="Times New Roman" w:cs="Times New Roman"/>
            <w:noProof/>
            <w:webHidden/>
            <w:sz w:val="24"/>
            <w:szCs w:val="24"/>
            <w:rPrChange w:id="160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06" w:author="Okot" w:date="2020-03-24T11:32:00Z">
              <w:rPr>
                <w:rStyle w:val="Hipercze"/>
                <w:rFonts w:eastAsiaTheme="minorEastAsia"/>
                <w:noProof/>
              </w:rPr>
            </w:rPrChange>
          </w:rPr>
          <w:fldChar w:fldCharType="end"/>
        </w:r>
      </w:ins>
    </w:p>
    <w:p w14:paraId="01C546A4" w14:textId="77777777" w:rsidR="008E0CED" w:rsidRPr="008E0CED" w:rsidRDefault="008E0CED">
      <w:pPr>
        <w:pStyle w:val="Spistreci2"/>
        <w:tabs>
          <w:tab w:val="right" w:pos="9061"/>
        </w:tabs>
        <w:rPr>
          <w:ins w:id="1607" w:author="Okot" w:date="2020-03-24T11:31:00Z"/>
          <w:rFonts w:ascii="Times New Roman" w:eastAsiaTheme="minorEastAsia" w:hAnsi="Times New Roman" w:cs="Times New Roman"/>
          <w:b w:val="0"/>
          <w:bCs w:val="0"/>
          <w:noProof/>
          <w:sz w:val="24"/>
          <w:szCs w:val="24"/>
          <w:lang w:eastAsia="pl-PL"/>
          <w:rPrChange w:id="1608" w:author="Okot" w:date="2020-03-24T11:32:00Z">
            <w:rPr>
              <w:ins w:id="1609" w:author="Okot" w:date="2020-03-24T11:31:00Z"/>
              <w:rFonts w:eastAsiaTheme="minorEastAsia" w:cstheme="minorBidi"/>
              <w:b w:val="0"/>
              <w:bCs w:val="0"/>
              <w:noProof/>
              <w:sz w:val="22"/>
              <w:szCs w:val="22"/>
              <w:lang w:eastAsia="pl-PL"/>
            </w:rPr>
          </w:rPrChange>
        </w:rPr>
      </w:pPr>
      <w:ins w:id="1610" w:author="Okot" w:date="2020-03-24T11:31:00Z">
        <w:r w:rsidRPr="008E0CED">
          <w:rPr>
            <w:rStyle w:val="Hipercze"/>
            <w:rFonts w:ascii="Times New Roman" w:eastAsiaTheme="minorEastAsia" w:hAnsi="Times New Roman" w:cs="Times New Roman"/>
            <w:noProof/>
            <w:sz w:val="24"/>
            <w:szCs w:val="24"/>
            <w:rPrChange w:id="161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1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13" w:author="Okot" w:date="2020-03-24T11:32:00Z">
              <w:rPr>
                <w:noProof/>
              </w:rPr>
            </w:rPrChange>
          </w:rPr>
          <w:instrText>HYPERLINK \l "_Toc35941965"</w:instrText>
        </w:r>
        <w:r w:rsidRPr="008E0CED">
          <w:rPr>
            <w:rStyle w:val="Hipercze"/>
            <w:rFonts w:ascii="Times New Roman" w:eastAsiaTheme="minorEastAsia" w:hAnsi="Times New Roman" w:cs="Times New Roman"/>
            <w:noProof/>
            <w:sz w:val="24"/>
            <w:szCs w:val="24"/>
            <w:rPrChange w:id="161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1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16" w:author="Okot" w:date="2020-03-24T11:32:00Z">
              <w:rPr>
                <w:rStyle w:val="Hipercze"/>
                <w:rFonts w:eastAsiaTheme="minorEastAsia"/>
                <w:noProof/>
              </w:rPr>
            </w:rPrChange>
          </w:rPr>
          <w:t>5.3.4.3. Projekt testów białej skrzynki</w:t>
        </w:r>
        <w:r w:rsidRPr="008E0CED">
          <w:rPr>
            <w:rFonts w:ascii="Times New Roman" w:hAnsi="Times New Roman" w:cs="Times New Roman"/>
            <w:noProof/>
            <w:webHidden/>
            <w:sz w:val="24"/>
            <w:szCs w:val="24"/>
            <w:rPrChange w:id="1617" w:author="Okot" w:date="2020-03-24T11:32:00Z">
              <w:rPr>
                <w:noProof/>
                <w:webHidden/>
              </w:rPr>
            </w:rPrChange>
          </w:rPr>
          <w:tab/>
        </w:r>
        <w:r w:rsidRPr="008E0CED">
          <w:rPr>
            <w:rFonts w:ascii="Times New Roman" w:hAnsi="Times New Roman" w:cs="Times New Roman"/>
            <w:noProof/>
            <w:webHidden/>
            <w:sz w:val="24"/>
            <w:szCs w:val="24"/>
            <w:rPrChange w:id="1618" w:author="Okot" w:date="2020-03-24T11:32:00Z">
              <w:rPr>
                <w:noProof/>
                <w:webHidden/>
              </w:rPr>
            </w:rPrChange>
          </w:rPr>
          <w:fldChar w:fldCharType="begin"/>
        </w:r>
        <w:r w:rsidRPr="008E0CED">
          <w:rPr>
            <w:rFonts w:ascii="Times New Roman" w:hAnsi="Times New Roman" w:cs="Times New Roman"/>
            <w:noProof/>
            <w:webHidden/>
            <w:sz w:val="24"/>
            <w:szCs w:val="24"/>
            <w:rPrChange w:id="1619" w:author="Okot" w:date="2020-03-24T11:32:00Z">
              <w:rPr>
                <w:noProof/>
                <w:webHidden/>
              </w:rPr>
            </w:rPrChange>
          </w:rPr>
          <w:instrText xml:space="preserve"> PAGEREF _Toc35941965 \h </w:instrText>
        </w:r>
      </w:ins>
      <w:r w:rsidRPr="008E0CED">
        <w:rPr>
          <w:rFonts w:ascii="Times New Roman" w:hAnsi="Times New Roman" w:cs="Times New Roman"/>
          <w:noProof/>
          <w:webHidden/>
          <w:sz w:val="24"/>
          <w:szCs w:val="24"/>
          <w:rPrChange w:id="162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21" w:author="Okot" w:date="2020-03-24T11:32:00Z">
            <w:rPr>
              <w:noProof/>
              <w:webHidden/>
            </w:rPr>
          </w:rPrChange>
        </w:rPr>
        <w:fldChar w:fldCharType="separate"/>
      </w:r>
      <w:ins w:id="1622" w:author="Okot" w:date="2020-03-24T11:31:00Z">
        <w:r w:rsidRPr="008E0CED">
          <w:rPr>
            <w:rFonts w:ascii="Times New Roman" w:hAnsi="Times New Roman" w:cs="Times New Roman"/>
            <w:noProof/>
            <w:webHidden/>
            <w:sz w:val="24"/>
            <w:szCs w:val="24"/>
            <w:rPrChange w:id="1623" w:author="Okot" w:date="2020-03-24T11:32:00Z">
              <w:rPr>
                <w:noProof/>
                <w:webHidden/>
              </w:rPr>
            </w:rPrChange>
          </w:rPr>
          <w:t>208</w:t>
        </w:r>
        <w:r w:rsidRPr="008E0CED">
          <w:rPr>
            <w:rFonts w:ascii="Times New Roman" w:hAnsi="Times New Roman" w:cs="Times New Roman"/>
            <w:noProof/>
            <w:webHidden/>
            <w:sz w:val="24"/>
            <w:szCs w:val="24"/>
            <w:rPrChange w:id="162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25" w:author="Okot" w:date="2020-03-24T11:32:00Z">
              <w:rPr>
                <w:rStyle w:val="Hipercze"/>
                <w:rFonts w:eastAsiaTheme="minorEastAsia"/>
                <w:noProof/>
              </w:rPr>
            </w:rPrChange>
          </w:rPr>
          <w:fldChar w:fldCharType="end"/>
        </w:r>
      </w:ins>
    </w:p>
    <w:p w14:paraId="0833B5BB" w14:textId="77777777" w:rsidR="008E0CED" w:rsidRPr="008E0CED" w:rsidRDefault="008E0CED">
      <w:pPr>
        <w:pStyle w:val="Spistreci2"/>
        <w:tabs>
          <w:tab w:val="right" w:pos="9061"/>
        </w:tabs>
        <w:rPr>
          <w:ins w:id="1626" w:author="Okot" w:date="2020-03-24T11:31:00Z"/>
          <w:rFonts w:ascii="Times New Roman" w:eastAsiaTheme="minorEastAsia" w:hAnsi="Times New Roman" w:cs="Times New Roman"/>
          <w:b w:val="0"/>
          <w:bCs w:val="0"/>
          <w:noProof/>
          <w:sz w:val="24"/>
          <w:szCs w:val="24"/>
          <w:lang w:eastAsia="pl-PL"/>
          <w:rPrChange w:id="1627" w:author="Okot" w:date="2020-03-24T11:32:00Z">
            <w:rPr>
              <w:ins w:id="1628" w:author="Okot" w:date="2020-03-24T11:31:00Z"/>
              <w:rFonts w:eastAsiaTheme="minorEastAsia" w:cstheme="minorBidi"/>
              <w:b w:val="0"/>
              <w:bCs w:val="0"/>
              <w:noProof/>
              <w:sz w:val="22"/>
              <w:szCs w:val="22"/>
              <w:lang w:eastAsia="pl-PL"/>
            </w:rPr>
          </w:rPrChange>
        </w:rPr>
      </w:pPr>
      <w:ins w:id="1629" w:author="Okot" w:date="2020-03-24T11:31:00Z">
        <w:r w:rsidRPr="008E0CED">
          <w:rPr>
            <w:rStyle w:val="Hipercze"/>
            <w:rFonts w:ascii="Times New Roman" w:eastAsiaTheme="minorEastAsia" w:hAnsi="Times New Roman" w:cs="Times New Roman"/>
            <w:noProof/>
            <w:sz w:val="24"/>
            <w:szCs w:val="24"/>
            <w:rPrChange w:id="16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32" w:author="Okot" w:date="2020-03-24T11:32:00Z">
              <w:rPr>
                <w:noProof/>
              </w:rPr>
            </w:rPrChange>
          </w:rPr>
          <w:instrText>HYPERLINK \l "_Toc35941966"</w:instrText>
        </w:r>
        <w:r w:rsidRPr="008E0CED">
          <w:rPr>
            <w:rStyle w:val="Hipercze"/>
            <w:rFonts w:ascii="Times New Roman" w:eastAsiaTheme="minorEastAsia" w:hAnsi="Times New Roman" w:cs="Times New Roman"/>
            <w:noProof/>
            <w:sz w:val="24"/>
            <w:szCs w:val="24"/>
            <w:rPrChange w:id="16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35" w:author="Okot" w:date="2020-03-24T11:32:00Z">
              <w:rPr>
                <w:rStyle w:val="Hipercze"/>
                <w:rFonts w:eastAsiaTheme="minorEastAsia"/>
                <w:noProof/>
              </w:rPr>
            </w:rPrChange>
          </w:rPr>
          <w:t>5.3.5. Implementacja</w:t>
        </w:r>
        <w:r w:rsidRPr="008E0CED">
          <w:rPr>
            <w:rFonts w:ascii="Times New Roman" w:hAnsi="Times New Roman" w:cs="Times New Roman"/>
            <w:noProof/>
            <w:webHidden/>
            <w:sz w:val="24"/>
            <w:szCs w:val="24"/>
            <w:rPrChange w:id="1636" w:author="Okot" w:date="2020-03-24T11:32:00Z">
              <w:rPr>
                <w:noProof/>
                <w:webHidden/>
              </w:rPr>
            </w:rPrChange>
          </w:rPr>
          <w:tab/>
        </w:r>
        <w:r w:rsidRPr="008E0CED">
          <w:rPr>
            <w:rFonts w:ascii="Times New Roman" w:hAnsi="Times New Roman" w:cs="Times New Roman"/>
            <w:noProof/>
            <w:webHidden/>
            <w:sz w:val="24"/>
            <w:szCs w:val="24"/>
            <w:rPrChange w:id="1637" w:author="Okot" w:date="2020-03-24T11:32:00Z">
              <w:rPr>
                <w:noProof/>
                <w:webHidden/>
              </w:rPr>
            </w:rPrChange>
          </w:rPr>
          <w:fldChar w:fldCharType="begin"/>
        </w:r>
        <w:r w:rsidRPr="008E0CED">
          <w:rPr>
            <w:rFonts w:ascii="Times New Roman" w:hAnsi="Times New Roman" w:cs="Times New Roman"/>
            <w:noProof/>
            <w:webHidden/>
            <w:sz w:val="24"/>
            <w:szCs w:val="24"/>
            <w:rPrChange w:id="1638" w:author="Okot" w:date="2020-03-24T11:32:00Z">
              <w:rPr>
                <w:noProof/>
                <w:webHidden/>
              </w:rPr>
            </w:rPrChange>
          </w:rPr>
          <w:instrText xml:space="preserve"> PAGEREF _Toc35941966 \h </w:instrText>
        </w:r>
      </w:ins>
      <w:r w:rsidRPr="008E0CED">
        <w:rPr>
          <w:rFonts w:ascii="Times New Roman" w:hAnsi="Times New Roman" w:cs="Times New Roman"/>
          <w:noProof/>
          <w:webHidden/>
          <w:sz w:val="24"/>
          <w:szCs w:val="24"/>
          <w:rPrChange w:id="16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40" w:author="Okot" w:date="2020-03-24T11:32:00Z">
            <w:rPr>
              <w:noProof/>
              <w:webHidden/>
            </w:rPr>
          </w:rPrChange>
        </w:rPr>
        <w:fldChar w:fldCharType="separate"/>
      </w:r>
      <w:ins w:id="1641" w:author="Okot" w:date="2020-03-24T11:31:00Z">
        <w:r w:rsidRPr="008E0CED">
          <w:rPr>
            <w:rFonts w:ascii="Times New Roman" w:hAnsi="Times New Roman" w:cs="Times New Roman"/>
            <w:noProof/>
            <w:webHidden/>
            <w:sz w:val="24"/>
            <w:szCs w:val="24"/>
            <w:rPrChange w:id="1642" w:author="Okot" w:date="2020-03-24T11:32:00Z">
              <w:rPr>
                <w:noProof/>
                <w:webHidden/>
              </w:rPr>
            </w:rPrChange>
          </w:rPr>
          <w:t>208</w:t>
        </w:r>
        <w:r w:rsidRPr="008E0CED">
          <w:rPr>
            <w:rFonts w:ascii="Times New Roman" w:hAnsi="Times New Roman" w:cs="Times New Roman"/>
            <w:noProof/>
            <w:webHidden/>
            <w:sz w:val="24"/>
            <w:szCs w:val="24"/>
            <w:rPrChange w:id="164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44" w:author="Okot" w:date="2020-03-24T11:32:00Z">
              <w:rPr>
                <w:rStyle w:val="Hipercze"/>
                <w:rFonts w:eastAsiaTheme="minorEastAsia"/>
                <w:noProof/>
              </w:rPr>
            </w:rPrChange>
          </w:rPr>
          <w:fldChar w:fldCharType="end"/>
        </w:r>
      </w:ins>
    </w:p>
    <w:p w14:paraId="42CF8A99" w14:textId="77777777" w:rsidR="008E0CED" w:rsidRPr="008E0CED" w:rsidRDefault="008E0CED">
      <w:pPr>
        <w:pStyle w:val="Spistreci2"/>
        <w:tabs>
          <w:tab w:val="right" w:pos="9061"/>
        </w:tabs>
        <w:rPr>
          <w:ins w:id="1645" w:author="Okot" w:date="2020-03-24T11:31:00Z"/>
          <w:rFonts w:ascii="Times New Roman" w:eastAsiaTheme="minorEastAsia" w:hAnsi="Times New Roman" w:cs="Times New Roman"/>
          <w:b w:val="0"/>
          <w:bCs w:val="0"/>
          <w:noProof/>
          <w:sz w:val="24"/>
          <w:szCs w:val="24"/>
          <w:lang w:eastAsia="pl-PL"/>
          <w:rPrChange w:id="1646" w:author="Okot" w:date="2020-03-24T11:32:00Z">
            <w:rPr>
              <w:ins w:id="1647" w:author="Okot" w:date="2020-03-24T11:31:00Z"/>
              <w:rFonts w:eastAsiaTheme="minorEastAsia" w:cstheme="minorBidi"/>
              <w:b w:val="0"/>
              <w:bCs w:val="0"/>
              <w:noProof/>
              <w:sz w:val="22"/>
              <w:szCs w:val="22"/>
              <w:lang w:eastAsia="pl-PL"/>
            </w:rPr>
          </w:rPrChange>
        </w:rPr>
      </w:pPr>
      <w:ins w:id="1648" w:author="Okot" w:date="2020-03-24T11:31:00Z">
        <w:r w:rsidRPr="008E0CED">
          <w:rPr>
            <w:rStyle w:val="Hipercze"/>
            <w:rFonts w:ascii="Times New Roman" w:eastAsiaTheme="minorEastAsia" w:hAnsi="Times New Roman" w:cs="Times New Roman"/>
            <w:noProof/>
            <w:sz w:val="24"/>
            <w:szCs w:val="24"/>
            <w:rPrChange w:id="16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51" w:author="Okot" w:date="2020-03-24T11:32:00Z">
              <w:rPr>
                <w:noProof/>
              </w:rPr>
            </w:rPrChange>
          </w:rPr>
          <w:instrText>HYPERLINK \l "_Toc35941967"</w:instrText>
        </w:r>
        <w:r w:rsidRPr="008E0CED">
          <w:rPr>
            <w:rStyle w:val="Hipercze"/>
            <w:rFonts w:ascii="Times New Roman" w:eastAsiaTheme="minorEastAsia" w:hAnsi="Times New Roman" w:cs="Times New Roman"/>
            <w:noProof/>
            <w:sz w:val="24"/>
            <w:szCs w:val="24"/>
            <w:rPrChange w:id="16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54" w:author="Okot" w:date="2020-03-24T11:32:00Z">
              <w:rPr>
                <w:rStyle w:val="Hipercze"/>
                <w:rFonts w:eastAsiaTheme="minorEastAsia"/>
                <w:noProof/>
              </w:rPr>
            </w:rPrChange>
          </w:rPr>
          <w:t>5.3.5.1. Przygotowanie środowiska deweloperskiego.</w:t>
        </w:r>
        <w:r w:rsidRPr="008E0CED">
          <w:rPr>
            <w:rFonts w:ascii="Times New Roman" w:hAnsi="Times New Roman" w:cs="Times New Roman"/>
            <w:noProof/>
            <w:webHidden/>
            <w:sz w:val="24"/>
            <w:szCs w:val="24"/>
            <w:rPrChange w:id="1655" w:author="Okot" w:date="2020-03-24T11:32:00Z">
              <w:rPr>
                <w:noProof/>
                <w:webHidden/>
              </w:rPr>
            </w:rPrChange>
          </w:rPr>
          <w:tab/>
        </w:r>
        <w:r w:rsidRPr="008E0CED">
          <w:rPr>
            <w:rFonts w:ascii="Times New Roman" w:hAnsi="Times New Roman" w:cs="Times New Roman"/>
            <w:noProof/>
            <w:webHidden/>
            <w:sz w:val="24"/>
            <w:szCs w:val="24"/>
            <w:rPrChange w:id="1656" w:author="Okot" w:date="2020-03-24T11:32:00Z">
              <w:rPr>
                <w:noProof/>
                <w:webHidden/>
              </w:rPr>
            </w:rPrChange>
          </w:rPr>
          <w:fldChar w:fldCharType="begin"/>
        </w:r>
        <w:r w:rsidRPr="008E0CED">
          <w:rPr>
            <w:rFonts w:ascii="Times New Roman" w:hAnsi="Times New Roman" w:cs="Times New Roman"/>
            <w:noProof/>
            <w:webHidden/>
            <w:sz w:val="24"/>
            <w:szCs w:val="24"/>
            <w:rPrChange w:id="1657" w:author="Okot" w:date="2020-03-24T11:32:00Z">
              <w:rPr>
                <w:noProof/>
                <w:webHidden/>
              </w:rPr>
            </w:rPrChange>
          </w:rPr>
          <w:instrText xml:space="preserve"> PAGEREF _Toc35941967 \h </w:instrText>
        </w:r>
      </w:ins>
      <w:r w:rsidRPr="008E0CED">
        <w:rPr>
          <w:rFonts w:ascii="Times New Roman" w:hAnsi="Times New Roman" w:cs="Times New Roman"/>
          <w:noProof/>
          <w:webHidden/>
          <w:sz w:val="24"/>
          <w:szCs w:val="24"/>
          <w:rPrChange w:id="16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59" w:author="Okot" w:date="2020-03-24T11:32:00Z">
            <w:rPr>
              <w:noProof/>
              <w:webHidden/>
            </w:rPr>
          </w:rPrChange>
        </w:rPr>
        <w:fldChar w:fldCharType="separate"/>
      </w:r>
      <w:ins w:id="1660" w:author="Okot" w:date="2020-03-24T11:31:00Z">
        <w:r w:rsidRPr="008E0CED">
          <w:rPr>
            <w:rFonts w:ascii="Times New Roman" w:hAnsi="Times New Roman" w:cs="Times New Roman"/>
            <w:noProof/>
            <w:webHidden/>
            <w:sz w:val="24"/>
            <w:szCs w:val="24"/>
            <w:rPrChange w:id="1661" w:author="Okot" w:date="2020-03-24T11:32:00Z">
              <w:rPr>
                <w:noProof/>
                <w:webHidden/>
              </w:rPr>
            </w:rPrChange>
          </w:rPr>
          <w:t>208</w:t>
        </w:r>
        <w:r w:rsidRPr="008E0CED">
          <w:rPr>
            <w:rFonts w:ascii="Times New Roman" w:hAnsi="Times New Roman" w:cs="Times New Roman"/>
            <w:noProof/>
            <w:webHidden/>
            <w:sz w:val="24"/>
            <w:szCs w:val="24"/>
            <w:rPrChange w:id="16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63" w:author="Okot" w:date="2020-03-24T11:32:00Z">
              <w:rPr>
                <w:rStyle w:val="Hipercze"/>
                <w:rFonts w:eastAsiaTheme="minorEastAsia"/>
                <w:noProof/>
              </w:rPr>
            </w:rPrChange>
          </w:rPr>
          <w:fldChar w:fldCharType="end"/>
        </w:r>
      </w:ins>
    </w:p>
    <w:p w14:paraId="2F04DAE1" w14:textId="77777777" w:rsidR="008E0CED" w:rsidRPr="008E0CED" w:rsidRDefault="008E0CED">
      <w:pPr>
        <w:pStyle w:val="Spistreci2"/>
        <w:tabs>
          <w:tab w:val="right" w:pos="9061"/>
        </w:tabs>
        <w:rPr>
          <w:ins w:id="1664" w:author="Okot" w:date="2020-03-24T11:31:00Z"/>
          <w:rFonts w:ascii="Times New Roman" w:eastAsiaTheme="minorEastAsia" w:hAnsi="Times New Roman" w:cs="Times New Roman"/>
          <w:b w:val="0"/>
          <w:bCs w:val="0"/>
          <w:noProof/>
          <w:sz w:val="24"/>
          <w:szCs w:val="24"/>
          <w:lang w:eastAsia="pl-PL"/>
          <w:rPrChange w:id="1665" w:author="Okot" w:date="2020-03-24T11:32:00Z">
            <w:rPr>
              <w:ins w:id="1666" w:author="Okot" w:date="2020-03-24T11:31:00Z"/>
              <w:rFonts w:eastAsiaTheme="minorEastAsia" w:cstheme="minorBidi"/>
              <w:b w:val="0"/>
              <w:bCs w:val="0"/>
              <w:noProof/>
              <w:sz w:val="22"/>
              <w:szCs w:val="22"/>
              <w:lang w:eastAsia="pl-PL"/>
            </w:rPr>
          </w:rPrChange>
        </w:rPr>
      </w:pPr>
      <w:ins w:id="1667" w:author="Okot" w:date="2020-03-24T11:31:00Z">
        <w:r w:rsidRPr="008E0CED">
          <w:rPr>
            <w:rStyle w:val="Hipercze"/>
            <w:rFonts w:ascii="Times New Roman" w:eastAsiaTheme="minorEastAsia" w:hAnsi="Times New Roman" w:cs="Times New Roman"/>
            <w:noProof/>
            <w:sz w:val="24"/>
            <w:szCs w:val="24"/>
            <w:rPrChange w:id="166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6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70" w:author="Okot" w:date="2020-03-24T11:32:00Z">
              <w:rPr>
                <w:noProof/>
              </w:rPr>
            </w:rPrChange>
          </w:rPr>
          <w:instrText>HYPERLINK \l "_Toc35941968"</w:instrText>
        </w:r>
        <w:r w:rsidRPr="008E0CED">
          <w:rPr>
            <w:rStyle w:val="Hipercze"/>
            <w:rFonts w:ascii="Times New Roman" w:eastAsiaTheme="minorEastAsia" w:hAnsi="Times New Roman" w:cs="Times New Roman"/>
            <w:noProof/>
            <w:sz w:val="24"/>
            <w:szCs w:val="24"/>
            <w:rPrChange w:id="167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7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73" w:author="Okot" w:date="2020-03-24T11:32:00Z">
              <w:rPr>
                <w:rStyle w:val="Hipercze"/>
                <w:rFonts w:eastAsiaTheme="minorEastAsia"/>
                <w:noProof/>
              </w:rPr>
            </w:rPrChange>
          </w:rPr>
          <w:t>5.3.5.1.1. Umieszczenie projektu w repozytorium</w:t>
        </w:r>
        <w:r w:rsidRPr="008E0CED">
          <w:rPr>
            <w:rFonts w:ascii="Times New Roman" w:hAnsi="Times New Roman" w:cs="Times New Roman"/>
            <w:noProof/>
            <w:webHidden/>
            <w:sz w:val="24"/>
            <w:szCs w:val="24"/>
            <w:rPrChange w:id="1674" w:author="Okot" w:date="2020-03-24T11:32:00Z">
              <w:rPr>
                <w:noProof/>
                <w:webHidden/>
              </w:rPr>
            </w:rPrChange>
          </w:rPr>
          <w:tab/>
        </w:r>
        <w:r w:rsidRPr="008E0CED">
          <w:rPr>
            <w:rFonts w:ascii="Times New Roman" w:hAnsi="Times New Roman" w:cs="Times New Roman"/>
            <w:noProof/>
            <w:webHidden/>
            <w:sz w:val="24"/>
            <w:szCs w:val="24"/>
            <w:rPrChange w:id="1675" w:author="Okot" w:date="2020-03-24T11:32:00Z">
              <w:rPr>
                <w:noProof/>
                <w:webHidden/>
              </w:rPr>
            </w:rPrChange>
          </w:rPr>
          <w:fldChar w:fldCharType="begin"/>
        </w:r>
        <w:r w:rsidRPr="008E0CED">
          <w:rPr>
            <w:rFonts w:ascii="Times New Roman" w:hAnsi="Times New Roman" w:cs="Times New Roman"/>
            <w:noProof/>
            <w:webHidden/>
            <w:sz w:val="24"/>
            <w:szCs w:val="24"/>
            <w:rPrChange w:id="1676" w:author="Okot" w:date="2020-03-24T11:32:00Z">
              <w:rPr>
                <w:noProof/>
                <w:webHidden/>
              </w:rPr>
            </w:rPrChange>
          </w:rPr>
          <w:instrText xml:space="preserve"> PAGEREF _Toc35941968 \h </w:instrText>
        </w:r>
      </w:ins>
      <w:r w:rsidRPr="008E0CED">
        <w:rPr>
          <w:rFonts w:ascii="Times New Roman" w:hAnsi="Times New Roman" w:cs="Times New Roman"/>
          <w:noProof/>
          <w:webHidden/>
          <w:sz w:val="24"/>
          <w:szCs w:val="24"/>
          <w:rPrChange w:id="167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78" w:author="Okot" w:date="2020-03-24T11:32:00Z">
            <w:rPr>
              <w:noProof/>
              <w:webHidden/>
            </w:rPr>
          </w:rPrChange>
        </w:rPr>
        <w:fldChar w:fldCharType="separate"/>
      </w:r>
      <w:ins w:id="1679" w:author="Okot" w:date="2020-03-24T11:31:00Z">
        <w:r w:rsidRPr="008E0CED">
          <w:rPr>
            <w:rFonts w:ascii="Times New Roman" w:hAnsi="Times New Roman" w:cs="Times New Roman"/>
            <w:noProof/>
            <w:webHidden/>
            <w:sz w:val="24"/>
            <w:szCs w:val="24"/>
            <w:rPrChange w:id="1680" w:author="Okot" w:date="2020-03-24T11:32:00Z">
              <w:rPr>
                <w:noProof/>
                <w:webHidden/>
              </w:rPr>
            </w:rPrChange>
          </w:rPr>
          <w:t>217</w:t>
        </w:r>
        <w:r w:rsidRPr="008E0CED">
          <w:rPr>
            <w:rFonts w:ascii="Times New Roman" w:hAnsi="Times New Roman" w:cs="Times New Roman"/>
            <w:noProof/>
            <w:webHidden/>
            <w:sz w:val="24"/>
            <w:szCs w:val="24"/>
            <w:rPrChange w:id="168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82" w:author="Okot" w:date="2020-03-24T11:32:00Z">
              <w:rPr>
                <w:rStyle w:val="Hipercze"/>
                <w:rFonts w:eastAsiaTheme="minorEastAsia"/>
                <w:noProof/>
              </w:rPr>
            </w:rPrChange>
          </w:rPr>
          <w:fldChar w:fldCharType="end"/>
        </w:r>
      </w:ins>
    </w:p>
    <w:p w14:paraId="684DA2FB" w14:textId="77777777" w:rsidR="008E0CED" w:rsidRPr="008E0CED" w:rsidRDefault="008E0CED">
      <w:pPr>
        <w:pStyle w:val="Spistreci2"/>
        <w:tabs>
          <w:tab w:val="right" w:pos="9061"/>
        </w:tabs>
        <w:rPr>
          <w:ins w:id="1683" w:author="Okot" w:date="2020-03-24T11:31:00Z"/>
          <w:rFonts w:ascii="Times New Roman" w:eastAsiaTheme="minorEastAsia" w:hAnsi="Times New Roman" w:cs="Times New Roman"/>
          <w:b w:val="0"/>
          <w:bCs w:val="0"/>
          <w:noProof/>
          <w:sz w:val="24"/>
          <w:szCs w:val="24"/>
          <w:lang w:eastAsia="pl-PL"/>
          <w:rPrChange w:id="1684" w:author="Okot" w:date="2020-03-24T11:32:00Z">
            <w:rPr>
              <w:ins w:id="1685" w:author="Okot" w:date="2020-03-24T11:31:00Z"/>
              <w:rFonts w:eastAsiaTheme="minorEastAsia" w:cstheme="minorBidi"/>
              <w:b w:val="0"/>
              <w:bCs w:val="0"/>
              <w:noProof/>
              <w:sz w:val="22"/>
              <w:szCs w:val="22"/>
              <w:lang w:eastAsia="pl-PL"/>
            </w:rPr>
          </w:rPrChange>
        </w:rPr>
      </w:pPr>
      <w:ins w:id="1686" w:author="Okot" w:date="2020-03-24T11:31:00Z">
        <w:r w:rsidRPr="008E0CED">
          <w:rPr>
            <w:rStyle w:val="Hipercze"/>
            <w:rFonts w:ascii="Times New Roman" w:eastAsiaTheme="minorEastAsia" w:hAnsi="Times New Roman" w:cs="Times New Roman"/>
            <w:noProof/>
            <w:sz w:val="24"/>
            <w:szCs w:val="24"/>
            <w:rPrChange w:id="168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8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89" w:author="Okot" w:date="2020-03-24T11:32:00Z">
              <w:rPr>
                <w:noProof/>
              </w:rPr>
            </w:rPrChange>
          </w:rPr>
          <w:instrText>HYPERLINK \l "_Toc35941969"</w:instrText>
        </w:r>
        <w:r w:rsidRPr="008E0CED">
          <w:rPr>
            <w:rStyle w:val="Hipercze"/>
            <w:rFonts w:ascii="Times New Roman" w:eastAsiaTheme="minorEastAsia" w:hAnsi="Times New Roman" w:cs="Times New Roman"/>
            <w:noProof/>
            <w:sz w:val="24"/>
            <w:szCs w:val="24"/>
            <w:rPrChange w:id="169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9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92" w:author="Okot" w:date="2020-03-24T11:32:00Z">
              <w:rPr>
                <w:rStyle w:val="Hipercze"/>
                <w:rFonts w:eastAsiaTheme="minorEastAsia"/>
                <w:noProof/>
              </w:rPr>
            </w:rPrChange>
          </w:rPr>
          <w:t>5.3.5.2. Implementacja bazy danych</w:t>
        </w:r>
        <w:r w:rsidRPr="008E0CED">
          <w:rPr>
            <w:rFonts w:ascii="Times New Roman" w:hAnsi="Times New Roman" w:cs="Times New Roman"/>
            <w:noProof/>
            <w:webHidden/>
            <w:sz w:val="24"/>
            <w:szCs w:val="24"/>
            <w:rPrChange w:id="1693" w:author="Okot" w:date="2020-03-24T11:32:00Z">
              <w:rPr>
                <w:noProof/>
                <w:webHidden/>
              </w:rPr>
            </w:rPrChange>
          </w:rPr>
          <w:tab/>
        </w:r>
        <w:r w:rsidRPr="008E0CED">
          <w:rPr>
            <w:rFonts w:ascii="Times New Roman" w:hAnsi="Times New Roman" w:cs="Times New Roman"/>
            <w:noProof/>
            <w:webHidden/>
            <w:sz w:val="24"/>
            <w:szCs w:val="24"/>
            <w:rPrChange w:id="1694" w:author="Okot" w:date="2020-03-24T11:32:00Z">
              <w:rPr>
                <w:noProof/>
                <w:webHidden/>
              </w:rPr>
            </w:rPrChange>
          </w:rPr>
          <w:fldChar w:fldCharType="begin"/>
        </w:r>
        <w:r w:rsidRPr="008E0CED">
          <w:rPr>
            <w:rFonts w:ascii="Times New Roman" w:hAnsi="Times New Roman" w:cs="Times New Roman"/>
            <w:noProof/>
            <w:webHidden/>
            <w:sz w:val="24"/>
            <w:szCs w:val="24"/>
            <w:rPrChange w:id="1695" w:author="Okot" w:date="2020-03-24T11:32:00Z">
              <w:rPr>
                <w:noProof/>
                <w:webHidden/>
              </w:rPr>
            </w:rPrChange>
          </w:rPr>
          <w:instrText xml:space="preserve"> PAGEREF _Toc35941969 \h </w:instrText>
        </w:r>
      </w:ins>
      <w:r w:rsidRPr="008E0CED">
        <w:rPr>
          <w:rFonts w:ascii="Times New Roman" w:hAnsi="Times New Roman" w:cs="Times New Roman"/>
          <w:noProof/>
          <w:webHidden/>
          <w:sz w:val="24"/>
          <w:szCs w:val="24"/>
          <w:rPrChange w:id="169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97" w:author="Okot" w:date="2020-03-24T11:32:00Z">
            <w:rPr>
              <w:noProof/>
              <w:webHidden/>
            </w:rPr>
          </w:rPrChange>
        </w:rPr>
        <w:fldChar w:fldCharType="separate"/>
      </w:r>
      <w:ins w:id="1698" w:author="Okot" w:date="2020-03-24T11:31:00Z">
        <w:r w:rsidRPr="008E0CED">
          <w:rPr>
            <w:rFonts w:ascii="Times New Roman" w:hAnsi="Times New Roman" w:cs="Times New Roman"/>
            <w:noProof/>
            <w:webHidden/>
            <w:sz w:val="24"/>
            <w:szCs w:val="24"/>
            <w:rPrChange w:id="1699" w:author="Okot" w:date="2020-03-24T11:32:00Z">
              <w:rPr>
                <w:noProof/>
                <w:webHidden/>
              </w:rPr>
            </w:rPrChange>
          </w:rPr>
          <w:t>220</w:t>
        </w:r>
        <w:r w:rsidRPr="008E0CED">
          <w:rPr>
            <w:rFonts w:ascii="Times New Roman" w:hAnsi="Times New Roman" w:cs="Times New Roman"/>
            <w:noProof/>
            <w:webHidden/>
            <w:sz w:val="24"/>
            <w:szCs w:val="24"/>
            <w:rPrChange w:id="170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01" w:author="Okot" w:date="2020-03-24T11:32:00Z">
              <w:rPr>
                <w:rStyle w:val="Hipercze"/>
                <w:rFonts w:eastAsiaTheme="minorEastAsia"/>
                <w:noProof/>
              </w:rPr>
            </w:rPrChange>
          </w:rPr>
          <w:fldChar w:fldCharType="end"/>
        </w:r>
      </w:ins>
    </w:p>
    <w:p w14:paraId="05726EB3" w14:textId="77777777" w:rsidR="008E0CED" w:rsidRPr="008E0CED" w:rsidRDefault="008E0CED">
      <w:pPr>
        <w:pStyle w:val="Spistreci2"/>
        <w:tabs>
          <w:tab w:val="right" w:pos="9061"/>
        </w:tabs>
        <w:rPr>
          <w:ins w:id="1702" w:author="Okot" w:date="2020-03-24T11:31:00Z"/>
          <w:rFonts w:ascii="Times New Roman" w:eastAsiaTheme="minorEastAsia" w:hAnsi="Times New Roman" w:cs="Times New Roman"/>
          <w:b w:val="0"/>
          <w:bCs w:val="0"/>
          <w:noProof/>
          <w:sz w:val="24"/>
          <w:szCs w:val="24"/>
          <w:lang w:eastAsia="pl-PL"/>
          <w:rPrChange w:id="1703" w:author="Okot" w:date="2020-03-24T11:32:00Z">
            <w:rPr>
              <w:ins w:id="1704" w:author="Okot" w:date="2020-03-24T11:31:00Z"/>
              <w:rFonts w:eastAsiaTheme="minorEastAsia" w:cstheme="minorBidi"/>
              <w:b w:val="0"/>
              <w:bCs w:val="0"/>
              <w:noProof/>
              <w:sz w:val="22"/>
              <w:szCs w:val="22"/>
              <w:lang w:eastAsia="pl-PL"/>
            </w:rPr>
          </w:rPrChange>
        </w:rPr>
      </w:pPr>
      <w:ins w:id="1705" w:author="Okot" w:date="2020-03-24T11:31:00Z">
        <w:r w:rsidRPr="008E0CED">
          <w:rPr>
            <w:rStyle w:val="Hipercze"/>
            <w:rFonts w:ascii="Times New Roman" w:eastAsiaTheme="minorEastAsia" w:hAnsi="Times New Roman" w:cs="Times New Roman"/>
            <w:noProof/>
            <w:sz w:val="24"/>
            <w:szCs w:val="24"/>
            <w:rPrChange w:id="1706"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70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08" w:author="Okot" w:date="2020-03-24T11:32:00Z">
              <w:rPr>
                <w:noProof/>
              </w:rPr>
            </w:rPrChange>
          </w:rPr>
          <w:instrText>HYPERLINK \l "_Toc35941970"</w:instrText>
        </w:r>
        <w:r w:rsidRPr="008E0CED">
          <w:rPr>
            <w:rStyle w:val="Hipercze"/>
            <w:rFonts w:ascii="Times New Roman" w:eastAsiaTheme="minorEastAsia" w:hAnsi="Times New Roman" w:cs="Times New Roman"/>
            <w:noProof/>
            <w:sz w:val="24"/>
            <w:szCs w:val="24"/>
            <w:rPrChange w:id="170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1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11" w:author="Okot" w:date="2020-03-24T11:32:00Z">
              <w:rPr>
                <w:rStyle w:val="Hipercze"/>
                <w:rFonts w:eastAsiaTheme="minorEastAsia"/>
                <w:noProof/>
              </w:rPr>
            </w:rPrChange>
          </w:rPr>
          <w:t>5.3.5.3. Implementacja interfejsów graficznych</w:t>
        </w:r>
        <w:r w:rsidRPr="008E0CED">
          <w:rPr>
            <w:rFonts w:ascii="Times New Roman" w:hAnsi="Times New Roman" w:cs="Times New Roman"/>
            <w:noProof/>
            <w:webHidden/>
            <w:sz w:val="24"/>
            <w:szCs w:val="24"/>
            <w:rPrChange w:id="1712" w:author="Okot" w:date="2020-03-24T11:32:00Z">
              <w:rPr>
                <w:noProof/>
                <w:webHidden/>
              </w:rPr>
            </w:rPrChange>
          </w:rPr>
          <w:tab/>
        </w:r>
        <w:r w:rsidRPr="008E0CED">
          <w:rPr>
            <w:rFonts w:ascii="Times New Roman" w:hAnsi="Times New Roman" w:cs="Times New Roman"/>
            <w:noProof/>
            <w:webHidden/>
            <w:sz w:val="24"/>
            <w:szCs w:val="24"/>
            <w:rPrChange w:id="1713" w:author="Okot" w:date="2020-03-24T11:32:00Z">
              <w:rPr>
                <w:noProof/>
                <w:webHidden/>
              </w:rPr>
            </w:rPrChange>
          </w:rPr>
          <w:fldChar w:fldCharType="begin"/>
        </w:r>
        <w:r w:rsidRPr="008E0CED">
          <w:rPr>
            <w:rFonts w:ascii="Times New Roman" w:hAnsi="Times New Roman" w:cs="Times New Roman"/>
            <w:noProof/>
            <w:webHidden/>
            <w:sz w:val="24"/>
            <w:szCs w:val="24"/>
            <w:rPrChange w:id="1714" w:author="Okot" w:date="2020-03-24T11:32:00Z">
              <w:rPr>
                <w:noProof/>
                <w:webHidden/>
              </w:rPr>
            </w:rPrChange>
          </w:rPr>
          <w:instrText xml:space="preserve"> PAGEREF _Toc35941970 \h </w:instrText>
        </w:r>
      </w:ins>
      <w:r w:rsidRPr="008E0CED">
        <w:rPr>
          <w:rFonts w:ascii="Times New Roman" w:hAnsi="Times New Roman" w:cs="Times New Roman"/>
          <w:noProof/>
          <w:webHidden/>
          <w:sz w:val="24"/>
          <w:szCs w:val="24"/>
          <w:rPrChange w:id="171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16" w:author="Okot" w:date="2020-03-24T11:32:00Z">
            <w:rPr>
              <w:noProof/>
              <w:webHidden/>
            </w:rPr>
          </w:rPrChange>
        </w:rPr>
        <w:fldChar w:fldCharType="separate"/>
      </w:r>
      <w:ins w:id="1717" w:author="Okot" w:date="2020-03-24T11:31:00Z">
        <w:r w:rsidRPr="008E0CED">
          <w:rPr>
            <w:rFonts w:ascii="Times New Roman" w:hAnsi="Times New Roman" w:cs="Times New Roman"/>
            <w:noProof/>
            <w:webHidden/>
            <w:sz w:val="24"/>
            <w:szCs w:val="24"/>
            <w:rPrChange w:id="1718" w:author="Okot" w:date="2020-03-24T11:32:00Z">
              <w:rPr>
                <w:noProof/>
                <w:webHidden/>
              </w:rPr>
            </w:rPrChange>
          </w:rPr>
          <w:t>223</w:t>
        </w:r>
        <w:r w:rsidRPr="008E0CED">
          <w:rPr>
            <w:rFonts w:ascii="Times New Roman" w:hAnsi="Times New Roman" w:cs="Times New Roman"/>
            <w:noProof/>
            <w:webHidden/>
            <w:sz w:val="24"/>
            <w:szCs w:val="24"/>
            <w:rPrChange w:id="171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20" w:author="Okot" w:date="2020-03-24T11:32:00Z">
              <w:rPr>
                <w:rStyle w:val="Hipercze"/>
                <w:rFonts w:eastAsiaTheme="minorEastAsia"/>
                <w:noProof/>
              </w:rPr>
            </w:rPrChange>
          </w:rPr>
          <w:fldChar w:fldCharType="end"/>
        </w:r>
      </w:ins>
    </w:p>
    <w:p w14:paraId="120D71A4" w14:textId="77777777" w:rsidR="008E0CED" w:rsidRPr="008E0CED" w:rsidRDefault="008E0CED">
      <w:pPr>
        <w:pStyle w:val="Spistreci2"/>
        <w:tabs>
          <w:tab w:val="right" w:pos="9061"/>
        </w:tabs>
        <w:rPr>
          <w:ins w:id="1721" w:author="Okot" w:date="2020-03-24T11:31:00Z"/>
          <w:rFonts w:ascii="Times New Roman" w:eastAsiaTheme="minorEastAsia" w:hAnsi="Times New Roman" w:cs="Times New Roman"/>
          <w:b w:val="0"/>
          <w:bCs w:val="0"/>
          <w:noProof/>
          <w:sz w:val="24"/>
          <w:szCs w:val="24"/>
          <w:lang w:eastAsia="pl-PL"/>
          <w:rPrChange w:id="1722" w:author="Okot" w:date="2020-03-24T11:32:00Z">
            <w:rPr>
              <w:ins w:id="1723" w:author="Okot" w:date="2020-03-24T11:31:00Z"/>
              <w:rFonts w:eastAsiaTheme="minorEastAsia" w:cstheme="minorBidi"/>
              <w:b w:val="0"/>
              <w:bCs w:val="0"/>
              <w:noProof/>
              <w:sz w:val="22"/>
              <w:szCs w:val="22"/>
              <w:lang w:eastAsia="pl-PL"/>
            </w:rPr>
          </w:rPrChange>
        </w:rPr>
      </w:pPr>
      <w:ins w:id="1724" w:author="Okot" w:date="2020-03-24T11:31:00Z">
        <w:r w:rsidRPr="008E0CED">
          <w:rPr>
            <w:rStyle w:val="Hipercze"/>
            <w:rFonts w:ascii="Times New Roman" w:eastAsiaTheme="minorEastAsia" w:hAnsi="Times New Roman" w:cs="Times New Roman"/>
            <w:noProof/>
            <w:sz w:val="24"/>
            <w:szCs w:val="24"/>
            <w:rPrChange w:id="172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2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7" w:author="Okot" w:date="2020-03-24T11:32:00Z">
              <w:rPr>
                <w:noProof/>
              </w:rPr>
            </w:rPrChange>
          </w:rPr>
          <w:instrText>HYPERLINK \l "_Toc35941971"</w:instrText>
        </w:r>
        <w:r w:rsidRPr="008E0CED">
          <w:rPr>
            <w:rStyle w:val="Hipercze"/>
            <w:rFonts w:ascii="Times New Roman" w:eastAsiaTheme="minorEastAsia" w:hAnsi="Times New Roman" w:cs="Times New Roman"/>
            <w:noProof/>
            <w:sz w:val="24"/>
            <w:szCs w:val="24"/>
            <w:rPrChange w:id="172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2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30" w:author="Okot" w:date="2020-03-24T11:32:00Z">
              <w:rPr>
                <w:rStyle w:val="Hipercze"/>
                <w:rFonts w:eastAsiaTheme="minorEastAsia"/>
                <w:noProof/>
              </w:rPr>
            </w:rPrChange>
          </w:rPr>
          <w:t>5.3.5.3.1. Logo</w:t>
        </w:r>
        <w:r w:rsidRPr="008E0CED">
          <w:rPr>
            <w:rFonts w:ascii="Times New Roman" w:hAnsi="Times New Roman" w:cs="Times New Roman"/>
            <w:noProof/>
            <w:webHidden/>
            <w:sz w:val="24"/>
            <w:szCs w:val="24"/>
            <w:rPrChange w:id="1731" w:author="Okot" w:date="2020-03-24T11:32:00Z">
              <w:rPr>
                <w:noProof/>
                <w:webHidden/>
              </w:rPr>
            </w:rPrChange>
          </w:rPr>
          <w:tab/>
        </w:r>
        <w:r w:rsidRPr="008E0CED">
          <w:rPr>
            <w:rFonts w:ascii="Times New Roman" w:hAnsi="Times New Roman" w:cs="Times New Roman"/>
            <w:noProof/>
            <w:webHidden/>
            <w:sz w:val="24"/>
            <w:szCs w:val="24"/>
            <w:rPrChange w:id="1732" w:author="Okot" w:date="2020-03-24T11:32:00Z">
              <w:rPr>
                <w:noProof/>
                <w:webHidden/>
              </w:rPr>
            </w:rPrChange>
          </w:rPr>
          <w:fldChar w:fldCharType="begin"/>
        </w:r>
        <w:r w:rsidRPr="008E0CED">
          <w:rPr>
            <w:rFonts w:ascii="Times New Roman" w:hAnsi="Times New Roman" w:cs="Times New Roman"/>
            <w:noProof/>
            <w:webHidden/>
            <w:sz w:val="24"/>
            <w:szCs w:val="24"/>
            <w:rPrChange w:id="1733" w:author="Okot" w:date="2020-03-24T11:32:00Z">
              <w:rPr>
                <w:noProof/>
                <w:webHidden/>
              </w:rPr>
            </w:rPrChange>
          </w:rPr>
          <w:instrText xml:space="preserve"> PAGEREF _Toc35941971 \h </w:instrText>
        </w:r>
      </w:ins>
      <w:r w:rsidRPr="008E0CED">
        <w:rPr>
          <w:rFonts w:ascii="Times New Roman" w:hAnsi="Times New Roman" w:cs="Times New Roman"/>
          <w:noProof/>
          <w:webHidden/>
          <w:sz w:val="24"/>
          <w:szCs w:val="24"/>
          <w:rPrChange w:id="173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35" w:author="Okot" w:date="2020-03-24T11:32:00Z">
            <w:rPr>
              <w:noProof/>
              <w:webHidden/>
            </w:rPr>
          </w:rPrChange>
        </w:rPr>
        <w:fldChar w:fldCharType="separate"/>
      </w:r>
      <w:ins w:id="1736" w:author="Okot" w:date="2020-03-24T11:31:00Z">
        <w:r w:rsidRPr="008E0CED">
          <w:rPr>
            <w:rFonts w:ascii="Times New Roman" w:hAnsi="Times New Roman" w:cs="Times New Roman"/>
            <w:noProof/>
            <w:webHidden/>
            <w:sz w:val="24"/>
            <w:szCs w:val="24"/>
            <w:rPrChange w:id="1737" w:author="Okot" w:date="2020-03-24T11:32:00Z">
              <w:rPr>
                <w:noProof/>
                <w:webHidden/>
              </w:rPr>
            </w:rPrChange>
          </w:rPr>
          <w:t>223</w:t>
        </w:r>
        <w:r w:rsidRPr="008E0CED">
          <w:rPr>
            <w:rFonts w:ascii="Times New Roman" w:hAnsi="Times New Roman" w:cs="Times New Roman"/>
            <w:noProof/>
            <w:webHidden/>
            <w:sz w:val="24"/>
            <w:szCs w:val="24"/>
            <w:rPrChange w:id="173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39" w:author="Okot" w:date="2020-03-24T11:32:00Z">
              <w:rPr>
                <w:rStyle w:val="Hipercze"/>
                <w:rFonts w:eastAsiaTheme="minorEastAsia"/>
                <w:noProof/>
              </w:rPr>
            </w:rPrChange>
          </w:rPr>
          <w:fldChar w:fldCharType="end"/>
        </w:r>
      </w:ins>
    </w:p>
    <w:p w14:paraId="28CD654A" w14:textId="77777777" w:rsidR="008E0CED" w:rsidRPr="008E0CED" w:rsidRDefault="008E0CED">
      <w:pPr>
        <w:pStyle w:val="Spistreci2"/>
        <w:tabs>
          <w:tab w:val="right" w:pos="9061"/>
        </w:tabs>
        <w:rPr>
          <w:ins w:id="1740" w:author="Okot" w:date="2020-03-24T11:31:00Z"/>
          <w:rFonts w:ascii="Times New Roman" w:eastAsiaTheme="minorEastAsia" w:hAnsi="Times New Roman" w:cs="Times New Roman"/>
          <w:b w:val="0"/>
          <w:bCs w:val="0"/>
          <w:noProof/>
          <w:sz w:val="24"/>
          <w:szCs w:val="24"/>
          <w:lang w:eastAsia="pl-PL"/>
          <w:rPrChange w:id="1741" w:author="Okot" w:date="2020-03-24T11:32:00Z">
            <w:rPr>
              <w:ins w:id="1742" w:author="Okot" w:date="2020-03-24T11:31:00Z"/>
              <w:rFonts w:eastAsiaTheme="minorEastAsia" w:cstheme="minorBidi"/>
              <w:b w:val="0"/>
              <w:bCs w:val="0"/>
              <w:noProof/>
              <w:sz w:val="22"/>
              <w:szCs w:val="22"/>
              <w:lang w:eastAsia="pl-PL"/>
            </w:rPr>
          </w:rPrChange>
        </w:rPr>
      </w:pPr>
      <w:ins w:id="1743" w:author="Okot" w:date="2020-03-24T11:31:00Z">
        <w:r w:rsidRPr="008E0CED">
          <w:rPr>
            <w:rStyle w:val="Hipercze"/>
            <w:rFonts w:ascii="Times New Roman" w:eastAsiaTheme="minorEastAsia" w:hAnsi="Times New Roman" w:cs="Times New Roman"/>
            <w:noProof/>
            <w:sz w:val="24"/>
            <w:szCs w:val="24"/>
            <w:rPrChange w:id="174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4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46" w:author="Okot" w:date="2020-03-24T11:32:00Z">
              <w:rPr>
                <w:noProof/>
              </w:rPr>
            </w:rPrChange>
          </w:rPr>
          <w:instrText>HYPERLINK \l "_Toc35941972"</w:instrText>
        </w:r>
        <w:r w:rsidRPr="008E0CED">
          <w:rPr>
            <w:rStyle w:val="Hipercze"/>
            <w:rFonts w:ascii="Times New Roman" w:eastAsiaTheme="minorEastAsia" w:hAnsi="Times New Roman" w:cs="Times New Roman"/>
            <w:noProof/>
            <w:sz w:val="24"/>
            <w:szCs w:val="24"/>
            <w:rPrChange w:id="174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49" w:author="Okot" w:date="2020-03-24T11:32:00Z">
              <w:rPr>
                <w:rStyle w:val="Hipercze"/>
                <w:rFonts w:eastAsiaTheme="minorEastAsia"/>
                <w:noProof/>
              </w:rPr>
            </w:rPrChange>
          </w:rPr>
          <w:t>5.3.5.3.2. Strona główna aplikacji</w:t>
        </w:r>
        <w:r w:rsidRPr="008E0CED">
          <w:rPr>
            <w:rFonts w:ascii="Times New Roman" w:hAnsi="Times New Roman" w:cs="Times New Roman"/>
            <w:noProof/>
            <w:webHidden/>
            <w:sz w:val="24"/>
            <w:szCs w:val="24"/>
            <w:rPrChange w:id="1750" w:author="Okot" w:date="2020-03-24T11:32:00Z">
              <w:rPr>
                <w:noProof/>
                <w:webHidden/>
              </w:rPr>
            </w:rPrChange>
          </w:rPr>
          <w:tab/>
        </w:r>
        <w:r w:rsidRPr="008E0CED">
          <w:rPr>
            <w:rFonts w:ascii="Times New Roman" w:hAnsi="Times New Roman" w:cs="Times New Roman"/>
            <w:noProof/>
            <w:webHidden/>
            <w:sz w:val="24"/>
            <w:szCs w:val="24"/>
            <w:rPrChange w:id="1751" w:author="Okot" w:date="2020-03-24T11:32:00Z">
              <w:rPr>
                <w:noProof/>
                <w:webHidden/>
              </w:rPr>
            </w:rPrChange>
          </w:rPr>
          <w:fldChar w:fldCharType="begin"/>
        </w:r>
        <w:r w:rsidRPr="008E0CED">
          <w:rPr>
            <w:rFonts w:ascii="Times New Roman" w:hAnsi="Times New Roman" w:cs="Times New Roman"/>
            <w:noProof/>
            <w:webHidden/>
            <w:sz w:val="24"/>
            <w:szCs w:val="24"/>
            <w:rPrChange w:id="1752" w:author="Okot" w:date="2020-03-24T11:32:00Z">
              <w:rPr>
                <w:noProof/>
                <w:webHidden/>
              </w:rPr>
            </w:rPrChange>
          </w:rPr>
          <w:instrText xml:space="preserve"> PAGEREF _Toc35941972 \h </w:instrText>
        </w:r>
      </w:ins>
      <w:r w:rsidRPr="008E0CED">
        <w:rPr>
          <w:rFonts w:ascii="Times New Roman" w:hAnsi="Times New Roman" w:cs="Times New Roman"/>
          <w:noProof/>
          <w:webHidden/>
          <w:sz w:val="24"/>
          <w:szCs w:val="24"/>
          <w:rPrChange w:id="17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54" w:author="Okot" w:date="2020-03-24T11:32:00Z">
            <w:rPr>
              <w:noProof/>
              <w:webHidden/>
            </w:rPr>
          </w:rPrChange>
        </w:rPr>
        <w:fldChar w:fldCharType="separate"/>
      </w:r>
      <w:ins w:id="1755" w:author="Okot" w:date="2020-03-24T11:31:00Z">
        <w:r w:rsidRPr="008E0CED">
          <w:rPr>
            <w:rFonts w:ascii="Times New Roman" w:hAnsi="Times New Roman" w:cs="Times New Roman"/>
            <w:noProof/>
            <w:webHidden/>
            <w:sz w:val="24"/>
            <w:szCs w:val="24"/>
            <w:rPrChange w:id="1756" w:author="Okot" w:date="2020-03-24T11:32:00Z">
              <w:rPr>
                <w:noProof/>
                <w:webHidden/>
              </w:rPr>
            </w:rPrChange>
          </w:rPr>
          <w:t>224</w:t>
        </w:r>
        <w:r w:rsidRPr="008E0CED">
          <w:rPr>
            <w:rFonts w:ascii="Times New Roman" w:hAnsi="Times New Roman" w:cs="Times New Roman"/>
            <w:noProof/>
            <w:webHidden/>
            <w:sz w:val="24"/>
            <w:szCs w:val="24"/>
            <w:rPrChange w:id="17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58" w:author="Okot" w:date="2020-03-24T11:32:00Z">
              <w:rPr>
                <w:rStyle w:val="Hipercze"/>
                <w:rFonts w:eastAsiaTheme="minorEastAsia"/>
                <w:noProof/>
              </w:rPr>
            </w:rPrChange>
          </w:rPr>
          <w:fldChar w:fldCharType="end"/>
        </w:r>
      </w:ins>
    </w:p>
    <w:p w14:paraId="6AB39103" w14:textId="77777777" w:rsidR="008E0CED" w:rsidRPr="008E0CED" w:rsidRDefault="008E0CED">
      <w:pPr>
        <w:pStyle w:val="Spistreci2"/>
        <w:tabs>
          <w:tab w:val="right" w:pos="9061"/>
        </w:tabs>
        <w:rPr>
          <w:ins w:id="1759" w:author="Okot" w:date="2020-03-24T11:31:00Z"/>
          <w:rFonts w:ascii="Times New Roman" w:eastAsiaTheme="minorEastAsia" w:hAnsi="Times New Roman" w:cs="Times New Roman"/>
          <w:b w:val="0"/>
          <w:bCs w:val="0"/>
          <w:noProof/>
          <w:sz w:val="24"/>
          <w:szCs w:val="24"/>
          <w:lang w:eastAsia="pl-PL"/>
          <w:rPrChange w:id="1760" w:author="Okot" w:date="2020-03-24T11:32:00Z">
            <w:rPr>
              <w:ins w:id="1761" w:author="Okot" w:date="2020-03-24T11:31:00Z"/>
              <w:rFonts w:eastAsiaTheme="minorEastAsia" w:cstheme="minorBidi"/>
              <w:b w:val="0"/>
              <w:bCs w:val="0"/>
              <w:noProof/>
              <w:sz w:val="22"/>
              <w:szCs w:val="22"/>
              <w:lang w:eastAsia="pl-PL"/>
            </w:rPr>
          </w:rPrChange>
        </w:rPr>
      </w:pPr>
      <w:ins w:id="1762" w:author="Okot" w:date="2020-03-24T11:31:00Z">
        <w:r w:rsidRPr="008E0CED">
          <w:rPr>
            <w:rStyle w:val="Hipercze"/>
            <w:rFonts w:ascii="Times New Roman" w:eastAsiaTheme="minorEastAsia" w:hAnsi="Times New Roman" w:cs="Times New Roman"/>
            <w:noProof/>
            <w:sz w:val="24"/>
            <w:szCs w:val="24"/>
            <w:rPrChange w:id="17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65" w:author="Okot" w:date="2020-03-24T11:32:00Z">
              <w:rPr>
                <w:noProof/>
              </w:rPr>
            </w:rPrChange>
          </w:rPr>
          <w:instrText>HYPERLINK \l "_Toc35941973"</w:instrText>
        </w:r>
        <w:r w:rsidRPr="008E0CED">
          <w:rPr>
            <w:rStyle w:val="Hipercze"/>
            <w:rFonts w:ascii="Times New Roman" w:eastAsiaTheme="minorEastAsia" w:hAnsi="Times New Roman" w:cs="Times New Roman"/>
            <w:noProof/>
            <w:sz w:val="24"/>
            <w:szCs w:val="24"/>
            <w:rPrChange w:id="17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68" w:author="Okot" w:date="2020-03-24T11:32:00Z">
              <w:rPr>
                <w:rStyle w:val="Hipercze"/>
                <w:rFonts w:eastAsiaTheme="minorEastAsia"/>
                <w:noProof/>
              </w:rPr>
            </w:rPrChange>
          </w:rPr>
          <w:t>5.3.5.4. Implementacja logiki biznesowej</w:t>
        </w:r>
        <w:r w:rsidRPr="008E0CED">
          <w:rPr>
            <w:rFonts w:ascii="Times New Roman" w:hAnsi="Times New Roman" w:cs="Times New Roman"/>
            <w:noProof/>
            <w:webHidden/>
            <w:sz w:val="24"/>
            <w:szCs w:val="24"/>
            <w:rPrChange w:id="1769" w:author="Okot" w:date="2020-03-24T11:32:00Z">
              <w:rPr>
                <w:noProof/>
                <w:webHidden/>
              </w:rPr>
            </w:rPrChange>
          </w:rPr>
          <w:tab/>
        </w:r>
        <w:r w:rsidRPr="008E0CED">
          <w:rPr>
            <w:rFonts w:ascii="Times New Roman" w:hAnsi="Times New Roman" w:cs="Times New Roman"/>
            <w:noProof/>
            <w:webHidden/>
            <w:sz w:val="24"/>
            <w:szCs w:val="24"/>
            <w:rPrChange w:id="1770" w:author="Okot" w:date="2020-03-24T11:32:00Z">
              <w:rPr>
                <w:noProof/>
                <w:webHidden/>
              </w:rPr>
            </w:rPrChange>
          </w:rPr>
          <w:fldChar w:fldCharType="begin"/>
        </w:r>
        <w:r w:rsidRPr="008E0CED">
          <w:rPr>
            <w:rFonts w:ascii="Times New Roman" w:hAnsi="Times New Roman" w:cs="Times New Roman"/>
            <w:noProof/>
            <w:webHidden/>
            <w:sz w:val="24"/>
            <w:szCs w:val="24"/>
            <w:rPrChange w:id="1771" w:author="Okot" w:date="2020-03-24T11:32:00Z">
              <w:rPr>
                <w:noProof/>
                <w:webHidden/>
              </w:rPr>
            </w:rPrChange>
          </w:rPr>
          <w:instrText xml:space="preserve"> PAGEREF _Toc35941973 \h </w:instrText>
        </w:r>
      </w:ins>
      <w:r w:rsidRPr="008E0CED">
        <w:rPr>
          <w:rFonts w:ascii="Times New Roman" w:hAnsi="Times New Roman" w:cs="Times New Roman"/>
          <w:noProof/>
          <w:webHidden/>
          <w:sz w:val="24"/>
          <w:szCs w:val="24"/>
          <w:rPrChange w:id="17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73" w:author="Okot" w:date="2020-03-24T11:32:00Z">
            <w:rPr>
              <w:noProof/>
              <w:webHidden/>
            </w:rPr>
          </w:rPrChange>
        </w:rPr>
        <w:fldChar w:fldCharType="separate"/>
      </w:r>
      <w:ins w:id="1774" w:author="Okot" w:date="2020-03-24T11:31:00Z">
        <w:r w:rsidRPr="008E0CED">
          <w:rPr>
            <w:rFonts w:ascii="Times New Roman" w:hAnsi="Times New Roman" w:cs="Times New Roman"/>
            <w:noProof/>
            <w:webHidden/>
            <w:sz w:val="24"/>
            <w:szCs w:val="24"/>
            <w:rPrChange w:id="1775" w:author="Okot" w:date="2020-03-24T11:32:00Z">
              <w:rPr>
                <w:noProof/>
                <w:webHidden/>
              </w:rPr>
            </w:rPrChange>
          </w:rPr>
          <w:t>232</w:t>
        </w:r>
        <w:r w:rsidRPr="008E0CED">
          <w:rPr>
            <w:rFonts w:ascii="Times New Roman" w:hAnsi="Times New Roman" w:cs="Times New Roman"/>
            <w:noProof/>
            <w:webHidden/>
            <w:sz w:val="24"/>
            <w:szCs w:val="24"/>
            <w:rPrChange w:id="17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77" w:author="Okot" w:date="2020-03-24T11:32:00Z">
              <w:rPr>
                <w:rStyle w:val="Hipercze"/>
                <w:rFonts w:eastAsiaTheme="minorEastAsia"/>
                <w:noProof/>
              </w:rPr>
            </w:rPrChange>
          </w:rPr>
          <w:fldChar w:fldCharType="end"/>
        </w:r>
      </w:ins>
    </w:p>
    <w:p w14:paraId="05CF04B9" w14:textId="77777777" w:rsidR="008E0CED" w:rsidRPr="008E0CED" w:rsidRDefault="008E0CED">
      <w:pPr>
        <w:pStyle w:val="Spistreci2"/>
        <w:tabs>
          <w:tab w:val="right" w:pos="9061"/>
        </w:tabs>
        <w:rPr>
          <w:ins w:id="1778" w:author="Okot" w:date="2020-03-24T11:31:00Z"/>
          <w:rFonts w:ascii="Times New Roman" w:eastAsiaTheme="minorEastAsia" w:hAnsi="Times New Roman" w:cs="Times New Roman"/>
          <w:b w:val="0"/>
          <w:bCs w:val="0"/>
          <w:noProof/>
          <w:sz w:val="24"/>
          <w:szCs w:val="24"/>
          <w:lang w:eastAsia="pl-PL"/>
          <w:rPrChange w:id="1779" w:author="Okot" w:date="2020-03-24T11:32:00Z">
            <w:rPr>
              <w:ins w:id="1780" w:author="Okot" w:date="2020-03-24T11:31:00Z"/>
              <w:rFonts w:eastAsiaTheme="minorEastAsia" w:cstheme="minorBidi"/>
              <w:b w:val="0"/>
              <w:bCs w:val="0"/>
              <w:noProof/>
              <w:sz w:val="22"/>
              <w:szCs w:val="22"/>
              <w:lang w:eastAsia="pl-PL"/>
            </w:rPr>
          </w:rPrChange>
        </w:rPr>
      </w:pPr>
      <w:ins w:id="1781" w:author="Okot" w:date="2020-03-24T11:31:00Z">
        <w:r w:rsidRPr="008E0CED">
          <w:rPr>
            <w:rStyle w:val="Hipercze"/>
            <w:rFonts w:ascii="Times New Roman" w:eastAsiaTheme="minorEastAsia" w:hAnsi="Times New Roman" w:cs="Times New Roman"/>
            <w:noProof/>
            <w:sz w:val="24"/>
            <w:szCs w:val="24"/>
            <w:rPrChange w:id="17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84" w:author="Okot" w:date="2020-03-24T11:32:00Z">
              <w:rPr>
                <w:noProof/>
              </w:rPr>
            </w:rPrChange>
          </w:rPr>
          <w:instrText>HYPERLINK \l "_Toc35941974"</w:instrText>
        </w:r>
        <w:r w:rsidRPr="008E0CED">
          <w:rPr>
            <w:rStyle w:val="Hipercze"/>
            <w:rFonts w:ascii="Times New Roman" w:eastAsiaTheme="minorEastAsia" w:hAnsi="Times New Roman" w:cs="Times New Roman"/>
            <w:noProof/>
            <w:sz w:val="24"/>
            <w:szCs w:val="24"/>
            <w:rPrChange w:id="17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87" w:author="Okot" w:date="2020-03-24T11:32:00Z">
              <w:rPr>
                <w:rStyle w:val="Hipercze"/>
                <w:rFonts w:eastAsiaTheme="minorEastAsia"/>
                <w:noProof/>
              </w:rPr>
            </w:rPrChange>
          </w:rPr>
          <w:t>5.3.6. Testy</w:t>
        </w:r>
        <w:r w:rsidRPr="008E0CED">
          <w:rPr>
            <w:rFonts w:ascii="Times New Roman" w:hAnsi="Times New Roman" w:cs="Times New Roman"/>
            <w:noProof/>
            <w:webHidden/>
            <w:sz w:val="24"/>
            <w:szCs w:val="24"/>
            <w:rPrChange w:id="1788" w:author="Okot" w:date="2020-03-24T11:32:00Z">
              <w:rPr>
                <w:noProof/>
                <w:webHidden/>
              </w:rPr>
            </w:rPrChange>
          </w:rPr>
          <w:tab/>
        </w:r>
        <w:r w:rsidRPr="008E0CED">
          <w:rPr>
            <w:rFonts w:ascii="Times New Roman" w:hAnsi="Times New Roman" w:cs="Times New Roman"/>
            <w:noProof/>
            <w:webHidden/>
            <w:sz w:val="24"/>
            <w:szCs w:val="24"/>
            <w:rPrChange w:id="1789" w:author="Okot" w:date="2020-03-24T11:32:00Z">
              <w:rPr>
                <w:noProof/>
                <w:webHidden/>
              </w:rPr>
            </w:rPrChange>
          </w:rPr>
          <w:fldChar w:fldCharType="begin"/>
        </w:r>
        <w:r w:rsidRPr="008E0CED">
          <w:rPr>
            <w:rFonts w:ascii="Times New Roman" w:hAnsi="Times New Roman" w:cs="Times New Roman"/>
            <w:noProof/>
            <w:webHidden/>
            <w:sz w:val="24"/>
            <w:szCs w:val="24"/>
            <w:rPrChange w:id="1790" w:author="Okot" w:date="2020-03-24T11:32:00Z">
              <w:rPr>
                <w:noProof/>
                <w:webHidden/>
              </w:rPr>
            </w:rPrChange>
          </w:rPr>
          <w:instrText xml:space="preserve"> PAGEREF _Toc35941974 \h </w:instrText>
        </w:r>
      </w:ins>
      <w:r w:rsidRPr="008E0CED">
        <w:rPr>
          <w:rFonts w:ascii="Times New Roman" w:hAnsi="Times New Roman" w:cs="Times New Roman"/>
          <w:noProof/>
          <w:webHidden/>
          <w:sz w:val="24"/>
          <w:szCs w:val="24"/>
          <w:rPrChange w:id="17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92" w:author="Okot" w:date="2020-03-24T11:32:00Z">
            <w:rPr>
              <w:noProof/>
              <w:webHidden/>
            </w:rPr>
          </w:rPrChange>
        </w:rPr>
        <w:fldChar w:fldCharType="separate"/>
      </w:r>
      <w:ins w:id="1793" w:author="Okot" w:date="2020-03-24T11:31:00Z">
        <w:r w:rsidRPr="008E0CED">
          <w:rPr>
            <w:rFonts w:ascii="Times New Roman" w:hAnsi="Times New Roman" w:cs="Times New Roman"/>
            <w:noProof/>
            <w:webHidden/>
            <w:sz w:val="24"/>
            <w:szCs w:val="24"/>
            <w:rPrChange w:id="1794" w:author="Okot" w:date="2020-03-24T11:32:00Z">
              <w:rPr>
                <w:noProof/>
                <w:webHidden/>
              </w:rPr>
            </w:rPrChange>
          </w:rPr>
          <w:t>237</w:t>
        </w:r>
        <w:r w:rsidRPr="008E0CED">
          <w:rPr>
            <w:rFonts w:ascii="Times New Roman" w:hAnsi="Times New Roman" w:cs="Times New Roman"/>
            <w:noProof/>
            <w:webHidden/>
            <w:sz w:val="24"/>
            <w:szCs w:val="24"/>
            <w:rPrChange w:id="17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96" w:author="Okot" w:date="2020-03-24T11:32:00Z">
              <w:rPr>
                <w:rStyle w:val="Hipercze"/>
                <w:rFonts w:eastAsiaTheme="minorEastAsia"/>
                <w:noProof/>
              </w:rPr>
            </w:rPrChange>
          </w:rPr>
          <w:fldChar w:fldCharType="end"/>
        </w:r>
      </w:ins>
    </w:p>
    <w:p w14:paraId="71F4DE82" w14:textId="77777777" w:rsidR="008E0CED" w:rsidRPr="008E0CED" w:rsidRDefault="008E0CED">
      <w:pPr>
        <w:pStyle w:val="Spistreci2"/>
        <w:tabs>
          <w:tab w:val="right" w:pos="9061"/>
        </w:tabs>
        <w:rPr>
          <w:ins w:id="1797" w:author="Okot" w:date="2020-03-24T11:31:00Z"/>
          <w:rFonts w:ascii="Times New Roman" w:eastAsiaTheme="minorEastAsia" w:hAnsi="Times New Roman" w:cs="Times New Roman"/>
          <w:b w:val="0"/>
          <w:bCs w:val="0"/>
          <w:noProof/>
          <w:sz w:val="24"/>
          <w:szCs w:val="24"/>
          <w:lang w:eastAsia="pl-PL"/>
          <w:rPrChange w:id="1798" w:author="Okot" w:date="2020-03-24T11:32:00Z">
            <w:rPr>
              <w:ins w:id="1799" w:author="Okot" w:date="2020-03-24T11:31:00Z"/>
              <w:rFonts w:eastAsiaTheme="minorEastAsia" w:cstheme="minorBidi"/>
              <w:b w:val="0"/>
              <w:bCs w:val="0"/>
              <w:noProof/>
              <w:sz w:val="22"/>
              <w:szCs w:val="22"/>
              <w:lang w:eastAsia="pl-PL"/>
            </w:rPr>
          </w:rPrChange>
        </w:rPr>
      </w:pPr>
      <w:ins w:id="1800" w:author="Okot" w:date="2020-03-24T11:31:00Z">
        <w:r w:rsidRPr="008E0CED">
          <w:rPr>
            <w:rStyle w:val="Hipercze"/>
            <w:rFonts w:ascii="Times New Roman" w:eastAsiaTheme="minorEastAsia" w:hAnsi="Times New Roman" w:cs="Times New Roman"/>
            <w:noProof/>
            <w:sz w:val="24"/>
            <w:szCs w:val="24"/>
            <w:rPrChange w:id="18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03" w:author="Okot" w:date="2020-03-24T11:32:00Z">
              <w:rPr>
                <w:noProof/>
              </w:rPr>
            </w:rPrChange>
          </w:rPr>
          <w:instrText>HYPERLINK \l "_Toc35941975"</w:instrText>
        </w:r>
        <w:r w:rsidRPr="008E0CED">
          <w:rPr>
            <w:rStyle w:val="Hipercze"/>
            <w:rFonts w:ascii="Times New Roman" w:eastAsiaTheme="minorEastAsia" w:hAnsi="Times New Roman" w:cs="Times New Roman"/>
            <w:noProof/>
            <w:sz w:val="24"/>
            <w:szCs w:val="24"/>
            <w:rPrChange w:id="18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0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06" w:author="Okot" w:date="2020-03-24T11:32:00Z">
              <w:rPr>
                <w:rStyle w:val="Hipercze"/>
                <w:rFonts w:eastAsiaTheme="minorEastAsia"/>
                <w:noProof/>
              </w:rPr>
            </w:rPrChange>
          </w:rPr>
          <w:t>5.3.6.1. Testy czarnej skrzynki</w:t>
        </w:r>
        <w:r w:rsidRPr="008E0CED">
          <w:rPr>
            <w:rFonts w:ascii="Times New Roman" w:hAnsi="Times New Roman" w:cs="Times New Roman"/>
            <w:noProof/>
            <w:webHidden/>
            <w:sz w:val="24"/>
            <w:szCs w:val="24"/>
            <w:rPrChange w:id="1807" w:author="Okot" w:date="2020-03-24T11:32:00Z">
              <w:rPr>
                <w:noProof/>
                <w:webHidden/>
              </w:rPr>
            </w:rPrChange>
          </w:rPr>
          <w:tab/>
        </w:r>
        <w:r w:rsidRPr="008E0CED">
          <w:rPr>
            <w:rFonts w:ascii="Times New Roman" w:hAnsi="Times New Roman" w:cs="Times New Roman"/>
            <w:noProof/>
            <w:webHidden/>
            <w:sz w:val="24"/>
            <w:szCs w:val="24"/>
            <w:rPrChange w:id="1808" w:author="Okot" w:date="2020-03-24T11:32:00Z">
              <w:rPr>
                <w:noProof/>
                <w:webHidden/>
              </w:rPr>
            </w:rPrChange>
          </w:rPr>
          <w:fldChar w:fldCharType="begin"/>
        </w:r>
        <w:r w:rsidRPr="008E0CED">
          <w:rPr>
            <w:rFonts w:ascii="Times New Roman" w:hAnsi="Times New Roman" w:cs="Times New Roman"/>
            <w:noProof/>
            <w:webHidden/>
            <w:sz w:val="24"/>
            <w:szCs w:val="24"/>
            <w:rPrChange w:id="1809" w:author="Okot" w:date="2020-03-24T11:32:00Z">
              <w:rPr>
                <w:noProof/>
                <w:webHidden/>
              </w:rPr>
            </w:rPrChange>
          </w:rPr>
          <w:instrText xml:space="preserve"> PAGEREF _Toc35941975 \h </w:instrText>
        </w:r>
      </w:ins>
      <w:r w:rsidRPr="008E0CED">
        <w:rPr>
          <w:rFonts w:ascii="Times New Roman" w:hAnsi="Times New Roman" w:cs="Times New Roman"/>
          <w:noProof/>
          <w:webHidden/>
          <w:sz w:val="24"/>
          <w:szCs w:val="24"/>
          <w:rPrChange w:id="18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11" w:author="Okot" w:date="2020-03-24T11:32:00Z">
            <w:rPr>
              <w:noProof/>
              <w:webHidden/>
            </w:rPr>
          </w:rPrChange>
        </w:rPr>
        <w:fldChar w:fldCharType="separate"/>
      </w:r>
      <w:ins w:id="1812" w:author="Okot" w:date="2020-03-24T11:31:00Z">
        <w:r w:rsidRPr="008E0CED">
          <w:rPr>
            <w:rFonts w:ascii="Times New Roman" w:hAnsi="Times New Roman" w:cs="Times New Roman"/>
            <w:noProof/>
            <w:webHidden/>
            <w:sz w:val="24"/>
            <w:szCs w:val="24"/>
            <w:rPrChange w:id="1813" w:author="Okot" w:date="2020-03-24T11:32:00Z">
              <w:rPr>
                <w:noProof/>
                <w:webHidden/>
              </w:rPr>
            </w:rPrChange>
          </w:rPr>
          <w:t>237</w:t>
        </w:r>
        <w:r w:rsidRPr="008E0CED">
          <w:rPr>
            <w:rFonts w:ascii="Times New Roman" w:hAnsi="Times New Roman" w:cs="Times New Roman"/>
            <w:noProof/>
            <w:webHidden/>
            <w:sz w:val="24"/>
            <w:szCs w:val="24"/>
            <w:rPrChange w:id="18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15" w:author="Okot" w:date="2020-03-24T11:32:00Z">
              <w:rPr>
                <w:rStyle w:val="Hipercze"/>
                <w:rFonts w:eastAsiaTheme="minorEastAsia"/>
                <w:noProof/>
              </w:rPr>
            </w:rPrChange>
          </w:rPr>
          <w:fldChar w:fldCharType="end"/>
        </w:r>
      </w:ins>
    </w:p>
    <w:p w14:paraId="5A090EFF" w14:textId="77777777" w:rsidR="008E0CED" w:rsidRPr="008E0CED" w:rsidRDefault="008E0CED">
      <w:pPr>
        <w:pStyle w:val="Spistreci2"/>
        <w:tabs>
          <w:tab w:val="right" w:pos="9061"/>
        </w:tabs>
        <w:rPr>
          <w:ins w:id="1816" w:author="Okot" w:date="2020-03-24T11:31:00Z"/>
          <w:rFonts w:ascii="Times New Roman" w:eastAsiaTheme="minorEastAsia" w:hAnsi="Times New Roman" w:cs="Times New Roman"/>
          <w:b w:val="0"/>
          <w:bCs w:val="0"/>
          <w:noProof/>
          <w:sz w:val="24"/>
          <w:szCs w:val="24"/>
          <w:lang w:eastAsia="pl-PL"/>
          <w:rPrChange w:id="1817" w:author="Okot" w:date="2020-03-24T11:32:00Z">
            <w:rPr>
              <w:ins w:id="1818" w:author="Okot" w:date="2020-03-24T11:31:00Z"/>
              <w:rFonts w:eastAsiaTheme="minorEastAsia" w:cstheme="minorBidi"/>
              <w:b w:val="0"/>
              <w:bCs w:val="0"/>
              <w:noProof/>
              <w:sz w:val="22"/>
              <w:szCs w:val="22"/>
              <w:lang w:eastAsia="pl-PL"/>
            </w:rPr>
          </w:rPrChange>
        </w:rPr>
      </w:pPr>
      <w:ins w:id="1819" w:author="Okot" w:date="2020-03-24T11:31:00Z">
        <w:r w:rsidRPr="008E0CED">
          <w:rPr>
            <w:rStyle w:val="Hipercze"/>
            <w:rFonts w:ascii="Times New Roman" w:eastAsiaTheme="minorEastAsia" w:hAnsi="Times New Roman" w:cs="Times New Roman"/>
            <w:noProof/>
            <w:sz w:val="24"/>
            <w:szCs w:val="24"/>
            <w:rPrChange w:id="18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22" w:author="Okot" w:date="2020-03-24T11:32:00Z">
              <w:rPr>
                <w:noProof/>
              </w:rPr>
            </w:rPrChange>
          </w:rPr>
          <w:instrText>HYPERLINK \l "_Toc35941976"</w:instrText>
        </w:r>
        <w:r w:rsidRPr="008E0CED">
          <w:rPr>
            <w:rStyle w:val="Hipercze"/>
            <w:rFonts w:ascii="Times New Roman" w:eastAsiaTheme="minorEastAsia" w:hAnsi="Times New Roman" w:cs="Times New Roman"/>
            <w:noProof/>
            <w:sz w:val="24"/>
            <w:szCs w:val="24"/>
            <w:rPrChange w:id="18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2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25" w:author="Okot" w:date="2020-03-24T11:32:00Z">
              <w:rPr>
                <w:rStyle w:val="Hipercze"/>
                <w:rFonts w:eastAsiaTheme="minorEastAsia"/>
                <w:noProof/>
              </w:rPr>
            </w:rPrChange>
          </w:rPr>
          <w:t>5.3.6.2. Testy szarej skrzynki</w:t>
        </w:r>
        <w:r w:rsidRPr="008E0CED">
          <w:rPr>
            <w:rFonts w:ascii="Times New Roman" w:hAnsi="Times New Roman" w:cs="Times New Roman"/>
            <w:noProof/>
            <w:webHidden/>
            <w:sz w:val="24"/>
            <w:szCs w:val="24"/>
            <w:rPrChange w:id="1826" w:author="Okot" w:date="2020-03-24T11:32:00Z">
              <w:rPr>
                <w:noProof/>
                <w:webHidden/>
              </w:rPr>
            </w:rPrChange>
          </w:rPr>
          <w:tab/>
        </w:r>
        <w:r w:rsidRPr="008E0CED">
          <w:rPr>
            <w:rFonts w:ascii="Times New Roman" w:hAnsi="Times New Roman" w:cs="Times New Roman"/>
            <w:noProof/>
            <w:webHidden/>
            <w:sz w:val="24"/>
            <w:szCs w:val="24"/>
            <w:rPrChange w:id="1827" w:author="Okot" w:date="2020-03-24T11:32:00Z">
              <w:rPr>
                <w:noProof/>
                <w:webHidden/>
              </w:rPr>
            </w:rPrChange>
          </w:rPr>
          <w:fldChar w:fldCharType="begin"/>
        </w:r>
        <w:r w:rsidRPr="008E0CED">
          <w:rPr>
            <w:rFonts w:ascii="Times New Roman" w:hAnsi="Times New Roman" w:cs="Times New Roman"/>
            <w:noProof/>
            <w:webHidden/>
            <w:sz w:val="24"/>
            <w:szCs w:val="24"/>
            <w:rPrChange w:id="1828" w:author="Okot" w:date="2020-03-24T11:32:00Z">
              <w:rPr>
                <w:noProof/>
                <w:webHidden/>
              </w:rPr>
            </w:rPrChange>
          </w:rPr>
          <w:instrText xml:space="preserve"> PAGEREF _Toc35941976 \h </w:instrText>
        </w:r>
      </w:ins>
      <w:r w:rsidRPr="008E0CED">
        <w:rPr>
          <w:rFonts w:ascii="Times New Roman" w:hAnsi="Times New Roman" w:cs="Times New Roman"/>
          <w:noProof/>
          <w:webHidden/>
          <w:sz w:val="24"/>
          <w:szCs w:val="24"/>
          <w:rPrChange w:id="182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30" w:author="Okot" w:date="2020-03-24T11:32:00Z">
            <w:rPr>
              <w:noProof/>
              <w:webHidden/>
            </w:rPr>
          </w:rPrChange>
        </w:rPr>
        <w:fldChar w:fldCharType="separate"/>
      </w:r>
      <w:ins w:id="1831" w:author="Okot" w:date="2020-03-24T11:31:00Z">
        <w:r w:rsidRPr="008E0CED">
          <w:rPr>
            <w:rFonts w:ascii="Times New Roman" w:hAnsi="Times New Roman" w:cs="Times New Roman"/>
            <w:noProof/>
            <w:webHidden/>
            <w:sz w:val="24"/>
            <w:szCs w:val="24"/>
            <w:rPrChange w:id="1832" w:author="Okot" w:date="2020-03-24T11:32:00Z">
              <w:rPr>
                <w:noProof/>
                <w:webHidden/>
              </w:rPr>
            </w:rPrChange>
          </w:rPr>
          <w:t>239</w:t>
        </w:r>
        <w:r w:rsidRPr="008E0CED">
          <w:rPr>
            <w:rFonts w:ascii="Times New Roman" w:hAnsi="Times New Roman" w:cs="Times New Roman"/>
            <w:noProof/>
            <w:webHidden/>
            <w:sz w:val="24"/>
            <w:szCs w:val="24"/>
            <w:rPrChange w:id="183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34" w:author="Okot" w:date="2020-03-24T11:32:00Z">
              <w:rPr>
                <w:rStyle w:val="Hipercze"/>
                <w:rFonts w:eastAsiaTheme="minorEastAsia"/>
                <w:noProof/>
              </w:rPr>
            </w:rPrChange>
          </w:rPr>
          <w:fldChar w:fldCharType="end"/>
        </w:r>
      </w:ins>
    </w:p>
    <w:p w14:paraId="28912A86" w14:textId="77777777" w:rsidR="008E0CED" w:rsidRPr="008E0CED" w:rsidRDefault="008E0CED">
      <w:pPr>
        <w:pStyle w:val="Spistreci2"/>
        <w:tabs>
          <w:tab w:val="right" w:pos="9061"/>
        </w:tabs>
        <w:rPr>
          <w:ins w:id="1835" w:author="Okot" w:date="2020-03-24T11:31:00Z"/>
          <w:rFonts w:ascii="Times New Roman" w:eastAsiaTheme="minorEastAsia" w:hAnsi="Times New Roman" w:cs="Times New Roman"/>
          <w:b w:val="0"/>
          <w:bCs w:val="0"/>
          <w:noProof/>
          <w:sz w:val="24"/>
          <w:szCs w:val="24"/>
          <w:lang w:eastAsia="pl-PL"/>
          <w:rPrChange w:id="1836" w:author="Okot" w:date="2020-03-24T11:32:00Z">
            <w:rPr>
              <w:ins w:id="1837" w:author="Okot" w:date="2020-03-24T11:31:00Z"/>
              <w:rFonts w:eastAsiaTheme="minorEastAsia" w:cstheme="minorBidi"/>
              <w:b w:val="0"/>
              <w:bCs w:val="0"/>
              <w:noProof/>
              <w:sz w:val="22"/>
              <w:szCs w:val="22"/>
              <w:lang w:eastAsia="pl-PL"/>
            </w:rPr>
          </w:rPrChange>
        </w:rPr>
      </w:pPr>
      <w:ins w:id="1838" w:author="Okot" w:date="2020-03-24T11:31:00Z">
        <w:r w:rsidRPr="008E0CED">
          <w:rPr>
            <w:rStyle w:val="Hipercze"/>
            <w:rFonts w:ascii="Times New Roman" w:eastAsiaTheme="minorEastAsia" w:hAnsi="Times New Roman" w:cs="Times New Roman"/>
            <w:noProof/>
            <w:sz w:val="24"/>
            <w:szCs w:val="24"/>
            <w:rPrChange w:id="183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4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41" w:author="Okot" w:date="2020-03-24T11:32:00Z">
              <w:rPr>
                <w:noProof/>
              </w:rPr>
            </w:rPrChange>
          </w:rPr>
          <w:instrText>HYPERLINK \l "_Toc35941977"</w:instrText>
        </w:r>
        <w:r w:rsidRPr="008E0CED">
          <w:rPr>
            <w:rStyle w:val="Hipercze"/>
            <w:rFonts w:ascii="Times New Roman" w:eastAsiaTheme="minorEastAsia" w:hAnsi="Times New Roman" w:cs="Times New Roman"/>
            <w:noProof/>
            <w:sz w:val="24"/>
            <w:szCs w:val="24"/>
            <w:rPrChange w:id="184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4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44" w:author="Okot" w:date="2020-03-24T11:32:00Z">
              <w:rPr>
                <w:rStyle w:val="Hipercze"/>
                <w:rFonts w:eastAsiaTheme="minorEastAsia"/>
                <w:noProof/>
              </w:rPr>
            </w:rPrChange>
          </w:rPr>
          <w:t>5.3.6.3. Testy białej skrzynki</w:t>
        </w:r>
        <w:r w:rsidRPr="008E0CED">
          <w:rPr>
            <w:rFonts w:ascii="Times New Roman" w:hAnsi="Times New Roman" w:cs="Times New Roman"/>
            <w:noProof/>
            <w:webHidden/>
            <w:sz w:val="24"/>
            <w:szCs w:val="24"/>
            <w:rPrChange w:id="1845" w:author="Okot" w:date="2020-03-24T11:32:00Z">
              <w:rPr>
                <w:noProof/>
                <w:webHidden/>
              </w:rPr>
            </w:rPrChange>
          </w:rPr>
          <w:tab/>
        </w:r>
        <w:r w:rsidRPr="008E0CED">
          <w:rPr>
            <w:rFonts w:ascii="Times New Roman" w:hAnsi="Times New Roman" w:cs="Times New Roman"/>
            <w:noProof/>
            <w:webHidden/>
            <w:sz w:val="24"/>
            <w:szCs w:val="24"/>
            <w:rPrChange w:id="1846" w:author="Okot" w:date="2020-03-24T11:32:00Z">
              <w:rPr>
                <w:noProof/>
                <w:webHidden/>
              </w:rPr>
            </w:rPrChange>
          </w:rPr>
          <w:fldChar w:fldCharType="begin"/>
        </w:r>
        <w:r w:rsidRPr="008E0CED">
          <w:rPr>
            <w:rFonts w:ascii="Times New Roman" w:hAnsi="Times New Roman" w:cs="Times New Roman"/>
            <w:noProof/>
            <w:webHidden/>
            <w:sz w:val="24"/>
            <w:szCs w:val="24"/>
            <w:rPrChange w:id="1847" w:author="Okot" w:date="2020-03-24T11:32:00Z">
              <w:rPr>
                <w:noProof/>
                <w:webHidden/>
              </w:rPr>
            </w:rPrChange>
          </w:rPr>
          <w:instrText xml:space="preserve"> PAGEREF _Toc35941977 \h </w:instrText>
        </w:r>
      </w:ins>
      <w:r w:rsidRPr="008E0CED">
        <w:rPr>
          <w:rFonts w:ascii="Times New Roman" w:hAnsi="Times New Roman" w:cs="Times New Roman"/>
          <w:noProof/>
          <w:webHidden/>
          <w:sz w:val="24"/>
          <w:szCs w:val="24"/>
          <w:rPrChange w:id="184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49" w:author="Okot" w:date="2020-03-24T11:32:00Z">
            <w:rPr>
              <w:noProof/>
              <w:webHidden/>
            </w:rPr>
          </w:rPrChange>
        </w:rPr>
        <w:fldChar w:fldCharType="separate"/>
      </w:r>
      <w:ins w:id="1850" w:author="Okot" w:date="2020-03-24T11:31:00Z">
        <w:r w:rsidRPr="008E0CED">
          <w:rPr>
            <w:rFonts w:ascii="Times New Roman" w:hAnsi="Times New Roman" w:cs="Times New Roman"/>
            <w:noProof/>
            <w:webHidden/>
            <w:sz w:val="24"/>
            <w:szCs w:val="24"/>
            <w:rPrChange w:id="1851" w:author="Okot" w:date="2020-03-24T11:32:00Z">
              <w:rPr>
                <w:noProof/>
                <w:webHidden/>
              </w:rPr>
            </w:rPrChange>
          </w:rPr>
          <w:t>241</w:t>
        </w:r>
        <w:r w:rsidRPr="008E0CED">
          <w:rPr>
            <w:rFonts w:ascii="Times New Roman" w:hAnsi="Times New Roman" w:cs="Times New Roman"/>
            <w:noProof/>
            <w:webHidden/>
            <w:sz w:val="24"/>
            <w:szCs w:val="24"/>
            <w:rPrChange w:id="185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53" w:author="Okot" w:date="2020-03-24T11:32:00Z">
              <w:rPr>
                <w:rStyle w:val="Hipercze"/>
                <w:rFonts w:eastAsiaTheme="minorEastAsia"/>
                <w:noProof/>
              </w:rPr>
            </w:rPrChange>
          </w:rPr>
          <w:fldChar w:fldCharType="end"/>
        </w:r>
      </w:ins>
    </w:p>
    <w:p w14:paraId="64192102" w14:textId="77777777" w:rsidR="008E0CED" w:rsidRPr="008E0CED" w:rsidRDefault="008E0CED">
      <w:pPr>
        <w:pStyle w:val="Spistreci2"/>
        <w:tabs>
          <w:tab w:val="right" w:pos="9061"/>
        </w:tabs>
        <w:rPr>
          <w:ins w:id="1854" w:author="Okot" w:date="2020-03-24T11:31:00Z"/>
          <w:rFonts w:ascii="Times New Roman" w:eastAsiaTheme="minorEastAsia" w:hAnsi="Times New Roman" w:cs="Times New Roman"/>
          <w:b w:val="0"/>
          <w:bCs w:val="0"/>
          <w:noProof/>
          <w:sz w:val="24"/>
          <w:szCs w:val="24"/>
          <w:lang w:eastAsia="pl-PL"/>
          <w:rPrChange w:id="1855" w:author="Okot" w:date="2020-03-24T11:32:00Z">
            <w:rPr>
              <w:ins w:id="1856" w:author="Okot" w:date="2020-03-24T11:31:00Z"/>
              <w:rFonts w:eastAsiaTheme="minorEastAsia" w:cstheme="minorBidi"/>
              <w:b w:val="0"/>
              <w:bCs w:val="0"/>
              <w:noProof/>
              <w:sz w:val="22"/>
              <w:szCs w:val="22"/>
              <w:lang w:eastAsia="pl-PL"/>
            </w:rPr>
          </w:rPrChange>
        </w:rPr>
      </w:pPr>
      <w:ins w:id="1857" w:author="Okot" w:date="2020-03-24T11:31:00Z">
        <w:r w:rsidRPr="008E0CED">
          <w:rPr>
            <w:rStyle w:val="Hipercze"/>
            <w:rFonts w:ascii="Times New Roman" w:eastAsiaTheme="minorEastAsia" w:hAnsi="Times New Roman" w:cs="Times New Roman"/>
            <w:noProof/>
            <w:sz w:val="24"/>
            <w:szCs w:val="24"/>
            <w:rPrChange w:id="185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5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60" w:author="Okot" w:date="2020-03-24T11:32:00Z">
              <w:rPr>
                <w:noProof/>
              </w:rPr>
            </w:rPrChange>
          </w:rPr>
          <w:instrText>HYPERLINK \l "_Toc35941978"</w:instrText>
        </w:r>
        <w:r w:rsidRPr="008E0CED">
          <w:rPr>
            <w:rStyle w:val="Hipercze"/>
            <w:rFonts w:ascii="Times New Roman" w:eastAsiaTheme="minorEastAsia" w:hAnsi="Times New Roman" w:cs="Times New Roman"/>
            <w:noProof/>
            <w:sz w:val="24"/>
            <w:szCs w:val="24"/>
            <w:rPrChange w:id="186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6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63" w:author="Okot" w:date="2020-03-24T11:32:00Z">
              <w:rPr>
                <w:rStyle w:val="Hipercze"/>
                <w:rFonts w:eastAsiaTheme="minorEastAsia"/>
                <w:noProof/>
              </w:rPr>
            </w:rPrChange>
          </w:rPr>
          <w:t>5.3.7. Podsumowanie I iteracji</w:t>
        </w:r>
        <w:r w:rsidRPr="008E0CED">
          <w:rPr>
            <w:rFonts w:ascii="Times New Roman" w:hAnsi="Times New Roman" w:cs="Times New Roman"/>
            <w:noProof/>
            <w:webHidden/>
            <w:sz w:val="24"/>
            <w:szCs w:val="24"/>
            <w:rPrChange w:id="1864" w:author="Okot" w:date="2020-03-24T11:32:00Z">
              <w:rPr>
                <w:noProof/>
                <w:webHidden/>
              </w:rPr>
            </w:rPrChange>
          </w:rPr>
          <w:tab/>
        </w:r>
        <w:r w:rsidRPr="008E0CED">
          <w:rPr>
            <w:rFonts w:ascii="Times New Roman" w:hAnsi="Times New Roman" w:cs="Times New Roman"/>
            <w:noProof/>
            <w:webHidden/>
            <w:sz w:val="24"/>
            <w:szCs w:val="24"/>
            <w:rPrChange w:id="1865" w:author="Okot" w:date="2020-03-24T11:32:00Z">
              <w:rPr>
                <w:noProof/>
                <w:webHidden/>
              </w:rPr>
            </w:rPrChange>
          </w:rPr>
          <w:fldChar w:fldCharType="begin"/>
        </w:r>
        <w:r w:rsidRPr="008E0CED">
          <w:rPr>
            <w:rFonts w:ascii="Times New Roman" w:hAnsi="Times New Roman" w:cs="Times New Roman"/>
            <w:noProof/>
            <w:webHidden/>
            <w:sz w:val="24"/>
            <w:szCs w:val="24"/>
            <w:rPrChange w:id="1866" w:author="Okot" w:date="2020-03-24T11:32:00Z">
              <w:rPr>
                <w:noProof/>
                <w:webHidden/>
              </w:rPr>
            </w:rPrChange>
          </w:rPr>
          <w:instrText xml:space="preserve"> PAGEREF _Toc35941978 \h </w:instrText>
        </w:r>
      </w:ins>
      <w:r w:rsidRPr="008E0CED">
        <w:rPr>
          <w:rFonts w:ascii="Times New Roman" w:hAnsi="Times New Roman" w:cs="Times New Roman"/>
          <w:noProof/>
          <w:webHidden/>
          <w:sz w:val="24"/>
          <w:szCs w:val="24"/>
          <w:rPrChange w:id="186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68" w:author="Okot" w:date="2020-03-24T11:32:00Z">
            <w:rPr>
              <w:noProof/>
              <w:webHidden/>
            </w:rPr>
          </w:rPrChange>
        </w:rPr>
        <w:fldChar w:fldCharType="separate"/>
      </w:r>
      <w:ins w:id="1869" w:author="Okot" w:date="2020-03-24T11:31:00Z">
        <w:r w:rsidRPr="008E0CED">
          <w:rPr>
            <w:rFonts w:ascii="Times New Roman" w:hAnsi="Times New Roman" w:cs="Times New Roman"/>
            <w:noProof/>
            <w:webHidden/>
            <w:sz w:val="24"/>
            <w:szCs w:val="24"/>
            <w:rPrChange w:id="1870" w:author="Okot" w:date="2020-03-24T11:32:00Z">
              <w:rPr>
                <w:noProof/>
                <w:webHidden/>
              </w:rPr>
            </w:rPrChange>
          </w:rPr>
          <w:t>242</w:t>
        </w:r>
        <w:r w:rsidRPr="008E0CED">
          <w:rPr>
            <w:rFonts w:ascii="Times New Roman" w:hAnsi="Times New Roman" w:cs="Times New Roman"/>
            <w:noProof/>
            <w:webHidden/>
            <w:sz w:val="24"/>
            <w:szCs w:val="24"/>
            <w:rPrChange w:id="187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72" w:author="Okot" w:date="2020-03-24T11:32:00Z">
              <w:rPr>
                <w:rStyle w:val="Hipercze"/>
                <w:rFonts w:eastAsiaTheme="minorEastAsia"/>
                <w:noProof/>
              </w:rPr>
            </w:rPrChange>
          </w:rPr>
          <w:fldChar w:fldCharType="end"/>
        </w:r>
      </w:ins>
    </w:p>
    <w:p w14:paraId="33142AC3" w14:textId="77777777" w:rsidR="008E0CED" w:rsidRPr="008E0CED" w:rsidRDefault="008E0CED">
      <w:pPr>
        <w:pStyle w:val="Spistreci2"/>
        <w:tabs>
          <w:tab w:val="right" w:pos="9061"/>
        </w:tabs>
        <w:rPr>
          <w:ins w:id="1873" w:author="Okot" w:date="2020-03-24T11:31:00Z"/>
          <w:rFonts w:ascii="Times New Roman" w:eastAsiaTheme="minorEastAsia" w:hAnsi="Times New Roman" w:cs="Times New Roman"/>
          <w:b w:val="0"/>
          <w:bCs w:val="0"/>
          <w:noProof/>
          <w:sz w:val="24"/>
          <w:szCs w:val="24"/>
          <w:lang w:eastAsia="pl-PL"/>
          <w:rPrChange w:id="1874" w:author="Okot" w:date="2020-03-24T11:32:00Z">
            <w:rPr>
              <w:ins w:id="1875" w:author="Okot" w:date="2020-03-24T11:31:00Z"/>
              <w:rFonts w:eastAsiaTheme="minorEastAsia" w:cstheme="minorBidi"/>
              <w:b w:val="0"/>
              <w:bCs w:val="0"/>
              <w:noProof/>
              <w:sz w:val="22"/>
              <w:szCs w:val="22"/>
              <w:lang w:eastAsia="pl-PL"/>
            </w:rPr>
          </w:rPrChange>
        </w:rPr>
      </w:pPr>
      <w:ins w:id="1876" w:author="Okot" w:date="2020-03-24T11:31:00Z">
        <w:r w:rsidRPr="008E0CED">
          <w:rPr>
            <w:rStyle w:val="Hipercze"/>
            <w:rFonts w:ascii="Times New Roman" w:eastAsiaTheme="minorEastAsia" w:hAnsi="Times New Roman" w:cs="Times New Roman"/>
            <w:noProof/>
            <w:sz w:val="24"/>
            <w:szCs w:val="24"/>
            <w:rPrChange w:id="187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7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79" w:author="Okot" w:date="2020-03-24T11:32:00Z">
              <w:rPr>
                <w:noProof/>
              </w:rPr>
            </w:rPrChange>
          </w:rPr>
          <w:instrText>HYPERLINK \l "_Toc35941979"</w:instrText>
        </w:r>
        <w:r w:rsidRPr="008E0CED">
          <w:rPr>
            <w:rStyle w:val="Hipercze"/>
            <w:rFonts w:ascii="Times New Roman" w:eastAsiaTheme="minorEastAsia" w:hAnsi="Times New Roman" w:cs="Times New Roman"/>
            <w:noProof/>
            <w:sz w:val="24"/>
            <w:szCs w:val="24"/>
            <w:rPrChange w:id="188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8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82" w:author="Okot" w:date="2020-03-24T11:32:00Z">
              <w:rPr>
                <w:rStyle w:val="Hipercze"/>
                <w:rFonts w:eastAsiaTheme="minorEastAsia"/>
                <w:noProof/>
              </w:rPr>
            </w:rPrChange>
          </w:rPr>
          <w:t>5.4. II iteracja: koncentracja na użytkowniku</w:t>
        </w:r>
        <w:r w:rsidRPr="008E0CED">
          <w:rPr>
            <w:rFonts w:ascii="Times New Roman" w:hAnsi="Times New Roman" w:cs="Times New Roman"/>
            <w:noProof/>
            <w:webHidden/>
            <w:sz w:val="24"/>
            <w:szCs w:val="24"/>
            <w:rPrChange w:id="1883" w:author="Okot" w:date="2020-03-24T11:32:00Z">
              <w:rPr>
                <w:noProof/>
                <w:webHidden/>
              </w:rPr>
            </w:rPrChange>
          </w:rPr>
          <w:tab/>
        </w:r>
        <w:r w:rsidRPr="008E0CED">
          <w:rPr>
            <w:rFonts w:ascii="Times New Roman" w:hAnsi="Times New Roman" w:cs="Times New Roman"/>
            <w:noProof/>
            <w:webHidden/>
            <w:sz w:val="24"/>
            <w:szCs w:val="24"/>
            <w:rPrChange w:id="1884" w:author="Okot" w:date="2020-03-24T11:32:00Z">
              <w:rPr>
                <w:noProof/>
                <w:webHidden/>
              </w:rPr>
            </w:rPrChange>
          </w:rPr>
          <w:fldChar w:fldCharType="begin"/>
        </w:r>
        <w:r w:rsidRPr="008E0CED">
          <w:rPr>
            <w:rFonts w:ascii="Times New Roman" w:hAnsi="Times New Roman" w:cs="Times New Roman"/>
            <w:noProof/>
            <w:webHidden/>
            <w:sz w:val="24"/>
            <w:szCs w:val="24"/>
            <w:rPrChange w:id="1885" w:author="Okot" w:date="2020-03-24T11:32:00Z">
              <w:rPr>
                <w:noProof/>
                <w:webHidden/>
              </w:rPr>
            </w:rPrChange>
          </w:rPr>
          <w:instrText xml:space="preserve"> PAGEREF _Toc35941979 \h </w:instrText>
        </w:r>
      </w:ins>
      <w:r w:rsidRPr="008E0CED">
        <w:rPr>
          <w:rFonts w:ascii="Times New Roman" w:hAnsi="Times New Roman" w:cs="Times New Roman"/>
          <w:noProof/>
          <w:webHidden/>
          <w:sz w:val="24"/>
          <w:szCs w:val="24"/>
          <w:rPrChange w:id="188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87" w:author="Okot" w:date="2020-03-24T11:32:00Z">
            <w:rPr>
              <w:noProof/>
              <w:webHidden/>
            </w:rPr>
          </w:rPrChange>
        </w:rPr>
        <w:fldChar w:fldCharType="separate"/>
      </w:r>
      <w:ins w:id="1888" w:author="Okot" w:date="2020-03-24T11:31:00Z">
        <w:r w:rsidRPr="008E0CED">
          <w:rPr>
            <w:rFonts w:ascii="Times New Roman" w:hAnsi="Times New Roman" w:cs="Times New Roman"/>
            <w:noProof/>
            <w:webHidden/>
            <w:sz w:val="24"/>
            <w:szCs w:val="24"/>
            <w:rPrChange w:id="1889" w:author="Okot" w:date="2020-03-24T11:32:00Z">
              <w:rPr>
                <w:noProof/>
                <w:webHidden/>
              </w:rPr>
            </w:rPrChange>
          </w:rPr>
          <w:t>243</w:t>
        </w:r>
        <w:r w:rsidRPr="008E0CED">
          <w:rPr>
            <w:rFonts w:ascii="Times New Roman" w:hAnsi="Times New Roman" w:cs="Times New Roman"/>
            <w:noProof/>
            <w:webHidden/>
            <w:sz w:val="24"/>
            <w:szCs w:val="24"/>
            <w:rPrChange w:id="189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91" w:author="Okot" w:date="2020-03-24T11:32:00Z">
              <w:rPr>
                <w:rStyle w:val="Hipercze"/>
                <w:rFonts w:eastAsiaTheme="minorEastAsia"/>
                <w:noProof/>
              </w:rPr>
            </w:rPrChange>
          </w:rPr>
          <w:fldChar w:fldCharType="end"/>
        </w:r>
      </w:ins>
    </w:p>
    <w:p w14:paraId="27B936EF" w14:textId="77777777" w:rsidR="008E0CED" w:rsidRPr="008E0CED" w:rsidRDefault="008E0CED">
      <w:pPr>
        <w:pStyle w:val="Spistreci2"/>
        <w:tabs>
          <w:tab w:val="right" w:pos="9061"/>
        </w:tabs>
        <w:rPr>
          <w:ins w:id="1892" w:author="Okot" w:date="2020-03-24T11:31:00Z"/>
          <w:rFonts w:ascii="Times New Roman" w:eastAsiaTheme="minorEastAsia" w:hAnsi="Times New Roman" w:cs="Times New Roman"/>
          <w:b w:val="0"/>
          <w:bCs w:val="0"/>
          <w:noProof/>
          <w:sz w:val="24"/>
          <w:szCs w:val="24"/>
          <w:lang w:eastAsia="pl-PL"/>
          <w:rPrChange w:id="1893" w:author="Okot" w:date="2020-03-24T11:32:00Z">
            <w:rPr>
              <w:ins w:id="1894" w:author="Okot" w:date="2020-03-24T11:31:00Z"/>
              <w:rFonts w:eastAsiaTheme="minorEastAsia" w:cstheme="minorBidi"/>
              <w:b w:val="0"/>
              <w:bCs w:val="0"/>
              <w:noProof/>
              <w:sz w:val="22"/>
              <w:szCs w:val="22"/>
              <w:lang w:eastAsia="pl-PL"/>
            </w:rPr>
          </w:rPrChange>
        </w:rPr>
      </w:pPr>
      <w:ins w:id="1895" w:author="Okot" w:date="2020-03-24T11:31:00Z">
        <w:r w:rsidRPr="008E0CED">
          <w:rPr>
            <w:rStyle w:val="Hipercze"/>
            <w:rFonts w:ascii="Times New Roman" w:eastAsiaTheme="minorEastAsia" w:hAnsi="Times New Roman" w:cs="Times New Roman"/>
            <w:noProof/>
            <w:sz w:val="24"/>
            <w:szCs w:val="24"/>
            <w:rPrChange w:id="189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9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98" w:author="Okot" w:date="2020-03-24T11:32:00Z">
              <w:rPr>
                <w:noProof/>
              </w:rPr>
            </w:rPrChange>
          </w:rPr>
          <w:instrText>HYPERLINK \l "_Toc35941980"</w:instrText>
        </w:r>
        <w:r w:rsidRPr="008E0CED">
          <w:rPr>
            <w:rStyle w:val="Hipercze"/>
            <w:rFonts w:ascii="Times New Roman" w:eastAsiaTheme="minorEastAsia" w:hAnsi="Times New Roman" w:cs="Times New Roman"/>
            <w:noProof/>
            <w:sz w:val="24"/>
            <w:szCs w:val="24"/>
            <w:rPrChange w:id="189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0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01" w:author="Okot" w:date="2020-03-24T11:32:00Z">
              <w:rPr>
                <w:rStyle w:val="Hipercze"/>
                <w:rFonts w:eastAsiaTheme="minorEastAsia"/>
                <w:noProof/>
              </w:rPr>
            </w:rPrChange>
          </w:rPr>
          <w:t>5.4.1. Projekt bazy danych</w:t>
        </w:r>
        <w:r w:rsidRPr="008E0CED">
          <w:rPr>
            <w:rFonts w:ascii="Times New Roman" w:hAnsi="Times New Roman" w:cs="Times New Roman"/>
            <w:noProof/>
            <w:webHidden/>
            <w:sz w:val="24"/>
            <w:szCs w:val="24"/>
            <w:rPrChange w:id="1902" w:author="Okot" w:date="2020-03-24T11:32:00Z">
              <w:rPr>
                <w:noProof/>
                <w:webHidden/>
              </w:rPr>
            </w:rPrChange>
          </w:rPr>
          <w:tab/>
        </w:r>
        <w:r w:rsidRPr="008E0CED">
          <w:rPr>
            <w:rFonts w:ascii="Times New Roman" w:hAnsi="Times New Roman" w:cs="Times New Roman"/>
            <w:noProof/>
            <w:webHidden/>
            <w:sz w:val="24"/>
            <w:szCs w:val="24"/>
            <w:rPrChange w:id="1903" w:author="Okot" w:date="2020-03-24T11:32:00Z">
              <w:rPr>
                <w:noProof/>
                <w:webHidden/>
              </w:rPr>
            </w:rPrChange>
          </w:rPr>
          <w:fldChar w:fldCharType="begin"/>
        </w:r>
        <w:r w:rsidRPr="008E0CED">
          <w:rPr>
            <w:rFonts w:ascii="Times New Roman" w:hAnsi="Times New Roman" w:cs="Times New Roman"/>
            <w:noProof/>
            <w:webHidden/>
            <w:sz w:val="24"/>
            <w:szCs w:val="24"/>
            <w:rPrChange w:id="1904" w:author="Okot" w:date="2020-03-24T11:32:00Z">
              <w:rPr>
                <w:noProof/>
                <w:webHidden/>
              </w:rPr>
            </w:rPrChange>
          </w:rPr>
          <w:instrText xml:space="preserve"> PAGEREF _Toc35941980 \h </w:instrText>
        </w:r>
      </w:ins>
      <w:r w:rsidRPr="008E0CED">
        <w:rPr>
          <w:rFonts w:ascii="Times New Roman" w:hAnsi="Times New Roman" w:cs="Times New Roman"/>
          <w:noProof/>
          <w:webHidden/>
          <w:sz w:val="24"/>
          <w:szCs w:val="24"/>
          <w:rPrChange w:id="190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06" w:author="Okot" w:date="2020-03-24T11:32:00Z">
            <w:rPr>
              <w:noProof/>
              <w:webHidden/>
            </w:rPr>
          </w:rPrChange>
        </w:rPr>
        <w:fldChar w:fldCharType="separate"/>
      </w:r>
      <w:ins w:id="1907" w:author="Okot" w:date="2020-03-24T11:31:00Z">
        <w:r w:rsidRPr="008E0CED">
          <w:rPr>
            <w:rFonts w:ascii="Times New Roman" w:hAnsi="Times New Roman" w:cs="Times New Roman"/>
            <w:noProof/>
            <w:webHidden/>
            <w:sz w:val="24"/>
            <w:szCs w:val="24"/>
            <w:rPrChange w:id="1908" w:author="Okot" w:date="2020-03-24T11:32:00Z">
              <w:rPr>
                <w:noProof/>
                <w:webHidden/>
              </w:rPr>
            </w:rPrChange>
          </w:rPr>
          <w:t>243</w:t>
        </w:r>
        <w:r w:rsidRPr="008E0CED">
          <w:rPr>
            <w:rFonts w:ascii="Times New Roman" w:hAnsi="Times New Roman" w:cs="Times New Roman"/>
            <w:noProof/>
            <w:webHidden/>
            <w:sz w:val="24"/>
            <w:szCs w:val="24"/>
            <w:rPrChange w:id="190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10" w:author="Okot" w:date="2020-03-24T11:32:00Z">
              <w:rPr>
                <w:rStyle w:val="Hipercze"/>
                <w:rFonts w:eastAsiaTheme="minorEastAsia"/>
                <w:noProof/>
              </w:rPr>
            </w:rPrChange>
          </w:rPr>
          <w:fldChar w:fldCharType="end"/>
        </w:r>
      </w:ins>
    </w:p>
    <w:p w14:paraId="077D3C3B" w14:textId="77777777" w:rsidR="008E0CED" w:rsidRPr="008E0CED" w:rsidRDefault="008E0CED">
      <w:pPr>
        <w:pStyle w:val="Spistreci2"/>
        <w:tabs>
          <w:tab w:val="right" w:pos="9061"/>
        </w:tabs>
        <w:rPr>
          <w:ins w:id="1911" w:author="Okot" w:date="2020-03-24T11:31:00Z"/>
          <w:rFonts w:ascii="Times New Roman" w:eastAsiaTheme="minorEastAsia" w:hAnsi="Times New Roman" w:cs="Times New Roman"/>
          <w:b w:val="0"/>
          <w:bCs w:val="0"/>
          <w:noProof/>
          <w:sz w:val="24"/>
          <w:szCs w:val="24"/>
          <w:lang w:eastAsia="pl-PL"/>
          <w:rPrChange w:id="1912" w:author="Okot" w:date="2020-03-24T11:32:00Z">
            <w:rPr>
              <w:ins w:id="1913" w:author="Okot" w:date="2020-03-24T11:31:00Z"/>
              <w:rFonts w:eastAsiaTheme="minorEastAsia" w:cstheme="minorBidi"/>
              <w:b w:val="0"/>
              <w:bCs w:val="0"/>
              <w:noProof/>
              <w:sz w:val="22"/>
              <w:szCs w:val="22"/>
              <w:lang w:eastAsia="pl-PL"/>
            </w:rPr>
          </w:rPrChange>
        </w:rPr>
      </w:pPr>
      <w:ins w:id="1914" w:author="Okot" w:date="2020-03-24T11:31:00Z">
        <w:r w:rsidRPr="008E0CED">
          <w:rPr>
            <w:rStyle w:val="Hipercze"/>
            <w:rFonts w:ascii="Times New Roman" w:eastAsiaTheme="minorEastAsia" w:hAnsi="Times New Roman" w:cs="Times New Roman"/>
            <w:noProof/>
            <w:sz w:val="24"/>
            <w:szCs w:val="24"/>
            <w:rPrChange w:id="191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1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7" w:author="Okot" w:date="2020-03-24T11:32:00Z">
              <w:rPr>
                <w:noProof/>
              </w:rPr>
            </w:rPrChange>
          </w:rPr>
          <w:instrText>HYPERLINK \l "_Toc35941981"</w:instrText>
        </w:r>
        <w:r w:rsidRPr="008E0CED">
          <w:rPr>
            <w:rStyle w:val="Hipercze"/>
            <w:rFonts w:ascii="Times New Roman" w:eastAsiaTheme="minorEastAsia" w:hAnsi="Times New Roman" w:cs="Times New Roman"/>
            <w:noProof/>
            <w:sz w:val="24"/>
            <w:szCs w:val="24"/>
            <w:rPrChange w:id="191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1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20" w:author="Okot" w:date="2020-03-24T11:32:00Z">
              <w:rPr>
                <w:rStyle w:val="Hipercze"/>
                <w:rFonts w:eastAsiaTheme="minorEastAsia"/>
                <w:noProof/>
              </w:rPr>
            </w:rPrChange>
          </w:rPr>
          <w:t>5.4.2. Projekt interfejsów użytkownika</w:t>
        </w:r>
        <w:r w:rsidRPr="008E0CED">
          <w:rPr>
            <w:rFonts w:ascii="Times New Roman" w:hAnsi="Times New Roman" w:cs="Times New Roman"/>
            <w:noProof/>
            <w:webHidden/>
            <w:sz w:val="24"/>
            <w:szCs w:val="24"/>
            <w:rPrChange w:id="1921" w:author="Okot" w:date="2020-03-24T11:32:00Z">
              <w:rPr>
                <w:noProof/>
                <w:webHidden/>
              </w:rPr>
            </w:rPrChange>
          </w:rPr>
          <w:tab/>
        </w:r>
        <w:r w:rsidRPr="008E0CED">
          <w:rPr>
            <w:rFonts w:ascii="Times New Roman" w:hAnsi="Times New Roman" w:cs="Times New Roman"/>
            <w:noProof/>
            <w:webHidden/>
            <w:sz w:val="24"/>
            <w:szCs w:val="24"/>
            <w:rPrChange w:id="1922" w:author="Okot" w:date="2020-03-24T11:32:00Z">
              <w:rPr>
                <w:noProof/>
                <w:webHidden/>
              </w:rPr>
            </w:rPrChange>
          </w:rPr>
          <w:fldChar w:fldCharType="begin"/>
        </w:r>
        <w:r w:rsidRPr="008E0CED">
          <w:rPr>
            <w:rFonts w:ascii="Times New Roman" w:hAnsi="Times New Roman" w:cs="Times New Roman"/>
            <w:noProof/>
            <w:webHidden/>
            <w:sz w:val="24"/>
            <w:szCs w:val="24"/>
            <w:rPrChange w:id="1923" w:author="Okot" w:date="2020-03-24T11:32:00Z">
              <w:rPr>
                <w:noProof/>
                <w:webHidden/>
              </w:rPr>
            </w:rPrChange>
          </w:rPr>
          <w:instrText xml:space="preserve"> PAGEREF _Toc35941981 \h </w:instrText>
        </w:r>
      </w:ins>
      <w:r w:rsidRPr="008E0CED">
        <w:rPr>
          <w:rFonts w:ascii="Times New Roman" w:hAnsi="Times New Roman" w:cs="Times New Roman"/>
          <w:noProof/>
          <w:webHidden/>
          <w:sz w:val="24"/>
          <w:szCs w:val="24"/>
          <w:rPrChange w:id="192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25" w:author="Okot" w:date="2020-03-24T11:32:00Z">
            <w:rPr>
              <w:noProof/>
              <w:webHidden/>
            </w:rPr>
          </w:rPrChange>
        </w:rPr>
        <w:fldChar w:fldCharType="separate"/>
      </w:r>
      <w:ins w:id="1926" w:author="Okot" w:date="2020-03-24T11:31:00Z">
        <w:r w:rsidRPr="008E0CED">
          <w:rPr>
            <w:rFonts w:ascii="Times New Roman" w:hAnsi="Times New Roman" w:cs="Times New Roman"/>
            <w:noProof/>
            <w:webHidden/>
            <w:sz w:val="24"/>
            <w:szCs w:val="24"/>
            <w:rPrChange w:id="1927" w:author="Okot" w:date="2020-03-24T11:32:00Z">
              <w:rPr>
                <w:noProof/>
                <w:webHidden/>
              </w:rPr>
            </w:rPrChange>
          </w:rPr>
          <w:t>253</w:t>
        </w:r>
        <w:r w:rsidRPr="008E0CED">
          <w:rPr>
            <w:rFonts w:ascii="Times New Roman" w:hAnsi="Times New Roman" w:cs="Times New Roman"/>
            <w:noProof/>
            <w:webHidden/>
            <w:sz w:val="24"/>
            <w:szCs w:val="24"/>
            <w:rPrChange w:id="192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29" w:author="Okot" w:date="2020-03-24T11:32:00Z">
              <w:rPr>
                <w:rStyle w:val="Hipercze"/>
                <w:rFonts w:eastAsiaTheme="minorEastAsia"/>
                <w:noProof/>
              </w:rPr>
            </w:rPrChange>
          </w:rPr>
          <w:fldChar w:fldCharType="end"/>
        </w:r>
      </w:ins>
    </w:p>
    <w:p w14:paraId="6A7C48E5" w14:textId="77777777" w:rsidR="008E0CED" w:rsidRPr="008E0CED" w:rsidRDefault="008E0CED">
      <w:pPr>
        <w:pStyle w:val="Spistreci2"/>
        <w:tabs>
          <w:tab w:val="right" w:pos="9061"/>
        </w:tabs>
        <w:rPr>
          <w:ins w:id="1930" w:author="Okot" w:date="2020-03-24T11:31:00Z"/>
          <w:rFonts w:ascii="Times New Roman" w:eastAsiaTheme="minorEastAsia" w:hAnsi="Times New Roman" w:cs="Times New Roman"/>
          <w:b w:val="0"/>
          <w:bCs w:val="0"/>
          <w:noProof/>
          <w:sz w:val="24"/>
          <w:szCs w:val="24"/>
          <w:lang w:eastAsia="pl-PL"/>
          <w:rPrChange w:id="1931" w:author="Okot" w:date="2020-03-24T11:32:00Z">
            <w:rPr>
              <w:ins w:id="1932" w:author="Okot" w:date="2020-03-24T11:31:00Z"/>
              <w:rFonts w:eastAsiaTheme="minorEastAsia" w:cstheme="minorBidi"/>
              <w:b w:val="0"/>
              <w:bCs w:val="0"/>
              <w:noProof/>
              <w:sz w:val="22"/>
              <w:szCs w:val="22"/>
              <w:lang w:eastAsia="pl-PL"/>
            </w:rPr>
          </w:rPrChange>
        </w:rPr>
      </w:pPr>
      <w:ins w:id="1933" w:author="Okot" w:date="2020-03-24T11:31:00Z">
        <w:r w:rsidRPr="008E0CED">
          <w:rPr>
            <w:rStyle w:val="Hipercze"/>
            <w:rFonts w:ascii="Times New Roman" w:eastAsiaTheme="minorEastAsia" w:hAnsi="Times New Roman" w:cs="Times New Roman"/>
            <w:noProof/>
            <w:sz w:val="24"/>
            <w:szCs w:val="24"/>
            <w:rPrChange w:id="193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3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36" w:author="Okot" w:date="2020-03-24T11:32:00Z">
              <w:rPr>
                <w:noProof/>
              </w:rPr>
            </w:rPrChange>
          </w:rPr>
          <w:instrText>HYPERLINK \l "_Toc35941982"</w:instrText>
        </w:r>
        <w:r w:rsidRPr="008E0CED">
          <w:rPr>
            <w:rStyle w:val="Hipercze"/>
            <w:rFonts w:ascii="Times New Roman" w:eastAsiaTheme="minorEastAsia" w:hAnsi="Times New Roman" w:cs="Times New Roman"/>
            <w:noProof/>
            <w:sz w:val="24"/>
            <w:szCs w:val="24"/>
            <w:rPrChange w:id="193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39" w:author="Okot" w:date="2020-03-24T11:32:00Z">
              <w:rPr>
                <w:rStyle w:val="Hipercze"/>
                <w:rFonts w:eastAsiaTheme="minorEastAsia"/>
                <w:noProof/>
              </w:rPr>
            </w:rPrChange>
          </w:rPr>
          <w:t>5.4.2.1. Pierwsze logowanie</w:t>
        </w:r>
        <w:r w:rsidRPr="008E0CED">
          <w:rPr>
            <w:rFonts w:ascii="Times New Roman" w:hAnsi="Times New Roman" w:cs="Times New Roman"/>
            <w:noProof/>
            <w:webHidden/>
            <w:sz w:val="24"/>
            <w:szCs w:val="24"/>
            <w:rPrChange w:id="1940" w:author="Okot" w:date="2020-03-24T11:32:00Z">
              <w:rPr>
                <w:noProof/>
                <w:webHidden/>
              </w:rPr>
            </w:rPrChange>
          </w:rPr>
          <w:tab/>
        </w:r>
        <w:r w:rsidRPr="008E0CED">
          <w:rPr>
            <w:rFonts w:ascii="Times New Roman" w:hAnsi="Times New Roman" w:cs="Times New Roman"/>
            <w:noProof/>
            <w:webHidden/>
            <w:sz w:val="24"/>
            <w:szCs w:val="24"/>
            <w:rPrChange w:id="1941" w:author="Okot" w:date="2020-03-24T11:32:00Z">
              <w:rPr>
                <w:noProof/>
                <w:webHidden/>
              </w:rPr>
            </w:rPrChange>
          </w:rPr>
          <w:fldChar w:fldCharType="begin"/>
        </w:r>
        <w:r w:rsidRPr="008E0CED">
          <w:rPr>
            <w:rFonts w:ascii="Times New Roman" w:hAnsi="Times New Roman" w:cs="Times New Roman"/>
            <w:noProof/>
            <w:webHidden/>
            <w:sz w:val="24"/>
            <w:szCs w:val="24"/>
            <w:rPrChange w:id="1942" w:author="Okot" w:date="2020-03-24T11:32:00Z">
              <w:rPr>
                <w:noProof/>
                <w:webHidden/>
              </w:rPr>
            </w:rPrChange>
          </w:rPr>
          <w:instrText xml:space="preserve"> PAGEREF _Toc35941982 \h </w:instrText>
        </w:r>
      </w:ins>
      <w:r w:rsidRPr="008E0CED">
        <w:rPr>
          <w:rFonts w:ascii="Times New Roman" w:hAnsi="Times New Roman" w:cs="Times New Roman"/>
          <w:noProof/>
          <w:webHidden/>
          <w:sz w:val="24"/>
          <w:szCs w:val="24"/>
          <w:rPrChange w:id="194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44" w:author="Okot" w:date="2020-03-24T11:32:00Z">
            <w:rPr>
              <w:noProof/>
              <w:webHidden/>
            </w:rPr>
          </w:rPrChange>
        </w:rPr>
        <w:fldChar w:fldCharType="separate"/>
      </w:r>
      <w:ins w:id="1945" w:author="Okot" w:date="2020-03-24T11:31:00Z">
        <w:r w:rsidRPr="008E0CED">
          <w:rPr>
            <w:rFonts w:ascii="Times New Roman" w:hAnsi="Times New Roman" w:cs="Times New Roman"/>
            <w:noProof/>
            <w:webHidden/>
            <w:sz w:val="24"/>
            <w:szCs w:val="24"/>
            <w:rPrChange w:id="1946" w:author="Okot" w:date="2020-03-24T11:32:00Z">
              <w:rPr>
                <w:noProof/>
                <w:webHidden/>
              </w:rPr>
            </w:rPrChange>
          </w:rPr>
          <w:t>254</w:t>
        </w:r>
        <w:r w:rsidRPr="008E0CED">
          <w:rPr>
            <w:rFonts w:ascii="Times New Roman" w:hAnsi="Times New Roman" w:cs="Times New Roman"/>
            <w:noProof/>
            <w:webHidden/>
            <w:sz w:val="24"/>
            <w:szCs w:val="24"/>
            <w:rPrChange w:id="194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48" w:author="Okot" w:date="2020-03-24T11:32:00Z">
              <w:rPr>
                <w:rStyle w:val="Hipercze"/>
                <w:rFonts w:eastAsiaTheme="minorEastAsia"/>
                <w:noProof/>
              </w:rPr>
            </w:rPrChange>
          </w:rPr>
          <w:fldChar w:fldCharType="end"/>
        </w:r>
      </w:ins>
    </w:p>
    <w:p w14:paraId="3D057280" w14:textId="77777777" w:rsidR="008E0CED" w:rsidRPr="008E0CED" w:rsidRDefault="008E0CED">
      <w:pPr>
        <w:pStyle w:val="Spistreci2"/>
        <w:tabs>
          <w:tab w:val="right" w:pos="9061"/>
        </w:tabs>
        <w:rPr>
          <w:ins w:id="1949" w:author="Okot" w:date="2020-03-24T11:31:00Z"/>
          <w:rFonts w:ascii="Times New Roman" w:eastAsiaTheme="minorEastAsia" w:hAnsi="Times New Roman" w:cs="Times New Roman"/>
          <w:b w:val="0"/>
          <w:bCs w:val="0"/>
          <w:noProof/>
          <w:sz w:val="24"/>
          <w:szCs w:val="24"/>
          <w:lang w:eastAsia="pl-PL"/>
          <w:rPrChange w:id="1950" w:author="Okot" w:date="2020-03-24T11:32:00Z">
            <w:rPr>
              <w:ins w:id="1951" w:author="Okot" w:date="2020-03-24T11:31:00Z"/>
              <w:rFonts w:eastAsiaTheme="minorEastAsia" w:cstheme="minorBidi"/>
              <w:b w:val="0"/>
              <w:bCs w:val="0"/>
              <w:noProof/>
              <w:sz w:val="22"/>
              <w:szCs w:val="22"/>
              <w:lang w:eastAsia="pl-PL"/>
            </w:rPr>
          </w:rPrChange>
        </w:rPr>
      </w:pPr>
      <w:ins w:id="1952" w:author="Okot" w:date="2020-03-24T11:31:00Z">
        <w:r w:rsidRPr="008E0CED">
          <w:rPr>
            <w:rStyle w:val="Hipercze"/>
            <w:rFonts w:ascii="Times New Roman" w:eastAsiaTheme="minorEastAsia" w:hAnsi="Times New Roman" w:cs="Times New Roman"/>
            <w:noProof/>
            <w:sz w:val="24"/>
            <w:szCs w:val="24"/>
            <w:rPrChange w:id="195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5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55" w:author="Okot" w:date="2020-03-24T11:32:00Z">
              <w:rPr>
                <w:noProof/>
              </w:rPr>
            </w:rPrChange>
          </w:rPr>
          <w:instrText>HYPERLINK \l "_Toc35941983"</w:instrText>
        </w:r>
        <w:r w:rsidRPr="008E0CED">
          <w:rPr>
            <w:rStyle w:val="Hipercze"/>
            <w:rFonts w:ascii="Times New Roman" w:eastAsiaTheme="minorEastAsia" w:hAnsi="Times New Roman" w:cs="Times New Roman"/>
            <w:noProof/>
            <w:sz w:val="24"/>
            <w:szCs w:val="24"/>
            <w:rPrChange w:id="195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5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58" w:author="Okot" w:date="2020-03-24T11:32:00Z">
              <w:rPr>
                <w:rStyle w:val="Hipercze"/>
                <w:rFonts w:eastAsiaTheme="minorEastAsia"/>
                <w:noProof/>
              </w:rPr>
            </w:rPrChange>
          </w:rPr>
          <w:t>5.4.2.3. O aplikacji</w:t>
        </w:r>
        <w:r w:rsidRPr="008E0CED">
          <w:rPr>
            <w:rFonts w:ascii="Times New Roman" w:hAnsi="Times New Roman" w:cs="Times New Roman"/>
            <w:noProof/>
            <w:webHidden/>
            <w:sz w:val="24"/>
            <w:szCs w:val="24"/>
            <w:rPrChange w:id="1959" w:author="Okot" w:date="2020-03-24T11:32:00Z">
              <w:rPr>
                <w:noProof/>
                <w:webHidden/>
              </w:rPr>
            </w:rPrChange>
          </w:rPr>
          <w:tab/>
        </w:r>
        <w:r w:rsidRPr="008E0CED">
          <w:rPr>
            <w:rFonts w:ascii="Times New Roman" w:hAnsi="Times New Roman" w:cs="Times New Roman"/>
            <w:noProof/>
            <w:webHidden/>
            <w:sz w:val="24"/>
            <w:szCs w:val="24"/>
            <w:rPrChange w:id="1960" w:author="Okot" w:date="2020-03-24T11:32:00Z">
              <w:rPr>
                <w:noProof/>
                <w:webHidden/>
              </w:rPr>
            </w:rPrChange>
          </w:rPr>
          <w:fldChar w:fldCharType="begin"/>
        </w:r>
        <w:r w:rsidRPr="008E0CED">
          <w:rPr>
            <w:rFonts w:ascii="Times New Roman" w:hAnsi="Times New Roman" w:cs="Times New Roman"/>
            <w:noProof/>
            <w:webHidden/>
            <w:sz w:val="24"/>
            <w:szCs w:val="24"/>
            <w:rPrChange w:id="1961" w:author="Okot" w:date="2020-03-24T11:32:00Z">
              <w:rPr>
                <w:noProof/>
                <w:webHidden/>
              </w:rPr>
            </w:rPrChange>
          </w:rPr>
          <w:instrText xml:space="preserve"> PAGEREF _Toc35941983 \h </w:instrText>
        </w:r>
      </w:ins>
      <w:r w:rsidRPr="008E0CED">
        <w:rPr>
          <w:rFonts w:ascii="Times New Roman" w:hAnsi="Times New Roman" w:cs="Times New Roman"/>
          <w:noProof/>
          <w:webHidden/>
          <w:sz w:val="24"/>
          <w:szCs w:val="24"/>
          <w:rPrChange w:id="196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63" w:author="Okot" w:date="2020-03-24T11:32:00Z">
            <w:rPr>
              <w:noProof/>
              <w:webHidden/>
            </w:rPr>
          </w:rPrChange>
        </w:rPr>
        <w:fldChar w:fldCharType="separate"/>
      </w:r>
      <w:ins w:id="1964" w:author="Okot" w:date="2020-03-24T11:31:00Z">
        <w:r w:rsidRPr="008E0CED">
          <w:rPr>
            <w:rFonts w:ascii="Times New Roman" w:hAnsi="Times New Roman" w:cs="Times New Roman"/>
            <w:noProof/>
            <w:webHidden/>
            <w:sz w:val="24"/>
            <w:szCs w:val="24"/>
            <w:rPrChange w:id="1965" w:author="Okot" w:date="2020-03-24T11:32:00Z">
              <w:rPr>
                <w:noProof/>
                <w:webHidden/>
              </w:rPr>
            </w:rPrChange>
          </w:rPr>
          <w:t>256</w:t>
        </w:r>
        <w:r w:rsidRPr="008E0CED">
          <w:rPr>
            <w:rFonts w:ascii="Times New Roman" w:hAnsi="Times New Roman" w:cs="Times New Roman"/>
            <w:noProof/>
            <w:webHidden/>
            <w:sz w:val="24"/>
            <w:szCs w:val="24"/>
            <w:rPrChange w:id="196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67" w:author="Okot" w:date="2020-03-24T11:32:00Z">
              <w:rPr>
                <w:rStyle w:val="Hipercze"/>
                <w:rFonts w:eastAsiaTheme="minorEastAsia"/>
                <w:noProof/>
              </w:rPr>
            </w:rPrChange>
          </w:rPr>
          <w:fldChar w:fldCharType="end"/>
        </w:r>
      </w:ins>
    </w:p>
    <w:p w14:paraId="15067544" w14:textId="77777777" w:rsidR="008E0CED" w:rsidRPr="008E0CED" w:rsidRDefault="008E0CED">
      <w:pPr>
        <w:pStyle w:val="Spistreci2"/>
        <w:tabs>
          <w:tab w:val="right" w:pos="9061"/>
        </w:tabs>
        <w:rPr>
          <w:ins w:id="1968" w:author="Okot" w:date="2020-03-24T11:31:00Z"/>
          <w:rFonts w:ascii="Times New Roman" w:eastAsiaTheme="minorEastAsia" w:hAnsi="Times New Roman" w:cs="Times New Roman"/>
          <w:b w:val="0"/>
          <w:bCs w:val="0"/>
          <w:noProof/>
          <w:sz w:val="24"/>
          <w:szCs w:val="24"/>
          <w:lang w:eastAsia="pl-PL"/>
          <w:rPrChange w:id="1969" w:author="Okot" w:date="2020-03-24T11:32:00Z">
            <w:rPr>
              <w:ins w:id="1970" w:author="Okot" w:date="2020-03-24T11:31:00Z"/>
              <w:rFonts w:eastAsiaTheme="minorEastAsia" w:cstheme="minorBidi"/>
              <w:b w:val="0"/>
              <w:bCs w:val="0"/>
              <w:noProof/>
              <w:sz w:val="22"/>
              <w:szCs w:val="22"/>
              <w:lang w:eastAsia="pl-PL"/>
            </w:rPr>
          </w:rPrChange>
        </w:rPr>
      </w:pPr>
      <w:ins w:id="1971" w:author="Okot" w:date="2020-03-24T11:31:00Z">
        <w:r w:rsidRPr="008E0CED">
          <w:rPr>
            <w:rStyle w:val="Hipercze"/>
            <w:rFonts w:ascii="Times New Roman" w:eastAsiaTheme="minorEastAsia" w:hAnsi="Times New Roman" w:cs="Times New Roman"/>
            <w:noProof/>
            <w:sz w:val="24"/>
            <w:szCs w:val="24"/>
            <w:rPrChange w:id="197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7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74" w:author="Okot" w:date="2020-03-24T11:32:00Z">
              <w:rPr>
                <w:noProof/>
              </w:rPr>
            </w:rPrChange>
          </w:rPr>
          <w:instrText>HYPERLINK \l "_Toc35941984"</w:instrText>
        </w:r>
        <w:r w:rsidRPr="008E0CED">
          <w:rPr>
            <w:rStyle w:val="Hipercze"/>
            <w:rFonts w:ascii="Times New Roman" w:eastAsiaTheme="minorEastAsia" w:hAnsi="Times New Roman" w:cs="Times New Roman"/>
            <w:noProof/>
            <w:sz w:val="24"/>
            <w:szCs w:val="24"/>
            <w:rPrChange w:id="197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7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77" w:author="Okot" w:date="2020-03-24T11:32:00Z">
              <w:rPr>
                <w:rStyle w:val="Hipercze"/>
                <w:rFonts w:eastAsiaTheme="minorEastAsia"/>
                <w:noProof/>
              </w:rPr>
            </w:rPrChange>
          </w:rPr>
          <w:t>5.4.3. Projekt logiki biznesowej</w:t>
        </w:r>
        <w:r w:rsidRPr="008E0CED">
          <w:rPr>
            <w:rFonts w:ascii="Times New Roman" w:hAnsi="Times New Roman" w:cs="Times New Roman"/>
            <w:noProof/>
            <w:webHidden/>
            <w:sz w:val="24"/>
            <w:szCs w:val="24"/>
            <w:rPrChange w:id="1978" w:author="Okot" w:date="2020-03-24T11:32:00Z">
              <w:rPr>
                <w:noProof/>
                <w:webHidden/>
              </w:rPr>
            </w:rPrChange>
          </w:rPr>
          <w:tab/>
        </w:r>
        <w:r w:rsidRPr="008E0CED">
          <w:rPr>
            <w:rFonts w:ascii="Times New Roman" w:hAnsi="Times New Roman" w:cs="Times New Roman"/>
            <w:noProof/>
            <w:webHidden/>
            <w:sz w:val="24"/>
            <w:szCs w:val="24"/>
            <w:rPrChange w:id="1979" w:author="Okot" w:date="2020-03-24T11:32:00Z">
              <w:rPr>
                <w:noProof/>
                <w:webHidden/>
              </w:rPr>
            </w:rPrChange>
          </w:rPr>
          <w:fldChar w:fldCharType="begin"/>
        </w:r>
        <w:r w:rsidRPr="008E0CED">
          <w:rPr>
            <w:rFonts w:ascii="Times New Roman" w:hAnsi="Times New Roman" w:cs="Times New Roman"/>
            <w:noProof/>
            <w:webHidden/>
            <w:sz w:val="24"/>
            <w:szCs w:val="24"/>
            <w:rPrChange w:id="1980" w:author="Okot" w:date="2020-03-24T11:32:00Z">
              <w:rPr>
                <w:noProof/>
                <w:webHidden/>
              </w:rPr>
            </w:rPrChange>
          </w:rPr>
          <w:instrText xml:space="preserve"> PAGEREF _Toc35941984 \h </w:instrText>
        </w:r>
      </w:ins>
      <w:r w:rsidRPr="008E0CED">
        <w:rPr>
          <w:rFonts w:ascii="Times New Roman" w:hAnsi="Times New Roman" w:cs="Times New Roman"/>
          <w:noProof/>
          <w:webHidden/>
          <w:sz w:val="24"/>
          <w:szCs w:val="24"/>
          <w:rPrChange w:id="198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82" w:author="Okot" w:date="2020-03-24T11:32:00Z">
            <w:rPr>
              <w:noProof/>
              <w:webHidden/>
            </w:rPr>
          </w:rPrChange>
        </w:rPr>
        <w:fldChar w:fldCharType="separate"/>
      </w:r>
      <w:ins w:id="1983" w:author="Okot" w:date="2020-03-24T11:31:00Z">
        <w:r w:rsidRPr="008E0CED">
          <w:rPr>
            <w:rFonts w:ascii="Times New Roman" w:hAnsi="Times New Roman" w:cs="Times New Roman"/>
            <w:noProof/>
            <w:webHidden/>
            <w:sz w:val="24"/>
            <w:szCs w:val="24"/>
            <w:rPrChange w:id="1984" w:author="Okot" w:date="2020-03-24T11:32:00Z">
              <w:rPr>
                <w:noProof/>
                <w:webHidden/>
              </w:rPr>
            </w:rPrChange>
          </w:rPr>
          <w:t>256</w:t>
        </w:r>
        <w:r w:rsidRPr="008E0CED">
          <w:rPr>
            <w:rFonts w:ascii="Times New Roman" w:hAnsi="Times New Roman" w:cs="Times New Roman"/>
            <w:noProof/>
            <w:webHidden/>
            <w:sz w:val="24"/>
            <w:szCs w:val="24"/>
            <w:rPrChange w:id="198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86" w:author="Okot" w:date="2020-03-24T11:32:00Z">
              <w:rPr>
                <w:rStyle w:val="Hipercze"/>
                <w:rFonts w:eastAsiaTheme="minorEastAsia"/>
                <w:noProof/>
              </w:rPr>
            </w:rPrChange>
          </w:rPr>
          <w:fldChar w:fldCharType="end"/>
        </w:r>
      </w:ins>
    </w:p>
    <w:p w14:paraId="33CD603C" w14:textId="77777777" w:rsidR="008E0CED" w:rsidRPr="008E0CED" w:rsidRDefault="008E0CED">
      <w:pPr>
        <w:pStyle w:val="Spistreci2"/>
        <w:tabs>
          <w:tab w:val="right" w:pos="9061"/>
        </w:tabs>
        <w:rPr>
          <w:ins w:id="1987" w:author="Okot" w:date="2020-03-24T11:31:00Z"/>
          <w:rFonts w:ascii="Times New Roman" w:eastAsiaTheme="minorEastAsia" w:hAnsi="Times New Roman" w:cs="Times New Roman"/>
          <w:b w:val="0"/>
          <w:bCs w:val="0"/>
          <w:noProof/>
          <w:sz w:val="24"/>
          <w:szCs w:val="24"/>
          <w:lang w:eastAsia="pl-PL"/>
          <w:rPrChange w:id="1988" w:author="Okot" w:date="2020-03-24T11:32:00Z">
            <w:rPr>
              <w:ins w:id="1989" w:author="Okot" w:date="2020-03-24T11:31:00Z"/>
              <w:rFonts w:eastAsiaTheme="minorEastAsia" w:cstheme="minorBidi"/>
              <w:b w:val="0"/>
              <w:bCs w:val="0"/>
              <w:noProof/>
              <w:sz w:val="22"/>
              <w:szCs w:val="22"/>
              <w:lang w:eastAsia="pl-PL"/>
            </w:rPr>
          </w:rPrChange>
        </w:rPr>
      </w:pPr>
      <w:ins w:id="1990" w:author="Okot" w:date="2020-03-24T11:31:00Z">
        <w:r w:rsidRPr="008E0CED">
          <w:rPr>
            <w:rStyle w:val="Hipercze"/>
            <w:rFonts w:ascii="Times New Roman" w:eastAsiaTheme="minorEastAsia" w:hAnsi="Times New Roman" w:cs="Times New Roman"/>
            <w:noProof/>
            <w:sz w:val="24"/>
            <w:szCs w:val="24"/>
            <w:rPrChange w:id="199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9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93" w:author="Okot" w:date="2020-03-24T11:32:00Z">
              <w:rPr>
                <w:noProof/>
              </w:rPr>
            </w:rPrChange>
          </w:rPr>
          <w:instrText>HYPERLINK \l "_Toc35941985"</w:instrText>
        </w:r>
        <w:r w:rsidRPr="008E0CED">
          <w:rPr>
            <w:rStyle w:val="Hipercze"/>
            <w:rFonts w:ascii="Times New Roman" w:eastAsiaTheme="minorEastAsia" w:hAnsi="Times New Roman" w:cs="Times New Roman"/>
            <w:noProof/>
            <w:sz w:val="24"/>
            <w:szCs w:val="24"/>
            <w:rPrChange w:id="199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9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96" w:author="Okot" w:date="2020-03-24T11:32:00Z">
              <w:rPr>
                <w:rStyle w:val="Hipercze"/>
                <w:rFonts w:eastAsiaTheme="minorEastAsia"/>
                <w:noProof/>
              </w:rPr>
            </w:rPrChange>
          </w:rPr>
          <w:t>5.4.4. Implementacja</w:t>
        </w:r>
        <w:r w:rsidRPr="008E0CED">
          <w:rPr>
            <w:rFonts w:ascii="Times New Roman" w:hAnsi="Times New Roman" w:cs="Times New Roman"/>
            <w:noProof/>
            <w:webHidden/>
            <w:sz w:val="24"/>
            <w:szCs w:val="24"/>
            <w:rPrChange w:id="1997" w:author="Okot" w:date="2020-03-24T11:32:00Z">
              <w:rPr>
                <w:noProof/>
                <w:webHidden/>
              </w:rPr>
            </w:rPrChange>
          </w:rPr>
          <w:tab/>
        </w:r>
        <w:r w:rsidRPr="008E0CED">
          <w:rPr>
            <w:rFonts w:ascii="Times New Roman" w:hAnsi="Times New Roman" w:cs="Times New Roman"/>
            <w:noProof/>
            <w:webHidden/>
            <w:sz w:val="24"/>
            <w:szCs w:val="24"/>
            <w:rPrChange w:id="1998" w:author="Okot" w:date="2020-03-24T11:32:00Z">
              <w:rPr>
                <w:noProof/>
                <w:webHidden/>
              </w:rPr>
            </w:rPrChange>
          </w:rPr>
          <w:fldChar w:fldCharType="begin"/>
        </w:r>
        <w:r w:rsidRPr="008E0CED">
          <w:rPr>
            <w:rFonts w:ascii="Times New Roman" w:hAnsi="Times New Roman" w:cs="Times New Roman"/>
            <w:noProof/>
            <w:webHidden/>
            <w:sz w:val="24"/>
            <w:szCs w:val="24"/>
            <w:rPrChange w:id="1999" w:author="Okot" w:date="2020-03-24T11:32:00Z">
              <w:rPr>
                <w:noProof/>
                <w:webHidden/>
              </w:rPr>
            </w:rPrChange>
          </w:rPr>
          <w:instrText xml:space="preserve"> PAGEREF _Toc35941985 \h </w:instrText>
        </w:r>
      </w:ins>
      <w:r w:rsidRPr="008E0CED">
        <w:rPr>
          <w:rFonts w:ascii="Times New Roman" w:hAnsi="Times New Roman" w:cs="Times New Roman"/>
          <w:noProof/>
          <w:webHidden/>
          <w:sz w:val="24"/>
          <w:szCs w:val="24"/>
          <w:rPrChange w:id="200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01" w:author="Okot" w:date="2020-03-24T11:32:00Z">
            <w:rPr>
              <w:noProof/>
              <w:webHidden/>
            </w:rPr>
          </w:rPrChange>
        </w:rPr>
        <w:fldChar w:fldCharType="separate"/>
      </w:r>
      <w:ins w:id="2002" w:author="Okot" w:date="2020-03-24T11:31:00Z">
        <w:r w:rsidRPr="008E0CED">
          <w:rPr>
            <w:rFonts w:ascii="Times New Roman" w:hAnsi="Times New Roman" w:cs="Times New Roman"/>
            <w:noProof/>
            <w:webHidden/>
            <w:sz w:val="24"/>
            <w:szCs w:val="24"/>
            <w:rPrChange w:id="2003" w:author="Okot" w:date="2020-03-24T11:32:00Z">
              <w:rPr>
                <w:noProof/>
                <w:webHidden/>
              </w:rPr>
            </w:rPrChange>
          </w:rPr>
          <w:t>256</w:t>
        </w:r>
        <w:r w:rsidRPr="008E0CED">
          <w:rPr>
            <w:rFonts w:ascii="Times New Roman" w:hAnsi="Times New Roman" w:cs="Times New Roman"/>
            <w:noProof/>
            <w:webHidden/>
            <w:sz w:val="24"/>
            <w:szCs w:val="24"/>
            <w:rPrChange w:id="200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05" w:author="Okot" w:date="2020-03-24T11:32:00Z">
              <w:rPr>
                <w:rStyle w:val="Hipercze"/>
                <w:rFonts w:eastAsiaTheme="minorEastAsia"/>
                <w:noProof/>
              </w:rPr>
            </w:rPrChange>
          </w:rPr>
          <w:fldChar w:fldCharType="end"/>
        </w:r>
      </w:ins>
    </w:p>
    <w:p w14:paraId="68F1AFEB" w14:textId="77777777" w:rsidR="008E0CED" w:rsidRPr="008E0CED" w:rsidRDefault="008E0CED">
      <w:pPr>
        <w:pStyle w:val="Spistreci2"/>
        <w:tabs>
          <w:tab w:val="right" w:pos="9061"/>
        </w:tabs>
        <w:rPr>
          <w:ins w:id="2006" w:author="Okot" w:date="2020-03-24T11:31:00Z"/>
          <w:rFonts w:ascii="Times New Roman" w:eastAsiaTheme="minorEastAsia" w:hAnsi="Times New Roman" w:cs="Times New Roman"/>
          <w:b w:val="0"/>
          <w:bCs w:val="0"/>
          <w:noProof/>
          <w:sz w:val="24"/>
          <w:szCs w:val="24"/>
          <w:lang w:eastAsia="pl-PL"/>
          <w:rPrChange w:id="2007" w:author="Okot" w:date="2020-03-24T11:32:00Z">
            <w:rPr>
              <w:ins w:id="2008" w:author="Okot" w:date="2020-03-24T11:31:00Z"/>
              <w:rFonts w:eastAsiaTheme="minorEastAsia" w:cstheme="minorBidi"/>
              <w:b w:val="0"/>
              <w:bCs w:val="0"/>
              <w:noProof/>
              <w:sz w:val="22"/>
              <w:szCs w:val="22"/>
              <w:lang w:eastAsia="pl-PL"/>
            </w:rPr>
          </w:rPrChange>
        </w:rPr>
      </w:pPr>
      <w:ins w:id="2009" w:author="Okot" w:date="2020-03-24T11:31:00Z">
        <w:r w:rsidRPr="008E0CED">
          <w:rPr>
            <w:rStyle w:val="Hipercze"/>
            <w:rFonts w:ascii="Times New Roman" w:eastAsiaTheme="minorEastAsia" w:hAnsi="Times New Roman" w:cs="Times New Roman"/>
            <w:noProof/>
            <w:sz w:val="24"/>
            <w:szCs w:val="24"/>
            <w:rPrChange w:id="201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12" w:author="Okot" w:date="2020-03-24T11:32:00Z">
              <w:rPr>
                <w:noProof/>
              </w:rPr>
            </w:rPrChange>
          </w:rPr>
          <w:instrText>HYPERLINK \l "_Toc35941986"</w:instrText>
        </w:r>
        <w:r w:rsidRPr="008E0CED">
          <w:rPr>
            <w:rStyle w:val="Hipercze"/>
            <w:rFonts w:ascii="Times New Roman" w:eastAsiaTheme="minorEastAsia" w:hAnsi="Times New Roman" w:cs="Times New Roman"/>
            <w:noProof/>
            <w:sz w:val="24"/>
            <w:szCs w:val="24"/>
            <w:rPrChange w:id="20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1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15" w:author="Okot" w:date="2020-03-24T11:32:00Z">
              <w:rPr>
                <w:rStyle w:val="Hipercze"/>
                <w:rFonts w:eastAsiaTheme="minorEastAsia"/>
                <w:noProof/>
              </w:rPr>
            </w:rPrChange>
          </w:rPr>
          <w:t>5.4.5. Testy</w:t>
        </w:r>
        <w:r w:rsidRPr="008E0CED">
          <w:rPr>
            <w:rFonts w:ascii="Times New Roman" w:hAnsi="Times New Roman" w:cs="Times New Roman"/>
            <w:noProof/>
            <w:webHidden/>
            <w:sz w:val="24"/>
            <w:szCs w:val="24"/>
            <w:rPrChange w:id="2016" w:author="Okot" w:date="2020-03-24T11:32:00Z">
              <w:rPr>
                <w:noProof/>
                <w:webHidden/>
              </w:rPr>
            </w:rPrChange>
          </w:rPr>
          <w:tab/>
        </w:r>
        <w:r w:rsidRPr="008E0CED">
          <w:rPr>
            <w:rFonts w:ascii="Times New Roman" w:hAnsi="Times New Roman" w:cs="Times New Roman"/>
            <w:noProof/>
            <w:webHidden/>
            <w:sz w:val="24"/>
            <w:szCs w:val="24"/>
            <w:rPrChange w:id="2017" w:author="Okot" w:date="2020-03-24T11:32:00Z">
              <w:rPr>
                <w:noProof/>
                <w:webHidden/>
              </w:rPr>
            </w:rPrChange>
          </w:rPr>
          <w:fldChar w:fldCharType="begin"/>
        </w:r>
        <w:r w:rsidRPr="008E0CED">
          <w:rPr>
            <w:rFonts w:ascii="Times New Roman" w:hAnsi="Times New Roman" w:cs="Times New Roman"/>
            <w:noProof/>
            <w:webHidden/>
            <w:sz w:val="24"/>
            <w:szCs w:val="24"/>
            <w:rPrChange w:id="2018" w:author="Okot" w:date="2020-03-24T11:32:00Z">
              <w:rPr>
                <w:noProof/>
                <w:webHidden/>
              </w:rPr>
            </w:rPrChange>
          </w:rPr>
          <w:instrText xml:space="preserve"> PAGEREF _Toc35941986 \h </w:instrText>
        </w:r>
      </w:ins>
      <w:r w:rsidRPr="008E0CED">
        <w:rPr>
          <w:rFonts w:ascii="Times New Roman" w:hAnsi="Times New Roman" w:cs="Times New Roman"/>
          <w:noProof/>
          <w:webHidden/>
          <w:sz w:val="24"/>
          <w:szCs w:val="24"/>
          <w:rPrChange w:id="20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20" w:author="Okot" w:date="2020-03-24T11:32:00Z">
            <w:rPr>
              <w:noProof/>
              <w:webHidden/>
            </w:rPr>
          </w:rPrChange>
        </w:rPr>
        <w:fldChar w:fldCharType="separate"/>
      </w:r>
      <w:ins w:id="2021" w:author="Okot" w:date="2020-03-24T11:31:00Z">
        <w:r w:rsidRPr="008E0CED">
          <w:rPr>
            <w:rFonts w:ascii="Times New Roman" w:hAnsi="Times New Roman" w:cs="Times New Roman"/>
            <w:noProof/>
            <w:webHidden/>
            <w:sz w:val="24"/>
            <w:szCs w:val="24"/>
            <w:rPrChange w:id="2022" w:author="Okot" w:date="2020-03-24T11:32:00Z">
              <w:rPr>
                <w:noProof/>
                <w:webHidden/>
              </w:rPr>
            </w:rPrChange>
          </w:rPr>
          <w:t>256</w:t>
        </w:r>
        <w:r w:rsidRPr="008E0CED">
          <w:rPr>
            <w:rFonts w:ascii="Times New Roman" w:hAnsi="Times New Roman" w:cs="Times New Roman"/>
            <w:noProof/>
            <w:webHidden/>
            <w:sz w:val="24"/>
            <w:szCs w:val="24"/>
            <w:rPrChange w:id="20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24" w:author="Okot" w:date="2020-03-24T11:32:00Z">
              <w:rPr>
                <w:rStyle w:val="Hipercze"/>
                <w:rFonts w:eastAsiaTheme="minorEastAsia"/>
                <w:noProof/>
              </w:rPr>
            </w:rPrChange>
          </w:rPr>
          <w:fldChar w:fldCharType="end"/>
        </w:r>
      </w:ins>
    </w:p>
    <w:p w14:paraId="1AF6A736" w14:textId="77777777" w:rsidR="008E0CED" w:rsidRPr="008E0CED" w:rsidRDefault="008E0CED">
      <w:pPr>
        <w:pStyle w:val="Spistreci2"/>
        <w:tabs>
          <w:tab w:val="right" w:pos="9061"/>
        </w:tabs>
        <w:rPr>
          <w:ins w:id="2025" w:author="Okot" w:date="2020-03-24T11:31:00Z"/>
          <w:rFonts w:ascii="Times New Roman" w:eastAsiaTheme="minorEastAsia" w:hAnsi="Times New Roman" w:cs="Times New Roman"/>
          <w:b w:val="0"/>
          <w:bCs w:val="0"/>
          <w:noProof/>
          <w:sz w:val="24"/>
          <w:szCs w:val="24"/>
          <w:lang w:eastAsia="pl-PL"/>
          <w:rPrChange w:id="2026" w:author="Okot" w:date="2020-03-24T11:32:00Z">
            <w:rPr>
              <w:ins w:id="2027" w:author="Okot" w:date="2020-03-24T11:31:00Z"/>
              <w:rFonts w:eastAsiaTheme="minorEastAsia" w:cstheme="minorBidi"/>
              <w:b w:val="0"/>
              <w:bCs w:val="0"/>
              <w:noProof/>
              <w:sz w:val="22"/>
              <w:szCs w:val="22"/>
              <w:lang w:eastAsia="pl-PL"/>
            </w:rPr>
          </w:rPrChange>
        </w:rPr>
      </w:pPr>
      <w:ins w:id="2028" w:author="Okot" w:date="2020-03-24T11:31:00Z">
        <w:r w:rsidRPr="008E0CED">
          <w:rPr>
            <w:rStyle w:val="Hipercze"/>
            <w:rFonts w:ascii="Times New Roman" w:eastAsiaTheme="minorEastAsia" w:hAnsi="Times New Roman" w:cs="Times New Roman"/>
            <w:noProof/>
            <w:sz w:val="24"/>
            <w:szCs w:val="24"/>
            <w:rPrChange w:id="20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3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31" w:author="Okot" w:date="2020-03-24T11:32:00Z">
              <w:rPr>
                <w:noProof/>
              </w:rPr>
            </w:rPrChange>
          </w:rPr>
          <w:instrText>HYPERLINK \l "_Toc35941987"</w:instrText>
        </w:r>
        <w:r w:rsidRPr="008E0CED">
          <w:rPr>
            <w:rStyle w:val="Hipercze"/>
            <w:rFonts w:ascii="Times New Roman" w:eastAsiaTheme="minorEastAsia" w:hAnsi="Times New Roman" w:cs="Times New Roman"/>
            <w:noProof/>
            <w:sz w:val="24"/>
            <w:szCs w:val="24"/>
            <w:rPrChange w:id="20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34" w:author="Okot" w:date="2020-03-24T11:32:00Z">
              <w:rPr>
                <w:rStyle w:val="Hipercze"/>
                <w:rFonts w:eastAsiaTheme="minorEastAsia"/>
                <w:noProof/>
              </w:rPr>
            </w:rPrChange>
          </w:rPr>
          <w:t>5.4.6. Podsumowanie II iteracji</w:t>
        </w:r>
        <w:r w:rsidRPr="008E0CED">
          <w:rPr>
            <w:rFonts w:ascii="Times New Roman" w:hAnsi="Times New Roman" w:cs="Times New Roman"/>
            <w:noProof/>
            <w:webHidden/>
            <w:sz w:val="24"/>
            <w:szCs w:val="24"/>
            <w:rPrChange w:id="2035" w:author="Okot" w:date="2020-03-24T11:32:00Z">
              <w:rPr>
                <w:noProof/>
                <w:webHidden/>
              </w:rPr>
            </w:rPrChange>
          </w:rPr>
          <w:tab/>
        </w:r>
        <w:r w:rsidRPr="008E0CED">
          <w:rPr>
            <w:rFonts w:ascii="Times New Roman" w:hAnsi="Times New Roman" w:cs="Times New Roman"/>
            <w:noProof/>
            <w:webHidden/>
            <w:sz w:val="24"/>
            <w:szCs w:val="24"/>
            <w:rPrChange w:id="2036" w:author="Okot" w:date="2020-03-24T11:32:00Z">
              <w:rPr>
                <w:noProof/>
                <w:webHidden/>
              </w:rPr>
            </w:rPrChange>
          </w:rPr>
          <w:fldChar w:fldCharType="begin"/>
        </w:r>
        <w:r w:rsidRPr="008E0CED">
          <w:rPr>
            <w:rFonts w:ascii="Times New Roman" w:hAnsi="Times New Roman" w:cs="Times New Roman"/>
            <w:noProof/>
            <w:webHidden/>
            <w:sz w:val="24"/>
            <w:szCs w:val="24"/>
            <w:rPrChange w:id="2037" w:author="Okot" w:date="2020-03-24T11:32:00Z">
              <w:rPr>
                <w:noProof/>
                <w:webHidden/>
              </w:rPr>
            </w:rPrChange>
          </w:rPr>
          <w:instrText xml:space="preserve"> PAGEREF _Toc35941987 \h </w:instrText>
        </w:r>
      </w:ins>
      <w:r w:rsidRPr="008E0CED">
        <w:rPr>
          <w:rFonts w:ascii="Times New Roman" w:hAnsi="Times New Roman" w:cs="Times New Roman"/>
          <w:noProof/>
          <w:webHidden/>
          <w:sz w:val="24"/>
          <w:szCs w:val="24"/>
          <w:rPrChange w:id="203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39" w:author="Okot" w:date="2020-03-24T11:32:00Z">
            <w:rPr>
              <w:noProof/>
              <w:webHidden/>
            </w:rPr>
          </w:rPrChange>
        </w:rPr>
        <w:fldChar w:fldCharType="separate"/>
      </w:r>
      <w:ins w:id="2040" w:author="Okot" w:date="2020-03-24T11:31:00Z">
        <w:r w:rsidRPr="008E0CED">
          <w:rPr>
            <w:rFonts w:ascii="Times New Roman" w:hAnsi="Times New Roman" w:cs="Times New Roman"/>
            <w:noProof/>
            <w:webHidden/>
            <w:sz w:val="24"/>
            <w:szCs w:val="24"/>
            <w:rPrChange w:id="2041" w:author="Okot" w:date="2020-03-24T11:32:00Z">
              <w:rPr>
                <w:noProof/>
                <w:webHidden/>
              </w:rPr>
            </w:rPrChange>
          </w:rPr>
          <w:t>257</w:t>
        </w:r>
        <w:r w:rsidRPr="008E0CED">
          <w:rPr>
            <w:rFonts w:ascii="Times New Roman" w:hAnsi="Times New Roman" w:cs="Times New Roman"/>
            <w:noProof/>
            <w:webHidden/>
            <w:sz w:val="24"/>
            <w:szCs w:val="24"/>
            <w:rPrChange w:id="204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43" w:author="Okot" w:date="2020-03-24T11:32:00Z">
              <w:rPr>
                <w:rStyle w:val="Hipercze"/>
                <w:rFonts w:eastAsiaTheme="minorEastAsia"/>
                <w:noProof/>
              </w:rPr>
            </w:rPrChange>
          </w:rPr>
          <w:fldChar w:fldCharType="end"/>
        </w:r>
      </w:ins>
    </w:p>
    <w:p w14:paraId="0379781F" w14:textId="77777777" w:rsidR="008E0CED" w:rsidRPr="008E0CED" w:rsidRDefault="008E0CED">
      <w:pPr>
        <w:pStyle w:val="Spistreci2"/>
        <w:tabs>
          <w:tab w:val="right" w:pos="9061"/>
        </w:tabs>
        <w:rPr>
          <w:ins w:id="2044" w:author="Okot" w:date="2020-03-24T11:31:00Z"/>
          <w:rFonts w:ascii="Times New Roman" w:eastAsiaTheme="minorEastAsia" w:hAnsi="Times New Roman" w:cs="Times New Roman"/>
          <w:b w:val="0"/>
          <w:bCs w:val="0"/>
          <w:noProof/>
          <w:sz w:val="24"/>
          <w:szCs w:val="24"/>
          <w:lang w:eastAsia="pl-PL"/>
          <w:rPrChange w:id="2045" w:author="Okot" w:date="2020-03-24T11:32:00Z">
            <w:rPr>
              <w:ins w:id="2046" w:author="Okot" w:date="2020-03-24T11:31:00Z"/>
              <w:rFonts w:eastAsiaTheme="minorEastAsia" w:cstheme="minorBidi"/>
              <w:b w:val="0"/>
              <w:bCs w:val="0"/>
              <w:noProof/>
              <w:sz w:val="22"/>
              <w:szCs w:val="22"/>
              <w:lang w:eastAsia="pl-PL"/>
            </w:rPr>
          </w:rPrChange>
        </w:rPr>
      </w:pPr>
      <w:ins w:id="2047" w:author="Okot" w:date="2020-03-24T11:31:00Z">
        <w:r w:rsidRPr="008E0CED">
          <w:rPr>
            <w:rStyle w:val="Hipercze"/>
            <w:rFonts w:ascii="Times New Roman" w:eastAsiaTheme="minorEastAsia" w:hAnsi="Times New Roman" w:cs="Times New Roman"/>
            <w:noProof/>
            <w:sz w:val="24"/>
            <w:szCs w:val="24"/>
            <w:rPrChange w:id="204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4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50" w:author="Okot" w:date="2020-03-24T11:32:00Z">
              <w:rPr>
                <w:noProof/>
              </w:rPr>
            </w:rPrChange>
          </w:rPr>
          <w:instrText>HYPERLINK \l "_Toc35941988"</w:instrText>
        </w:r>
        <w:r w:rsidRPr="008E0CED">
          <w:rPr>
            <w:rStyle w:val="Hipercze"/>
            <w:rFonts w:ascii="Times New Roman" w:eastAsiaTheme="minorEastAsia" w:hAnsi="Times New Roman" w:cs="Times New Roman"/>
            <w:noProof/>
            <w:sz w:val="24"/>
            <w:szCs w:val="24"/>
            <w:rPrChange w:id="205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5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53" w:author="Okot" w:date="2020-03-24T11:32:00Z">
              <w:rPr>
                <w:rStyle w:val="Hipercze"/>
                <w:rFonts w:eastAsiaTheme="minorEastAsia"/>
                <w:noProof/>
              </w:rPr>
            </w:rPrChange>
          </w:rPr>
          <w:t>5.5. III iteracja: sedno aplikacji</w:t>
        </w:r>
        <w:r w:rsidRPr="008E0CED">
          <w:rPr>
            <w:rFonts w:ascii="Times New Roman" w:hAnsi="Times New Roman" w:cs="Times New Roman"/>
            <w:noProof/>
            <w:webHidden/>
            <w:sz w:val="24"/>
            <w:szCs w:val="24"/>
            <w:rPrChange w:id="2054" w:author="Okot" w:date="2020-03-24T11:32:00Z">
              <w:rPr>
                <w:noProof/>
                <w:webHidden/>
              </w:rPr>
            </w:rPrChange>
          </w:rPr>
          <w:tab/>
        </w:r>
        <w:r w:rsidRPr="008E0CED">
          <w:rPr>
            <w:rFonts w:ascii="Times New Roman" w:hAnsi="Times New Roman" w:cs="Times New Roman"/>
            <w:noProof/>
            <w:webHidden/>
            <w:sz w:val="24"/>
            <w:szCs w:val="24"/>
            <w:rPrChange w:id="2055" w:author="Okot" w:date="2020-03-24T11:32:00Z">
              <w:rPr>
                <w:noProof/>
                <w:webHidden/>
              </w:rPr>
            </w:rPrChange>
          </w:rPr>
          <w:fldChar w:fldCharType="begin"/>
        </w:r>
        <w:r w:rsidRPr="008E0CED">
          <w:rPr>
            <w:rFonts w:ascii="Times New Roman" w:hAnsi="Times New Roman" w:cs="Times New Roman"/>
            <w:noProof/>
            <w:webHidden/>
            <w:sz w:val="24"/>
            <w:szCs w:val="24"/>
            <w:rPrChange w:id="2056" w:author="Okot" w:date="2020-03-24T11:32:00Z">
              <w:rPr>
                <w:noProof/>
                <w:webHidden/>
              </w:rPr>
            </w:rPrChange>
          </w:rPr>
          <w:instrText xml:space="preserve"> PAGEREF _Toc35941988 \h </w:instrText>
        </w:r>
      </w:ins>
      <w:r w:rsidRPr="008E0CED">
        <w:rPr>
          <w:rFonts w:ascii="Times New Roman" w:hAnsi="Times New Roman" w:cs="Times New Roman"/>
          <w:noProof/>
          <w:webHidden/>
          <w:sz w:val="24"/>
          <w:szCs w:val="24"/>
          <w:rPrChange w:id="205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58" w:author="Okot" w:date="2020-03-24T11:32:00Z">
            <w:rPr>
              <w:noProof/>
              <w:webHidden/>
            </w:rPr>
          </w:rPrChange>
        </w:rPr>
        <w:fldChar w:fldCharType="separate"/>
      </w:r>
      <w:ins w:id="2059" w:author="Okot" w:date="2020-03-24T11:31:00Z">
        <w:r w:rsidRPr="008E0CED">
          <w:rPr>
            <w:rFonts w:ascii="Times New Roman" w:hAnsi="Times New Roman" w:cs="Times New Roman"/>
            <w:noProof/>
            <w:webHidden/>
            <w:sz w:val="24"/>
            <w:szCs w:val="24"/>
            <w:rPrChange w:id="2060" w:author="Okot" w:date="2020-03-24T11:32:00Z">
              <w:rPr>
                <w:noProof/>
                <w:webHidden/>
              </w:rPr>
            </w:rPrChange>
          </w:rPr>
          <w:t>257</w:t>
        </w:r>
        <w:r w:rsidRPr="008E0CED">
          <w:rPr>
            <w:rFonts w:ascii="Times New Roman" w:hAnsi="Times New Roman" w:cs="Times New Roman"/>
            <w:noProof/>
            <w:webHidden/>
            <w:sz w:val="24"/>
            <w:szCs w:val="24"/>
            <w:rPrChange w:id="206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62" w:author="Okot" w:date="2020-03-24T11:32:00Z">
              <w:rPr>
                <w:rStyle w:val="Hipercze"/>
                <w:rFonts w:eastAsiaTheme="minorEastAsia"/>
                <w:noProof/>
              </w:rPr>
            </w:rPrChange>
          </w:rPr>
          <w:fldChar w:fldCharType="end"/>
        </w:r>
      </w:ins>
    </w:p>
    <w:p w14:paraId="6601E4E6" w14:textId="77777777" w:rsidR="008E0CED" w:rsidRPr="008E0CED" w:rsidRDefault="008E0CED">
      <w:pPr>
        <w:pStyle w:val="Spistreci2"/>
        <w:tabs>
          <w:tab w:val="right" w:pos="9061"/>
        </w:tabs>
        <w:rPr>
          <w:ins w:id="2063" w:author="Okot" w:date="2020-03-24T11:31:00Z"/>
          <w:rFonts w:ascii="Times New Roman" w:eastAsiaTheme="minorEastAsia" w:hAnsi="Times New Roman" w:cs="Times New Roman"/>
          <w:b w:val="0"/>
          <w:bCs w:val="0"/>
          <w:noProof/>
          <w:sz w:val="24"/>
          <w:szCs w:val="24"/>
          <w:lang w:eastAsia="pl-PL"/>
          <w:rPrChange w:id="2064" w:author="Okot" w:date="2020-03-24T11:32:00Z">
            <w:rPr>
              <w:ins w:id="2065" w:author="Okot" w:date="2020-03-24T11:31:00Z"/>
              <w:rFonts w:eastAsiaTheme="minorEastAsia" w:cstheme="minorBidi"/>
              <w:b w:val="0"/>
              <w:bCs w:val="0"/>
              <w:noProof/>
              <w:sz w:val="22"/>
              <w:szCs w:val="22"/>
              <w:lang w:eastAsia="pl-PL"/>
            </w:rPr>
          </w:rPrChange>
        </w:rPr>
      </w:pPr>
      <w:ins w:id="2066" w:author="Okot" w:date="2020-03-24T11:31:00Z">
        <w:r w:rsidRPr="008E0CED">
          <w:rPr>
            <w:rStyle w:val="Hipercze"/>
            <w:rFonts w:ascii="Times New Roman" w:eastAsiaTheme="minorEastAsia" w:hAnsi="Times New Roman" w:cs="Times New Roman"/>
            <w:noProof/>
            <w:sz w:val="24"/>
            <w:szCs w:val="24"/>
            <w:rPrChange w:id="206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6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69" w:author="Okot" w:date="2020-03-24T11:32:00Z">
              <w:rPr>
                <w:noProof/>
              </w:rPr>
            </w:rPrChange>
          </w:rPr>
          <w:instrText>HYPERLINK \l "_Toc35941989"</w:instrText>
        </w:r>
        <w:r w:rsidRPr="008E0CED">
          <w:rPr>
            <w:rStyle w:val="Hipercze"/>
            <w:rFonts w:ascii="Times New Roman" w:eastAsiaTheme="minorEastAsia" w:hAnsi="Times New Roman" w:cs="Times New Roman"/>
            <w:noProof/>
            <w:sz w:val="24"/>
            <w:szCs w:val="24"/>
            <w:rPrChange w:id="207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7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72" w:author="Okot" w:date="2020-03-24T11:32:00Z">
              <w:rPr>
                <w:rStyle w:val="Hipercze"/>
                <w:rFonts w:eastAsiaTheme="minorEastAsia"/>
                <w:noProof/>
              </w:rPr>
            </w:rPrChange>
          </w:rPr>
          <w:t>5.5.1. Projekt bazy danych</w:t>
        </w:r>
        <w:r w:rsidRPr="008E0CED">
          <w:rPr>
            <w:rFonts w:ascii="Times New Roman" w:hAnsi="Times New Roman" w:cs="Times New Roman"/>
            <w:noProof/>
            <w:webHidden/>
            <w:sz w:val="24"/>
            <w:szCs w:val="24"/>
            <w:rPrChange w:id="2073" w:author="Okot" w:date="2020-03-24T11:32:00Z">
              <w:rPr>
                <w:noProof/>
                <w:webHidden/>
              </w:rPr>
            </w:rPrChange>
          </w:rPr>
          <w:tab/>
        </w:r>
        <w:r w:rsidRPr="008E0CED">
          <w:rPr>
            <w:rFonts w:ascii="Times New Roman" w:hAnsi="Times New Roman" w:cs="Times New Roman"/>
            <w:noProof/>
            <w:webHidden/>
            <w:sz w:val="24"/>
            <w:szCs w:val="24"/>
            <w:rPrChange w:id="2074" w:author="Okot" w:date="2020-03-24T11:32:00Z">
              <w:rPr>
                <w:noProof/>
                <w:webHidden/>
              </w:rPr>
            </w:rPrChange>
          </w:rPr>
          <w:fldChar w:fldCharType="begin"/>
        </w:r>
        <w:r w:rsidRPr="008E0CED">
          <w:rPr>
            <w:rFonts w:ascii="Times New Roman" w:hAnsi="Times New Roman" w:cs="Times New Roman"/>
            <w:noProof/>
            <w:webHidden/>
            <w:sz w:val="24"/>
            <w:szCs w:val="24"/>
            <w:rPrChange w:id="2075" w:author="Okot" w:date="2020-03-24T11:32:00Z">
              <w:rPr>
                <w:noProof/>
                <w:webHidden/>
              </w:rPr>
            </w:rPrChange>
          </w:rPr>
          <w:instrText xml:space="preserve"> PAGEREF _Toc35941989 \h </w:instrText>
        </w:r>
      </w:ins>
      <w:r w:rsidRPr="008E0CED">
        <w:rPr>
          <w:rFonts w:ascii="Times New Roman" w:hAnsi="Times New Roman" w:cs="Times New Roman"/>
          <w:noProof/>
          <w:webHidden/>
          <w:sz w:val="24"/>
          <w:szCs w:val="24"/>
          <w:rPrChange w:id="207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77" w:author="Okot" w:date="2020-03-24T11:32:00Z">
            <w:rPr>
              <w:noProof/>
              <w:webHidden/>
            </w:rPr>
          </w:rPrChange>
        </w:rPr>
        <w:fldChar w:fldCharType="separate"/>
      </w:r>
      <w:ins w:id="2078" w:author="Okot" w:date="2020-03-24T11:31:00Z">
        <w:r w:rsidRPr="008E0CED">
          <w:rPr>
            <w:rFonts w:ascii="Times New Roman" w:hAnsi="Times New Roman" w:cs="Times New Roman"/>
            <w:noProof/>
            <w:webHidden/>
            <w:sz w:val="24"/>
            <w:szCs w:val="24"/>
            <w:rPrChange w:id="2079" w:author="Okot" w:date="2020-03-24T11:32:00Z">
              <w:rPr>
                <w:noProof/>
                <w:webHidden/>
              </w:rPr>
            </w:rPrChange>
          </w:rPr>
          <w:t>257</w:t>
        </w:r>
        <w:r w:rsidRPr="008E0CED">
          <w:rPr>
            <w:rFonts w:ascii="Times New Roman" w:hAnsi="Times New Roman" w:cs="Times New Roman"/>
            <w:noProof/>
            <w:webHidden/>
            <w:sz w:val="24"/>
            <w:szCs w:val="24"/>
            <w:rPrChange w:id="208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81" w:author="Okot" w:date="2020-03-24T11:32:00Z">
              <w:rPr>
                <w:rStyle w:val="Hipercze"/>
                <w:rFonts w:eastAsiaTheme="minorEastAsia"/>
                <w:noProof/>
              </w:rPr>
            </w:rPrChange>
          </w:rPr>
          <w:fldChar w:fldCharType="end"/>
        </w:r>
      </w:ins>
    </w:p>
    <w:p w14:paraId="71B728C3" w14:textId="77777777" w:rsidR="008E0CED" w:rsidRPr="008E0CED" w:rsidRDefault="008E0CED">
      <w:pPr>
        <w:pStyle w:val="Spistreci2"/>
        <w:tabs>
          <w:tab w:val="right" w:pos="9061"/>
        </w:tabs>
        <w:rPr>
          <w:ins w:id="2082" w:author="Okot" w:date="2020-03-24T11:31:00Z"/>
          <w:rFonts w:ascii="Times New Roman" w:eastAsiaTheme="minorEastAsia" w:hAnsi="Times New Roman" w:cs="Times New Roman"/>
          <w:b w:val="0"/>
          <w:bCs w:val="0"/>
          <w:noProof/>
          <w:sz w:val="24"/>
          <w:szCs w:val="24"/>
          <w:lang w:eastAsia="pl-PL"/>
          <w:rPrChange w:id="2083" w:author="Okot" w:date="2020-03-24T11:32:00Z">
            <w:rPr>
              <w:ins w:id="2084" w:author="Okot" w:date="2020-03-24T11:31:00Z"/>
              <w:rFonts w:eastAsiaTheme="minorEastAsia" w:cstheme="minorBidi"/>
              <w:b w:val="0"/>
              <w:bCs w:val="0"/>
              <w:noProof/>
              <w:sz w:val="22"/>
              <w:szCs w:val="22"/>
              <w:lang w:eastAsia="pl-PL"/>
            </w:rPr>
          </w:rPrChange>
        </w:rPr>
      </w:pPr>
      <w:ins w:id="2085" w:author="Okot" w:date="2020-03-24T11:31:00Z">
        <w:r w:rsidRPr="008E0CED">
          <w:rPr>
            <w:rStyle w:val="Hipercze"/>
            <w:rFonts w:ascii="Times New Roman" w:eastAsiaTheme="minorEastAsia" w:hAnsi="Times New Roman" w:cs="Times New Roman"/>
            <w:noProof/>
            <w:sz w:val="24"/>
            <w:szCs w:val="24"/>
            <w:rPrChange w:id="208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8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88" w:author="Okot" w:date="2020-03-24T11:32:00Z">
              <w:rPr>
                <w:noProof/>
              </w:rPr>
            </w:rPrChange>
          </w:rPr>
          <w:instrText>HYPERLINK \l "_Toc35941990"</w:instrText>
        </w:r>
        <w:r w:rsidRPr="008E0CED">
          <w:rPr>
            <w:rStyle w:val="Hipercze"/>
            <w:rFonts w:ascii="Times New Roman" w:eastAsiaTheme="minorEastAsia" w:hAnsi="Times New Roman" w:cs="Times New Roman"/>
            <w:noProof/>
            <w:sz w:val="24"/>
            <w:szCs w:val="24"/>
            <w:rPrChange w:id="208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9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91" w:author="Okot" w:date="2020-03-24T11:32:00Z">
              <w:rPr>
                <w:rStyle w:val="Hipercze"/>
                <w:rFonts w:eastAsiaTheme="minorEastAsia"/>
                <w:noProof/>
              </w:rPr>
            </w:rPrChange>
          </w:rPr>
          <w:t>5.5.2. Projekt interfejsów graficznych</w:t>
        </w:r>
        <w:r w:rsidRPr="008E0CED">
          <w:rPr>
            <w:rFonts w:ascii="Times New Roman" w:hAnsi="Times New Roman" w:cs="Times New Roman"/>
            <w:noProof/>
            <w:webHidden/>
            <w:sz w:val="24"/>
            <w:szCs w:val="24"/>
            <w:rPrChange w:id="2092" w:author="Okot" w:date="2020-03-24T11:32:00Z">
              <w:rPr>
                <w:noProof/>
                <w:webHidden/>
              </w:rPr>
            </w:rPrChange>
          </w:rPr>
          <w:tab/>
        </w:r>
        <w:r w:rsidRPr="008E0CED">
          <w:rPr>
            <w:rFonts w:ascii="Times New Roman" w:hAnsi="Times New Roman" w:cs="Times New Roman"/>
            <w:noProof/>
            <w:webHidden/>
            <w:sz w:val="24"/>
            <w:szCs w:val="24"/>
            <w:rPrChange w:id="2093" w:author="Okot" w:date="2020-03-24T11:32:00Z">
              <w:rPr>
                <w:noProof/>
                <w:webHidden/>
              </w:rPr>
            </w:rPrChange>
          </w:rPr>
          <w:fldChar w:fldCharType="begin"/>
        </w:r>
        <w:r w:rsidRPr="008E0CED">
          <w:rPr>
            <w:rFonts w:ascii="Times New Roman" w:hAnsi="Times New Roman" w:cs="Times New Roman"/>
            <w:noProof/>
            <w:webHidden/>
            <w:sz w:val="24"/>
            <w:szCs w:val="24"/>
            <w:rPrChange w:id="2094" w:author="Okot" w:date="2020-03-24T11:32:00Z">
              <w:rPr>
                <w:noProof/>
                <w:webHidden/>
              </w:rPr>
            </w:rPrChange>
          </w:rPr>
          <w:instrText xml:space="preserve"> PAGEREF _Toc35941990 \h </w:instrText>
        </w:r>
      </w:ins>
      <w:r w:rsidRPr="008E0CED">
        <w:rPr>
          <w:rFonts w:ascii="Times New Roman" w:hAnsi="Times New Roman" w:cs="Times New Roman"/>
          <w:noProof/>
          <w:webHidden/>
          <w:sz w:val="24"/>
          <w:szCs w:val="24"/>
          <w:rPrChange w:id="209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96" w:author="Okot" w:date="2020-03-24T11:32:00Z">
            <w:rPr>
              <w:noProof/>
              <w:webHidden/>
            </w:rPr>
          </w:rPrChange>
        </w:rPr>
        <w:fldChar w:fldCharType="separate"/>
      </w:r>
      <w:ins w:id="2097" w:author="Okot" w:date="2020-03-24T11:31:00Z">
        <w:r w:rsidRPr="008E0CED">
          <w:rPr>
            <w:rFonts w:ascii="Times New Roman" w:hAnsi="Times New Roman" w:cs="Times New Roman"/>
            <w:noProof/>
            <w:webHidden/>
            <w:sz w:val="24"/>
            <w:szCs w:val="24"/>
            <w:rPrChange w:id="2098" w:author="Okot" w:date="2020-03-24T11:32:00Z">
              <w:rPr>
                <w:noProof/>
                <w:webHidden/>
              </w:rPr>
            </w:rPrChange>
          </w:rPr>
          <w:t>265</w:t>
        </w:r>
        <w:r w:rsidRPr="008E0CED">
          <w:rPr>
            <w:rFonts w:ascii="Times New Roman" w:hAnsi="Times New Roman" w:cs="Times New Roman"/>
            <w:noProof/>
            <w:webHidden/>
            <w:sz w:val="24"/>
            <w:szCs w:val="24"/>
            <w:rPrChange w:id="209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00" w:author="Okot" w:date="2020-03-24T11:32:00Z">
              <w:rPr>
                <w:rStyle w:val="Hipercze"/>
                <w:rFonts w:eastAsiaTheme="minorEastAsia"/>
                <w:noProof/>
              </w:rPr>
            </w:rPrChange>
          </w:rPr>
          <w:fldChar w:fldCharType="end"/>
        </w:r>
      </w:ins>
    </w:p>
    <w:p w14:paraId="1AA3BF8C" w14:textId="77777777" w:rsidR="008E0CED" w:rsidRPr="008E0CED" w:rsidRDefault="008E0CED">
      <w:pPr>
        <w:pStyle w:val="Spistreci2"/>
        <w:tabs>
          <w:tab w:val="right" w:pos="9061"/>
        </w:tabs>
        <w:rPr>
          <w:ins w:id="2101" w:author="Okot" w:date="2020-03-24T11:31:00Z"/>
          <w:rFonts w:ascii="Times New Roman" w:eastAsiaTheme="minorEastAsia" w:hAnsi="Times New Roman" w:cs="Times New Roman"/>
          <w:b w:val="0"/>
          <w:bCs w:val="0"/>
          <w:noProof/>
          <w:sz w:val="24"/>
          <w:szCs w:val="24"/>
          <w:lang w:eastAsia="pl-PL"/>
          <w:rPrChange w:id="2102" w:author="Okot" w:date="2020-03-24T11:32:00Z">
            <w:rPr>
              <w:ins w:id="2103" w:author="Okot" w:date="2020-03-24T11:31:00Z"/>
              <w:rFonts w:eastAsiaTheme="minorEastAsia" w:cstheme="minorBidi"/>
              <w:b w:val="0"/>
              <w:bCs w:val="0"/>
              <w:noProof/>
              <w:sz w:val="22"/>
              <w:szCs w:val="22"/>
              <w:lang w:eastAsia="pl-PL"/>
            </w:rPr>
          </w:rPrChange>
        </w:rPr>
      </w:pPr>
      <w:ins w:id="2104" w:author="Okot" w:date="2020-03-24T11:31:00Z">
        <w:r w:rsidRPr="008E0CED">
          <w:rPr>
            <w:rStyle w:val="Hipercze"/>
            <w:rFonts w:ascii="Times New Roman" w:eastAsiaTheme="minorEastAsia" w:hAnsi="Times New Roman" w:cs="Times New Roman"/>
            <w:noProof/>
            <w:sz w:val="24"/>
            <w:szCs w:val="24"/>
            <w:rPrChange w:id="210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0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07" w:author="Okot" w:date="2020-03-24T11:32:00Z">
              <w:rPr>
                <w:noProof/>
              </w:rPr>
            </w:rPrChange>
          </w:rPr>
          <w:instrText>HYPERLINK \l "_Toc35941991"</w:instrText>
        </w:r>
        <w:r w:rsidRPr="008E0CED">
          <w:rPr>
            <w:rStyle w:val="Hipercze"/>
            <w:rFonts w:ascii="Times New Roman" w:eastAsiaTheme="minorEastAsia" w:hAnsi="Times New Roman" w:cs="Times New Roman"/>
            <w:noProof/>
            <w:sz w:val="24"/>
            <w:szCs w:val="24"/>
            <w:rPrChange w:id="210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0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10" w:author="Okot" w:date="2020-03-24T11:32:00Z">
              <w:rPr>
                <w:rStyle w:val="Hipercze"/>
                <w:rFonts w:eastAsiaTheme="minorEastAsia"/>
                <w:noProof/>
              </w:rPr>
            </w:rPrChange>
          </w:rPr>
          <w:t>5.5.2.1. Nowa strona startowa – posiłki</w:t>
        </w:r>
        <w:r w:rsidRPr="008E0CED">
          <w:rPr>
            <w:rFonts w:ascii="Times New Roman" w:hAnsi="Times New Roman" w:cs="Times New Roman"/>
            <w:noProof/>
            <w:webHidden/>
            <w:sz w:val="24"/>
            <w:szCs w:val="24"/>
            <w:rPrChange w:id="2111" w:author="Okot" w:date="2020-03-24T11:32:00Z">
              <w:rPr>
                <w:noProof/>
                <w:webHidden/>
              </w:rPr>
            </w:rPrChange>
          </w:rPr>
          <w:tab/>
        </w:r>
        <w:r w:rsidRPr="008E0CED">
          <w:rPr>
            <w:rFonts w:ascii="Times New Roman" w:hAnsi="Times New Roman" w:cs="Times New Roman"/>
            <w:noProof/>
            <w:webHidden/>
            <w:sz w:val="24"/>
            <w:szCs w:val="24"/>
            <w:rPrChange w:id="2112" w:author="Okot" w:date="2020-03-24T11:32:00Z">
              <w:rPr>
                <w:noProof/>
                <w:webHidden/>
              </w:rPr>
            </w:rPrChange>
          </w:rPr>
          <w:fldChar w:fldCharType="begin"/>
        </w:r>
        <w:r w:rsidRPr="008E0CED">
          <w:rPr>
            <w:rFonts w:ascii="Times New Roman" w:hAnsi="Times New Roman" w:cs="Times New Roman"/>
            <w:noProof/>
            <w:webHidden/>
            <w:sz w:val="24"/>
            <w:szCs w:val="24"/>
            <w:rPrChange w:id="2113" w:author="Okot" w:date="2020-03-24T11:32:00Z">
              <w:rPr>
                <w:noProof/>
                <w:webHidden/>
              </w:rPr>
            </w:rPrChange>
          </w:rPr>
          <w:instrText xml:space="preserve"> PAGEREF _Toc35941991 \h </w:instrText>
        </w:r>
      </w:ins>
      <w:r w:rsidRPr="008E0CED">
        <w:rPr>
          <w:rFonts w:ascii="Times New Roman" w:hAnsi="Times New Roman" w:cs="Times New Roman"/>
          <w:noProof/>
          <w:webHidden/>
          <w:sz w:val="24"/>
          <w:szCs w:val="24"/>
          <w:rPrChange w:id="211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15" w:author="Okot" w:date="2020-03-24T11:32:00Z">
            <w:rPr>
              <w:noProof/>
              <w:webHidden/>
            </w:rPr>
          </w:rPrChange>
        </w:rPr>
        <w:fldChar w:fldCharType="separate"/>
      </w:r>
      <w:ins w:id="2116" w:author="Okot" w:date="2020-03-24T11:31:00Z">
        <w:r w:rsidRPr="008E0CED">
          <w:rPr>
            <w:rFonts w:ascii="Times New Roman" w:hAnsi="Times New Roman" w:cs="Times New Roman"/>
            <w:noProof/>
            <w:webHidden/>
            <w:sz w:val="24"/>
            <w:szCs w:val="24"/>
            <w:rPrChange w:id="2117" w:author="Okot" w:date="2020-03-24T11:32:00Z">
              <w:rPr>
                <w:noProof/>
                <w:webHidden/>
              </w:rPr>
            </w:rPrChange>
          </w:rPr>
          <w:t>266</w:t>
        </w:r>
        <w:r w:rsidRPr="008E0CED">
          <w:rPr>
            <w:rFonts w:ascii="Times New Roman" w:hAnsi="Times New Roman" w:cs="Times New Roman"/>
            <w:noProof/>
            <w:webHidden/>
            <w:sz w:val="24"/>
            <w:szCs w:val="24"/>
            <w:rPrChange w:id="211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19" w:author="Okot" w:date="2020-03-24T11:32:00Z">
              <w:rPr>
                <w:rStyle w:val="Hipercze"/>
                <w:rFonts w:eastAsiaTheme="minorEastAsia"/>
                <w:noProof/>
              </w:rPr>
            </w:rPrChange>
          </w:rPr>
          <w:fldChar w:fldCharType="end"/>
        </w:r>
      </w:ins>
    </w:p>
    <w:p w14:paraId="16F81755" w14:textId="77777777" w:rsidR="008E0CED" w:rsidRPr="008E0CED" w:rsidRDefault="008E0CED">
      <w:pPr>
        <w:pStyle w:val="Spistreci2"/>
        <w:tabs>
          <w:tab w:val="right" w:pos="9061"/>
        </w:tabs>
        <w:rPr>
          <w:ins w:id="2120" w:author="Okot" w:date="2020-03-24T11:31:00Z"/>
          <w:rFonts w:ascii="Times New Roman" w:eastAsiaTheme="minorEastAsia" w:hAnsi="Times New Roman" w:cs="Times New Roman"/>
          <w:b w:val="0"/>
          <w:bCs w:val="0"/>
          <w:noProof/>
          <w:sz w:val="24"/>
          <w:szCs w:val="24"/>
          <w:lang w:eastAsia="pl-PL"/>
          <w:rPrChange w:id="2121" w:author="Okot" w:date="2020-03-24T11:32:00Z">
            <w:rPr>
              <w:ins w:id="2122" w:author="Okot" w:date="2020-03-24T11:31:00Z"/>
              <w:rFonts w:eastAsiaTheme="minorEastAsia" w:cstheme="minorBidi"/>
              <w:b w:val="0"/>
              <w:bCs w:val="0"/>
              <w:noProof/>
              <w:sz w:val="22"/>
              <w:szCs w:val="22"/>
              <w:lang w:eastAsia="pl-PL"/>
            </w:rPr>
          </w:rPrChange>
        </w:rPr>
      </w:pPr>
      <w:ins w:id="2123" w:author="Okot" w:date="2020-03-24T11:31:00Z">
        <w:r w:rsidRPr="008E0CED">
          <w:rPr>
            <w:rStyle w:val="Hipercze"/>
            <w:rFonts w:ascii="Times New Roman" w:eastAsiaTheme="minorEastAsia" w:hAnsi="Times New Roman" w:cs="Times New Roman"/>
            <w:noProof/>
            <w:sz w:val="24"/>
            <w:szCs w:val="24"/>
            <w:rPrChange w:id="2124"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212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26" w:author="Okot" w:date="2020-03-24T11:32:00Z">
              <w:rPr>
                <w:noProof/>
              </w:rPr>
            </w:rPrChange>
          </w:rPr>
          <w:instrText>HYPERLINK \l "_Toc35941992"</w:instrText>
        </w:r>
        <w:r w:rsidRPr="008E0CED">
          <w:rPr>
            <w:rStyle w:val="Hipercze"/>
            <w:rFonts w:ascii="Times New Roman" w:eastAsiaTheme="minorEastAsia" w:hAnsi="Times New Roman" w:cs="Times New Roman"/>
            <w:noProof/>
            <w:sz w:val="24"/>
            <w:szCs w:val="24"/>
            <w:rPrChange w:id="212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2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29" w:author="Okot" w:date="2020-03-24T11:32:00Z">
              <w:rPr>
                <w:rStyle w:val="Hipercze"/>
                <w:rFonts w:eastAsiaTheme="minorEastAsia"/>
                <w:noProof/>
              </w:rPr>
            </w:rPrChange>
          </w:rPr>
          <w:t>5.5.2.2. Zarządzenie potrawami</w:t>
        </w:r>
        <w:r w:rsidRPr="008E0CED">
          <w:rPr>
            <w:rFonts w:ascii="Times New Roman" w:hAnsi="Times New Roman" w:cs="Times New Roman"/>
            <w:noProof/>
            <w:webHidden/>
            <w:sz w:val="24"/>
            <w:szCs w:val="24"/>
            <w:rPrChange w:id="2130" w:author="Okot" w:date="2020-03-24T11:32:00Z">
              <w:rPr>
                <w:noProof/>
                <w:webHidden/>
              </w:rPr>
            </w:rPrChange>
          </w:rPr>
          <w:tab/>
        </w:r>
        <w:r w:rsidRPr="008E0CED">
          <w:rPr>
            <w:rFonts w:ascii="Times New Roman" w:hAnsi="Times New Roman" w:cs="Times New Roman"/>
            <w:noProof/>
            <w:webHidden/>
            <w:sz w:val="24"/>
            <w:szCs w:val="24"/>
            <w:rPrChange w:id="2131" w:author="Okot" w:date="2020-03-24T11:32:00Z">
              <w:rPr>
                <w:noProof/>
                <w:webHidden/>
              </w:rPr>
            </w:rPrChange>
          </w:rPr>
          <w:fldChar w:fldCharType="begin"/>
        </w:r>
        <w:r w:rsidRPr="008E0CED">
          <w:rPr>
            <w:rFonts w:ascii="Times New Roman" w:hAnsi="Times New Roman" w:cs="Times New Roman"/>
            <w:noProof/>
            <w:webHidden/>
            <w:sz w:val="24"/>
            <w:szCs w:val="24"/>
            <w:rPrChange w:id="2132" w:author="Okot" w:date="2020-03-24T11:32:00Z">
              <w:rPr>
                <w:noProof/>
                <w:webHidden/>
              </w:rPr>
            </w:rPrChange>
          </w:rPr>
          <w:instrText xml:space="preserve"> PAGEREF _Toc35941992 \h </w:instrText>
        </w:r>
      </w:ins>
      <w:r w:rsidRPr="008E0CED">
        <w:rPr>
          <w:rFonts w:ascii="Times New Roman" w:hAnsi="Times New Roman" w:cs="Times New Roman"/>
          <w:noProof/>
          <w:webHidden/>
          <w:sz w:val="24"/>
          <w:szCs w:val="24"/>
          <w:rPrChange w:id="21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34" w:author="Okot" w:date="2020-03-24T11:32:00Z">
            <w:rPr>
              <w:noProof/>
              <w:webHidden/>
            </w:rPr>
          </w:rPrChange>
        </w:rPr>
        <w:fldChar w:fldCharType="separate"/>
      </w:r>
      <w:ins w:id="2135" w:author="Okot" w:date="2020-03-24T11:31:00Z">
        <w:r w:rsidRPr="008E0CED">
          <w:rPr>
            <w:rFonts w:ascii="Times New Roman" w:hAnsi="Times New Roman" w:cs="Times New Roman"/>
            <w:noProof/>
            <w:webHidden/>
            <w:sz w:val="24"/>
            <w:szCs w:val="24"/>
            <w:rPrChange w:id="2136" w:author="Okot" w:date="2020-03-24T11:32:00Z">
              <w:rPr>
                <w:noProof/>
                <w:webHidden/>
              </w:rPr>
            </w:rPrChange>
          </w:rPr>
          <w:t>272</w:t>
        </w:r>
        <w:r w:rsidRPr="008E0CED">
          <w:rPr>
            <w:rFonts w:ascii="Times New Roman" w:hAnsi="Times New Roman" w:cs="Times New Roman"/>
            <w:noProof/>
            <w:webHidden/>
            <w:sz w:val="24"/>
            <w:szCs w:val="24"/>
            <w:rPrChange w:id="21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38" w:author="Okot" w:date="2020-03-24T11:32:00Z">
              <w:rPr>
                <w:rStyle w:val="Hipercze"/>
                <w:rFonts w:eastAsiaTheme="minorEastAsia"/>
                <w:noProof/>
              </w:rPr>
            </w:rPrChange>
          </w:rPr>
          <w:fldChar w:fldCharType="end"/>
        </w:r>
      </w:ins>
    </w:p>
    <w:p w14:paraId="46A3D791" w14:textId="77777777" w:rsidR="008E0CED" w:rsidRPr="008E0CED" w:rsidRDefault="008E0CED">
      <w:pPr>
        <w:pStyle w:val="Spistreci2"/>
        <w:tabs>
          <w:tab w:val="right" w:pos="9061"/>
        </w:tabs>
        <w:rPr>
          <w:ins w:id="2139" w:author="Okot" w:date="2020-03-24T11:31:00Z"/>
          <w:rFonts w:ascii="Times New Roman" w:eastAsiaTheme="minorEastAsia" w:hAnsi="Times New Roman" w:cs="Times New Roman"/>
          <w:b w:val="0"/>
          <w:bCs w:val="0"/>
          <w:noProof/>
          <w:sz w:val="24"/>
          <w:szCs w:val="24"/>
          <w:lang w:eastAsia="pl-PL"/>
          <w:rPrChange w:id="2140" w:author="Okot" w:date="2020-03-24T11:32:00Z">
            <w:rPr>
              <w:ins w:id="2141" w:author="Okot" w:date="2020-03-24T11:31:00Z"/>
              <w:rFonts w:eastAsiaTheme="minorEastAsia" w:cstheme="minorBidi"/>
              <w:b w:val="0"/>
              <w:bCs w:val="0"/>
              <w:noProof/>
              <w:sz w:val="22"/>
              <w:szCs w:val="22"/>
              <w:lang w:eastAsia="pl-PL"/>
            </w:rPr>
          </w:rPrChange>
        </w:rPr>
      </w:pPr>
      <w:ins w:id="2142" w:author="Okot" w:date="2020-03-24T11:31:00Z">
        <w:r w:rsidRPr="008E0CED">
          <w:rPr>
            <w:rStyle w:val="Hipercze"/>
            <w:rFonts w:ascii="Times New Roman" w:eastAsiaTheme="minorEastAsia" w:hAnsi="Times New Roman" w:cs="Times New Roman"/>
            <w:noProof/>
            <w:sz w:val="24"/>
            <w:szCs w:val="24"/>
            <w:rPrChange w:id="214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4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45" w:author="Okot" w:date="2020-03-24T11:32:00Z">
              <w:rPr>
                <w:noProof/>
              </w:rPr>
            </w:rPrChange>
          </w:rPr>
          <w:instrText>HYPERLINK \l "_Toc35941993"</w:instrText>
        </w:r>
        <w:r w:rsidRPr="008E0CED">
          <w:rPr>
            <w:rStyle w:val="Hipercze"/>
            <w:rFonts w:ascii="Times New Roman" w:eastAsiaTheme="minorEastAsia" w:hAnsi="Times New Roman" w:cs="Times New Roman"/>
            <w:noProof/>
            <w:sz w:val="24"/>
            <w:szCs w:val="24"/>
            <w:rPrChange w:id="21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48" w:author="Okot" w:date="2020-03-24T11:32:00Z">
              <w:rPr>
                <w:rStyle w:val="Hipercze"/>
                <w:rFonts w:eastAsiaTheme="minorEastAsia"/>
                <w:noProof/>
              </w:rPr>
            </w:rPrChange>
          </w:rPr>
          <w:t>5.5.2.3. Zarządzanie produktami</w:t>
        </w:r>
        <w:r w:rsidRPr="008E0CED">
          <w:rPr>
            <w:rFonts w:ascii="Times New Roman" w:hAnsi="Times New Roman" w:cs="Times New Roman"/>
            <w:noProof/>
            <w:webHidden/>
            <w:sz w:val="24"/>
            <w:szCs w:val="24"/>
            <w:rPrChange w:id="2149" w:author="Okot" w:date="2020-03-24T11:32:00Z">
              <w:rPr>
                <w:noProof/>
                <w:webHidden/>
              </w:rPr>
            </w:rPrChange>
          </w:rPr>
          <w:tab/>
        </w:r>
        <w:r w:rsidRPr="008E0CED">
          <w:rPr>
            <w:rFonts w:ascii="Times New Roman" w:hAnsi="Times New Roman" w:cs="Times New Roman"/>
            <w:noProof/>
            <w:webHidden/>
            <w:sz w:val="24"/>
            <w:szCs w:val="24"/>
            <w:rPrChange w:id="2150" w:author="Okot" w:date="2020-03-24T11:32:00Z">
              <w:rPr>
                <w:noProof/>
                <w:webHidden/>
              </w:rPr>
            </w:rPrChange>
          </w:rPr>
          <w:fldChar w:fldCharType="begin"/>
        </w:r>
        <w:r w:rsidRPr="008E0CED">
          <w:rPr>
            <w:rFonts w:ascii="Times New Roman" w:hAnsi="Times New Roman" w:cs="Times New Roman"/>
            <w:noProof/>
            <w:webHidden/>
            <w:sz w:val="24"/>
            <w:szCs w:val="24"/>
            <w:rPrChange w:id="2151" w:author="Okot" w:date="2020-03-24T11:32:00Z">
              <w:rPr>
                <w:noProof/>
                <w:webHidden/>
              </w:rPr>
            </w:rPrChange>
          </w:rPr>
          <w:instrText xml:space="preserve"> PAGEREF _Toc35941993 \h </w:instrText>
        </w:r>
      </w:ins>
      <w:r w:rsidRPr="008E0CED">
        <w:rPr>
          <w:rFonts w:ascii="Times New Roman" w:hAnsi="Times New Roman" w:cs="Times New Roman"/>
          <w:noProof/>
          <w:webHidden/>
          <w:sz w:val="24"/>
          <w:szCs w:val="24"/>
          <w:rPrChange w:id="21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53" w:author="Okot" w:date="2020-03-24T11:32:00Z">
            <w:rPr>
              <w:noProof/>
              <w:webHidden/>
            </w:rPr>
          </w:rPrChange>
        </w:rPr>
        <w:fldChar w:fldCharType="separate"/>
      </w:r>
      <w:ins w:id="2154" w:author="Okot" w:date="2020-03-24T11:31:00Z">
        <w:r w:rsidRPr="008E0CED">
          <w:rPr>
            <w:rFonts w:ascii="Times New Roman" w:hAnsi="Times New Roman" w:cs="Times New Roman"/>
            <w:noProof/>
            <w:webHidden/>
            <w:sz w:val="24"/>
            <w:szCs w:val="24"/>
            <w:rPrChange w:id="2155" w:author="Okot" w:date="2020-03-24T11:32:00Z">
              <w:rPr>
                <w:noProof/>
                <w:webHidden/>
              </w:rPr>
            </w:rPrChange>
          </w:rPr>
          <w:t>275</w:t>
        </w:r>
        <w:r w:rsidRPr="008E0CED">
          <w:rPr>
            <w:rFonts w:ascii="Times New Roman" w:hAnsi="Times New Roman" w:cs="Times New Roman"/>
            <w:noProof/>
            <w:webHidden/>
            <w:sz w:val="24"/>
            <w:szCs w:val="24"/>
            <w:rPrChange w:id="21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57" w:author="Okot" w:date="2020-03-24T11:32:00Z">
              <w:rPr>
                <w:rStyle w:val="Hipercze"/>
                <w:rFonts w:eastAsiaTheme="minorEastAsia"/>
                <w:noProof/>
              </w:rPr>
            </w:rPrChange>
          </w:rPr>
          <w:fldChar w:fldCharType="end"/>
        </w:r>
      </w:ins>
    </w:p>
    <w:p w14:paraId="1691BEA7" w14:textId="77777777" w:rsidR="008E0CED" w:rsidRPr="008E0CED" w:rsidRDefault="008E0CED">
      <w:pPr>
        <w:pStyle w:val="Spistreci2"/>
        <w:tabs>
          <w:tab w:val="right" w:pos="9061"/>
        </w:tabs>
        <w:rPr>
          <w:ins w:id="2158" w:author="Okot" w:date="2020-03-24T11:31:00Z"/>
          <w:rFonts w:ascii="Times New Roman" w:eastAsiaTheme="minorEastAsia" w:hAnsi="Times New Roman" w:cs="Times New Roman"/>
          <w:b w:val="0"/>
          <w:bCs w:val="0"/>
          <w:noProof/>
          <w:sz w:val="24"/>
          <w:szCs w:val="24"/>
          <w:lang w:eastAsia="pl-PL"/>
          <w:rPrChange w:id="2159" w:author="Okot" w:date="2020-03-24T11:32:00Z">
            <w:rPr>
              <w:ins w:id="2160" w:author="Okot" w:date="2020-03-24T11:31:00Z"/>
              <w:rFonts w:eastAsiaTheme="minorEastAsia" w:cstheme="minorBidi"/>
              <w:b w:val="0"/>
              <w:bCs w:val="0"/>
              <w:noProof/>
              <w:sz w:val="22"/>
              <w:szCs w:val="22"/>
              <w:lang w:eastAsia="pl-PL"/>
            </w:rPr>
          </w:rPrChange>
        </w:rPr>
      </w:pPr>
      <w:ins w:id="2161" w:author="Okot" w:date="2020-03-24T11:31:00Z">
        <w:r w:rsidRPr="008E0CED">
          <w:rPr>
            <w:rStyle w:val="Hipercze"/>
            <w:rFonts w:ascii="Times New Roman" w:eastAsiaTheme="minorEastAsia" w:hAnsi="Times New Roman" w:cs="Times New Roman"/>
            <w:noProof/>
            <w:sz w:val="24"/>
            <w:szCs w:val="24"/>
            <w:rPrChange w:id="21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64" w:author="Okot" w:date="2020-03-24T11:32:00Z">
              <w:rPr>
                <w:noProof/>
              </w:rPr>
            </w:rPrChange>
          </w:rPr>
          <w:instrText>HYPERLINK \l "_Toc35941994"</w:instrText>
        </w:r>
        <w:r w:rsidRPr="008E0CED">
          <w:rPr>
            <w:rStyle w:val="Hipercze"/>
            <w:rFonts w:ascii="Times New Roman" w:eastAsiaTheme="minorEastAsia" w:hAnsi="Times New Roman" w:cs="Times New Roman"/>
            <w:noProof/>
            <w:sz w:val="24"/>
            <w:szCs w:val="24"/>
            <w:rPrChange w:id="21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67" w:author="Okot" w:date="2020-03-24T11:32:00Z">
              <w:rPr>
                <w:rStyle w:val="Hipercze"/>
                <w:rFonts w:eastAsiaTheme="minorEastAsia"/>
                <w:noProof/>
              </w:rPr>
            </w:rPrChange>
          </w:rPr>
          <w:t>5.5.3. Projekt logiki biznesowej</w:t>
        </w:r>
        <w:r w:rsidRPr="008E0CED">
          <w:rPr>
            <w:rFonts w:ascii="Times New Roman" w:hAnsi="Times New Roman" w:cs="Times New Roman"/>
            <w:noProof/>
            <w:webHidden/>
            <w:sz w:val="24"/>
            <w:szCs w:val="24"/>
            <w:rPrChange w:id="2168" w:author="Okot" w:date="2020-03-24T11:32:00Z">
              <w:rPr>
                <w:noProof/>
                <w:webHidden/>
              </w:rPr>
            </w:rPrChange>
          </w:rPr>
          <w:tab/>
        </w:r>
        <w:r w:rsidRPr="008E0CED">
          <w:rPr>
            <w:rFonts w:ascii="Times New Roman" w:hAnsi="Times New Roman" w:cs="Times New Roman"/>
            <w:noProof/>
            <w:webHidden/>
            <w:sz w:val="24"/>
            <w:szCs w:val="24"/>
            <w:rPrChange w:id="2169" w:author="Okot" w:date="2020-03-24T11:32:00Z">
              <w:rPr>
                <w:noProof/>
                <w:webHidden/>
              </w:rPr>
            </w:rPrChange>
          </w:rPr>
          <w:fldChar w:fldCharType="begin"/>
        </w:r>
        <w:r w:rsidRPr="008E0CED">
          <w:rPr>
            <w:rFonts w:ascii="Times New Roman" w:hAnsi="Times New Roman" w:cs="Times New Roman"/>
            <w:noProof/>
            <w:webHidden/>
            <w:sz w:val="24"/>
            <w:szCs w:val="24"/>
            <w:rPrChange w:id="2170" w:author="Okot" w:date="2020-03-24T11:32:00Z">
              <w:rPr>
                <w:noProof/>
                <w:webHidden/>
              </w:rPr>
            </w:rPrChange>
          </w:rPr>
          <w:instrText xml:space="preserve"> PAGEREF _Toc35941994 \h </w:instrText>
        </w:r>
      </w:ins>
      <w:r w:rsidRPr="008E0CED">
        <w:rPr>
          <w:rFonts w:ascii="Times New Roman" w:hAnsi="Times New Roman" w:cs="Times New Roman"/>
          <w:noProof/>
          <w:webHidden/>
          <w:sz w:val="24"/>
          <w:szCs w:val="24"/>
          <w:rPrChange w:id="217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72" w:author="Okot" w:date="2020-03-24T11:32:00Z">
            <w:rPr>
              <w:noProof/>
              <w:webHidden/>
            </w:rPr>
          </w:rPrChange>
        </w:rPr>
        <w:fldChar w:fldCharType="separate"/>
      </w:r>
      <w:ins w:id="2173" w:author="Okot" w:date="2020-03-24T11:31:00Z">
        <w:r w:rsidRPr="008E0CED">
          <w:rPr>
            <w:rFonts w:ascii="Times New Roman" w:hAnsi="Times New Roman" w:cs="Times New Roman"/>
            <w:noProof/>
            <w:webHidden/>
            <w:sz w:val="24"/>
            <w:szCs w:val="24"/>
            <w:rPrChange w:id="2174" w:author="Okot" w:date="2020-03-24T11:32:00Z">
              <w:rPr>
                <w:noProof/>
                <w:webHidden/>
              </w:rPr>
            </w:rPrChange>
          </w:rPr>
          <w:t>276</w:t>
        </w:r>
        <w:r w:rsidRPr="008E0CED">
          <w:rPr>
            <w:rFonts w:ascii="Times New Roman" w:hAnsi="Times New Roman" w:cs="Times New Roman"/>
            <w:noProof/>
            <w:webHidden/>
            <w:sz w:val="24"/>
            <w:szCs w:val="24"/>
            <w:rPrChange w:id="217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76" w:author="Okot" w:date="2020-03-24T11:32:00Z">
              <w:rPr>
                <w:rStyle w:val="Hipercze"/>
                <w:rFonts w:eastAsiaTheme="minorEastAsia"/>
                <w:noProof/>
              </w:rPr>
            </w:rPrChange>
          </w:rPr>
          <w:fldChar w:fldCharType="end"/>
        </w:r>
      </w:ins>
    </w:p>
    <w:p w14:paraId="704BD280" w14:textId="77777777" w:rsidR="008E0CED" w:rsidRPr="008E0CED" w:rsidRDefault="008E0CED">
      <w:pPr>
        <w:pStyle w:val="Spistreci2"/>
        <w:tabs>
          <w:tab w:val="right" w:pos="9061"/>
        </w:tabs>
        <w:rPr>
          <w:ins w:id="2177" w:author="Okot" w:date="2020-03-24T11:31:00Z"/>
          <w:rFonts w:ascii="Times New Roman" w:eastAsiaTheme="minorEastAsia" w:hAnsi="Times New Roman" w:cs="Times New Roman"/>
          <w:b w:val="0"/>
          <w:bCs w:val="0"/>
          <w:noProof/>
          <w:sz w:val="24"/>
          <w:szCs w:val="24"/>
          <w:lang w:eastAsia="pl-PL"/>
          <w:rPrChange w:id="2178" w:author="Okot" w:date="2020-03-24T11:32:00Z">
            <w:rPr>
              <w:ins w:id="2179" w:author="Okot" w:date="2020-03-24T11:31:00Z"/>
              <w:rFonts w:eastAsiaTheme="minorEastAsia" w:cstheme="minorBidi"/>
              <w:b w:val="0"/>
              <w:bCs w:val="0"/>
              <w:noProof/>
              <w:sz w:val="22"/>
              <w:szCs w:val="22"/>
              <w:lang w:eastAsia="pl-PL"/>
            </w:rPr>
          </w:rPrChange>
        </w:rPr>
      </w:pPr>
      <w:ins w:id="2180" w:author="Okot" w:date="2020-03-24T11:31:00Z">
        <w:r w:rsidRPr="008E0CED">
          <w:rPr>
            <w:rStyle w:val="Hipercze"/>
            <w:rFonts w:ascii="Times New Roman" w:eastAsiaTheme="minorEastAsia" w:hAnsi="Times New Roman" w:cs="Times New Roman"/>
            <w:noProof/>
            <w:sz w:val="24"/>
            <w:szCs w:val="24"/>
            <w:rPrChange w:id="21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83" w:author="Okot" w:date="2020-03-24T11:32:00Z">
              <w:rPr>
                <w:noProof/>
              </w:rPr>
            </w:rPrChange>
          </w:rPr>
          <w:instrText>HYPERLINK \l "_Toc35941995"</w:instrText>
        </w:r>
        <w:r w:rsidRPr="008E0CED">
          <w:rPr>
            <w:rStyle w:val="Hipercze"/>
            <w:rFonts w:ascii="Times New Roman" w:eastAsiaTheme="minorEastAsia" w:hAnsi="Times New Roman" w:cs="Times New Roman"/>
            <w:noProof/>
            <w:sz w:val="24"/>
            <w:szCs w:val="24"/>
            <w:rPrChange w:id="21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86" w:author="Okot" w:date="2020-03-24T11:32:00Z">
              <w:rPr>
                <w:rStyle w:val="Hipercze"/>
                <w:rFonts w:eastAsiaTheme="minorEastAsia"/>
                <w:noProof/>
              </w:rPr>
            </w:rPrChange>
          </w:rPr>
          <w:t>5.5.4. Implementacja</w:t>
        </w:r>
        <w:r w:rsidRPr="008E0CED">
          <w:rPr>
            <w:rFonts w:ascii="Times New Roman" w:hAnsi="Times New Roman" w:cs="Times New Roman"/>
            <w:noProof/>
            <w:webHidden/>
            <w:sz w:val="24"/>
            <w:szCs w:val="24"/>
            <w:rPrChange w:id="2187" w:author="Okot" w:date="2020-03-24T11:32:00Z">
              <w:rPr>
                <w:noProof/>
                <w:webHidden/>
              </w:rPr>
            </w:rPrChange>
          </w:rPr>
          <w:tab/>
        </w:r>
        <w:r w:rsidRPr="008E0CED">
          <w:rPr>
            <w:rFonts w:ascii="Times New Roman" w:hAnsi="Times New Roman" w:cs="Times New Roman"/>
            <w:noProof/>
            <w:webHidden/>
            <w:sz w:val="24"/>
            <w:szCs w:val="24"/>
            <w:rPrChange w:id="2188" w:author="Okot" w:date="2020-03-24T11:32:00Z">
              <w:rPr>
                <w:noProof/>
                <w:webHidden/>
              </w:rPr>
            </w:rPrChange>
          </w:rPr>
          <w:fldChar w:fldCharType="begin"/>
        </w:r>
        <w:r w:rsidRPr="008E0CED">
          <w:rPr>
            <w:rFonts w:ascii="Times New Roman" w:hAnsi="Times New Roman" w:cs="Times New Roman"/>
            <w:noProof/>
            <w:webHidden/>
            <w:sz w:val="24"/>
            <w:szCs w:val="24"/>
            <w:rPrChange w:id="2189" w:author="Okot" w:date="2020-03-24T11:32:00Z">
              <w:rPr>
                <w:noProof/>
                <w:webHidden/>
              </w:rPr>
            </w:rPrChange>
          </w:rPr>
          <w:instrText xml:space="preserve"> PAGEREF _Toc35941995 \h </w:instrText>
        </w:r>
      </w:ins>
      <w:r w:rsidRPr="008E0CED">
        <w:rPr>
          <w:rFonts w:ascii="Times New Roman" w:hAnsi="Times New Roman" w:cs="Times New Roman"/>
          <w:noProof/>
          <w:webHidden/>
          <w:sz w:val="24"/>
          <w:szCs w:val="24"/>
          <w:rPrChange w:id="21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91" w:author="Okot" w:date="2020-03-24T11:32:00Z">
            <w:rPr>
              <w:noProof/>
              <w:webHidden/>
            </w:rPr>
          </w:rPrChange>
        </w:rPr>
        <w:fldChar w:fldCharType="separate"/>
      </w:r>
      <w:ins w:id="2192" w:author="Okot" w:date="2020-03-24T11:31:00Z">
        <w:r w:rsidRPr="008E0CED">
          <w:rPr>
            <w:rFonts w:ascii="Times New Roman" w:hAnsi="Times New Roman" w:cs="Times New Roman"/>
            <w:noProof/>
            <w:webHidden/>
            <w:sz w:val="24"/>
            <w:szCs w:val="24"/>
            <w:rPrChange w:id="2193" w:author="Okot" w:date="2020-03-24T11:32:00Z">
              <w:rPr>
                <w:noProof/>
                <w:webHidden/>
              </w:rPr>
            </w:rPrChange>
          </w:rPr>
          <w:t>276</w:t>
        </w:r>
        <w:r w:rsidRPr="008E0CED">
          <w:rPr>
            <w:rFonts w:ascii="Times New Roman" w:hAnsi="Times New Roman" w:cs="Times New Roman"/>
            <w:noProof/>
            <w:webHidden/>
            <w:sz w:val="24"/>
            <w:szCs w:val="24"/>
            <w:rPrChange w:id="21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95" w:author="Okot" w:date="2020-03-24T11:32:00Z">
              <w:rPr>
                <w:rStyle w:val="Hipercze"/>
                <w:rFonts w:eastAsiaTheme="minorEastAsia"/>
                <w:noProof/>
              </w:rPr>
            </w:rPrChange>
          </w:rPr>
          <w:fldChar w:fldCharType="end"/>
        </w:r>
      </w:ins>
    </w:p>
    <w:p w14:paraId="27D75D6E" w14:textId="77777777" w:rsidR="008E0CED" w:rsidRPr="008E0CED" w:rsidRDefault="008E0CED">
      <w:pPr>
        <w:pStyle w:val="Spistreci2"/>
        <w:tabs>
          <w:tab w:val="right" w:pos="9061"/>
        </w:tabs>
        <w:rPr>
          <w:ins w:id="2196" w:author="Okot" w:date="2020-03-24T11:31:00Z"/>
          <w:rFonts w:ascii="Times New Roman" w:eastAsiaTheme="minorEastAsia" w:hAnsi="Times New Roman" w:cs="Times New Roman"/>
          <w:b w:val="0"/>
          <w:bCs w:val="0"/>
          <w:noProof/>
          <w:sz w:val="24"/>
          <w:szCs w:val="24"/>
          <w:lang w:eastAsia="pl-PL"/>
          <w:rPrChange w:id="2197" w:author="Okot" w:date="2020-03-24T11:32:00Z">
            <w:rPr>
              <w:ins w:id="2198" w:author="Okot" w:date="2020-03-24T11:31:00Z"/>
              <w:rFonts w:eastAsiaTheme="minorEastAsia" w:cstheme="minorBidi"/>
              <w:b w:val="0"/>
              <w:bCs w:val="0"/>
              <w:noProof/>
              <w:sz w:val="22"/>
              <w:szCs w:val="22"/>
              <w:lang w:eastAsia="pl-PL"/>
            </w:rPr>
          </w:rPrChange>
        </w:rPr>
      </w:pPr>
      <w:ins w:id="2199" w:author="Okot" w:date="2020-03-24T11:31:00Z">
        <w:r w:rsidRPr="008E0CED">
          <w:rPr>
            <w:rStyle w:val="Hipercze"/>
            <w:rFonts w:ascii="Times New Roman" w:eastAsiaTheme="minorEastAsia" w:hAnsi="Times New Roman" w:cs="Times New Roman"/>
            <w:noProof/>
            <w:sz w:val="24"/>
            <w:szCs w:val="24"/>
            <w:rPrChange w:id="22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02" w:author="Okot" w:date="2020-03-24T11:32:00Z">
              <w:rPr>
                <w:noProof/>
              </w:rPr>
            </w:rPrChange>
          </w:rPr>
          <w:instrText>HYPERLINK \l "_Toc35941996"</w:instrText>
        </w:r>
        <w:r w:rsidRPr="008E0CED">
          <w:rPr>
            <w:rStyle w:val="Hipercze"/>
            <w:rFonts w:ascii="Times New Roman" w:eastAsiaTheme="minorEastAsia" w:hAnsi="Times New Roman" w:cs="Times New Roman"/>
            <w:noProof/>
            <w:sz w:val="24"/>
            <w:szCs w:val="24"/>
            <w:rPrChange w:id="22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05" w:author="Okot" w:date="2020-03-24T11:32:00Z">
              <w:rPr>
                <w:rStyle w:val="Hipercze"/>
                <w:rFonts w:eastAsiaTheme="minorEastAsia"/>
                <w:noProof/>
              </w:rPr>
            </w:rPrChange>
          </w:rPr>
          <w:t>5.5.5. Testy</w:t>
        </w:r>
        <w:r w:rsidRPr="008E0CED">
          <w:rPr>
            <w:rFonts w:ascii="Times New Roman" w:hAnsi="Times New Roman" w:cs="Times New Roman"/>
            <w:noProof/>
            <w:webHidden/>
            <w:sz w:val="24"/>
            <w:szCs w:val="24"/>
            <w:rPrChange w:id="2206" w:author="Okot" w:date="2020-03-24T11:32:00Z">
              <w:rPr>
                <w:noProof/>
                <w:webHidden/>
              </w:rPr>
            </w:rPrChange>
          </w:rPr>
          <w:tab/>
        </w:r>
        <w:r w:rsidRPr="008E0CED">
          <w:rPr>
            <w:rFonts w:ascii="Times New Roman" w:hAnsi="Times New Roman" w:cs="Times New Roman"/>
            <w:noProof/>
            <w:webHidden/>
            <w:sz w:val="24"/>
            <w:szCs w:val="24"/>
            <w:rPrChange w:id="2207" w:author="Okot" w:date="2020-03-24T11:32:00Z">
              <w:rPr>
                <w:noProof/>
                <w:webHidden/>
              </w:rPr>
            </w:rPrChange>
          </w:rPr>
          <w:fldChar w:fldCharType="begin"/>
        </w:r>
        <w:r w:rsidRPr="008E0CED">
          <w:rPr>
            <w:rFonts w:ascii="Times New Roman" w:hAnsi="Times New Roman" w:cs="Times New Roman"/>
            <w:noProof/>
            <w:webHidden/>
            <w:sz w:val="24"/>
            <w:szCs w:val="24"/>
            <w:rPrChange w:id="2208" w:author="Okot" w:date="2020-03-24T11:32:00Z">
              <w:rPr>
                <w:noProof/>
                <w:webHidden/>
              </w:rPr>
            </w:rPrChange>
          </w:rPr>
          <w:instrText xml:space="preserve"> PAGEREF _Toc35941996 \h </w:instrText>
        </w:r>
      </w:ins>
      <w:r w:rsidRPr="008E0CED">
        <w:rPr>
          <w:rFonts w:ascii="Times New Roman" w:hAnsi="Times New Roman" w:cs="Times New Roman"/>
          <w:noProof/>
          <w:webHidden/>
          <w:sz w:val="24"/>
          <w:szCs w:val="24"/>
          <w:rPrChange w:id="22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10" w:author="Okot" w:date="2020-03-24T11:32:00Z">
            <w:rPr>
              <w:noProof/>
              <w:webHidden/>
            </w:rPr>
          </w:rPrChange>
        </w:rPr>
        <w:fldChar w:fldCharType="separate"/>
      </w:r>
      <w:ins w:id="2211" w:author="Okot" w:date="2020-03-24T11:31:00Z">
        <w:r w:rsidRPr="008E0CED">
          <w:rPr>
            <w:rFonts w:ascii="Times New Roman" w:hAnsi="Times New Roman" w:cs="Times New Roman"/>
            <w:noProof/>
            <w:webHidden/>
            <w:sz w:val="24"/>
            <w:szCs w:val="24"/>
            <w:rPrChange w:id="2212" w:author="Okot" w:date="2020-03-24T11:32:00Z">
              <w:rPr>
                <w:noProof/>
                <w:webHidden/>
              </w:rPr>
            </w:rPrChange>
          </w:rPr>
          <w:t>276</w:t>
        </w:r>
        <w:r w:rsidRPr="008E0CED">
          <w:rPr>
            <w:rFonts w:ascii="Times New Roman" w:hAnsi="Times New Roman" w:cs="Times New Roman"/>
            <w:noProof/>
            <w:webHidden/>
            <w:sz w:val="24"/>
            <w:szCs w:val="24"/>
            <w:rPrChange w:id="22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14" w:author="Okot" w:date="2020-03-24T11:32:00Z">
              <w:rPr>
                <w:rStyle w:val="Hipercze"/>
                <w:rFonts w:eastAsiaTheme="minorEastAsia"/>
                <w:noProof/>
              </w:rPr>
            </w:rPrChange>
          </w:rPr>
          <w:fldChar w:fldCharType="end"/>
        </w:r>
      </w:ins>
    </w:p>
    <w:p w14:paraId="0C281237" w14:textId="77777777" w:rsidR="008E0CED" w:rsidRPr="008E0CED" w:rsidRDefault="008E0CED">
      <w:pPr>
        <w:pStyle w:val="Spistreci2"/>
        <w:tabs>
          <w:tab w:val="right" w:pos="9061"/>
        </w:tabs>
        <w:rPr>
          <w:ins w:id="2215" w:author="Okot" w:date="2020-03-24T11:31:00Z"/>
          <w:rFonts w:ascii="Times New Roman" w:eastAsiaTheme="minorEastAsia" w:hAnsi="Times New Roman" w:cs="Times New Roman"/>
          <w:b w:val="0"/>
          <w:bCs w:val="0"/>
          <w:noProof/>
          <w:sz w:val="24"/>
          <w:szCs w:val="24"/>
          <w:lang w:eastAsia="pl-PL"/>
          <w:rPrChange w:id="2216" w:author="Okot" w:date="2020-03-24T11:32:00Z">
            <w:rPr>
              <w:ins w:id="2217" w:author="Okot" w:date="2020-03-24T11:31:00Z"/>
              <w:rFonts w:eastAsiaTheme="minorEastAsia" w:cstheme="minorBidi"/>
              <w:b w:val="0"/>
              <w:bCs w:val="0"/>
              <w:noProof/>
              <w:sz w:val="22"/>
              <w:szCs w:val="22"/>
              <w:lang w:eastAsia="pl-PL"/>
            </w:rPr>
          </w:rPrChange>
        </w:rPr>
      </w:pPr>
      <w:ins w:id="2218" w:author="Okot" w:date="2020-03-24T11:31:00Z">
        <w:r w:rsidRPr="008E0CED">
          <w:rPr>
            <w:rStyle w:val="Hipercze"/>
            <w:rFonts w:ascii="Times New Roman" w:eastAsiaTheme="minorEastAsia" w:hAnsi="Times New Roman" w:cs="Times New Roman"/>
            <w:noProof/>
            <w:sz w:val="24"/>
            <w:szCs w:val="24"/>
            <w:rPrChange w:id="22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21" w:author="Okot" w:date="2020-03-24T11:32:00Z">
              <w:rPr>
                <w:noProof/>
              </w:rPr>
            </w:rPrChange>
          </w:rPr>
          <w:instrText>HYPERLINK \l "_Toc35941997"</w:instrText>
        </w:r>
        <w:r w:rsidRPr="008E0CED">
          <w:rPr>
            <w:rStyle w:val="Hipercze"/>
            <w:rFonts w:ascii="Times New Roman" w:eastAsiaTheme="minorEastAsia" w:hAnsi="Times New Roman" w:cs="Times New Roman"/>
            <w:noProof/>
            <w:sz w:val="24"/>
            <w:szCs w:val="24"/>
            <w:rPrChange w:id="22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24" w:author="Okot" w:date="2020-03-24T11:32:00Z">
              <w:rPr>
                <w:rStyle w:val="Hipercze"/>
                <w:rFonts w:eastAsiaTheme="minorEastAsia"/>
                <w:noProof/>
              </w:rPr>
            </w:rPrChange>
          </w:rPr>
          <w:t>5.5.6. Podsumowanie III iteracji</w:t>
        </w:r>
        <w:r w:rsidRPr="008E0CED">
          <w:rPr>
            <w:rFonts w:ascii="Times New Roman" w:hAnsi="Times New Roman" w:cs="Times New Roman"/>
            <w:noProof/>
            <w:webHidden/>
            <w:sz w:val="24"/>
            <w:szCs w:val="24"/>
            <w:rPrChange w:id="2225" w:author="Okot" w:date="2020-03-24T11:32:00Z">
              <w:rPr>
                <w:noProof/>
                <w:webHidden/>
              </w:rPr>
            </w:rPrChange>
          </w:rPr>
          <w:tab/>
        </w:r>
        <w:r w:rsidRPr="008E0CED">
          <w:rPr>
            <w:rFonts w:ascii="Times New Roman" w:hAnsi="Times New Roman" w:cs="Times New Roman"/>
            <w:noProof/>
            <w:webHidden/>
            <w:sz w:val="24"/>
            <w:szCs w:val="24"/>
            <w:rPrChange w:id="2226" w:author="Okot" w:date="2020-03-24T11:32:00Z">
              <w:rPr>
                <w:noProof/>
                <w:webHidden/>
              </w:rPr>
            </w:rPrChange>
          </w:rPr>
          <w:fldChar w:fldCharType="begin"/>
        </w:r>
        <w:r w:rsidRPr="008E0CED">
          <w:rPr>
            <w:rFonts w:ascii="Times New Roman" w:hAnsi="Times New Roman" w:cs="Times New Roman"/>
            <w:noProof/>
            <w:webHidden/>
            <w:sz w:val="24"/>
            <w:szCs w:val="24"/>
            <w:rPrChange w:id="2227" w:author="Okot" w:date="2020-03-24T11:32:00Z">
              <w:rPr>
                <w:noProof/>
                <w:webHidden/>
              </w:rPr>
            </w:rPrChange>
          </w:rPr>
          <w:instrText xml:space="preserve"> PAGEREF _Toc35941997 \h </w:instrText>
        </w:r>
      </w:ins>
      <w:r w:rsidRPr="008E0CED">
        <w:rPr>
          <w:rFonts w:ascii="Times New Roman" w:hAnsi="Times New Roman" w:cs="Times New Roman"/>
          <w:noProof/>
          <w:webHidden/>
          <w:sz w:val="24"/>
          <w:szCs w:val="24"/>
          <w:rPrChange w:id="22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29" w:author="Okot" w:date="2020-03-24T11:32:00Z">
            <w:rPr>
              <w:noProof/>
              <w:webHidden/>
            </w:rPr>
          </w:rPrChange>
        </w:rPr>
        <w:fldChar w:fldCharType="separate"/>
      </w:r>
      <w:ins w:id="2230" w:author="Okot" w:date="2020-03-24T11:31:00Z">
        <w:r w:rsidRPr="008E0CED">
          <w:rPr>
            <w:rFonts w:ascii="Times New Roman" w:hAnsi="Times New Roman" w:cs="Times New Roman"/>
            <w:noProof/>
            <w:webHidden/>
            <w:sz w:val="24"/>
            <w:szCs w:val="24"/>
            <w:rPrChange w:id="2231" w:author="Okot" w:date="2020-03-24T11:32:00Z">
              <w:rPr>
                <w:noProof/>
                <w:webHidden/>
              </w:rPr>
            </w:rPrChange>
          </w:rPr>
          <w:t>276</w:t>
        </w:r>
        <w:r w:rsidRPr="008E0CED">
          <w:rPr>
            <w:rFonts w:ascii="Times New Roman" w:hAnsi="Times New Roman" w:cs="Times New Roman"/>
            <w:noProof/>
            <w:webHidden/>
            <w:sz w:val="24"/>
            <w:szCs w:val="24"/>
            <w:rPrChange w:id="22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33" w:author="Okot" w:date="2020-03-24T11:32:00Z">
              <w:rPr>
                <w:rStyle w:val="Hipercze"/>
                <w:rFonts w:eastAsiaTheme="minorEastAsia"/>
                <w:noProof/>
              </w:rPr>
            </w:rPrChange>
          </w:rPr>
          <w:fldChar w:fldCharType="end"/>
        </w:r>
      </w:ins>
    </w:p>
    <w:p w14:paraId="784F85DE" w14:textId="77777777" w:rsidR="008E0CED" w:rsidRPr="008E0CED" w:rsidRDefault="008E0CED">
      <w:pPr>
        <w:pStyle w:val="Spistreci2"/>
        <w:tabs>
          <w:tab w:val="right" w:pos="9061"/>
        </w:tabs>
        <w:rPr>
          <w:ins w:id="2234" w:author="Okot" w:date="2020-03-24T11:31:00Z"/>
          <w:rFonts w:ascii="Times New Roman" w:eastAsiaTheme="minorEastAsia" w:hAnsi="Times New Roman" w:cs="Times New Roman"/>
          <w:b w:val="0"/>
          <w:bCs w:val="0"/>
          <w:noProof/>
          <w:sz w:val="24"/>
          <w:szCs w:val="24"/>
          <w:lang w:eastAsia="pl-PL"/>
          <w:rPrChange w:id="2235" w:author="Okot" w:date="2020-03-24T11:32:00Z">
            <w:rPr>
              <w:ins w:id="2236" w:author="Okot" w:date="2020-03-24T11:31:00Z"/>
              <w:rFonts w:eastAsiaTheme="minorEastAsia" w:cstheme="minorBidi"/>
              <w:b w:val="0"/>
              <w:bCs w:val="0"/>
              <w:noProof/>
              <w:sz w:val="22"/>
              <w:szCs w:val="22"/>
              <w:lang w:eastAsia="pl-PL"/>
            </w:rPr>
          </w:rPrChange>
        </w:rPr>
      </w:pPr>
      <w:ins w:id="2237" w:author="Okot" w:date="2020-03-24T11:31:00Z">
        <w:r w:rsidRPr="008E0CED">
          <w:rPr>
            <w:rStyle w:val="Hipercze"/>
            <w:rFonts w:ascii="Times New Roman" w:eastAsiaTheme="minorEastAsia" w:hAnsi="Times New Roman" w:cs="Times New Roman"/>
            <w:noProof/>
            <w:sz w:val="24"/>
            <w:szCs w:val="24"/>
            <w:rPrChange w:id="22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40" w:author="Okot" w:date="2020-03-24T11:32:00Z">
              <w:rPr>
                <w:noProof/>
              </w:rPr>
            </w:rPrChange>
          </w:rPr>
          <w:instrText>HYPERLINK \l "_Toc35941998"</w:instrText>
        </w:r>
        <w:r w:rsidRPr="008E0CED">
          <w:rPr>
            <w:rStyle w:val="Hipercze"/>
            <w:rFonts w:ascii="Times New Roman" w:eastAsiaTheme="minorEastAsia" w:hAnsi="Times New Roman" w:cs="Times New Roman"/>
            <w:noProof/>
            <w:sz w:val="24"/>
            <w:szCs w:val="24"/>
            <w:rPrChange w:id="22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43" w:author="Okot" w:date="2020-03-24T11:32:00Z">
              <w:rPr>
                <w:rStyle w:val="Hipercze"/>
                <w:rFonts w:eastAsiaTheme="minorEastAsia"/>
                <w:noProof/>
              </w:rPr>
            </w:rPrChange>
          </w:rPr>
          <w:t>5.6. IV iteracja: uzupełnienie funkcjonalności</w:t>
        </w:r>
        <w:r w:rsidRPr="008E0CED">
          <w:rPr>
            <w:rFonts w:ascii="Times New Roman" w:hAnsi="Times New Roman" w:cs="Times New Roman"/>
            <w:noProof/>
            <w:webHidden/>
            <w:sz w:val="24"/>
            <w:szCs w:val="24"/>
            <w:rPrChange w:id="2244" w:author="Okot" w:date="2020-03-24T11:32:00Z">
              <w:rPr>
                <w:noProof/>
                <w:webHidden/>
              </w:rPr>
            </w:rPrChange>
          </w:rPr>
          <w:tab/>
        </w:r>
        <w:r w:rsidRPr="008E0CED">
          <w:rPr>
            <w:rFonts w:ascii="Times New Roman" w:hAnsi="Times New Roman" w:cs="Times New Roman"/>
            <w:noProof/>
            <w:webHidden/>
            <w:sz w:val="24"/>
            <w:szCs w:val="24"/>
            <w:rPrChange w:id="2245" w:author="Okot" w:date="2020-03-24T11:32:00Z">
              <w:rPr>
                <w:noProof/>
                <w:webHidden/>
              </w:rPr>
            </w:rPrChange>
          </w:rPr>
          <w:fldChar w:fldCharType="begin"/>
        </w:r>
        <w:r w:rsidRPr="008E0CED">
          <w:rPr>
            <w:rFonts w:ascii="Times New Roman" w:hAnsi="Times New Roman" w:cs="Times New Roman"/>
            <w:noProof/>
            <w:webHidden/>
            <w:sz w:val="24"/>
            <w:szCs w:val="24"/>
            <w:rPrChange w:id="2246" w:author="Okot" w:date="2020-03-24T11:32:00Z">
              <w:rPr>
                <w:noProof/>
                <w:webHidden/>
              </w:rPr>
            </w:rPrChange>
          </w:rPr>
          <w:instrText xml:space="preserve"> PAGEREF _Toc35941998 \h </w:instrText>
        </w:r>
      </w:ins>
      <w:r w:rsidRPr="008E0CED">
        <w:rPr>
          <w:rFonts w:ascii="Times New Roman" w:hAnsi="Times New Roman" w:cs="Times New Roman"/>
          <w:noProof/>
          <w:webHidden/>
          <w:sz w:val="24"/>
          <w:szCs w:val="24"/>
          <w:rPrChange w:id="22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48" w:author="Okot" w:date="2020-03-24T11:32:00Z">
            <w:rPr>
              <w:noProof/>
              <w:webHidden/>
            </w:rPr>
          </w:rPrChange>
        </w:rPr>
        <w:fldChar w:fldCharType="separate"/>
      </w:r>
      <w:ins w:id="2249" w:author="Okot" w:date="2020-03-24T11:31:00Z">
        <w:r w:rsidRPr="008E0CED">
          <w:rPr>
            <w:rFonts w:ascii="Times New Roman" w:hAnsi="Times New Roman" w:cs="Times New Roman"/>
            <w:noProof/>
            <w:webHidden/>
            <w:sz w:val="24"/>
            <w:szCs w:val="24"/>
            <w:rPrChange w:id="2250" w:author="Okot" w:date="2020-03-24T11:32:00Z">
              <w:rPr>
                <w:noProof/>
                <w:webHidden/>
              </w:rPr>
            </w:rPrChange>
          </w:rPr>
          <w:t>276</w:t>
        </w:r>
        <w:r w:rsidRPr="008E0CED">
          <w:rPr>
            <w:rFonts w:ascii="Times New Roman" w:hAnsi="Times New Roman" w:cs="Times New Roman"/>
            <w:noProof/>
            <w:webHidden/>
            <w:sz w:val="24"/>
            <w:szCs w:val="24"/>
            <w:rPrChange w:id="22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52" w:author="Okot" w:date="2020-03-24T11:32:00Z">
              <w:rPr>
                <w:rStyle w:val="Hipercze"/>
                <w:rFonts w:eastAsiaTheme="minorEastAsia"/>
                <w:noProof/>
              </w:rPr>
            </w:rPrChange>
          </w:rPr>
          <w:fldChar w:fldCharType="end"/>
        </w:r>
      </w:ins>
    </w:p>
    <w:p w14:paraId="1DCF9734" w14:textId="77777777" w:rsidR="008E0CED" w:rsidRPr="008E0CED" w:rsidRDefault="008E0CED">
      <w:pPr>
        <w:pStyle w:val="Spistreci2"/>
        <w:tabs>
          <w:tab w:val="right" w:pos="9061"/>
        </w:tabs>
        <w:rPr>
          <w:ins w:id="2253" w:author="Okot" w:date="2020-03-24T11:31:00Z"/>
          <w:rFonts w:ascii="Times New Roman" w:eastAsiaTheme="minorEastAsia" w:hAnsi="Times New Roman" w:cs="Times New Roman"/>
          <w:b w:val="0"/>
          <w:bCs w:val="0"/>
          <w:noProof/>
          <w:sz w:val="24"/>
          <w:szCs w:val="24"/>
          <w:lang w:eastAsia="pl-PL"/>
          <w:rPrChange w:id="2254" w:author="Okot" w:date="2020-03-24T11:32:00Z">
            <w:rPr>
              <w:ins w:id="2255" w:author="Okot" w:date="2020-03-24T11:31:00Z"/>
              <w:rFonts w:eastAsiaTheme="minorEastAsia" w:cstheme="minorBidi"/>
              <w:b w:val="0"/>
              <w:bCs w:val="0"/>
              <w:noProof/>
              <w:sz w:val="22"/>
              <w:szCs w:val="22"/>
              <w:lang w:eastAsia="pl-PL"/>
            </w:rPr>
          </w:rPrChange>
        </w:rPr>
      </w:pPr>
      <w:ins w:id="2256" w:author="Okot" w:date="2020-03-24T11:31:00Z">
        <w:r w:rsidRPr="008E0CED">
          <w:rPr>
            <w:rStyle w:val="Hipercze"/>
            <w:rFonts w:ascii="Times New Roman" w:eastAsiaTheme="minorEastAsia" w:hAnsi="Times New Roman" w:cs="Times New Roman"/>
            <w:noProof/>
            <w:sz w:val="24"/>
            <w:szCs w:val="24"/>
            <w:rPrChange w:id="22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59" w:author="Okot" w:date="2020-03-24T11:32:00Z">
              <w:rPr>
                <w:noProof/>
              </w:rPr>
            </w:rPrChange>
          </w:rPr>
          <w:instrText>HYPERLINK \l "_Toc35941999"</w:instrText>
        </w:r>
        <w:r w:rsidRPr="008E0CED">
          <w:rPr>
            <w:rStyle w:val="Hipercze"/>
            <w:rFonts w:ascii="Times New Roman" w:eastAsiaTheme="minorEastAsia" w:hAnsi="Times New Roman" w:cs="Times New Roman"/>
            <w:noProof/>
            <w:sz w:val="24"/>
            <w:szCs w:val="24"/>
            <w:rPrChange w:id="22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62" w:author="Okot" w:date="2020-03-24T11:32:00Z">
              <w:rPr>
                <w:rStyle w:val="Hipercze"/>
                <w:rFonts w:eastAsiaTheme="minorEastAsia"/>
                <w:noProof/>
              </w:rPr>
            </w:rPrChange>
          </w:rPr>
          <w:t>5.6.1. Projekt interfejsów użytkownika</w:t>
        </w:r>
        <w:r w:rsidRPr="008E0CED">
          <w:rPr>
            <w:rFonts w:ascii="Times New Roman" w:hAnsi="Times New Roman" w:cs="Times New Roman"/>
            <w:noProof/>
            <w:webHidden/>
            <w:sz w:val="24"/>
            <w:szCs w:val="24"/>
            <w:rPrChange w:id="2263" w:author="Okot" w:date="2020-03-24T11:32:00Z">
              <w:rPr>
                <w:noProof/>
                <w:webHidden/>
              </w:rPr>
            </w:rPrChange>
          </w:rPr>
          <w:tab/>
        </w:r>
        <w:r w:rsidRPr="008E0CED">
          <w:rPr>
            <w:rFonts w:ascii="Times New Roman" w:hAnsi="Times New Roman" w:cs="Times New Roman"/>
            <w:noProof/>
            <w:webHidden/>
            <w:sz w:val="24"/>
            <w:szCs w:val="24"/>
            <w:rPrChange w:id="2264" w:author="Okot" w:date="2020-03-24T11:32:00Z">
              <w:rPr>
                <w:noProof/>
                <w:webHidden/>
              </w:rPr>
            </w:rPrChange>
          </w:rPr>
          <w:fldChar w:fldCharType="begin"/>
        </w:r>
        <w:r w:rsidRPr="008E0CED">
          <w:rPr>
            <w:rFonts w:ascii="Times New Roman" w:hAnsi="Times New Roman" w:cs="Times New Roman"/>
            <w:noProof/>
            <w:webHidden/>
            <w:sz w:val="24"/>
            <w:szCs w:val="24"/>
            <w:rPrChange w:id="2265" w:author="Okot" w:date="2020-03-24T11:32:00Z">
              <w:rPr>
                <w:noProof/>
                <w:webHidden/>
              </w:rPr>
            </w:rPrChange>
          </w:rPr>
          <w:instrText xml:space="preserve"> PAGEREF _Toc35941999 \h </w:instrText>
        </w:r>
      </w:ins>
      <w:r w:rsidRPr="008E0CED">
        <w:rPr>
          <w:rFonts w:ascii="Times New Roman" w:hAnsi="Times New Roman" w:cs="Times New Roman"/>
          <w:noProof/>
          <w:webHidden/>
          <w:sz w:val="24"/>
          <w:szCs w:val="24"/>
          <w:rPrChange w:id="22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67" w:author="Okot" w:date="2020-03-24T11:32:00Z">
            <w:rPr>
              <w:noProof/>
              <w:webHidden/>
            </w:rPr>
          </w:rPrChange>
        </w:rPr>
        <w:fldChar w:fldCharType="separate"/>
      </w:r>
      <w:ins w:id="2268" w:author="Okot" w:date="2020-03-24T11:31:00Z">
        <w:r w:rsidRPr="008E0CED">
          <w:rPr>
            <w:rFonts w:ascii="Times New Roman" w:hAnsi="Times New Roman" w:cs="Times New Roman"/>
            <w:noProof/>
            <w:webHidden/>
            <w:sz w:val="24"/>
            <w:szCs w:val="24"/>
            <w:rPrChange w:id="2269" w:author="Okot" w:date="2020-03-24T11:32:00Z">
              <w:rPr>
                <w:noProof/>
                <w:webHidden/>
              </w:rPr>
            </w:rPrChange>
          </w:rPr>
          <w:t>277</w:t>
        </w:r>
        <w:r w:rsidRPr="008E0CED">
          <w:rPr>
            <w:rFonts w:ascii="Times New Roman" w:hAnsi="Times New Roman" w:cs="Times New Roman"/>
            <w:noProof/>
            <w:webHidden/>
            <w:sz w:val="24"/>
            <w:szCs w:val="24"/>
            <w:rPrChange w:id="22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71" w:author="Okot" w:date="2020-03-24T11:32:00Z">
              <w:rPr>
                <w:rStyle w:val="Hipercze"/>
                <w:rFonts w:eastAsiaTheme="minorEastAsia"/>
                <w:noProof/>
              </w:rPr>
            </w:rPrChange>
          </w:rPr>
          <w:fldChar w:fldCharType="end"/>
        </w:r>
      </w:ins>
    </w:p>
    <w:p w14:paraId="3FE85B9D" w14:textId="77777777" w:rsidR="008E0CED" w:rsidRPr="008E0CED" w:rsidRDefault="008E0CED">
      <w:pPr>
        <w:pStyle w:val="Spistreci2"/>
        <w:tabs>
          <w:tab w:val="right" w:pos="9061"/>
        </w:tabs>
        <w:rPr>
          <w:ins w:id="2272" w:author="Okot" w:date="2020-03-24T11:31:00Z"/>
          <w:rFonts w:ascii="Times New Roman" w:eastAsiaTheme="minorEastAsia" w:hAnsi="Times New Roman" w:cs="Times New Roman"/>
          <w:b w:val="0"/>
          <w:bCs w:val="0"/>
          <w:noProof/>
          <w:sz w:val="24"/>
          <w:szCs w:val="24"/>
          <w:lang w:eastAsia="pl-PL"/>
          <w:rPrChange w:id="2273" w:author="Okot" w:date="2020-03-24T11:32:00Z">
            <w:rPr>
              <w:ins w:id="2274" w:author="Okot" w:date="2020-03-24T11:31:00Z"/>
              <w:rFonts w:eastAsiaTheme="minorEastAsia" w:cstheme="minorBidi"/>
              <w:b w:val="0"/>
              <w:bCs w:val="0"/>
              <w:noProof/>
              <w:sz w:val="22"/>
              <w:szCs w:val="22"/>
              <w:lang w:eastAsia="pl-PL"/>
            </w:rPr>
          </w:rPrChange>
        </w:rPr>
      </w:pPr>
      <w:ins w:id="2275" w:author="Okot" w:date="2020-03-24T11:31:00Z">
        <w:r w:rsidRPr="008E0CED">
          <w:rPr>
            <w:rStyle w:val="Hipercze"/>
            <w:rFonts w:ascii="Times New Roman" w:eastAsiaTheme="minorEastAsia" w:hAnsi="Times New Roman" w:cs="Times New Roman"/>
            <w:noProof/>
            <w:sz w:val="24"/>
            <w:szCs w:val="24"/>
            <w:rPrChange w:id="22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78" w:author="Okot" w:date="2020-03-24T11:32:00Z">
              <w:rPr>
                <w:noProof/>
              </w:rPr>
            </w:rPrChange>
          </w:rPr>
          <w:instrText>HYPERLINK \l "_Toc35942000"</w:instrText>
        </w:r>
        <w:r w:rsidRPr="008E0CED">
          <w:rPr>
            <w:rStyle w:val="Hipercze"/>
            <w:rFonts w:ascii="Times New Roman" w:eastAsiaTheme="minorEastAsia" w:hAnsi="Times New Roman" w:cs="Times New Roman"/>
            <w:noProof/>
            <w:sz w:val="24"/>
            <w:szCs w:val="24"/>
            <w:rPrChange w:id="22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81" w:author="Okot" w:date="2020-03-24T11:32:00Z">
              <w:rPr>
                <w:rStyle w:val="Hipercze"/>
                <w:rFonts w:eastAsiaTheme="minorEastAsia"/>
                <w:noProof/>
              </w:rPr>
            </w:rPrChange>
          </w:rPr>
          <w:t>5.6.1.1. Baza produktów</w:t>
        </w:r>
        <w:r w:rsidRPr="008E0CED">
          <w:rPr>
            <w:rFonts w:ascii="Times New Roman" w:hAnsi="Times New Roman" w:cs="Times New Roman"/>
            <w:noProof/>
            <w:webHidden/>
            <w:sz w:val="24"/>
            <w:szCs w:val="24"/>
            <w:rPrChange w:id="2282" w:author="Okot" w:date="2020-03-24T11:32:00Z">
              <w:rPr>
                <w:noProof/>
                <w:webHidden/>
              </w:rPr>
            </w:rPrChange>
          </w:rPr>
          <w:tab/>
        </w:r>
        <w:r w:rsidRPr="008E0CED">
          <w:rPr>
            <w:rFonts w:ascii="Times New Roman" w:hAnsi="Times New Roman" w:cs="Times New Roman"/>
            <w:noProof/>
            <w:webHidden/>
            <w:sz w:val="24"/>
            <w:szCs w:val="24"/>
            <w:rPrChange w:id="2283" w:author="Okot" w:date="2020-03-24T11:32:00Z">
              <w:rPr>
                <w:noProof/>
                <w:webHidden/>
              </w:rPr>
            </w:rPrChange>
          </w:rPr>
          <w:fldChar w:fldCharType="begin"/>
        </w:r>
        <w:r w:rsidRPr="008E0CED">
          <w:rPr>
            <w:rFonts w:ascii="Times New Roman" w:hAnsi="Times New Roman" w:cs="Times New Roman"/>
            <w:noProof/>
            <w:webHidden/>
            <w:sz w:val="24"/>
            <w:szCs w:val="24"/>
            <w:rPrChange w:id="2284" w:author="Okot" w:date="2020-03-24T11:32:00Z">
              <w:rPr>
                <w:noProof/>
                <w:webHidden/>
              </w:rPr>
            </w:rPrChange>
          </w:rPr>
          <w:instrText xml:space="preserve"> PAGEREF _Toc35942000 \h </w:instrText>
        </w:r>
      </w:ins>
      <w:r w:rsidRPr="008E0CED">
        <w:rPr>
          <w:rFonts w:ascii="Times New Roman" w:hAnsi="Times New Roman" w:cs="Times New Roman"/>
          <w:noProof/>
          <w:webHidden/>
          <w:sz w:val="24"/>
          <w:szCs w:val="24"/>
          <w:rPrChange w:id="22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86" w:author="Okot" w:date="2020-03-24T11:32:00Z">
            <w:rPr>
              <w:noProof/>
              <w:webHidden/>
            </w:rPr>
          </w:rPrChange>
        </w:rPr>
        <w:fldChar w:fldCharType="separate"/>
      </w:r>
      <w:ins w:id="2287" w:author="Okot" w:date="2020-03-24T11:31:00Z">
        <w:r w:rsidRPr="008E0CED">
          <w:rPr>
            <w:rFonts w:ascii="Times New Roman" w:hAnsi="Times New Roman" w:cs="Times New Roman"/>
            <w:noProof/>
            <w:webHidden/>
            <w:sz w:val="24"/>
            <w:szCs w:val="24"/>
            <w:rPrChange w:id="2288" w:author="Okot" w:date="2020-03-24T11:32:00Z">
              <w:rPr>
                <w:noProof/>
                <w:webHidden/>
              </w:rPr>
            </w:rPrChange>
          </w:rPr>
          <w:t>277</w:t>
        </w:r>
        <w:r w:rsidRPr="008E0CED">
          <w:rPr>
            <w:rFonts w:ascii="Times New Roman" w:hAnsi="Times New Roman" w:cs="Times New Roman"/>
            <w:noProof/>
            <w:webHidden/>
            <w:sz w:val="24"/>
            <w:szCs w:val="24"/>
            <w:rPrChange w:id="22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90" w:author="Okot" w:date="2020-03-24T11:32:00Z">
              <w:rPr>
                <w:rStyle w:val="Hipercze"/>
                <w:rFonts w:eastAsiaTheme="minorEastAsia"/>
                <w:noProof/>
              </w:rPr>
            </w:rPrChange>
          </w:rPr>
          <w:fldChar w:fldCharType="end"/>
        </w:r>
      </w:ins>
    </w:p>
    <w:p w14:paraId="500F78F1" w14:textId="77777777" w:rsidR="008E0CED" w:rsidRPr="008E0CED" w:rsidRDefault="008E0CED">
      <w:pPr>
        <w:pStyle w:val="Spistreci2"/>
        <w:tabs>
          <w:tab w:val="right" w:pos="9061"/>
        </w:tabs>
        <w:rPr>
          <w:ins w:id="2291" w:author="Okot" w:date="2020-03-24T11:31:00Z"/>
          <w:rFonts w:ascii="Times New Roman" w:eastAsiaTheme="minorEastAsia" w:hAnsi="Times New Roman" w:cs="Times New Roman"/>
          <w:b w:val="0"/>
          <w:bCs w:val="0"/>
          <w:noProof/>
          <w:sz w:val="24"/>
          <w:szCs w:val="24"/>
          <w:lang w:eastAsia="pl-PL"/>
          <w:rPrChange w:id="2292" w:author="Okot" w:date="2020-03-24T11:32:00Z">
            <w:rPr>
              <w:ins w:id="2293" w:author="Okot" w:date="2020-03-24T11:31:00Z"/>
              <w:rFonts w:eastAsiaTheme="minorEastAsia" w:cstheme="minorBidi"/>
              <w:b w:val="0"/>
              <w:bCs w:val="0"/>
              <w:noProof/>
              <w:sz w:val="22"/>
              <w:szCs w:val="22"/>
              <w:lang w:eastAsia="pl-PL"/>
            </w:rPr>
          </w:rPrChange>
        </w:rPr>
      </w:pPr>
      <w:ins w:id="2294" w:author="Okot" w:date="2020-03-24T11:31:00Z">
        <w:r w:rsidRPr="008E0CED">
          <w:rPr>
            <w:rStyle w:val="Hipercze"/>
            <w:rFonts w:ascii="Times New Roman" w:eastAsiaTheme="minorEastAsia" w:hAnsi="Times New Roman" w:cs="Times New Roman"/>
            <w:noProof/>
            <w:sz w:val="24"/>
            <w:szCs w:val="24"/>
            <w:rPrChange w:id="22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9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7" w:author="Okot" w:date="2020-03-24T11:32:00Z">
              <w:rPr>
                <w:noProof/>
              </w:rPr>
            </w:rPrChange>
          </w:rPr>
          <w:instrText>HYPERLINK \l "_Toc35942001"</w:instrText>
        </w:r>
        <w:r w:rsidRPr="008E0CED">
          <w:rPr>
            <w:rStyle w:val="Hipercze"/>
            <w:rFonts w:ascii="Times New Roman" w:eastAsiaTheme="minorEastAsia" w:hAnsi="Times New Roman" w:cs="Times New Roman"/>
            <w:noProof/>
            <w:sz w:val="24"/>
            <w:szCs w:val="24"/>
            <w:rPrChange w:id="22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9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00" w:author="Okot" w:date="2020-03-24T11:32:00Z">
              <w:rPr>
                <w:rStyle w:val="Hipercze"/>
                <w:rFonts w:eastAsiaTheme="minorEastAsia"/>
                <w:noProof/>
              </w:rPr>
            </w:rPrChange>
          </w:rPr>
          <w:t>5.6.1.2. Zmodyfikowana strona startowa</w:t>
        </w:r>
        <w:r w:rsidRPr="008E0CED">
          <w:rPr>
            <w:rFonts w:ascii="Times New Roman" w:hAnsi="Times New Roman" w:cs="Times New Roman"/>
            <w:noProof/>
            <w:webHidden/>
            <w:sz w:val="24"/>
            <w:szCs w:val="24"/>
            <w:rPrChange w:id="2301" w:author="Okot" w:date="2020-03-24T11:32:00Z">
              <w:rPr>
                <w:noProof/>
                <w:webHidden/>
              </w:rPr>
            </w:rPrChange>
          </w:rPr>
          <w:tab/>
        </w:r>
        <w:r w:rsidRPr="008E0CED">
          <w:rPr>
            <w:rFonts w:ascii="Times New Roman" w:hAnsi="Times New Roman" w:cs="Times New Roman"/>
            <w:noProof/>
            <w:webHidden/>
            <w:sz w:val="24"/>
            <w:szCs w:val="24"/>
            <w:rPrChange w:id="2302" w:author="Okot" w:date="2020-03-24T11:32:00Z">
              <w:rPr>
                <w:noProof/>
                <w:webHidden/>
              </w:rPr>
            </w:rPrChange>
          </w:rPr>
          <w:fldChar w:fldCharType="begin"/>
        </w:r>
        <w:r w:rsidRPr="008E0CED">
          <w:rPr>
            <w:rFonts w:ascii="Times New Roman" w:hAnsi="Times New Roman" w:cs="Times New Roman"/>
            <w:noProof/>
            <w:webHidden/>
            <w:sz w:val="24"/>
            <w:szCs w:val="24"/>
            <w:rPrChange w:id="2303" w:author="Okot" w:date="2020-03-24T11:32:00Z">
              <w:rPr>
                <w:noProof/>
                <w:webHidden/>
              </w:rPr>
            </w:rPrChange>
          </w:rPr>
          <w:instrText xml:space="preserve"> PAGEREF _Toc35942001 \h </w:instrText>
        </w:r>
      </w:ins>
      <w:r w:rsidRPr="008E0CED">
        <w:rPr>
          <w:rFonts w:ascii="Times New Roman" w:hAnsi="Times New Roman" w:cs="Times New Roman"/>
          <w:noProof/>
          <w:webHidden/>
          <w:sz w:val="24"/>
          <w:szCs w:val="24"/>
          <w:rPrChange w:id="230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05" w:author="Okot" w:date="2020-03-24T11:32:00Z">
            <w:rPr>
              <w:noProof/>
              <w:webHidden/>
            </w:rPr>
          </w:rPrChange>
        </w:rPr>
        <w:fldChar w:fldCharType="separate"/>
      </w:r>
      <w:ins w:id="2306" w:author="Okot" w:date="2020-03-24T11:31:00Z">
        <w:r w:rsidRPr="008E0CED">
          <w:rPr>
            <w:rFonts w:ascii="Times New Roman" w:hAnsi="Times New Roman" w:cs="Times New Roman"/>
            <w:noProof/>
            <w:webHidden/>
            <w:sz w:val="24"/>
            <w:szCs w:val="24"/>
            <w:rPrChange w:id="2307" w:author="Okot" w:date="2020-03-24T11:32:00Z">
              <w:rPr>
                <w:noProof/>
                <w:webHidden/>
              </w:rPr>
            </w:rPrChange>
          </w:rPr>
          <w:t>278</w:t>
        </w:r>
        <w:r w:rsidRPr="008E0CED">
          <w:rPr>
            <w:rFonts w:ascii="Times New Roman" w:hAnsi="Times New Roman" w:cs="Times New Roman"/>
            <w:noProof/>
            <w:webHidden/>
            <w:sz w:val="24"/>
            <w:szCs w:val="24"/>
            <w:rPrChange w:id="230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09" w:author="Okot" w:date="2020-03-24T11:32:00Z">
              <w:rPr>
                <w:rStyle w:val="Hipercze"/>
                <w:rFonts w:eastAsiaTheme="minorEastAsia"/>
                <w:noProof/>
              </w:rPr>
            </w:rPrChange>
          </w:rPr>
          <w:fldChar w:fldCharType="end"/>
        </w:r>
      </w:ins>
    </w:p>
    <w:p w14:paraId="7C9F8665" w14:textId="77777777" w:rsidR="008E0CED" w:rsidRPr="008E0CED" w:rsidRDefault="008E0CED">
      <w:pPr>
        <w:pStyle w:val="Spistreci2"/>
        <w:tabs>
          <w:tab w:val="right" w:pos="9061"/>
        </w:tabs>
        <w:rPr>
          <w:ins w:id="2310" w:author="Okot" w:date="2020-03-24T11:31:00Z"/>
          <w:rFonts w:ascii="Times New Roman" w:eastAsiaTheme="minorEastAsia" w:hAnsi="Times New Roman" w:cs="Times New Roman"/>
          <w:b w:val="0"/>
          <w:bCs w:val="0"/>
          <w:noProof/>
          <w:sz w:val="24"/>
          <w:szCs w:val="24"/>
          <w:lang w:eastAsia="pl-PL"/>
          <w:rPrChange w:id="2311" w:author="Okot" w:date="2020-03-24T11:32:00Z">
            <w:rPr>
              <w:ins w:id="2312" w:author="Okot" w:date="2020-03-24T11:31:00Z"/>
              <w:rFonts w:eastAsiaTheme="minorEastAsia" w:cstheme="minorBidi"/>
              <w:b w:val="0"/>
              <w:bCs w:val="0"/>
              <w:noProof/>
              <w:sz w:val="22"/>
              <w:szCs w:val="22"/>
              <w:lang w:eastAsia="pl-PL"/>
            </w:rPr>
          </w:rPrChange>
        </w:rPr>
      </w:pPr>
      <w:ins w:id="2313" w:author="Okot" w:date="2020-03-24T11:31:00Z">
        <w:r w:rsidRPr="008E0CED">
          <w:rPr>
            <w:rStyle w:val="Hipercze"/>
            <w:rFonts w:ascii="Times New Roman" w:eastAsiaTheme="minorEastAsia" w:hAnsi="Times New Roman" w:cs="Times New Roman"/>
            <w:noProof/>
            <w:sz w:val="24"/>
            <w:szCs w:val="24"/>
            <w:rPrChange w:id="231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1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16" w:author="Okot" w:date="2020-03-24T11:32:00Z">
              <w:rPr>
                <w:noProof/>
              </w:rPr>
            </w:rPrChange>
          </w:rPr>
          <w:instrText>HYPERLINK \l "_Toc35942002"</w:instrText>
        </w:r>
        <w:r w:rsidRPr="008E0CED">
          <w:rPr>
            <w:rStyle w:val="Hipercze"/>
            <w:rFonts w:ascii="Times New Roman" w:eastAsiaTheme="minorEastAsia" w:hAnsi="Times New Roman" w:cs="Times New Roman"/>
            <w:noProof/>
            <w:sz w:val="24"/>
            <w:szCs w:val="24"/>
            <w:rPrChange w:id="231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19" w:author="Okot" w:date="2020-03-24T11:32:00Z">
              <w:rPr>
                <w:rStyle w:val="Hipercze"/>
                <w:rFonts w:eastAsiaTheme="minorEastAsia"/>
                <w:noProof/>
              </w:rPr>
            </w:rPrChange>
          </w:rPr>
          <w:t>5.6.1.3. Zmodyfikowana strona z danymi użytkownika</w:t>
        </w:r>
        <w:r w:rsidRPr="008E0CED">
          <w:rPr>
            <w:rFonts w:ascii="Times New Roman" w:hAnsi="Times New Roman" w:cs="Times New Roman"/>
            <w:noProof/>
            <w:webHidden/>
            <w:sz w:val="24"/>
            <w:szCs w:val="24"/>
            <w:rPrChange w:id="2320" w:author="Okot" w:date="2020-03-24T11:32:00Z">
              <w:rPr>
                <w:noProof/>
                <w:webHidden/>
              </w:rPr>
            </w:rPrChange>
          </w:rPr>
          <w:tab/>
        </w:r>
        <w:r w:rsidRPr="008E0CED">
          <w:rPr>
            <w:rFonts w:ascii="Times New Roman" w:hAnsi="Times New Roman" w:cs="Times New Roman"/>
            <w:noProof/>
            <w:webHidden/>
            <w:sz w:val="24"/>
            <w:szCs w:val="24"/>
            <w:rPrChange w:id="2321" w:author="Okot" w:date="2020-03-24T11:32:00Z">
              <w:rPr>
                <w:noProof/>
                <w:webHidden/>
              </w:rPr>
            </w:rPrChange>
          </w:rPr>
          <w:fldChar w:fldCharType="begin"/>
        </w:r>
        <w:r w:rsidRPr="008E0CED">
          <w:rPr>
            <w:rFonts w:ascii="Times New Roman" w:hAnsi="Times New Roman" w:cs="Times New Roman"/>
            <w:noProof/>
            <w:webHidden/>
            <w:sz w:val="24"/>
            <w:szCs w:val="24"/>
            <w:rPrChange w:id="2322" w:author="Okot" w:date="2020-03-24T11:32:00Z">
              <w:rPr>
                <w:noProof/>
                <w:webHidden/>
              </w:rPr>
            </w:rPrChange>
          </w:rPr>
          <w:instrText xml:space="preserve"> PAGEREF _Toc35942002 \h </w:instrText>
        </w:r>
      </w:ins>
      <w:r w:rsidRPr="008E0CED">
        <w:rPr>
          <w:rFonts w:ascii="Times New Roman" w:hAnsi="Times New Roman" w:cs="Times New Roman"/>
          <w:noProof/>
          <w:webHidden/>
          <w:sz w:val="24"/>
          <w:szCs w:val="24"/>
          <w:rPrChange w:id="232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24" w:author="Okot" w:date="2020-03-24T11:32:00Z">
            <w:rPr>
              <w:noProof/>
              <w:webHidden/>
            </w:rPr>
          </w:rPrChange>
        </w:rPr>
        <w:fldChar w:fldCharType="separate"/>
      </w:r>
      <w:ins w:id="2325" w:author="Okot" w:date="2020-03-24T11:31:00Z">
        <w:r w:rsidRPr="008E0CED">
          <w:rPr>
            <w:rFonts w:ascii="Times New Roman" w:hAnsi="Times New Roman" w:cs="Times New Roman"/>
            <w:noProof/>
            <w:webHidden/>
            <w:sz w:val="24"/>
            <w:szCs w:val="24"/>
            <w:rPrChange w:id="2326" w:author="Okot" w:date="2020-03-24T11:32:00Z">
              <w:rPr>
                <w:noProof/>
                <w:webHidden/>
              </w:rPr>
            </w:rPrChange>
          </w:rPr>
          <w:t>279</w:t>
        </w:r>
        <w:r w:rsidRPr="008E0CED">
          <w:rPr>
            <w:rFonts w:ascii="Times New Roman" w:hAnsi="Times New Roman" w:cs="Times New Roman"/>
            <w:noProof/>
            <w:webHidden/>
            <w:sz w:val="24"/>
            <w:szCs w:val="24"/>
            <w:rPrChange w:id="232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28" w:author="Okot" w:date="2020-03-24T11:32:00Z">
              <w:rPr>
                <w:rStyle w:val="Hipercze"/>
                <w:rFonts w:eastAsiaTheme="minorEastAsia"/>
                <w:noProof/>
              </w:rPr>
            </w:rPrChange>
          </w:rPr>
          <w:fldChar w:fldCharType="end"/>
        </w:r>
      </w:ins>
    </w:p>
    <w:p w14:paraId="0EF3D086" w14:textId="77777777" w:rsidR="008E0CED" w:rsidRPr="008E0CED" w:rsidRDefault="008E0CED">
      <w:pPr>
        <w:pStyle w:val="Spistreci2"/>
        <w:tabs>
          <w:tab w:val="right" w:pos="9061"/>
        </w:tabs>
        <w:rPr>
          <w:ins w:id="2329" w:author="Okot" w:date="2020-03-24T11:31:00Z"/>
          <w:rFonts w:ascii="Times New Roman" w:eastAsiaTheme="minorEastAsia" w:hAnsi="Times New Roman" w:cs="Times New Roman"/>
          <w:b w:val="0"/>
          <w:bCs w:val="0"/>
          <w:noProof/>
          <w:sz w:val="24"/>
          <w:szCs w:val="24"/>
          <w:lang w:eastAsia="pl-PL"/>
          <w:rPrChange w:id="2330" w:author="Okot" w:date="2020-03-24T11:32:00Z">
            <w:rPr>
              <w:ins w:id="2331" w:author="Okot" w:date="2020-03-24T11:31:00Z"/>
              <w:rFonts w:eastAsiaTheme="minorEastAsia" w:cstheme="minorBidi"/>
              <w:b w:val="0"/>
              <w:bCs w:val="0"/>
              <w:noProof/>
              <w:sz w:val="22"/>
              <w:szCs w:val="22"/>
              <w:lang w:eastAsia="pl-PL"/>
            </w:rPr>
          </w:rPrChange>
        </w:rPr>
      </w:pPr>
      <w:ins w:id="2332" w:author="Okot" w:date="2020-03-24T11:31:00Z">
        <w:r w:rsidRPr="008E0CED">
          <w:rPr>
            <w:rStyle w:val="Hipercze"/>
            <w:rFonts w:ascii="Times New Roman" w:eastAsiaTheme="minorEastAsia" w:hAnsi="Times New Roman" w:cs="Times New Roman"/>
            <w:noProof/>
            <w:sz w:val="24"/>
            <w:szCs w:val="24"/>
            <w:rPrChange w:id="233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3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35" w:author="Okot" w:date="2020-03-24T11:32:00Z">
              <w:rPr>
                <w:noProof/>
              </w:rPr>
            </w:rPrChange>
          </w:rPr>
          <w:instrText>HYPERLINK \l "_Toc35942003"</w:instrText>
        </w:r>
        <w:r w:rsidRPr="008E0CED">
          <w:rPr>
            <w:rStyle w:val="Hipercze"/>
            <w:rFonts w:ascii="Times New Roman" w:eastAsiaTheme="minorEastAsia" w:hAnsi="Times New Roman" w:cs="Times New Roman"/>
            <w:noProof/>
            <w:sz w:val="24"/>
            <w:szCs w:val="24"/>
            <w:rPrChange w:id="233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3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38" w:author="Okot" w:date="2020-03-24T11:32:00Z">
              <w:rPr>
                <w:rStyle w:val="Hipercze"/>
                <w:rFonts w:eastAsiaTheme="minorEastAsia"/>
                <w:noProof/>
              </w:rPr>
            </w:rPrChange>
          </w:rPr>
          <w:t>5.6.2. Projekt logiki biznesowej</w:t>
        </w:r>
        <w:r w:rsidRPr="008E0CED">
          <w:rPr>
            <w:rFonts w:ascii="Times New Roman" w:hAnsi="Times New Roman" w:cs="Times New Roman"/>
            <w:noProof/>
            <w:webHidden/>
            <w:sz w:val="24"/>
            <w:szCs w:val="24"/>
            <w:rPrChange w:id="2339" w:author="Okot" w:date="2020-03-24T11:32:00Z">
              <w:rPr>
                <w:noProof/>
                <w:webHidden/>
              </w:rPr>
            </w:rPrChange>
          </w:rPr>
          <w:tab/>
        </w:r>
        <w:r w:rsidRPr="008E0CED">
          <w:rPr>
            <w:rFonts w:ascii="Times New Roman" w:hAnsi="Times New Roman" w:cs="Times New Roman"/>
            <w:noProof/>
            <w:webHidden/>
            <w:sz w:val="24"/>
            <w:szCs w:val="24"/>
            <w:rPrChange w:id="2340" w:author="Okot" w:date="2020-03-24T11:32:00Z">
              <w:rPr>
                <w:noProof/>
                <w:webHidden/>
              </w:rPr>
            </w:rPrChange>
          </w:rPr>
          <w:fldChar w:fldCharType="begin"/>
        </w:r>
        <w:r w:rsidRPr="008E0CED">
          <w:rPr>
            <w:rFonts w:ascii="Times New Roman" w:hAnsi="Times New Roman" w:cs="Times New Roman"/>
            <w:noProof/>
            <w:webHidden/>
            <w:sz w:val="24"/>
            <w:szCs w:val="24"/>
            <w:rPrChange w:id="2341" w:author="Okot" w:date="2020-03-24T11:32:00Z">
              <w:rPr>
                <w:noProof/>
                <w:webHidden/>
              </w:rPr>
            </w:rPrChange>
          </w:rPr>
          <w:instrText xml:space="preserve"> PAGEREF _Toc35942003 \h </w:instrText>
        </w:r>
      </w:ins>
      <w:r w:rsidRPr="008E0CED">
        <w:rPr>
          <w:rFonts w:ascii="Times New Roman" w:hAnsi="Times New Roman" w:cs="Times New Roman"/>
          <w:noProof/>
          <w:webHidden/>
          <w:sz w:val="24"/>
          <w:szCs w:val="24"/>
          <w:rPrChange w:id="234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43" w:author="Okot" w:date="2020-03-24T11:32:00Z">
            <w:rPr>
              <w:noProof/>
              <w:webHidden/>
            </w:rPr>
          </w:rPrChange>
        </w:rPr>
        <w:fldChar w:fldCharType="separate"/>
      </w:r>
      <w:ins w:id="2344" w:author="Okot" w:date="2020-03-24T11:31:00Z">
        <w:r w:rsidRPr="008E0CED">
          <w:rPr>
            <w:rFonts w:ascii="Times New Roman" w:hAnsi="Times New Roman" w:cs="Times New Roman"/>
            <w:noProof/>
            <w:webHidden/>
            <w:sz w:val="24"/>
            <w:szCs w:val="24"/>
            <w:rPrChange w:id="2345" w:author="Okot" w:date="2020-03-24T11:32:00Z">
              <w:rPr>
                <w:noProof/>
                <w:webHidden/>
              </w:rPr>
            </w:rPrChange>
          </w:rPr>
          <w:t>281</w:t>
        </w:r>
        <w:r w:rsidRPr="008E0CED">
          <w:rPr>
            <w:rFonts w:ascii="Times New Roman" w:hAnsi="Times New Roman" w:cs="Times New Roman"/>
            <w:noProof/>
            <w:webHidden/>
            <w:sz w:val="24"/>
            <w:szCs w:val="24"/>
            <w:rPrChange w:id="234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47" w:author="Okot" w:date="2020-03-24T11:32:00Z">
              <w:rPr>
                <w:rStyle w:val="Hipercze"/>
                <w:rFonts w:eastAsiaTheme="minorEastAsia"/>
                <w:noProof/>
              </w:rPr>
            </w:rPrChange>
          </w:rPr>
          <w:fldChar w:fldCharType="end"/>
        </w:r>
      </w:ins>
    </w:p>
    <w:p w14:paraId="3A9353A9" w14:textId="77777777" w:rsidR="008E0CED" w:rsidRPr="008E0CED" w:rsidRDefault="008E0CED">
      <w:pPr>
        <w:pStyle w:val="Spistreci2"/>
        <w:tabs>
          <w:tab w:val="right" w:pos="9061"/>
        </w:tabs>
        <w:rPr>
          <w:ins w:id="2348" w:author="Okot" w:date="2020-03-24T11:31:00Z"/>
          <w:rFonts w:ascii="Times New Roman" w:eastAsiaTheme="minorEastAsia" w:hAnsi="Times New Roman" w:cs="Times New Roman"/>
          <w:b w:val="0"/>
          <w:bCs w:val="0"/>
          <w:noProof/>
          <w:sz w:val="24"/>
          <w:szCs w:val="24"/>
          <w:lang w:eastAsia="pl-PL"/>
          <w:rPrChange w:id="2349" w:author="Okot" w:date="2020-03-24T11:32:00Z">
            <w:rPr>
              <w:ins w:id="2350" w:author="Okot" w:date="2020-03-24T11:31:00Z"/>
              <w:rFonts w:eastAsiaTheme="minorEastAsia" w:cstheme="minorBidi"/>
              <w:b w:val="0"/>
              <w:bCs w:val="0"/>
              <w:noProof/>
              <w:sz w:val="22"/>
              <w:szCs w:val="22"/>
              <w:lang w:eastAsia="pl-PL"/>
            </w:rPr>
          </w:rPrChange>
        </w:rPr>
      </w:pPr>
      <w:ins w:id="2351" w:author="Okot" w:date="2020-03-24T11:31:00Z">
        <w:r w:rsidRPr="008E0CED">
          <w:rPr>
            <w:rStyle w:val="Hipercze"/>
            <w:rFonts w:ascii="Times New Roman" w:eastAsiaTheme="minorEastAsia" w:hAnsi="Times New Roman" w:cs="Times New Roman"/>
            <w:noProof/>
            <w:sz w:val="24"/>
            <w:szCs w:val="24"/>
            <w:rPrChange w:id="235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5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54" w:author="Okot" w:date="2020-03-24T11:32:00Z">
              <w:rPr>
                <w:noProof/>
              </w:rPr>
            </w:rPrChange>
          </w:rPr>
          <w:instrText>HYPERLINK \l "_Toc35942004"</w:instrText>
        </w:r>
        <w:r w:rsidRPr="008E0CED">
          <w:rPr>
            <w:rStyle w:val="Hipercze"/>
            <w:rFonts w:ascii="Times New Roman" w:eastAsiaTheme="minorEastAsia" w:hAnsi="Times New Roman" w:cs="Times New Roman"/>
            <w:noProof/>
            <w:sz w:val="24"/>
            <w:szCs w:val="24"/>
            <w:rPrChange w:id="235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5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57" w:author="Okot" w:date="2020-03-24T11:32:00Z">
              <w:rPr>
                <w:rStyle w:val="Hipercze"/>
                <w:rFonts w:eastAsiaTheme="minorEastAsia"/>
                <w:noProof/>
              </w:rPr>
            </w:rPrChange>
          </w:rPr>
          <w:t>5.6.3. Implementacja</w:t>
        </w:r>
        <w:r w:rsidRPr="008E0CED">
          <w:rPr>
            <w:rFonts w:ascii="Times New Roman" w:hAnsi="Times New Roman" w:cs="Times New Roman"/>
            <w:noProof/>
            <w:webHidden/>
            <w:sz w:val="24"/>
            <w:szCs w:val="24"/>
            <w:rPrChange w:id="2358" w:author="Okot" w:date="2020-03-24T11:32:00Z">
              <w:rPr>
                <w:noProof/>
                <w:webHidden/>
              </w:rPr>
            </w:rPrChange>
          </w:rPr>
          <w:tab/>
        </w:r>
        <w:r w:rsidRPr="008E0CED">
          <w:rPr>
            <w:rFonts w:ascii="Times New Roman" w:hAnsi="Times New Roman" w:cs="Times New Roman"/>
            <w:noProof/>
            <w:webHidden/>
            <w:sz w:val="24"/>
            <w:szCs w:val="24"/>
            <w:rPrChange w:id="2359" w:author="Okot" w:date="2020-03-24T11:32:00Z">
              <w:rPr>
                <w:noProof/>
                <w:webHidden/>
              </w:rPr>
            </w:rPrChange>
          </w:rPr>
          <w:fldChar w:fldCharType="begin"/>
        </w:r>
        <w:r w:rsidRPr="008E0CED">
          <w:rPr>
            <w:rFonts w:ascii="Times New Roman" w:hAnsi="Times New Roman" w:cs="Times New Roman"/>
            <w:noProof/>
            <w:webHidden/>
            <w:sz w:val="24"/>
            <w:szCs w:val="24"/>
            <w:rPrChange w:id="2360" w:author="Okot" w:date="2020-03-24T11:32:00Z">
              <w:rPr>
                <w:noProof/>
                <w:webHidden/>
              </w:rPr>
            </w:rPrChange>
          </w:rPr>
          <w:instrText xml:space="preserve"> PAGEREF _Toc35942004 \h </w:instrText>
        </w:r>
      </w:ins>
      <w:r w:rsidRPr="008E0CED">
        <w:rPr>
          <w:rFonts w:ascii="Times New Roman" w:hAnsi="Times New Roman" w:cs="Times New Roman"/>
          <w:noProof/>
          <w:webHidden/>
          <w:sz w:val="24"/>
          <w:szCs w:val="24"/>
          <w:rPrChange w:id="236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62" w:author="Okot" w:date="2020-03-24T11:32:00Z">
            <w:rPr>
              <w:noProof/>
              <w:webHidden/>
            </w:rPr>
          </w:rPrChange>
        </w:rPr>
        <w:fldChar w:fldCharType="separate"/>
      </w:r>
      <w:ins w:id="2363" w:author="Okot" w:date="2020-03-24T11:31:00Z">
        <w:r w:rsidRPr="008E0CED">
          <w:rPr>
            <w:rFonts w:ascii="Times New Roman" w:hAnsi="Times New Roman" w:cs="Times New Roman"/>
            <w:noProof/>
            <w:webHidden/>
            <w:sz w:val="24"/>
            <w:szCs w:val="24"/>
            <w:rPrChange w:id="2364" w:author="Okot" w:date="2020-03-24T11:32:00Z">
              <w:rPr>
                <w:noProof/>
                <w:webHidden/>
              </w:rPr>
            </w:rPrChange>
          </w:rPr>
          <w:t>281</w:t>
        </w:r>
        <w:r w:rsidRPr="008E0CED">
          <w:rPr>
            <w:rFonts w:ascii="Times New Roman" w:hAnsi="Times New Roman" w:cs="Times New Roman"/>
            <w:noProof/>
            <w:webHidden/>
            <w:sz w:val="24"/>
            <w:szCs w:val="24"/>
            <w:rPrChange w:id="236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66" w:author="Okot" w:date="2020-03-24T11:32:00Z">
              <w:rPr>
                <w:rStyle w:val="Hipercze"/>
                <w:rFonts w:eastAsiaTheme="minorEastAsia"/>
                <w:noProof/>
              </w:rPr>
            </w:rPrChange>
          </w:rPr>
          <w:fldChar w:fldCharType="end"/>
        </w:r>
      </w:ins>
    </w:p>
    <w:p w14:paraId="40FD4FF7" w14:textId="77777777" w:rsidR="008E0CED" w:rsidRPr="008E0CED" w:rsidRDefault="008E0CED">
      <w:pPr>
        <w:pStyle w:val="Spistreci2"/>
        <w:tabs>
          <w:tab w:val="right" w:pos="9061"/>
        </w:tabs>
        <w:rPr>
          <w:ins w:id="2367" w:author="Okot" w:date="2020-03-24T11:31:00Z"/>
          <w:rFonts w:ascii="Times New Roman" w:eastAsiaTheme="minorEastAsia" w:hAnsi="Times New Roman" w:cs="Times New Roman"/>
          <w:b w:val="0"/>
          <w:bCs w:val="0"/>
          <w:noProof/>
          <w:sz w:val="24"/>
          <w:szCs w:val="24"/>
          <w:lang w:eastAsia="pl-PL"/>
          <w:rPrChange w:id="2368" w:author="Okot" w:date="2020-03-24T11:32:00Z">
            <w:rPr>
              <w:ins w:id="2369" w:author="Okot" w:date="2020-03-24T11:31:00Z"/>
              <w:rFonts w:eastAsiaTheme="minorEastAsia" w:cstheme="minorBidi"/>
              <w:b w:val="0"/>
              <w:bCs w:val="0"/>
              <w:noProof/>
              <w:sz w:val="22"/>
              <w:szCs w:val="22"/>
              <w:lang w:eastAsia="pl-PL"/>
            </w:rPr>
          </w:rPrChange>
        </w:rPr>
      </w:pPr>
      <w:ins w:id="2370" w:author="Okot" w:date="2020-03-24T11:31:00Z">
        <w:r w:rsidRPr="008E0CED">
          <w:rPr>
            <w:rStyle w:val="Hipercze"/>
            <w:rFonts w:ascii="Times New Roman" w:eastAsiaTheme="minorEastAsia" w:hAnsi="Times New Roman" w:cs="Times New Roman"/>
            <w:noProof/>
            <w:sz w:val="24"/>
            <w:szCs w:val="24"/>
            <w:rPrChange w:id="237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7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73" w:author="Okot" w:date="2020-03-24T11:32:00Z">
              <w:rPr>
                <w:noProof/>
              </w:rPr>
            </w:rPrChange>
          </w:rPr>
          <w:instrText>HYPERLINK \l "_Toc35942005"</w:instrText>
        </w:r>
        <w:r w:rsidRPr="008E0CED">
          <w:rPr>
            <w:rStyle w:val="Hipercze"/>
            <w:rFonts w:ascii="Times New Roman" w:eastAsiaTheme="minorEastAsia" w:hAnsi="Times New Roman" w:cs="Times New Roman"/>
            <w:noProof/>
            <w:sz w:val="24"/>
            <w:szCs w:val="24"/>
            <w:rPrChange w:id="237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7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76" w:author="Okot" w:date="2020-03-24T11:32:00Z">
              <w:rPr>
                <w:rStyle w:val="Hipercze"/>
                <w:rFonts w:eastAsiaTheme="minorEastAsia"/>
                <w:noProof/>
              </w:rPr>
            </w:rPrChange>
          </w:rPr>
          <w:t>5.6.4. Testy</w:t>
        </w:r>
        <w:r w:rsidRPr="008E0CED">
          <w:rPr>
            <w:rFonts w:ascii="Times New Roman" w:hAnsi="Times New Roman" w:cs="Times New Roman"/>
            <w:noProof/>
            <w:webHidden/>
            <w:sz w:val="24"/>
            <w:szCs w:val="24"/>
            <w:rPrChange w:id="2377" w:author="Okot" w:date="2020-03-24T11:32:00Z">
              <w:rPr>
                <w:noProof/>
                <w:webHidden/>
              </w:rPr>
            </w:rPrChange>
          </w:rPr>
          <w:tab/>
        </w:r>
        <w:r w:rsidRPr="008E0CED">
          <w:rPr>
            <w:rFonts w:ascii="Times New Roman" w:hAnsi="Times New Roman" w:cs="Times New Roman"/>
            <w:noProof/>
            <w:webHidden/>
            <w:sz w:val="24"/>
            <w:szCs w:val="24"/>
            <w:rPrChange w:id="2378" w:author="Okot" w:date="2020-03-24T11:32:00Z">
              <w:rPr>
                <w:noProof/>
                <w:webHidden/>
              </w:rPr>
            </w:rPrChange>
          </w:rPr>
          <w:fldChar w:fldCharType="begin"/>
        </w:r>
        <w:r w:rsidRPr="008E0CED">
          <w:rPr>
            <w:rFonts w:ascii="Times New Roman" w:hAnsi="Times New Roman" w:cs="Times New Roman"/>
            <w:noProof/>
            <w:webHidden/>
            <w:sz w:val="24"/>
            <w:szCs w:val="24"/>
            <w:rPrChange w:id="2379" w:author="Okot" w:date="2020-03-24T11:32:00Z">
              <w:rPr>
                <w:noProof/>
                <w:webHidden/>
              </w:rPr>
            </w:rPrChange>
          </w:rPr>
          <w:instrText xml:space="preserve"> PAGEREF _Toc35942005 \h </w:instrText>
        </w:r>
      </w:ins>
      <w:r w:rsidRPr="008E0CED">
        <w:rPr>
          <w:rFonts w:ascii="Times New Roman" w:hAnsi="Times New Roman" w:cs="Times New Roman"/>
          <w:noProof/>
          <w:webHidden/>
          <w:sz w:val="24"/>
          <w:szCs w:val="24"/>
          <w:rPrChange w:id="238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81" w:author="Okot" w:date="2020-03-24T11:32:00Z">
            <w:rPr>
              <w:noProof/>
              <w:webHidden/>
            </w:rPr>
          </w:rPrChange>
        </w:rPr>
        <w:fldChar w:fldCharType="separate"/>
      </w:r>
      <w:ins w:id="2382" w:author="Okot" w:date="2020-03-24T11:31:00Z">
        <w:r w:rsidRPr="008E0CED">
          <w:rPr>
            <w:rFonts w:ascii="Times New Roman" w:hAnsi="Times New Roman" w:cs="Times New Roman"/>
            <w:noProof/>
            <w:webHidden/>
            <w:sz w:val="24"/>
            <w:szCs w:val="24"/>
            <w:rPrChange w:id="2383" w:author="Okot" w:date="2020-03-24T11:32:00Z">
              <w:rPr>
                <w:noProof/>
                <w:webHidden/>
              </w:rPr>
            </w:rPrChange>
          </w:rPr>
          <w:t>281</w:t>
        </w:r>
        <w:r w:rsidRPr="008E0CED">
          <w:rPr>
            <w:rFonts w:ascii="Times New Roman" w:hAnsi="Times New Roman" w:cs="Times New Roman"/>
            <w:noProof/>
            <w:webHidden/>
            <w:sz w:val="24"/>
            <w:szCs w:val="24"/>
            <w:rPrChange w:id="238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85" w:author="Okot" w:date="2020-03-24T11:32:00Z">
              <w:rPr>
                <w:rStyle w:val="Hipercze"/>
                <w:rFonts w:eastAsiaTheme="minorEastAsia"/>
                <w:noProof/>
              </w:rPr>
            </w:rPrChange>
          </w:rPr>
          <w:fldChar w:fldCharType="end"/>
        </w:r>
      </w:ins>
    </w:p>
    <w:p w14:paraId="50F17AD7" w14:textId="77777777" w:rsidR="008E0CED" w:rsidRPr="008E0CED" w:rsidRDefault="008E0CED">
      <w:pPr>
        <w:pStyle w:val="Spistreci2"/>
        <w:tabs>
          <w:tab w:val="right" w:pos="9061"/>
        </w:tabs>
        <w:rPr>
          <w:ins w:id="2386" w:author="Okot" w:date="2020-03-24T11:31:00Z"/>
          <w:rFonts w:ascii="Times New Roman" w:eastAsiaTheme="minorEastAsia" w:hAnsi="Times New Roman" w:cs="Times New Roman"/>
          <w:b w:val="0"/>
          <w:bCs w:val="0"/>
          <w:noProof/>
          <w:sz w:val="24"/>
          <w:szCs w:val="24"/>
          <w:lang w:eastAsia="pl-PL"/>
          <w:rPrChange w:id="2387" w:author="Okot" w:date="2020-03-24T11:32:00Z">
            <w:rPr>
              <w:ins w:id="2388" w:author="Okot" w:date="2020-03-24T11:31:00Z"/>
              <w:rFonts w:eastAsiaTheme="minorEastAsia" w:cstheme="minorBidi"/>
              <w:b w:val="0"/>
              <w:bCs w:val="0"/>
              <w:noProof/>
              <w:sz w:val="22"/>
              <w:szCs w:val="22"/>
              <w:lang w:eastAsia="pl-PL"/>
            </w:rPr>
          </w:rPrChange>
        </w:rPr>
      </w:pPr>
      <w:ins w:id="2389" w:author="Okot" w:date="2020-03-24T11:31:00Z">
        <w:r w:rsidRPr="008E0CED">
          <w:rPr>
            <w:rStyle w:val="Hipercze"/>
            <w:rFonts w:ascii="Times New Roman" w:eastAsiaTheme="minorEastAsia" w:hAnsi="Times New Roman" w:cs="Times New Roman"/>
            <w:noProof/>
            <w:sz w:val="24"/>
            <w:szCs w:val="24"/>
            <w:rPrChange w:id="23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92" w:author="Okot" w:date="2020-03-24T11:32:00Z">
              <w:rPr>
                <w:noProof/>
              </w:rPr>
            </w:rPrChange>
          </w:rPr>
          <w:instrText>HYPERLINK \l "_Toc35942006"</w:instrText>
        </w:r>
        <w:r w:rsidRPr="008E0CED">
          <w:rPr>
            <w:rStyle w:val="Hipercze"/>
            <w:rFonts w:ascii="Times New Roman" w:eastAsiaTheme="minorEastAsia" w:hAnsi="Times New Roman" w:cs="Times New Roman"/>
            <w:noProof/>
            <w:sz w:val="24"/>
            <w:szCs w:val="24"/>
            <w:rPrChange w:id="23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95" w:author="Okot" w:date="2020-03-24T11:32:00Z">
              <w:rPr>
                <w:rStyle w:val="Hipercze"/>
                <w:rFonts w:eastAsiaTheme="minorEastAsia"/>
                <w:noProof/>
              </w:rPr>
            </w:rPrChange>
          </w:rPr>
          <w:t>5.6.5. Podsumowanie IV iteracji</w:t>
        </w:r>
        <w:r w:rsidRPr="008E0CED">
          <w:rPr>
            <w:rFonts w:ascii="Times New Roman" w:hAnsi="Times New Roman" w:cs="Times New Roman"/>
            <w:noProof/>
            <w:webHidden/>
            <w:sz w:val="24"/>
            <w:szCs w:val="24"/>
            <w:rPrChange w:id="2396" w:author="Okot" w:date="2020-03-24T11:32:00Z">
              <w:rPr>
                <w:noProof/>
                <w:webHidden/>
              </w:rPr>
            </w:rPrChange>
          </w:rPr>
          <w:tab/>
        </w:r>
        <w:r w:rsidRPr="008E0CED">
          <w:rPr>
            <w:rFonts w:ascii="Times New Roman" w:hAnsi="Times New Roman" w:cs="Times New Roman"/>
            <w:noProof/>
            <w:webHidden/>
            <w:sz w:val="24"/>
            <w:szCs w:val="24"/>
            <w:rPrChange w:id="2397" w:author="Okot" w:date="2020-03-24T11:32:00Z">
              <w:rPr>
                <w:noProof/>
                <w:webHidden/>
              </w:rPr>
            </w:rPrChange>
          </w:rPr>
          <w:fldChar w:fldCharType="begin"/>
        </w:r>
        <w:r w:rsidRPr="008E0CED">
          <w:rPr>
            <w:rFonts w:ascii="Times New Roman" w:hAnsi="Times New Roman" w:cs="Times New Roman"/>
            <w:noProof/>
            <w:webHidden/>
            <w:sz w:val="24"/>
            <w:szCs w:val="24"/>
            <w:rPrChange w:id="2398" w:author="Okot" w:date="2020-03-24T11:32:00Z">
              <w:rPr>
                <w:noProof/>
                <w:webHidden/>
              </w:rPr>
            </w:rPrChange>
          </w:rPr>
          <w:instrText xml:space="preserve"> PAGEREF _Toc35942006 \h </w:instrText>
        </w:r>
      </w:ins>
      <w:r w:rsidRPr="008E0CED">
        <w:rPr>
          <w:rFonts w:ascii="Times New Roman" w:hAnsi="Times New Roman" w:cs="Times New Roman"/>
          <w:noProof/>
          <w:webHidden/>
          <w:sz w:val="24"/>
          <w:szCs w:val="24"/>
          <w:rPrChange w:id="239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00" w:author="Okot" w:date="2020-03-24T11:32:00Z">
            <w:rPr>
              <w:noProof/>
              <w:webHidden/>
            </w:rPr>
          </w:rPrChange>
        </w:rPr>
        <w:fldChar w:fldCharType="separate"/>
      </w:r>
      <w:ins w:id="2401" w:author="Okot" w:date="2020-03-24T11:31:00Z">
        <w:r w:rsidRPr="008E0CED">
          <w:rPr>
            <w:rFonts w:ascii="Times New Roman" w:hAnsi="Times New Roman" w:cs="Times New Roman"/>
            <w:noProof/>
            <w:webHidden/>
            <w:sz w:val="24"/>
            <w:szCs w:val="24"/>
            <w:rPrChange w:id="2402" w:author="Okot" w:date="2020-03-24T11:32:00Z">
              <w:rPr>
                <w:noProof/>
                <w:webHidden/>
              </w:rPr>
            </w:rPrChange>
          </w:rPr>
          <w:t>281</w:t>
        </w:r>
        <w:r w:rsidRPr="008E0CED">
          <w:rPr>
            <w:rFonts w:ascii="Times New Roman" w:hAnsi="Times New Roman" w:cs="Times New Roman"/>
            <w:noProof/>
            <w:webHidden/>
            <w:sz w:val="24"/>
            <w:szCs w:val="24"/>
            <w:rPrChange w:id="240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04" w:author="Okot" w:date="2020-03-24T11:32:00Z">
              <w:rPr>
                <w:rStyle w:val="Hipercze"/>
                <w:rFonts w:eastAsiaTheme="minorEastAsia"/>
                <w:noProof/>
              </w:rPr>
            </w:rPrChange>
          </w:rPr>
          <w:fldChar w:fldCharType="end"/>
        </w:r>
      </w:ins>
    </w:p>
    <w:p w14:paraId="5B026837" w14:textId="77777777" w:rsidR="008E0CED" w:rsidRPr="008E0CED" w:rsidRDefault="008E0CED">
      <w:pPr>
        <w:pStyle w:val="Spistreci2"/>
        <w:tabs>
          <w:tab w:val="right" w:pos="9061"/>
        </w:tabs>
        <w:rPr>
          <w:ins w:id="2405" w:author="Okot" w:date="2020-03-24T11:31:00Z"/>
          <w:rFonts w:ascii="Times New Roman" w:eastAsiaTheme="minorEastAsia" w:hAnsi="Times New Roman" w:cs="Times New Roman"/>
          <w:b w:val="0"/>
          <w:bCs w:val="0"/>
          <w:noProof/>
          <w:sz w:val="24"/>
          <w:szCs w:val="24"/>
          <w:lang w:eastAsia="pl-PL"/>
          <w:rPrChange w:id="2406" w:author="Okot" w:date="2020-03-24T11:32:00Z">
            <w:rPr>
              <w:ins w:id="2407" w:author="Okot" w:date="2020-03-24T11:31:00Z"/>
              <w:rFonts w:eastAsiaTheme="minorEastAsia" w:cstheme="minorBidi"/>
              <w:b w:val="0"/>
              <w:bCs w:val="0"/>
              <w:noProof/>
              <w:sz w:val="22"/>
              <w:szCs w:val="22"/>
              <w:lang w:eastAsia="pl-PL"/>
            </w:rPr>
          </w:rPrChange>
        </w:rPr>
      </w:pPr>
      <w:ins w:id="2408" w:author="Okot" w:date="2020-03-24T11:31:00Z">
        <w:r w:rsidRPr="008E0CED">
          <w:rPr>
            <w:rStyle w:val="Hipercze"/>
            <w:rFonts w:ascii="Times New Roman" w:eastAsiaTheme="minorEastAsia" w:hAnsi="Times New Roman" w:cs="Times New Roman"/>
            <w:noProof/>
            <w:sz w:val="24"/>
            <w:szCs w:val="24"/>
            <w:rPrChange w:id="24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11" w:author="Okot" w:date="2020-03-24T11:32:00Z">
              <w:rPr>
                <w:noProof/>
              </w:rPr>
            </w:rPrChange>
          </w:rPr>
          <w:instrText>HYPERLINK \l "_Toc35942007"</w:instrText>
        </w:r>
        <w:r w:rsidRPr="008E0CED">
          <w:rPr>
            <w:rStyle w:val="Hipercze"/>
            <w:rFonts w:ascii="Times New Roman" w:eastAsiaTheme="minorEastAsia" w:hAnsi="Times New Roman" w:cs="Times New Roman"/>
            <w:noProof/>
            <w:sz w:val="24"/>
            <w:szCs w:val="24"/>
            <w:rPrChange w:id="24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14" w:author="Okot" w:date="2020-03-24T11:32:00Z">
              <w:rPr>
                <w:rStyle w:val="Hipercze"/>
                <w:rFonts w:eastAsiaTheme="minorEastAsia"/>
                <w:noProof/>
              </w:rPr>
            </w:rPrChange>
          </w:rPr>
          <w:t>5.7. V iteracja: ostatnie poprawki</w:t>
        </w:r>
        <w:r w:rsidRPr="008E0CED">
          <w:rPr>
            <w:rFonts w:ascii="Times New Roman" w:hAnsi="Times New Roman" w:cs="Times New Roman"/>
            <w:noProof/>
            <w:webHidden/>
            <w:sz w:val="24"/>
            <w:szCs w:val="24"/>
            <w:rPrChange w:id="2415" w:author="Okot" w:date="2020-03-24T11:32:00Z">
              <w:rPr>
                <w:noProof/>
                <w:webHidden/>
              </w:rPr>
            </w:rPrChange>
          </w:rPr>
          <w:tab/>
        </w:r>
        <w:r w:rsidRPr="008E0CED">
          <w:rPr>
            <w:rFonts w:ascii="Times New Roman" w:hAnsi="Times New Roman" w:cs="Times New Roman"/>
            <w:noProof/>
            <w:webHidden/>
            <w:sz w:val="24"/>
            <w:szCs w:val="24"/>
            <w:rPrChange w:id="2416" w:author="Okot" w:date="2020-03-24T11:32:00Z">
              <w:rPr>
                <w:noProof/>
                <w:webHidden/>
              </w:rPr>
            </w:rPrChange>
          </w:rPr>
          <w:fldChar w:fldCharType="begin"/>
        </w:r>
        <w:r w:rsidRPr="008E0CED">
          <w:rPr>
            <w:rFonts w:ascii="Times New Roman" w:hAnsi="Times New Roman" w:cs="Times New Roman"/>
            <w:noProof/>
            <w:webHidden/>
            <w:sz w:val="24"/>
            <w:szCs w:val="24"/>
            <w:rPrChange w:id="2417" w:author="Okot" w:date="2020-03-24T11:32:00Z">
              <w:rPr>
                <w:noProof/>
                <w:webHidden/>
              </w:rPr>
            </w:rPrChange>
          </w:rPr>
          <w:instrText xml:space="preserve"> PAGEREF _Toc35942007 \h </w:instrText>
        </w:r>
      </w:ins>
      <w:r w:rsidRPr="008E0CED">
        <w:rPr>
          <w:rFonts w:ascii="Times New Roman" w:hAnsi="Times New Roman" w:cs="Times New Roman"/>
          <w:noProof/>
          <w:webHidden/>
          <w:sz w:val="24"/>
          <w:szCs w:val="24"/>
          <w:rPrChange w:id="24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19" w:author="Okot" w:date="2020-03-24T11:32:00Z">
            <w:rPr>
              <w:noProof/>
              <w:webHidden/>
            </w:rPr>
          </w:rPrChange>
        </w:rPr>
        <w:fldChar w:fldCharType="separate"/>
      </w:r>
      <w:ins w:id="2420" w:author="Okot" w:date="2020-03-24T11:31:00Z">
        <w:r w:rsidRPr="008E0CED">
          <w:rPr>
            <w:rFonts w:ascii="Times New Roman" w:hAnsi="Times New Roman" w:cs="Times New Roman"/>
            <w:noProof/>
            <w:webHidden/>
            <w:sz w:val="24"/>
            <w:szCs w:val="24"/>
            <w:rPrChange w:id="2421" w:author="Okot" w:date="2020-03-24T11:32:00Z">
              <w:rPr>
                <w:noProof/>
                <w:webHidden/>
              </w:rPr>
            </w:rPrChange>
          </w:rPr>
          <w:t>281</w:t>
        </w:r>
        <w:r w:rsidRPr="008E0CED">
          <w:rPr>
            <w:rFonts w:ascii="Times New Roman" w:hAnsi="Times New Roman" w:cs="Times New Roman"/>
            <w:noProof/>
            <w:webHidden/>
            <w:sz w:val="24"/>
            <w:szCs w:val="24"/>
            <w:rPrChange w:id="24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23" w:author="Okot" w:date="2020-03-24T11:32:00Z">
              <w:rPr>
                <w:rStyle w:val="Hipercze"/>
                <w:rFonts w:eastAsiaTheme="minorEastAsia"/>
                <w:noProof/>
              </w:rPr>
            </w:rPrChange>
          </w:rPr>
          <w:fldChar w:fldCharType="end"/>
        </w:r>
      </w:ins>
    </w:p>
    <w:p w14:paraId="0664E538" w14:textId="77777777" w:rsidR="008E0CED" w:rsidRPr="008E0CED" w:rsidRDefault="008E0CED">
      <w:pPr>
        <w:pStyle w:val="Spistreci1"/>
        <w:tabs>
          <w:tab w:val="right" w:pos="9061"/>
        </w:tabs>
        <w:rPr>
          <w:ins w:id="2424" w:author="Okot" w:date="2020-03-24T11:31:00Z"/>
          <w:rFonts w:ascii="Times New Roman" w:eastAsiaTheme="minorEastAsia" w:hAnsi="Times New Roman" w:cs="Times New Roman"/>
          <w:b w:val="0"/>
          <w:bCs w:val="0"/>
          <w:caps w:val="0"/>
          <w:noProof/>
          <w:lang w:eastAsia="pl-PL"/>
          <w:rPrChange w:id="2425" w:author="Okot" w:date="2020-03-24T11:32:00Z">
            <w:rPr>
              <w:ins w:id="2426" w:author="Okot" w:date="2020-03-24T11:31:00Z"/>
              <w:rFonts w:asciiTheme="minorHAnsi" w:eastAsiaTheme="minorEastAsia" w:hAnsiTheme="minorHAnsi" w:cstheme="minorBidi"/>
              <w:b w:val="0"/>
              <w:bCs w:val="0"/>
              <w:caps w:val="0"/>
              <w:noProof/>
              <w:sz w:val="22"/>
              <w:szCs w:val="22"/>
              <w:lang w:eastAsia="pl-PL"/>
            </w:rPr>
          </w:rPrChange>
        </w:rPr>
      </w:pPr>
      <w:ins w:id="2427" w:author="Okot" w:date="2020-03-24T11:31:00Z">
        <w:r w:rsidRPr="008E0CED">
          <w:rPr>
            <w:rStyle w:val="Hipercze"/>
            <w:rFonts w:ascii="Times New Roman" w:eastAsiaTheme="minorEastAsia" w:hAnsi="Times New Roman" w:cs="Times New Roman"/>
            <w:noProof/>
            <w:rPrChange w:id="242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429"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430" w:author="Okot" w:date="2020-03-24T11:32:00Z">
              <w:rPr>
                <w:noProof/>
              </w:rPr>
            </w:rPrChange>
          </w:rPr>
          <w:instrText>HYPERLINK \l "_Toc35942008"</w:instrText>
        </w:r>
        <w:r w:rsidRPr="008E0CED">
          <w:rPr>
            <w:rStyle w:val="Hipercze"/>
            <w:rFonts w:ascii="Times New Roman" w:eastAsiaTheme="minorEastAsia" w:hAnsi="Times New Roman" w:cs="Times New Roman"/>
            <w:noProof/>
            <w:rPrChange w:id="243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43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433" w:author="Okot" w:date="2020-03-24T11:32:00Z">
              <w:rPr>
                <w:rStyle w:val="Hipercze"/>
                <w:rFonts w:eastAsiaTheme="minorEastAsia"/>
                <w:noProof/>
              </w:rPr>
            </w:rPrChange>
          </w:rPr>
          <w:t>6. testy</w:t>
        </w:r>
        <w:r w:rsidRPr="008E0CED">
          <w:rPr>
            <w:rFonts w:ascii="Times New Roman" w:hAnsi="Times New Roman" w:cs="Times New Roman"/>
            <w:noProof/>
            <w:webHidden/>
            <w:rPrChange w:id="2434" w:author="Okot" w:date="2020-03-24T11:32:00Z">
              <w:rPr>
                <w:noProof/>
                <w:webHidden/>
              </w:rPr>
            </w:rPrChange>
          </w:rPr>
          <w:tab/>
        </w:r>
        <w:r w:rsidRPr="008E0CED">
          <w:rPr>
            <w:rFonts w:ascii="Times New Roman" w:hAnsi="Times New Roman" w:cs="Times New Roman"/>
            <w:noProof/>
            <w:webHidden/>
            <w:rPrChange w:id="2435" w:author="Okot" w:date="2020-03-24T11:32:00Z">
              <w:rPr>
                <w:noProof/>
                <w:webHidden/>
              </w:rPr>
            </w:rPrChange>
          </w:rPr>
          <w:fldChar w:fldCharType="begin"/>
        </w:r>
        <w:r w:rsidRPr="008E0CED">
          <w:rPr>
            <w:rFonts w:ascii="Times New Roman" w:hAnsi="Times New Roman" w:cs="Times New Roman"/>
            <w:noProof/>
            <w:webHidden/>
            <w:rPrChange w:id="2436" w:author="Okot" w:date="2020-03-24T11:32:00Z">
              <w:rPr>
                <w:noProof/>
                <w:webHidden/>
              </w:rPr>
            </w:rPrChange>
          </w:rPr>
          <w:instrText xml:space="preserve"> PAGEREF _Toc35942008 \h </w:instrText>
        </w:r>
      </w:ins>
      <w:r w:rsidRPr="008E0CED">
        <w:rPr>
          <w:rFonts w:ascii="Times New Roman" w:hAnsi="Times New Roman" w:cs="Times New Roman"/>
          <w:noProof/>
          <w:webHidden/>
          <w:rPrChange w:id="2437"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438" w:author="Okot" w:date="2020-03-24T11:32:00Z">
            <w:rPr>
              <w:noProof/>
              <w:webHidden/>
            </w:rPr>
          </w:rPrChange>
        </w:rPr>
        <w:fldChar w:fldCharType="separate"/>
      </w:r>
      <w:ins w:id="2439" w:author="Okot" w:date="2020-03-24T11:31:00Z">
        <w:r w:rsidRPr="008E0CED">
          <w:rPr>
            <w:rFonts w:ascii="Times New Roman" w:hAnsi="Times New Roman" w:cs="Times New Roman"/>
            <w:noProof/>
            <w:webHidden/>
            <w:rPrChange w:id="2440" w:author="Okot" w:date="2020-03-24T11:32:00Z">
              <w:rPr>
                <w:noProof/>
                <w:webHidden/>
              </w:rPr>
            </w:rPrChange>
          </w:rPr>
          <w:t>281</w:t>
        </w:r>
        <w:r w:rsidRPr="008E0CED">
          <w:rPr>
            <w:rFonts w:ascii="Times New Roman" w:hAnsi="Times New Roman" w:cs="Times New Roman"/>
            <w:noProof/>
            <w:webHidden/>
            <w:rPrChange w:id="2441" w:author="Okot" w:date="2020-03-24T11:32:00Z">
              <w:rPr>
                <w:noProof/>
                <w:webHidden/>
              </w:rPr>
            </w:rPrChange>
          </w:rPr>
          <w:fldChar w:fldCharType="end"/>
        </w:r>
        <w:r w:rsidRPr="008E0CED">
          <w:rPr>
            <w:rStyle w:val="Hipercze"/>
            <w:rFonts w:ascii="Times New Roman" w:eastAsiaTheme="minorEastAsia" w:hAnsi="Times New Roman" w:cs="Times New Roman"/>
            <w:noProof/>
            <w:rPrChange w:id="2442" w:author="Okot" w:date="2020-03-24T11:32:00Z">
              <w:rPr>
                <w:rStyle w:val="Hipercze"/>
                <w:rFonts w:eastAsiaTheme="minorEastAsia"/>
                <w:noProof/>
              </w:rPr>
            </w:rPrChange>
          </w:rPr>
          <w:fldChar w:fldCharType="end"/>
        </w:r>
      </w:ins>
    </w:p>
    <w:p w14:paraId="67BA43A6" w14:textId="77777777" w:rsidR="008E0CED" w:rsidRPr="008E0CED" w:rsidRDefault="008E0CED">
      <w:pPr>
        <w:pStyle w:val="Spistreci2"/>
        <w:tabs>
          <w:tab w:val="right" w:pos="9061"/>
        </w:tabs>
        <w:rPr>
          <w:ins w:id="2443" w:author="Okot" w:date="2020-03-24T11:31:00Z"/>
          <w:rFonts w:ascii="Times New Roman" w:eastAsiaTheme="minorEastAsia" w:hAnsi="Times New Roman" w:cs="Times New Roman"/>
          <w:b w:val="0"/>
          <w:bCs w:val="0"/>
          <w:noProof/>
          <w:sz w:val="24"/>
          <w:szCs w:val="24"/>
          <w:lang w:eastAsia="pl-PL"/>
          <w:rPrChange w:id="2444" w:author="Okot" w:date="2020-03-24T11:32:00Z">
            <w:rPr>
              <w:ins w:id="2445" w:author="Okot" w:date="2020-03-24T11:31:00Z"/>
              <w:rFonts w:eastAsiaTheme="minorEastAsia" w:cstheme="minorBidi"/>
              <w:b w:val="0"/>
              <w:bCs w:val="0"/>
              <w:noProof/>
              <w:sz w:val="22"/>
              <w:szCs w:val="22"/>
              <w:lang w:eastAsia="pl-PL"/>
            </w:rPr>
          </w:rPrChange>
        </w:rPr>
      </w:pPr>
      <w:ins w:id="2446" w:author="Okot" w:date="2020-03-24T11:31:00Z">
        <w:r w:rsidRPr="008E0CED">
          <w:rPr>
            <w:rStyle w:val="Hipercze"/>
            <w:rFonts w:ascii="Times New Roman" w:eastAsiaTheme="minorEastAsia" w:hAnsi="Times New Roman" w:cs="Times New Roman"/>
            <w:noProof/>
            <w:sz w:val="24"/>
            <w:szCs w:val="24"/>
            <w:rPrChange w:id="244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4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49" w:author="Okot" w:date="2020-03-24T11:32:00Z">
              <w:rPr>
                <w:noProof/>
              </w:rPr>
            </w:rPrChange>
          </w:rPr>
          <w:instrText>HYPERLINK \l "_Toc35942009"</w:instrText>
        </w:r>
        <w:r w:rsidRPr="008E0CED">
          <w:rPr>
            <w:rStyle w:val="Hipercze"/>
            <w:rFonts w:ascii="Times New Roman" w:eastAsiaTheme="minorEastAsia" w:hAnsi="Times New Roman" w:cs="Times New Roman"/>
            <w:noProof/>
            <w:sz w:val="24"/>
            <w:szCs w:val="24"/>
            <w:rPrChange w:id="245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5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52" w:author="Okot" w:date="2020-03-24T11:32:00Z">
              <w:rPr>
                <w:rStyle w:val="Hipercze"/>
                <w:rFonts w:eastAsiaTheme="minorEastAsia"/>
                <w:noProof/>
              </w:rPr>
            </w:rPrChange>
          </w:rPr>
          <w:t>Testy funkcjonalne</w:t>
        </w:r>
        <w:r w:rsidRPr="008E0CED">
          <w:rPr>
            <w:rFonts w:ascii="Times New Roman" w:hAnsi="Times New Roman" w:cs="Times New Roman"/>
            <w:noProof/>
            <w:webHidden/>
            <w:sz w:val="24"/>
            <w:szCs w:val="24"/>
            <w:rPrChange w:id="2453" w:author="Okot" w:date="2020-03-24T11:32:00Z">
              <w:rPr>
                <w:noProof/>
                <w:webHidden/>
              </w:rPr>
            </w:rPrChange>
          </w:rPr>
          <w:tab/>
        </w:r>
        <w:r w:rsidRPr="008E0CED">
          <w:rPr>
            <w:rFonts w:ascii="Times New Roman" w:hAnsi="Times New Roman" w:cs="Times New Roman"/>
            <w:noProof/>
            <w:webHidden/>
            <w:sz w:val="24"/>
            <w:szCs w:val="24"/>
            <w:rPrChange w:id="2454" w:author="Okot" w:date="2020-03-24T11:32:00Z">
              <w:rPr>
                <w:noProof/>
                <w:webHidden/>
              </w:rPr>
            </w:rPrChange>
          </w:rPr>
          <w:fldChar w:fldCharType="begin"/>
        </w:r>
        <w:r w:rsidRPr="008E0CED">
          <w:rPr>
            <w:rFonts w:ascii="Times New Roman" w:hAnsi="Times New Roman" w:cs="Times New Roman"/>
            <w:noProof/>
            <w:webHidden/>
            <w:sz w:val="24"/>
            <w:szCs w:val="24"/>
            <w:rPrChange w:id="2455" w:author="Okot" w:date="2020-03-24T11:32:00Z">
              <w:rPr>
                <w:noProof/>
                <w:webHidden/>
              </w:rPr>
            </w:rPrChange>
          </w:rPr>
          <w:instrText xml:space="preserve"> PAGEREF _Toc35942009 \h </w:instrText>
        </w:r>
      </w:ins>
      <w:r w:rsidRPr="008E0CED">
        <w:rPr>
          <w:rFonts w:ascii="Times New Roman" w:hAnsi="Times New Roman" w:cs="Times New Roman"/>
          <w:noProof/>
          <w:webHidden/>
          <w:sz w:val="24"/>
          <w:szCs w:val="24"/>
          <w:rPrChange w:id="245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57" w:author="Okot" w:date="2020-03-24T11:32:00Z">
            <w:rPr>
              <w:noProof/>
              <w:webHidden/>
            </w:rPr>
          </w:rPrChange>
        </w:rPr>
        <w:fldChar w:fldCharType="separate"/>
      </w:r>
      <w:ins w:id="2458" w:author="Okot" w:date="2020-03-24T11:31:00Z">
        <w:r w:rsidRPr="008E0CED">
          <w:rPr>
            <w:rFonts w:ascii="Times New Roman" w:hAnsi="Times New Roman" w:cs="Times New Roman"/>
            <w:noProof/>
            <w:webHidden/>
            <w:sz w:val="24"/>
            <w:szCs w:val="24"/>
            <w:rPrChange w:id="2459" w:author="Okot" w:date="2020-03-24T11:32:00Z">
              <w:rPr>
                <w:noProof/>
                <w:webHidden/>
              </w:rPr>
            </w:rPrChange>
          </w:rPr>
          <w:t>281</w:t>
        </w:r>
        <w:r w:rsidRPr="008E0CED">
          <w:rPr>
            <w:rFonts w:ascii="Times New Roman" w:hAnsi="Times New Roman" w:cs="Times New Roman"/>
            <w:noProof/>
            <w:webHidden/>
            <w:sz w:val="24"/>
            <w:szCs w:val="24"/>
            <w:rPrChange w:id="246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61" w:author="Okot" w:date="2020-03-24T11:32:00Z">
              <w:rPr>
                <w:rStyle w:val="Hipercze"/>
                <w:rFonts w:eastAsiaTheme="minorEastAsia"/>
                <w:noProof/>
              </w:rPr>
            </w:rPrChange>
          </w:rPr>
          <w:fldChar w:fldCharType="end"/>
        </w:r>
      </w:ins>
    </w:p>
    <w:p w14:paraId="6FC21AE2" w14:textId="77777777" w:rsidR="008E0CED" w:rsidRPr="008E0CED" w:rsidRDefault="008E0CED">
      <w:pPr>
        <w:pStyle w:val="Spistreci2"/>
        <w:tabs>
          <w:tab w:val="right" w:pos="9061"/>
        </w:tabs>
        <w:rPr>
          <w:ins w:id="2462" w:author="Okot" w:date="2020-03-24T11:31:00Z"/>
          <w:rFonts w:ascii="Times New Roman" w:eastAsiaTheme="minorEastAsia" w:hAnsi="Times New Roman" w:cs="Times New Roman"/>
          <w:b w:val="0"/>
          <w:bCs w:val="0"/>
          <w:noProof/>
          <w:sz w:val="24"/>
          <w:szCs w:val="24"/>
          <w:lang w:eastAsia="pl-PL"/>
          <w:rPrChange w:id="2463" w:author="Okot" w:date="2020-03-24T11:32:00Z">
            <w:rPr>
              <w:ins w:id="2464" w:author="Okot" w:date="2020-03-24T11:31:00Z"/>
              <w:rFonts w:eastAsiaTheme="minorEastAsia" w:cstheme="minorBidi"/>
              <w:b w:val="0"/>
              <w:bCs w:val="0"/>
              <w:noProof/>
              <w:sz w:val="22"/>
              <w:szCs w:val="22"/>
              <w:lang w:eastAsia="pl-PL"/>
            </w:rPr>
          </w:rPrChange>
        </w:rPr>
      </w:pPr>
      <w:ins w:id="2465" w:author="Okot" w:date="2020-03-24T11:31:00Z">
        <w:r w:rsidRPr="008E0CED">
          <w:rPr>
            <w:rStyle w:val="Hipercze"/>
            <w:rFonts w:ascii="Times New Roman" w:eastAsiaTheme="minorEastAsia" w:hAnsi="Times New Roman" w:cs="Times New Roman"/>
            <w:noProof/>
            <w:sz w:val="24"/>
            <w:szCs w:val="24"/>
            <w:rPrChange w:id="246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6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68" w:author="Okot" w:date="2020-03-24T11:32:00Z">
              <w:rPr>
                <w:noProof/>
              </w:rPr>
            </w:rPrChange>
          </w:rPr>
          <w:instrText>HYPERLINK \l "_Toc35942010"</w:instrText>
        </w:r>
        <w:r w:rsidRPr="008E0CED">
          <w:rPr>
            <w:rStyle w:val="Hipercze"/>
            <w:rFonts w:ascii="Times New Roman" w:eastAsiaTheme="minorEastAsia" w:hAnsi="Times New Roman" w:cs="Times New Roman"/>
            <w:noProof/>
            <w:sz w:val="24"/>
            <w:szCs w:val="24"/>
            <w:rPrChange w:id="246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7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71" w:author="Okot" w:date="2020-03-24T11:32:00Z">
              <w:rPr>
                <w:rStyle w:val="Hipercze"/>
                <w:rFonts w:eastAsiaTheme="minorEastAsia"/>
                <w:noProof/>
              </w:rPr>
            </w:rPrChange>
          </w:rPr>
          <w:t>Testy jednostkowe</w:t>
        </w:r>
        <w:r w:rsidRPr="008E0CED">
          <w:rPr>
            <w:rFonts w:ascii="Times New Roman" w:hAnsi="Times New Roman" w:cs="Times New Roman"/>
            <w:noProof/>
            <w:webHidden/>
            <w:sz w:val="24"/>
            <w:szCs w:val="24"/>
            <w:rPrChange w:id="2472" w:author="Okot" w:date="2020-03-24T11:32:00Z">
              <w:rPr>
                <w:noProof/>
                <w:webHidden/>
              </w:rPr>
            </w:rPrChange>
          </w:rPr>
          <w:tab/>
        </w:r>
        <w:r w:rsidRPr="008E0CED">
          <w:rPr>
            <w:rFonts w:ascii="Times New Roman" w:hAnsi="Times New Roman" w:cs="Times New Roman"/>
            <w:noProof/>
            <w:webHidden/>
            <w:sz w:val="24"/>
            <w:szCs w:val="24"/>
            <w:rPrChange w:id="2473" w:author="Okot" w:date="2020-03-24T11:32:00Z">
              <w:rPr>
                <w:noProof/>
                <w:webHidden/>
              </w:rPr>
            </w:rPrChange>
          </w:rPr>
          <w:fldChar w:fldCharType="begin"/>
        </w:r>
        <w:r w:rsidRPr="008E0CED">
          <w:rPr>
            <w:rFonts w:ascii="Times New Roman" w:hAnsi="Times New Roman" w:cs="Times New Roman"/>
            <w:noProof/>
            <w:webHidden/>
            <w:sz w:val="24"/>
            <w:szCs w:val="24"/>
            <w:rPrChange w:id="2474" w:author="Okot" w:date="2020-03-24T11:32:00Z">
              <w:rPr>
                <w:noProof/>
                <w:webHidden/>
              </w:rPr>
            </w:rPrChange>
          </w:rPr>
          <w:instrText xml:space="preserve"> PAGEREF _Toc35942010 \h </w:instrText>
        </w:r>
      </w:ins>
      <w:r w:rsidRPr="008E0CED">
        <w:rPr>
          <w:rFonts w:ascii="Times New Roman" w:hAnsi="Times New Roman" w:cs="Times New Roman"/>
          <w:noProof/>
          <w:webHidden/>
          <w:sz w:val="24"/>
          <w:szCs w:val="24"/>
          <w:rPrChange w:id="247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76" w:author="Okot" w:date="2020-03-24T11:32:00Z">
            <w:rPr>
              <w:noProof/>
              <w:webHidden/>
            </w:rPr>
          </w:rPrChange>
        </w:rPr>
        <w:fldChar w:fldCharType="separate"/>
      </w:r>
      <w:ins w:id="2477" w:author="Okot" w:date="2020-03-24T11:31:00Z">
        <w:r w:rsidRPr="008E0CED">
          <w:rPr>
            <w:rFonts w:ascii="Times New Roman" w:hAnsi="Times New Roman" w:cs="Times New Roman"/>
            <w:noProof/>
            <w:webHidden/>
            <w:sz w:val="24"/>
            <w:szCs w:val="24"/>
            <w:rPrChange w:id="2478" w:author="Okot" w:date="2020-03-24T11:32:00Z">
              <w:rPr>
                <w:noProof/>
                <w:webHidden/>
              </w:rPr>
            </w:rPrChange>
          </w:rPr>
          <w:t>281</w:t>
        </w:r>
        <w:r w:rsidRPr="008E0CED">
          <w:rPr>
            <w:rFonts w:ascii="Times New Roman" w:hAnsi="Times New Roman" w:cs="Times New Roman"/>
            <w:noProof/>
            <w:webHidden/>
            <w:sz w:val="24"/>
            <w:szCs w:val="24"/>
            <w:rPrChange w:id="247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80" w:author="Okot" w:date="2020-03-24T11:32:00Z">
              <w:rPr>
                <w:rStyle w:val="Hipercze"/>
                <w:rFonts w:eastAsiaTheme="minorEastAsia"/>
                <w:noProof/>
              </w:rPr>
            </w:rPrChange>
          </w:rPr>
          <w:fldChar w:fldCharType="end"/>
        </w:r>
      </w:ins>
    </w:p>
    <w:p w14:paraId="048E394E" w14:textId="77777777" w:rsidR="008E0CED" w:rsidRPr="008E0CED" w:rsidRDefault="008E0CED">
      <w:pPr>
        <w:pStyle w:val="Spistreci2"/>
        <w:tabs>
          <w:tab w:val="right" w:pos="9061"/>
        </w:tabs>
        <w:rPr>
          <w:ins w:id="2481" w:author="Okot" w:date="2020-03-24T11:31:00Z"/>
          <w:rFonts w:ascii="Times New Roman" w:eastAsiaTheme="minorEastAsia" w:hAnsi="Times New Roman" w:cs="Times New Roman"/>
          <w:b w:val="0"/>
          <w:bCs w:val="0"/>
          <w:noProof/>
          <w:sz w:val="24"/>
          <w:szCs w:val="24"/>
          <w:lang w:eastAsia="pl-PL"/>
          <w:rPrChange w:id="2482" w:author="Okot" w:date="2020-03-24T11:32:00Z">
            <w:rPr>
              <w:ins w:id="2483" w:author="Okot" w:date="2020-03-24T11:31:00Z"/>
              <w:rFonts w:eastAsiaTheme="minorEastAsia" w:cstheme="minorBidi"/>
              <w:b w:val="0"/>
              <w:bCs w:val="0"/>
              <w:noProof/>
              <w:sz w:val="22"/>
              <w:szCs w:val="22"/>
              <w:lang w:eastAsia="pl-PL"/>
            </w:rPr>
          </w:rPrChange>
        </w:rPr>
      </w:pPr>
      <w:ins w:id="2484" w:author="Okot" w:date="2020-03-24T11:31:00Z">
        <w:r w:rsidRPr="008E0CED">
          <w:rPr>
            <w:rStyle w:val="Hipercze"/>
            <w:rFonts w:ascii="Times New Roman" w:eastAsiaTheme="minorEastAsia" w:hAnsi="Times New Roman" w:cs="Times New Roman"/>
            <w:noProof/>
            <w:sz w:val="24"/>
            <w:szCs w:val="24"/>
            <w:rPrChange w:id="248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8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7" w:author="Okot" w:date="2020-03-24T11:32:00Z">
              <w:rPr>
                <w:noProof/>
              </w:rPr>
            </w:rPrChange>
          </w:rPr>
          <w:instrText>HYPERLINK \l "_Toc35942011"</w:instrText>
        </w:r>
        <w:r w:rsidRPr="008E0CED">
          <w:rPr>
            <w:rStyle w:val="Hipercze"/>
            <w:rFonts w:ascii="Times New Roman" w:eastAsiaTheme="minorEastAsia" w:hAnsi="Times New Roman" w:cs="Times New Roman"/>
            <w:noProof/>
            <w:sz w:val="24"/>
            <w:szCs w:val="24"/>
            <w:rPrChange w:id="248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8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90" w:author="Okot" w:date="2020-03-24T11:32:00Z">
              <w:rPr>
                <w:rStyle w:val="Hipercze"/>
                <w:rFonts w:eastAsiaTheme="minorEastAsia"/>
                <w:noProof/>
              </w:rPr>
            </w:rPrChange>
          </w:rPr>
          <w:t>Testy obciążeniowe</w:t>
        </w:r>
        <w:r w:rsidRPr="008E0CED">
          <w:rPr>
            <w:rFonts w:ascii="Times New Roman" w:hAnsi="Times New Roman" w:cs="Times New Roman"/>
            <w:noProof/>
            <w:webHidden/>
            <w:sz w:val="24"/>
            <w:szCs w:val="24"/>
            <w:rPrChange w:id="2491" w:author="Okot" w:date="2020-03-24T11:32:00Z">
              <w:rPr>
                <w:noProof/>
                <w:webHidden/>
              </w:rPr>
            </w:rPrChange>
          </w:rPr>
          <w:tab/>
        </w:r>
        <w:r w:rsidRPr="008E0CED">
          <w:rPr>
            <w:rFonts w:ascii="Times New Roman" w:hAnsi="Times New Roman" w:cs="Times New Roman"/>
            <w:noProof/>
            <w:webHidden/>
            <w:sz w:val="24"/>
            <w:szCs w:val="24"/>
            <w:rPrChange w:id="2492" w:author="Okot" w:date="2020-03-24T11:32:00Z">
              <w:rPr>
                <w:noProof/>
                <w:webHidden/>
              </w:rPr>
            </w:rPrChange>
          </w:rPr>
          <w:fldChar w:fldCharType="begin"/>
        </w:r>
        <w:r w:rsidRPr="008E0CED">
          <w:rPr>
            <w:rFonts w:ascii="Times New Roman" w:hAnsi="Times New Roman" w:cs="Times New Roman"/>
            <w:noProof/>
            <w:webHidden/>
            <w:sz w:val="24"/>
            <w:szCs w:val="24"/>
            <w:rPrChange w:id="2493" w:author="Okot" w:date="2020-03-24T11:32:00Z">
              <w:rPr>
                <w:noProof/>
                <w:webHidden/>
              </w:rPr>
            </w:rPrChange>
          </w:rPr>
          <w:instrText xml:space="preserve"> PAGEREF _Toc35942011 \h </w:instrText>
        </w:r>
      </w:ins>
      <w:r w:rsidRPr="008E0CED">
        <w:rPr>
          <w:rFonts w:ascii="Times New Roman" w:hAnsi="Times New Roman" w:cs="Times New Roman"/>
          <w:noProof/>
          <w:webHidden/>
          <w:sz w:val="24"/>
          <w:szCs w:val="24"/>
          <w:rPrChange w:id="249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95" w:author="Okot" w:date="2020-03-24T11:32:00Z">
            <w:rPr>
              <w:noProof/>
              <w:webHidden/>
            </w:rPr>
          </w:rPrChange>
        </w:rPr>
        <w:fldChar w:fldCharType="separate"/>
      </w:r>
      <w:ins w:id="2496" w:author="Okot" w:date="2020-03-24T11:31:00Z">
        <w:r w:rsidRPr="008E0CED">
          <w:rPr>
            <w:rFonts w:ascii="Times New Roman" w:hAnsi="Times New Roman" w:cs="Times New Roman"/>
            <w:noProof/>
            <w:webHidden/>
            <w:sz w:val="24"/>
            <w:szCs w:val="24"/>
            <w:rPrChange w:id="2497" w:author="Okot" w:date="2020-03-24T11:32:00Z">
              <w:rPr>
                <w:noProof/>
                <w:webHidden/>
              </w:rPr>
            </w:rPrChange>
          </w:rPr>
          <w:t>281</w:t>
        </w:r>
        <w:r w:rsidRPr="008E0CED">
          <w:rPr>
            <w:rFonts w:ascii="Times New Roman" w:hAnsi="Times New Roman" w:cs="Times New Roman"/>
            <w:noProof/>
            <w:webHidden/>
            <w:sz w:val="24"/>
            <w:szCs w:val="24"/>
            <w:rPrChange w:id="249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99" w:author="Okot" w:date="2020-03-24T11:32:00Z">
              <w:rPr>
                <w:rStyle w:val="Hipercze"/>
                <w:rFonts w:eastAsiaTheme="minorEastAsia"/>
                <w:noProof/>
              </w:rPr>
            </w:rPrChange>
          </w:rPr>
          <w:fldChar w:fldCharType="end"/>
        </w:r>
      </w:ins>
    </w:p>
    <w:p w14:paraId="5F3919B6" w14:textId="77777777" w:rsidR="008E0CED" w:rsidRPr="008E0CED" w:rsidRDefault="008E0CED">
      <w:pPr>
        <w:pStyle w:val="Spistreci2"/>
        <w:tabs>
          <w:tab w:val="right" w:pos="9061"/>
        </w:tabs>
        <w:rPr>
          <w:ins w:id="2500" w:author="Okot" w:date="2020-03-24T11:31:00Z"/>
          <w:rFonts w:ascii="Times New Roman" w:eastAsiaTheme="minorEastAsia" w:hAnsi="Times New Roman" w:cs="Times New Roman"/>
          <w:b w:val="0"/>
          <w:bCs w:val="0"/>
          <w:noProof/>
          <w:sz w:val="24"/>
          <w:szCs w:val="24"/>
          <w:lang w:eastAsia="pl-PL"/>
          <w:rPrChange w:id="2501" w:author="Okot" w:date="2020-03-24T11:32:00Z">
            <w:rPr>
              <w:ins w:id="2502" w:author="Okot" w:date="2020-03-24T11:31:00Z"/>
              <w:rFonts w:eastAsiaTheme="minorEastAsia" w:cstheme="minorBidi"/>
              <w:b w:val="0"/>
              <w:bCs w:val="0"/>
              <w:noProof/>
              <w:sz w:val="22"/>
              <w:szCs w:val="22"/>
              <w:lang w:eastAsia="pl-PL"/>
            </w:rPr>
          </w:rPrChange>
        </w:rPr>
      </w:pPr>
      <w:ins w:id="2503" w:author="Okot" w:date="2020-03-24T11:31:00Z">
        <w:r w:rsidRPr="008E0CED">
          <w:rPr>
            <w:rStyle w:val="Hipercze"/>
            <w:rFonts w:ascii="Times New Roman" w:eastAsiaTheme="minorEastAsia" w:hAnsi="Times New Roman" w:cs="Times New Roman"/>
            <w:noProof/>
            <w:sz w:val="24"/>
            <w:szCs w:val="24"/>
            <w:rPrChange w:id="250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0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06" w:author="Okot" w:date="2020-03-24T11:32:00Z">
              <w:rPr>
                <w:noProof/>
              </w:rPr>
            </w:rPrChange>
          </w:rPr>
          <w:instrText>HYPERLINK \l "_Toc35942012"</w:instrText>
        </w:r>
        <w:r w:rsidRPr="008E0CED">
          <w:rPr>
            <w:rStyle w:val="Hipercze"/>
            <w:rFonts w:ascii="Times New Roman" w:eastAsiaTheme="minorEastAsia" w:hAnsi="Times New Roman" w:cs="Times New Roman"/>
            <w:noProof/>
            <w:sz w:val="24"/>
            <w:szCs w:val="24"/>
            <w:rPrChange w:id="250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09" w:author="Okot" w:date="2020-03-24T11:32:00Z">
              <w:rPr>
                <w:rStyle w:val="Hipercze"/>
                <w:rFonts w:eastAsiaTheme="minorEastAsia"/>
                <w:noProof/>
              </w:rPr>
            </w:rPrChange>
          </w:rPr>
          <w:t>6.X. Testy użytkowników</w:t>
        </w:r>
        <w:r w:rsidRPr="008E0CED">
          <w:rPr>
            <w:rFonts w:ascii="Times New Roman" w:hAnsi="Times New Roman" w:cs="Times New Roman"/>
            <w:noProof/>
            <w:webHidden/>
            <w:sz w:val="24"/>
            <w:szCs w:val="24"/>
            <w:rPrChange w:id="2510" w:author="Okot" w:date="2020-03-24T11:32:00Z">
              <w:rPr>
                <w:noProof/>
                <w:webHidden/>
              </w:rPr>
            </w:rPrChange>
          </w:rPr>
          <w:tab/>
        </w:r>
        <w:r w:rsidRPr="008E0CED">
          <w:rPr>
            <w:rFonts w:ascii="Times New Roman" w:hAnsi="Times New Roman" w:cs="Times New Roman"/>
            <w:noProof/>
            <w:webHidden/>
            <w:sz w:val="24"/>
            <w:szCs w:val="24"/>
            <w:rPrChange w:id="2511" w:author="Okot" w:date="2020-03-24T11:32:00Z">
              <w:rPr>
                <w:noProof/>
                <w:webHidden/>
              </w:rPr>
            </w:rPrChange>
          </w:rPr>
          <w:fldChar w:fldCharType="begin"/>
        </w:r>
        <w:r w:rsidRPr="008E0CED">
          <w:rPr>
            <w:rFonts w:ascii="Times New Roman" w:hAnsi="Times New Roman" w:cs="Times New Roman"/>
            <w:noProof/>
            <w:webHidden/>
            <w:sz w:val="24"/>
            <w:szCs w:val="24"/>
            <w:rPrChange w:id="2512" w:author="Okot" w:date="2020-03-24T11:32:00Z">
              <w:rPr>
                <w:noProof/>
                <w:webHidden/>
              </w:rPr>
            </w:rPrChange>
          </w:rPr>
          <w:instrText xml:space="preserve"> PAGEREF _Toc35942012 \h </w:instrText>
        </w:r>
      </w:ins>
      <w:r w:rsidRPr="008E0CED">
        <w:rPr>
          <w:rFonts w:ascii="Times New Roman" w:hAnsi="Times New Roman" w:cs="Times New Roman"/>
          <w:noProof/>
          <w:webHidden/>
          <w:sz w:val="24"/>
          <w:szCs w:val="24"/>
          <w:rPrChange w:id="25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14" w:author="Okot" w:date="2020-03-24T11:32:00Z">
            <w:rPr>
              <w:noProof/>
              <w:webHidden/>
            </w:rPr>
          </w:rPrChange>
        </w:rPr>
        <w:fldChar w:fldCharType="separate"/>
      </w:r>
      <w:ins w:id="2515" w:author="Okot" w:date="2020-03-24T11:31:00Z">
        <w:r w:rsidRPr="008E0CED">
          <w:rPr>
            <w:rFonts w:ascii="Times New Roman" w:hAnsi="Times New Roman" w:cs="Times New Roman"/>
            <w:noProof/>
            <w:webHidden/>
            <w:sz w:val="24"/>
            <w:szCs w:val="24"/>
            <w:rPrChange w:id="2516" w:author="Okot" w:date="2020-03-24T11:32:00Z">
              <w:rPr>
                <w:noProof/>
                <w:webHidden/>
              </w:rPr>
            </w:rPrChange>
          </w:rPr>
          <w:t>281</w:t>
        </w:r>
        <w:r w:rsidRPr="008E0CED">
          <w:rPr>
            <w:rFonts w:ascii="Times New Roman" w:hAnsi="Times New Roman" w:cs="Times New Roman"/>
            <w:noProof/>
            <w:webHidden/>
            <w:sz w:val="24"/>
            <w:szCs w:val="24"/>
            <w:rPrChange w:id="25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18" w:author="Okot" w:date="2020-03-24T11:32:00Z">
              <w:rPr>
                <w:rStyle w:val="Hipercze"/>
                <w:rFonts w:eastAsiaTheme="minorEastAsia"/>
                <w:noProof/>
              </w:rPr>
            </w:rPrChange>
          </w:rPr>
          <w:fldChar w:fldCharType="end"/>
        </w:r>
      </w:ins>
    </w:p>
    <w:p w14:paraId="2C9C33AF" w14:textId="77777777" w:rsidR="008E0CED" w:rsidRPr="008E0CED" w:rsidRDefault="008E0CED">
      <w:pPr>
        <w:pStyle w:val="Spistreci2"/>
        <w:tabs>
          <w:tab w:val="right" w:pos="9061"/>
        </w:tabs>
        <w:rPr>
          <w:ins w:id="2519" w:author="Okot" w:date="2020-03-24T11:31:00Z"/>
          <w:rFonts w:ascii="Times New Roman" w:eastAsiaTheme="minorEastAsia" w:hAnsi="Times New Roman" w:cs="Times New Roman"/>
          <w:b w:val="0"/>
          <w:bCs w:val="0"/>
          <w:noProof/>
          <w:sz w:val="24"/>
          <w:szCs w:val="24"/>
          <w:lang w:eastAsia="pl-PL"/>
          <w:rPrChange w:id="2520" w:author="Okot" w:date="2020-03-24T11:32:00Z">
            <w:rPr>
              <w:ins w:id="2521" w:author="Okot" w:date="2020-03-24T11:31:00Z"/>
              <w:rFonts w:eastAsiaTheme="minorEastAsia" w:cstheme="minorBidi"/>
              <w:b w:val="0"/>
              <w:bCs w:val="0"/>
              <w:noProof/>
              <w:sz w:val="22"/>
              <w:szCs w:val="22"/>
              <w:lang w:eastAsia="pl-PL"/>
            </w:rPr>
          </w:rPrChange>
        </w:rPr>
      </w:pPr>
      <w:ins w:id="2522" w:author="Okot" w:date="2020-03-24T11:31:00Z">
        <w:r w:rsidRPr="008E0CED">
          <w:rPr>
            <w:rStyle w:val="Hipercze"/>
            <w:rFonts w:ascii="Times New Roman" w:eastAsiaTheme="minorEastAsia" w:hAnsi="Times New Roman" w:cs="Times New Roman"/>
            <w:noProof/>
            <w:sz w:val="24"/>
            <w:szCs w:val="24"/>
            <w:rPrChange w:id="25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25" w:author="Okot" w:date="2020-03-24T11:32:00Z">
              <w:rPr>
                <w:noProof/>
              </w:rPr>
            </w:rPrChange>
          </w:rPr>
          <w:instrText>HYPERLINK \l "_Toc35942013"</w:instrText>
        </w:r>
        <w:r w:rsidRPr="008E0CED">
          <w:rPr>
            <w:rStyle w:val="Hipercze"/>
            <w:rFonts w:ascii="Times New Roman" w:eastAsiaTheme="minorEastAsia" w:hAnsi="Times New Roman" w:cs="Times New Roman"/>
            <w:noProof/>
            <w:sz w:val="24"/>
            <w:szCs w:val="24"/>
            <w:rPrChange w:id="25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2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28" w:author="Okot" w:date="2020-03-24T11:32:00Z">
              <w:rPr>
                <w:rStyle w:val="Hipercze"/>
                <w:rFonts w:eastAsiaTheme="minorEastAsia"/>
                <w:noProof/>
              </w:rPr>
            </w:rPrChange>
          </w:rPr>
          <w:t>6.X.1. Użytkowniczka 1</w:t>
        </w:r>
        <w:r w:rsidRPr="008E0CED">
          <w:rPr>
            <w:rFonts w:ascii="Times New Roman" w:hAnsi="Times New Roman" w:cs="Times New Roman"/>
            <w:noProof/>
            <w:webHidden/>
            <w:sz w:val="24"/>
            <w:szCs w:val="24"/>
            <w:rPrChange w:id="2529" w:author="Okot" w:date="2020-03-24T11:32:00Z">
              <w:rPr>
                <w:noProof/>
                <w:webHidden/>
              </w:rPr>
            </w:rPrChange>
          </w:rPr>
          <w:tab/>
        </w:r>
        <w:r w:rsidRPr="008E0CED">
          <w:rPr>
            <w:rFonts w:ascii="Times New Roman" w:hAnsi="Times New Roman" w:cs="Times New Roman"/>
            <w:noProof/>
            <w:webHidden/>
            <w:sz w:val="24"/>
            <w:szCs w:val="24"/>
            <w:rPrChange w:id="2530" w:author="Okot" w:date="2020-03-24T11:32:00Z">
              <w:rPr>
                <w:noProof/>
                <w:webHidden/>
              </w:rPr>
            </w:rPrChange>
          </w:rPr>
          <w:fldChar w:fldCharType="begin"/>
        </w:r>
        <w:r w:rsidRPr="008E0CED">
          <w:rPr>
            <w:rFonts w:ascii="Times New Roman" w:hAnsi="Times New Roman" w:cs="Times New Roman"/>
            <w:noProof/>
            <w:webHidden/>
            <w:sz w:val="24"/>
            <w:szCs w:val="24"/>
            <w:rPrChange w:id="2531" w:author="Okot" w:date="2020-03-24T11:32:00Z">
              <w:rPr>
                <w:noProof/>
                <w:webHidden/>
              </w:rPr>
            </w:rPrChange>
          </w:rPr>
          <w:instrText xml:space="preserve"> PAGEREF _Toc35942013 \h </w:instrText>
        </w:r>
      </w:ins>
      <w:r w:rsidRPr="008E0CED">
        <w:rPr>
          <w:rFonts w:ascii="Times New Roman" w:hAnsi="Times New Roman" w:cs="Times New Roman"/>
          <w:noProof/>
          <w:webHidden/>
          <w:sz w:val="24"/>
          <w:szCs w:val="24"/>
          <w:rPrChange w:id="25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33" w:author="Okot" w:date="2020-03-24T11:32:00Z">
            <w:rPr>
              <w:noProof/>
              <w:webHidden/>
            </w:rPr>
          </w:rPrChange>
        </w:rPr>
        <w:fldChar w:fldCharType="separate"/>
      </w:r>
      <w:ins w:id="2534" w:author="Okot" w:date="2020-03-24T11:31:00Z">
        <w:r w:rsidRPr="008E0CED">
          <w:rPr>
            <w:rFonts w:ascii="Times New Roman" w:hAnsi="Times New Roman" w:cs="Times New Roman"/>
            <w:noProof/>
            <w:webHidden/>
            <w:sz w:val="24"/>
            <w:szCs w:val="24"/>
            <w:rPrChange w:id="2535" w:author="Okot" w:date="2020-03-24T11:32:00Z">
              <w:rPr>
                <w:noProof/>
                <w:webHidden/>
              </w:rPr>
            </w:rPrChange>
          </w:rPr>
          <w:t>282</w:t>
        </w:r>
        <w:r w:rsidRPr="008E0CED">
          <w:rPr>
            <w:rFonts w:ascii="Times New Roman" w:hAnsi="Times New Roman" w:cs="Times New Roman"/>
            <w:noProof/>
            <w:webHidden/>
            <w:sz w:val="24"/>
            <w:szCs w:val="24"/>
            <w:rPrChange w:id="25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37" w:author="Okot" w:date="2020-03-24T11:32:00Z">
              <w:rPr>
                <w:rStyle w:val="Hipercze"/>
                <w:rFonts w:eastAsiaTheme="minorEastAsia"/>
                <w:noProof/>
              </w:rPr>
            </w:rPrChange>
          </w:rPr>
          <w:fldChar w:fldCharType="end"/>
        </w:r>
      </w:ins>
    </w:p>
    <w:p w14:paraId="7F778EDF" w14:textId="77777777" w:rsidR="008E0CED" w:rsidRPr="008E0CED" w:rsidRDefault="008E0CED">
      <w:pPr>
        <w:pStyle w:val="Spistreci1"/>
        <w:tabs>
          <w:tab w:val="right" w:pos="9061"/>
        </w:tabs>
        <w:rPr>
          <w:ins w:id="2538" w:author="Okot" w:date="2020-03-24T11:31:00Z"/>
          <w:rFonts w:ascii="Times New Roman" w:eastAsiaTheme="minorEastAsia" w:hAnsi="Times New Roman" w:cs="Times New Roman"/>
          <w:b w:val="0"/>
          <w:bCs w:val="0"/>
          <w:caps w:val="0"/>
          <w:noProof/>
          <w:lang w:eastAsia="pl-PL"/>
          <w:rPrChange w:id="2539" w:author="Okot" w:date="2020-03-24T11:32:00Z">
            <w:rPr>
              <w:ins w:id="2540" w:author="Okot" w:date="2020-03-24T11:31:00Z"/>
              <w:rFonts w:asciiTheme="minorHAnsi" w:eastAsiaTheme="minorEastAsia" w:hAnsiTheme="minorHAnsi" w:cstheme="minorBidi"/>
              <w:b w:val="0"/>
              <w:bCs w:val="0"/>
              <w:caps w:val="0"/>
              <w:noProof/>
              <w:sz w:val="22"/>
              <w:szCs w:val="22"/>
              <w:lang w:eastAsia="pl-PL"/>
            </w:rPr>
          </w:rPrChange>
        </w:rPr>
      </w:pPr>
      <w:ins w:id="2541" w:author="Okot" w:date="2020-03-24T11:31:00Z">
        <w:r w:rsidRPr="008E0CED">
          <w:rPr>
            <w:rStyle w:val="Hipercze"/>
            <w:rFonts w:ascii="Times New Roman" w:eastAsiaTheme="minorEastAsia" w:hAnsi="Times New Roman" w:cs="Times New Roman"/>
            <w:noProof/>
            <w:rPrChange w:id="2542"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rPrChange w:id="2543"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44" w:author="Okot" w:date="2020-03-24T11:32:00Z">
              <w:rPr>
                <w:noProof/>
              </w:rPr>
            </w:rPrChange>
          </w:rPr>
          <w:instrText>HYPERLINK \l "_Toc35942014"</w:instrText>
        </w:r>
        <w:r w:rsidRPr="008E0CED">
          <w:rPr>
            <w:rStyle w:val="Hipercze"/>
            <w:rFonts w:ascii="Times New Roman" w:eastAsiaTheme="minorEastAsia" w:hAnsi="Times New Roman" w:cs="Times New Roman"/>
            <w:noProof/>
            <w:rPrChange w:id="25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47" w:author="Okot" w:date="2020-03-24T11:32:00Z">
              <w:rPr>
                <w:rStyle w:val="Hipercze"/>
                <w:rFonts w:eastAsiaTheme="minorEastAsia"/>
                <w:noProof/>
              </w:rPr>
            </w:rPrChange>
          </w:rPr>
          <w:t>7. wdrożenie</w:t>
        </w:r>
        <w:r w:rsidRPr="008E0CED">
          <w:rPr>
            <w:rFonts w:ascii="Times New Roman" w:hAnsi="Times New Roman" w:cs="Times New Roman"/>
            <w:noProof/>
            <w:webHidden/>
            <w:rPrChange w:id="2548" w:author="Okot" w:date="2020-03-24T11:32:00Z">
              <w:rPr>
                <w:noProof/>
                <w:webHidden/>
              </w:rPr>
            </w:rPrChange>
          </w:rPr>
          <w:tab/>
        </w:r>
        <w:r w:rsidRPr="008E0CED">
          <w:rPr>
            <w:rFonts w:ascii="Times New Roman" w:hAnsi="Times New Roman" w:cs="Times New Roman"/>
            <w:noProof/>
            <w:webHidden/>
            <w:rPrChange w:id="2549" w:author="Okot" w:date="2020-03-24T11:32:00Z">
              <w:rPr>
                <w:noProof/>
                <w:webHidden/>
              </w:rPr>
            </w:rPrChange>
          </w:rPr>
          <w:fldChar w:fldCharType="begin"/>
        </w:r>
        <w:r w:rsidRPr="008E0CED">
          <w:rPr>
            <w:rFonts w:ascii="Times New Roman" w:hAnsi="Times New Roman" w:cs="Times New Roman"/>
            <w:noProof/>
            <w:webHidden/>
            <w:rPrChange w:id="2550" w:author="Okot" w:date="2020-03-24T11:32:00Z">
              <w:rPr>
                <w:noProof/>
                <w:webHidden/>
              </w:rPr>
            </w:rPrChange>
          </w:rPr>
          <w:instrText xml:space="preserve"> PAGEREF _Toc35942014 \h </w:instrText>
        </w:r>
      </w:ins>
      <w:r w:rsidRPr="008E0CED">
        <w:rPr>
          <w:rFonts w:ascii="Times New Roman" w:hAnsi="Times New Roman" w:cs="Times New Roman"/>
          <w:noProof/>
          <w:webHidden/>
          <w:rPrChange w:id="2551"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52" w:author="Okot" w:date="2020-03-24T11:32:00Z">
            <w:rPr>
              <w:noProof/>
              <w:webHidden/>
            </w:rPr>
          </w:rPrChange>
        </w:rPr>
        <w:fldChar w:fldCharType="separate"/>
      </w:r>
      <w:ins w:id="2553" w:author="Okot" w:date="2020-03-24T11:31:00Z">
        <w:r w:rsidRPr="008E0CED">
          <w:rPr>
            <w:rFonts w:ascii="Times New Roman" w:hAnsi="Times New Roman" w:cs="Times New Roman"/>
            <w:noProof/>
            <w:webHidden/>
            <w:rPrChange w:id="2554" w:author="Okot" w:date="2020-03-24T11:32:00Z">
              <w:rPr>
                <w:noProof/>
                <w:webHidden/>
              </w:rPr>
            </w:rPrChange>
          </w:rPr>
          <w:t>283</w:t>
        </w:r>
        <w:r w:rsidRPr="008E0CED">
          <w:rPr>
            <w:rFonts w:ascii="Times New Roman" w:hAnsi="Times New Roman" w:cs="Times New Roman"/>
            <w:noProof/>
            <w:webHidden/>
            <w:rPrChange w:id="2555" w:author="Okot" w:date="2020-03-24T11:32:00Z">
              <w:rPr>
                <w:noProof/>
                <w:webHidden/>
              </w:rPr>
            </w:rPrChange>
          </w:rPr>
          <w:fldChar w:fldCharType="end"/>
        </w:r>
        <w:r w:rsidRPr="008E0CED">
          <w:rPr>
            <w:rStyle w:val="Hipercze"/>
            <w:rFonts w:ascii="Times New Roman" w:eastAsiaTheme="minorEastAsia" w:hAnsi="Times New Roman" w:cs="Times New Roman"/>
            <w:noProof/>
            <w:rPrChange w:id="2556" w:author="Okot" w:date="2020-03-24T11:32:00Z">
              <w:rPr>
                <w:rStyle w:val="Hipercze"/>
                <w:rFonts w:eastAsiaTheme="minorEastAsia"/>
                <w:noProof/>
              </w:rPr>
            </w:rPrChange>
          </w:rPr>
          <w:fldChar w:fldCharType="end"/>
        </w:r>
      </w:ins>
    </w:p>
    <w:p w14:paraId="28B0FA19" w14:textId="77777777" w:rsidR="008E0CED" w:rsidRPr="008E0CED" w:rsidRDefault="008E0CED">
      <w:pPr>
        <w:pStyle w:val="Spistreci1"/>
        <w:tabs>
          <w:tab w:val="right" w:pos="9061"/>
        </w:tabs>
        <w:rPr>
          <w:ins w:id="2557" w:author="Okot" w:date="2020-03-24T11:31:00Z"/>
          <w:rFonts w:ascii="Times New Roman" w:eastAsiaTheme="minorEastAsia" w:hAnsi="Times New Roman" w:cs="Times New Roman"/>
          <w:b w:val="0"/>
          <w:bCs w:val="0"/>
          <w:caps w:val="0"/>
          <w:noProof/>
          <w:lang w:eastAsia="pl-PL"/>
          <w:rPrChange w:id="2558" w:author="Okot" w:date="2020-03-24T11:32:00Z">
            <w:rPr>
              <w:ins w:id="2559" w:author="Okot" w:date="2020-03-24T11:31:00Z"/>
              <w:rFonts w:asciiTheme="minorHAnsi" w:eastAsiaTheme="minorEastAsia" w:hAnsiTheme="minorHAnsi" w:cstheme="minorBidi"/>
              <w:b w:val="0"/>
              <w:bCs w:val="0"/>
              <w:caps w:val="0"/>
              <w:noProof/>
              <w:sz w:val="22"/>
              <w:szCs w:val="22"/>
              <w:lang w:eastAsia="pl-PL"/>
            </w:rPr>
          </w:rPrChange>
        </w:rPr>
      </w:pPr>
      <w:ins w:id="2560" w:author="Okot" w:date="2020-03-24T11:31:00Z">
        <w:r w:rsidRPr="008E0CED">
          <w:rPr>
            <w:rStyle w:val="Hipercze"/>
            <w:rFonts w:ascii="Times New Roman" w:eastAsiaTheme="minorEastAsia" w:hAnsi="Times New Roman" w:cs="Times New Roman"/>
            <w:noProof/>
            <w:rPrChange w:id="256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562"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63" w:author="Okot" w:date="2020-03-24T11:32:00Z">
              <w:rPr>
                <w:noProof/>
              </w:rPr>
            </w:rPrChange>
          </w:rPr>
          <w:instrText>HYPERLINK \l "_Toc35942015"</w:instrText>
        </w:r>
        <w:r w:rsidRPr="008E0CED">
          <w:rPr>
            <w:rStyle w:val="Hipercze"/>
            <w:rFonts w:ascii="Times New Roman" w:eastAsiaTheme="minorEastAsia" w:hAnsi="Times New Roman" w:cs="Times New Roman"/>
            <w:noProof/>
            <w:rPrChange w:id="256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6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66" w:author="Okot" w:date="2020-03-24T11:32:00Z">
              <w:rPr>
                <w:rStyle w:val="Hipercze"/>
                <w:rFonts w:eastAsiaTheme="minorEastAsia"/>
                <w:noProof/>
              </w:rPr>
            </w:rPrChange>
          </w:rPr>
          <w:t>8. podsumowanie</w:t>
        </w:r>
        <w:r w:rsidRPr="008E0CED">
          <w:rPr>
            <w:rFonts w:ascii="Times New Roman" w:hAnsi="Times New Roman" w:cs="Times New Roman"/>
            <w:noProof/>
            <w:webHidden/>
            <w:rPrChange w:id="2567" w:author="Okot" w:date="2020-03-24T11:32:00Z">
              <w:rPr>
                <w:noProof/>
                <w:webHidden/>
              </w:rPr>
            </w:rPrChange>
          </w:rPr>
          <w:tab/>
        </w:r>
        <w:r w:rsidRPr="008E0CED">
          <w:rPr>
            <w:rFonts w:ascii="Times New Roman" w:hAnsi="Times New Roman" w:cs="Times New Roman"/>
            <w:noProof/>
            <w:webHidden/>
            <w:rPrChange w:id="2568" w:author="Okot" w:date="2020-03-24T11:32:00Z">
              <w:rPr>
                <w:noProof/>
                <w:webHidden/>
              </w:rPr>
            </w:rPrChange>
          </w:rPr>
          <w:fldChar w:fldCharType="begin"/>
        </w:r>
        <w:r w:rsidRPr="008E0CED">
          <w:rPr>
            <w:rFonts w:ascii="Times New Roman" w:hAnsi="Times New Roman" w:cs="Times New Roman"/>
            <w:noProof/>
            <w:webHidden/>
            <w:rPrChange w:id="2569" w:author="Okot" w:date="2020-03-24T11:32:00Z">
              <w:rPr>
                <w:noProof/>
                <w:webHidden/>
              </w:rPr>
            </w:rPrChange>
          </w:rPr>
          <w:instrText xml:space="preserve"> PAGEREF _Toc35942015 \h </w:instrText>
        </w:r>
      </w:ins>
      <w:r w:rsidRPr="008E0CED">
        <w:rPr>
          <w:rFonts w:ascii="Times New Roman" w:hAnsi="Times New Roman" w:cs="Times New Roman"/>
          <w:noProof/>
          <w:webHidden/>
          <w:rPrChange w:id="2570"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71" w:author="Okot" w:date="2020-03-24T11:32:00Z">
            <w:rPr>
              <w:noProof/>
              <w:webHidden/>
            </w:rPr>
          </w:rPrChange>
        </w:rPr>
        <w:fldChar w:fldCharType="separate"/>
      </w:r>
      <w:ins w:id="2572" w:author="Okot" w:date="2020-03-24T11:31:00Z">
        <w:r w:rsidRPr="008E0CED">
          <w:rPr>
            <w:rFonts w:ascii="Times New Roman" w:hAnsi="Times New Roman" w:cs="Times New Roman"/>
            <w:noProof/>
            <w:webHidden/>
            <w:rPrChange w:id="2573" w:author="Okot" w:date="2020-03-24T11:32:00Z">
              <w:rPr>
                <w:noProof/>
                <w:webHidden/>
              </w:rPr>
            </w:rPrChange>
          </w:rPr>
          <w:t>283</w:t>
        </w:r>
        <w:r w:rsidRPr="008E0CED">
          <w:rPr>
            <w:rFonts w:ascii="Times New Roman" w:hAnsi="Times New Roman" w:cs="Times New Roman"/>
            <w:noProof/>
            <w:webHidden/>
            <w:rPrChange w:id="2574" w:author="Okot" w:date="2020-03-24T11:32:00Z">
              <w:rPr>
                <w:noProof/>
                <w:webHidden/>
              </w:rPr>
            </w:rPrChange>
          </w:rPr>
          <w:fldChar w:fldCharType="end"/>
        </w:r>
        <w:r w:rsidRPr="008E0CED">
          <w:rPr>
            <w:rStyle w:val="Hipercze"/>
            <w:rFonts w:ascii="Times New Roman" w:eastAsiaTheme="minorEastAsia" w:hAnsi="Times New Roman" w:cs="Times New Roman"/>
            <w:noProof/>
            <w:rPrChange w:id="2575" w:author="Okot" w:date="2020-03-24T11:32:00Z">
              <w:rPr>
                <w:rStyle w:val="Hipercze"/>
                <w:rFonts w:eastAsiaTheme="minorEastAsia"/>
                <w:noProof/>
              </w:rPr>
            </w:rPrChange>
          </w:rPr>
          <w:fldChar w:fldCharType="end"/>
        </w:r>
      </w:ins>
    </w:p>
    <w:p w14:paraId="287758F1" w14:textId="77777777" w:rsidR="008E0CED" w:rsidRPr="008E0CED" w:rsidRDefault="008E0CED">
      <w:pPr>
        <w:pStyle w:val="Spistreci2"/>
        <w:tabs>
          <w:tab w:val="right" w:pos="9061"/>
        </w:tabs>
        <w:rPr>
          <w:ins w:id="2576" w:author="Okot" w:date="2020-03-24T11:31:00Z"/>
          <w:rFonts w:ascii="Times New Roman" w:eastAsiaTheme="minorEastAsia" w:hAnsi="Times New Roman" w:cs="Times New Roman"/>
          <w:b w:val="0"/>
          <w:bCs w:val="0"/>
          <w:noProof/>
          <w:sz w:val="24"/>
          <w:szCs w:val="24"/>
          <w:lang w:eastAsia="pl-PL"/>
          <w:rPrChange w:id="2577" w:author="Okot" w:date="2020-03-24T11:32:00Z">
            <w:rPr>
              <w:ins w:id="2578" w:author="Okot" w:date="2020-03-24T11:31:00Z"/>
              <w:rFonts w:eastAsiaTheme="minorEastAsia" w:cstheme="minorBidi"/>
              <w:b w:val="0"/>
              <w:bCs w:val="0"/>
              <w:noProof/>
              <w:sz w:val="22"/>
              <w:szCs w:val="22"/>
              <w:lang w:eastAsia="pl-PL"/>
            </w:rPr>
          </w:rPrChange>
        </w:rPr>
      </w:pPr>
      <w:ins w:id="2579" w:author="Okot" w:date="2020-03-24T11:31:00Z">
        <w:r w:rsidRPr="008E0CED">
          <w:rPr>
            <w:rStyle w:val="Hipercze"/>
            <w:rFonts w:ascii="Times New Roman" w:eastAsiaTheme="minorEastAsia" w:hAnsi="Times New Roman" w:cs="Times New Roman"/>
            <w:noProof/>
            <w:sz w:val="24"/>
            <w:szCs w:val="24"/>
            <w:rPrChange w:id="258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8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82" w:author="Okot" w:date="2020-03-24T11:32:00Z">
              <w:rPr>
                <w:noProof/>
              </w:rPr>
            </w:rPrChange>
          </w:rPr>
          <w:instrText>HYPERLINK \l "_Toc35942016"</w:instrText>
        </w:r>
        <w:r w:rsidRPr="008E0CED">
          <w:rPr>
            <w:rStyle w:val="Hipercze"/>
            <w:rFonts w:ascii="Times New Roman" w:eastAsiaTheme="minorEastAsia" w:hAnsi="Times New Roman" w:cs="Times New Roman"/>
            <w:noProof/>
            <w:sz w:val="24"/>
            <w:szCs w:val="24"/>
            <w:rPrChange w:id="258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8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85" w:author="Okot" w:date="2020-03-24T11:32:00Z">
              <w:rPr>
                <w:rStyle w:val="Hipercze"/>
                <w:rFonts w:eastAsiaTheme="minorEastAsia"/>
                <w:noProof/>
              </w:rPr>
            </w:rPrChange>
          </w:rPr>
          <w:t>8.1. Możliwości dalszego rozwoju</w:t>
        </w:r>
        <w:r w:rsidRPr="008E0CED">
          <w:rPr>
            <w:rFonts w:ascii="Times New Roman" w:hAnsi="Times New Roman" w:cs="Times New Roman"/>
            <w:noProof/>
            <w:webHidden/>
            <w:sz w:val="24"/>
            <w:szCs w:val="24"/>
            <w:rPrChange w:id="2586" w:author="Okot" w:date="2020-03-24T11:32:00Z">
              <w:rPr>
                <w:noProof/>
                <w:webHidden/>
              </w:rPr>
            </w:rPrChange>
          </w:rPr>
          <w:tab/>
        </w:r>
        <w:r w:rsidRPr="008E0CED">
          <w:rPr>
            <w:rFonts w:ascii="Times New Roman" w:hAnsi="Times New Roman" w:cs="Times New Roman"/>
            <w:noProof/>
            <w:webHidden/>
            <w:sz w:val="24"/>
            <w:szCs w:val="24"/>
            <w:rPrChange w:id="2587" w:author="Okot" w:date="2020-03-24T11:32:00Z">
              <w:rPr>
                <w:noProof/>
                <w:webHidden/>
              </w:rPr>
            </w:rPrChange>
          </w:rPr>
          <w:fldChar w:fldCharType="begin"/>
        </w:r>
        <w:r w:rsidRPr="008E0CED">
          <w:rPr>
            <w:rFonts w:ascii="Times New Roman" w:hAnsi="Times New Roman" w:cs="Times New Roman"/>
            <w:noProof/>
            <w:webHidden/>
            <w:sz w:val="24"/>
            <w:szCs w:val="24"/>
            <w:rPrChange w:id="2588" w:author="Okot" w:date="2020-03-24T11:32:00Z">
              <w:rPr>
                <w:noProof/>
                <w:webHidden/>
              </w:rPr>
            </w:rPrChange>
          </w:rPr>
          <w:instrText xml:space="preserve"> PAGEREF _Toc35942016 \h </w:instrText>
        </w:r>
      </w:ins>
      <w:r w:rsidRPr="008E0CED">
        <w:rPr>
          <w:rFonts w:ascii="Times New Roman" w:hAnsi="Times New Roman" w:cs="Times New Roman"/>
          <w:noProof/>
          <w:webHidden/>
          <w:sz w:val="24"/>
          <w:szCs w:val="24"/>
          <w:rPrChange w:id="258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90" w:author="Okot" w:date="2020-03-24T11:32:00Z">
            <w:rPr>
              <w:noProof/>
              <w:webHidden/>
            </w:rPr>
          </w:rPrChange>
        </w:rPr>
        <w:fldChar w:fldCharType="separate"/>
      </w:r>
      <w:ins w:id="2591" w:author="Okot" w:date="2020-03-24T11:31:00Z">
        <w:r w:rsidRPr="008E0CED">
          <w:rPr>
            <w:rFonts w:ascii="Times New Roman" w:hAnsi="Times New Roman" w:cs="Times New Roman"/>
            <w:noProof/>
            <w:webHidden/>
            <w:sz w:val="24"/>
            <w:szCs w:val="24"/>
            <w:rPrChange w:id="2592" w:author="Okot" w:date="2020-03-24T11:32:00Z">
              <w:rPr>
                <w:noProof/>
                <w:webHidden/>
              </w:rPr>
            </w:rPrChange>
          </w:rPr>
          <w:t>284</w:t>
        </w:r>
        <w:r w:rsidRPr="008E0CED">
          <w:rPr>
            <w:rFonts w:ascii="Times New Roman" w:hAnsi="Times New Roman" w:cs="Times New Roman"/>
            <w:noProof/>
            <w:webHidden/>
            <w:sz w:val="24"/>
            <w:szCs w:val="24"/>
            <w:rPrChange w:id="259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4" w:author="Okot" w:date="2020-03-24T11:32:00Z">
              <w:rPr>
                <w:rStyle w:val="Hipercze"/>
                <w:rFonts w:eastAsiaTheme="minorEastAsia"/>
                <w:noProof/>
              </w:rPr>
            </w:rPrChange>
          </w:rPr>
          <w:fldChar w:fldCharType="end"/>
        </w:r>
      </w:ins>
    </w:p>
    <w:p w14:paraId="059BD073" w14:textId="77777777" w:rsidR="008E0CED" w:rsidRPr="008E0CED" w:rsidRDefault="008E0CED">
      <w:pPr>
        <w:pStyle w:val="Spistreci2"/>
        <w:tabs>
          <w:tab w:val="right" w:pos="9061"/>
        </w:tabs>
        <w:rPr>
          <w:ins w:id="2595" w:author="Okot" w:date="2020-03-24T11:31:00Z"/>
          <w:rFonts w:ascii="Times New Roman" w:eastAsiaTheme="minorEastAsia" w:hAnsi="Times New Roman" w:cs="Times New Roman"/>
          <w:b w:val="0"/>
          <w:bCs w:val="0"/>
          <w:noProof/>
          <w:sz w:val="24"/>
          <w:szCs w:val="24"/>
          <w:lang w:eastAsia="pl-PL"/>
          <w:rPrChange w:id="2596" w:author="Okot" w:date="2020-03-24T11:32:00Z">
            <w:rPr>
              <w:ins w:id="2597" w:author="Okot" w:date="2020-03-24T11:31:00Z"/>
              <w:rFonts w:eastAsiaTheme="minorEastAsia" w:cstheme="minorBidi"/>
              <w:b w:val="0"/>
              <w:bCs w:val="0"/>
              <w:noProof/>
              <w:sz w:val="22"/>
              <w:szCs w:val="22"/>
              <w:lang w:eastAsia="pl-PL"/>
            </w:rPr>
          </w:rPrChange>
        </w:rPr>
      </w:pPr>
      <w:ins w:id="2598" w:author="Okot" w:date="2020-03-24T11:31:00Z">
        <w:r w:rsidRPr="008E0CED">
          <w:rPr>
            <w:rStyle w:val="Hipercze"/>
            <w:rFonts w:ascii="Times New Roman" w:eastAsiaTheme="minorEastAsia" w:hAnsi="Times New Roman" w:cs="Times New Roman"/>
            <w:noProof/>
            <w:sz w:val="24"/>
            <w:szCs w:val="24"/>
            <w:rPrChange w:id="259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0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01" w:author="Okot" w:date="2020-03-24T11:32:00Z">
              <w:rPr>
                <w:noProof/>
              </w:rPr>
            </w:rPrChange>
          </w:rPr>
          <w:instrText>HYPERLINK \l "_Toc35942017"</w:instrText>
        </w:r>
        <w:r w:rsidRPr="008E0CED">
          <w:rPr>
            <w:rStyle w:val="Hipercze"/>
            <w:rFonts w:ascii="Times New Roman" w:eastAsiaTheme="minorEastAsia" w:hAnsi="Times New Roman" w:cs="Times New Roman"/>
            <w:noProof/>
            <w:sz w:val="24"/>
            <w:szCs w:val="24"/>
            <w:rPrChange w:id="260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0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04" w:author="Okot" w:date="2020-03-24T11:32:00Z">
              <w:rPr>
                <w:rStyle w:val="Hipercze"/>
                <w:rFonts w:eastAsiaTheme="minorEastAsia"/>
                <w:noProof/>
              </w:rPr>
            </w:rPrChange>
          </w:rPr>
          <w:t>8.1.1. Dokładność przekazywanych informacji zwrotnych</w:t>
        </w:r>
        <w:r w:rsidRPr="008E0CED">
          <w:rPr>
            <w:rFonts w:ascii="Times New Roman" w:hAnsi="Times New Roman" w:cs="Times New Roman"/>
            <w:noProof/>
            <w:webHidden/>
            <w:sz w:val="24"/>
            <w:szCs w:val="24"/>
            <w:rPrChange w:id="2605" w:author="Okot" w:date="2020-03-24T11:32:00Z">
              <w:rPr>
                <w:noProof/>
                <w:webHidden/>
              </w:rPr>
            </w:rPrChange>
          </w:rPr>
          <w:tab/>
        </w:r>
        <w:r w:rsidRPr="008E0CED">
          <w:rPr>
            <w:rFonts w:ascii="Times New Roman" w:hAnsi="Times New Roman" w:cs="Times New Roman"/>
            <w:noProof/>
            <w:webHidden/>
            <w:sz w:val="24"/>
            <w:szCs w:val="24"/>
            <w:rPrChange w:id="2606" w:author="Okot" w:date="2020-03-24T11:32:00Z">
              <w:rPr>
                <w:noProof/>
                <w:webHidden/>
              </w:rPr>
            </w:rPrChange>
          </w:rPr>
          <w:fldChar w:fldCharType="begin"/>
        </w:r>
        <w:r w:rsidRPr="008E0CED">
          <w:rPr>
            <w:rFonts w:ascii="Times New Roman" w:hAnsi="Times New Roman" w:cs="Times New Roman"/>
            <w:noProof/>
            <w:webHidden/>
            <w:sz w:val="24"/>
            <w:szCs w:val="24"/>
            <w:rPrChange w:id="2607" w:author="Okot" w:date="2020-03-24T11:32:00Z">
              <w:rPr>
                <w:noProof/>
                <w:webHidden/>
              </w:rPr>
            </w:rPrChange>
          </w:rPr>
          <w:instrText xml:space="preserve"> PAGEREF _Toc35942017 \h </w:instrText>
        </w:r>
      </w:ins>
      <w:r w:rsidRPr="008E0CED">
        <w:rPr>
          <w:rFonts w:ascii="Times New Roman" w:hAnsi="Times New Roman" w:cs="Times New Roman"/>
          <w:noProof/>
          <w:webHidden/>
          <w:sz w:val="24"/>
          <w:szCs w:val="24"/>
          <w:rPrChange w:id="260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09" w:author="Okot" w:date="2020-03-24T11:32:00Z">
            <w:rPr>
              <w:noProof/>
              <w:webHidden/>
            </w:rPr>
          </w:rPrChange>
        </w:rPr>
        <w:fldChar w:fldCharType="separate"/>
      </w:r>
      <w:ins w:id="2610" w:author="Okot" w:date="2020-03-24T11:31:00Z">
        <w:r w:rsidRPr="008E0CED">
          <w:rPr>
            <w:rFonts w:ascii="Times New Roman" w:hAnsi="Times New Roman" w:cs="Times New Roman"/>
            <w:noProof/>
            <w:webHidden/>
            <w:sz w:val="24"/>
            <w:szCs w:val="24"/>
            <w:rPrChange w:id="2611" w:author="Okot" w:date="2020-03-24T11:32:00Z">
              <w:rPr>
                <w:noProof/>
                <w:webHidden/>
              </w:rPr>
            </w:rPrChange>
          </w:rPr>
          <w:t>284</w:t>
        </w:r>
        <w:r w:rsidRPr="008E0CED">
          <w:rPr>
            <w:rFonts w:ascii="Times New Roman" w:hAnsi="Times New Roman" w:cs="Times New Roman"/>
            <w:noProof/>
            <w:webHidden/>
            <w:sz w:val="24"/>
            <w:szCs w:val="24"/>
            <w:rPrChange w:id="261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13" w:author="Okot" w:date="2020-03-24T11:32:00Z">
              <w:rPr>
                <w:rStyle w:val="Hipercze"/>
                <w:rFonts w:eastAsiaTheme="minorEastAsia"/>
                <w:noProof/>
              </w:rPr>
            </w:rPrChange>
          </w:rPr>
          <w:fldChar w:fldCharType="end"/>
        </w:r>
      </w:ins>
    </w:p>
    <w:p w14:paraId="45987669" w14:textId="77777777" w:rsidR="008E0CED" w:rsidRPr="008E0CED" w:rsidRDefault="008E0CED">
      <w:pPr>
        <w:pStyle w:val="Spistreci2"/>
        <w:tabs>
          <w:tab w:val="right" w:pos="9061"/>
        </w:tabs>
        <w:rPr>
          <w:ins w:id="2614" w:author="Okot" w:date="2020-03-24T11:31:00Z"/>
          <w:rFonts w:ascii="Times New Roman" w:eastAsiaTheme="minorEastAsia" w:hAnsi="Times New Roman" w:cs="Times New Roman"/>
          <w:b w:val="0"/>
          <w:bCs w:val="0"/>
          <w:noProof/>
          <w:sz w:val="24"/>
          <w:szCs w:val="24"/>
          <w:lang w:eastAsia="pl-PL"/>
          <w:rPrChange w:id="2615" w:author="Okot" w:date="2020-03-24T11:32:00Z">
            <w:rPr>
              <w:ins w:id="2616" w:author="Okot" w:date="2020-03-24T11:31:00Z"/>
              <w:rFonts w:eastAsiaTheme="minorEastAsia" w:cstheme="minorBidi"/>
              <w:b w:val="0"/>
              <w:bCs w:val="0"/>
              <w:noProof/>
              <w:sz w:val="22"/>
              <w:szCs w:val="22"/>
              <w:lang w:eastAsia="pl-PL"/>
            </w:rPr>
          </w:rPrChange>
        </w:rPr>
      </w:pPr>
      <w:ins w:id="2617" w:author="Okot" w:date="2020-03-24T11:31:00Z">
        <w:r w:rsidRPr="008E0CED">
          <w:rPr>
            <w:rStyle w:val="Hipercze"/>
            <w:rFonts w:ascii="Times New Roman" w:eastAsiaTheme="minorEastAsia" w:hAnsi="Times New Roman" w:cs="Times New Roman"/>
            <w:noProof/>
            <w:sz w:val="24"/>
            <w:szCs w:val="24"/>
            <w:rPrChange w:id="261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1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20" w:author="Okot" w:date="2020-03-24T11:32:00Z">
              <w:rPr>
                <w:noProof/>
              </w:rPr>
            </w:rPrChange>
          </w:rPr>
          <w:instrText>HYPERLINK \l "_Toc35942018"</w:instrText>
        </w:r>
        <w:r w:rsidRPr="008E0CED">
          <w:rPr>
            <w:rStyle w:val="Hipercze"/>
            <w:rFonts w:ascii="Times New Roman" w:eastAsiaTheme="minorEastAsia" w:hAnsi="Times New Roman" w:cs="Times New Roman"/>
            <w:noProof/>
            <w:sz w:val="24"/>
            <w:szCs w:val="24"/>
            <w:rPrChange w:id="262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2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23" w:author="Okot" w:date="2020-03-24T11:32:00Z">
              <w:rPr>
                <w:rStyle w:val="Hipercze"/>
                <w:rFonts w:eastAsiaTheme="minorEastAsia"/>
                <w:noProof/>
              </w:rPr>
            </w:rPrChange>
          </w:rPr>
          <w:t>8.1.2. Wprowadzenie dodatkowych funkcjonalności</w:t>
        </w:r>
        <w:r w:rsidRPr="008E0CED">
          <w:rPr>
            <w:rFonts w:ascii="Times New Roman" w:hAnsi="Times New Roman" w:cs="Times New Roman"/>
            <w:noProof/>
            <w:webHidden/>
            <w:sz w:val="24"/>
            <w:szCs w:val="24"/>
            <w:rPrChange w:id="2624" w:author="Okot" w:date="2020-03-24T11:32:00Z">
              <w:rPr>
                <w:noProof/>
                <w:webHidden/>
              </w:rPr>
            </w:rPrChange>
          </w:rPr>
          <w:tab/>
        </w:r>
        <w:r w:rsidRPr="008E0CED">
          <w:rPr>
            <w:rFonts w:ascii="Times New Roman" w:hAnsi="Times New Roman" w:cs="Times New Roman"/>
            <w:noProof/>
            <w:webHidden/>
            <w:sz w:val="24"/>
            <w:szCs w:val="24"/>
            <w:rPrChange w:id="2625" w:author="Okot" w:date="2020-03-24T11:32:00Z">
              <w:rPr>
                <w:noProof/>
                <w:webHidden/>
              </w:rPr>
            </w:rPrChange>
          </w:rPr>
          <w:fldChar w:fldCharType="begin"/>
        </w:r>
        <w:r w:rsidRPr="008E0CED">
          <w:rPr>
            <w:rFonts w:ascii="Times New Roman" w:hAnsi="Times New Roman" w:cs="Times New Roman"/>
            <w:noProof/>
            <w:webHidden/>
            <w:sz w:val="24"/>
            <w:szCs w:val="24"/>
            <w:rPrChange w:id="2626" w:author="Okot" w:date="2020-03-24T11:32:00Z">
              <w:rPr>
                <w:noProof/>
                <w:webHidden/>
              </w:rPr>
            </w:rPrChange>
          </w:rPr>
          <w:instrText xml:space="preserve"> PAGEREF _Toc35942018 \h </w:instrText>
        </w:r>
      </w:ins>
      <w:r w:rsidRPr="008E0CED">
        <w:rPr>
          <w:rFonts w:ascii="Times New Roman" w:hAnsi="Times New Roman" w:cs="Times New Roman"/>
          <w:noProof/>
          <w:webHidden/>
          <w:sz w:val="24"/>
          <w:szCs w:val="24"/>
          <w:rPrChange w:id="262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28" w:author="Okot" w:date="2020-03-24T11:32:00Z">
            <w:rPr>
              <w:noProof/>
              <w:webHidden/>
            </w:rPr>
          </w:rPrChange>
        </w:rPr>
        <w:fldChar w:fldCharType="separate"/>
      </w:r>
      <w:ins w:id="2629" w:author="Okot" w:date="2020-03-24T11:31:00Z">
        <w:r w:rsidRPr="008E0CED">
          <w:rPr>
            <w:rFonts w:ascii="Times New Roman" w:hAnsi="Times New Roman" w:cs="Times New Roman"/>
            <w:noProof/>
            <w:webHidden/>
            <w:sz w:val="24"/>
            <w:szCs w:val="24"/>
            <w:rPrChange w:id="2630" w:author="Okot" w:date="2020-03-24T11:32:00Z">
              <w:rPr>
                <w:noProof/>
                <w:webHidden/>
              </w:rPr>
            </w:rPrChange>
          </w:rPr>
          <w:t>285</w:t>
        </w:r>
        <w:r w:rsidRPr="008E0CED">
          <w:rPr>
            <w:rFonts w:ascii="Times New Roman" w:hAnsi="Times New Roman" w:cs="Times New Roman"/>
            <w:noProof/>
            <w:webHidden/>
            <w:sz w:val="24"/>
            <w:szCs w:val="24"/>
            <w:rPrChange w:id="263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32" w:author="Okot" w:date="2020-03-24T11:32:00Z">
              <w:rPr>
                <w:rStyle w:val="Hipercze"/>
                <w:rFonts w:eastAsiaTheme="minorEastAsia"/>
                <w:noProof/>
              </w:rPr>
            </w:rPrChange>
          </w:rPr>
          <w:fldChar w:fldCharType="end"/>
        </w:r>
      </w:ins>
    </w:p>
    <w:p w14:paraId="0503818D" w14:textId="77777777" w:rsidR="008E0CED" w:rsidRPr="008E0CED" w:rsidRDefault="008E0CED">
      <w:pPr>
        <w:pStyle w:val="Spistreci2"/>
        <w:tabs>
          <w:tab w:val="right" w:pos="9061"/>
        </w:tabs>
        <w:rPr>
          <w:ins w:id="2633" w:author="Okot" w:date="2020-03-24T11:31:00Z"/>
          <w:rFonts w:ascii="Times New Roman" w:eastAsiaTheme="minorEastAsia" w:hAnsi="Times New Roman" w:cs="Times New Roman"/>
          <w:b w:val="0"/>
          <w:bCs w:val="0"/>
          <w:noProof/>
          <w:sz w:val="24"/>
          <w:szCs w:val="24"/>
          <w:lang w:eastAsia="pl-PL"/>
          <w:rPrChange w:id="2634" w:author="Okot" w:date="2020-03-24T11:32:00Z">
            <w:rPr>
              <w:ins w:id="2635" w:author="Okot" w:date="2020-03-24T11:31:00Z"/>
              <w:rFonts w:eastAsiaTheme="minorEastAsia" w:cstheme="minorBidi"/>
              <w:b w:val="0"/>
              <w:bCs w:val="0"/>
              <w:noProof/>
              <w:sz w:val="22"/>
              <w:szCs w:val="22"/>
              <w:lang w:eastAsia="pl-PL"/>
            </w:rPr>
          </w:rPrChange>
        </w:rPr>
      </w:pPr>
      <w:ins w:id="2636" w:author="Okot" w:date="2020-03-24T11:31:00Z">
        <w:r w:rsidRPr="008E0CED">
          <w:rPr>
            <w:rStyle w:val="Hipercze"/>
            <w:rFonts w:ascii="Times New Roman" w:eastAsiaTheme="minorEastAsia" w:hAnsi="Times New Roman" w:cs="Times New Roman"/>
            <w:noProof/>
            <w:sz w:val="24"/>
            <w:szCs w:val="24"/>
            <w:rPrChange w:id="26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39" w:author="Okot" w:date="2020-03-24T11:32:00Z">
              <w:rPr>
                <w:noProof/>
              </w:rPr>
            </w:rPrChange>
          </w:rPr>
          <w:instrText>HYPERLINK \l "_Toc35942019"</w:instrText>
        </w:r>
        <w:r w:rsidRPr="008E0CED">
          <w:rPr>
            <w:rStyle w:val="Hipercze"/>
            <w:rFonts w:ascii="Times New Roman" w:eastAsiaTheme="minorEastAsia" w:hAnsi="Times New Roman" w:cs="Times New Roman"/>
            <w:noProof/>
            <w:sz w:val="24"/>
            <w:szCs w:val="24"/>
            <w:rPrChange w:id="26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4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42" w:author="Okot" w:date="2020-03-24T11:32:00Z">
              <w:rPr>
                <w:rStyle w:val="Hipercze"/>
                <w:rFonts w:eastAsiaTheme="minorEastAsia"/>
                <w:noProof/>
              </w:rPr>
            </w:rPrChange>
          </w:rPr>
          <w:t>8.1.3. Edukacja użytkownika</w:t>
        </w:r>
        <w:r w:rsidRPr="008E0CED">
          <w:rPr>
            <w:rFonts w:ascii="Times New Roman" w:hAnsi="Times New Roman" w:cs="Times New Roman"/>
            <w:noProof/>
            <w:webHidden/>
            <w:sz w:val="24"/>
            <w:szCs w:val="24"/>
            <w:rPrChange w:id="2643" w:author="Okot" w:date="2020-03-24T11:32:00Z">
              <w:rPr>
                <w:noProof/>
                <w:webHidden/>
              </w:rPr>
            </w:rPrChange>
          </w:rPr>
          <w:tab/>
        </w:r>
        <w:r w:rsidRPr="008E0CED">
          <w:rPr>
            <w:rFonts w:ascii="Times New Roman" w:hAnsi="Times New Roman" w:cs="Times New Roman"/>
            <w:noProof/>
            <w:webHidden/>
            <w:sz w:val="24"/>
            <w:szCs w:val="24"/>
            <w:rPrChange w:id="2644" w:author="Okot" w:date="2020-03-24T11:32:00Z">
              <w:rPr>
                <w:noProof/>
                <w:webHidden/>
              </w:rPr>
            </w:rPrChange>
          </w:rPr>
          <w:fldChar w:fldCharType="begin"/>
        </w:r>
        <w:r w:rsidRPr="008E0CED">
          <w:rPr>
            <w:rFonts w:ascii="Times New Roman" w:hAnsi="Times New Roman" w:cs="Times New Roman"/>
            <w:noProof/>
            <w:webHidden/>
            <w:sz w:val="24"/>
            <w:szCs w:val="24"/>
            <w:rPrChange w:id="2645" w:author="Okot" w:date="2020-03-24T11:32:00Z">
              <w:rPr>
                <w:noProof/>
                <w:webHidden/>
              </w:rPr>
            </w:rPrChange>
          </w:rPr>
          <w:instrText xml:space="preserve"> PAGEREF _Toc35942019 \h </w:instrText>
        </w:r>
      </w:ins>
      <w:r w:rsidRPr="008E0CED">
        <w:rPr>
          <w:rFonts w:ascii="Times New Roman" w:hAnsi="Times New Roman" w:cs="Times New Roman"/>
          <w:noProof/>
          <w:webHidden/>
          <w:sz w:val="24"/>
          <w:szCs w:val="24"/>
          <w:rPrChange w:id="264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47" w:author="Okot" w:date="2020-03-24T11:32:00Z">
            <w:rPr>
              <w:noProof/>
              <w:webHidden/>
            </w:rPr>
          </w:rPrChange>
        </w:rPr>
        <w:fldChar w:fldCharType="separate"/>
      </w:r>
      <w:ins w:id="2648" w:author="Okot" w:date="2020-03-24T11:31:00Z">
        <w:r w:rsidRPr="008E0CED">
          <w:rPr>
            <w:rFonts w:ascii="Times New Roman" w:hAnsi="Times New Roman" w:cs="Times New Roman"/>
            <w:noProof/>
            <w:webHidden/>
            <w:sz w:val="24"/>
            <w:szCs w:val="24"/>
            <w:rPrChange w:id="2649" w:author="Okot" w:date="2020-03-24T11:32:00Z">
              <w:rPr>
                <w:noProof/>
                <w:webHidden/>
              </w:rPr>
            </w:rPrChange>
          </w:rPr>
          <w:t>286</w:t>
        </w:r>
        <w:r w:rsidRPr="008E0CED">
          <w:rPr>
            <w:rFonts w:ascii="Times New Roman" w:hAnsi="Times New Roman" w:cs="Times New Roman"/>
            <w:noProof/>
            <w:webHidden/>
            <w:sz w:val="24"/>
            <w:szCs w:val="24"/>
            <w:rPrChange w:id="265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51" w:author="Okot" w:date="2020-03-24T11:32:00Z">
              <w:rPr>
                <w:rStyle w:val="Hipercze"/>
                <w:rFonts w:eastAsiaTheme="minorEastAsia"/>
                <w:noProof/>
              </w:rPr>
            </w:rPrChange>
          </w:rPr>
          <w:fldChar w:fldCharType="end"/>
        </w:r>
      </w:ins>
    </w:p>
    <w:p w14:paraId="728DA4CF" w14:textId="77777777" w:rsidR="008E0CED" w:rsidRPr="008E0CED" w:rsidRDefault="008E0CED">
      <w:pPr>
        <w:pStyle w:val="Spistreci2"/>
        <w:tabs>
          <w:tab w:val="right" w:pos="9061"/>
        </w:tabs>
        <w:rPr>
          <w:ins w:id="2652" w:author="Okot" w:date="2020-03-24T11:31:00Z"/>
          <w:rFonts w:ascii="Times New Roman" w:eastAsiaTheme="minorEastAsia" w:hAnsi="Times New Roman" w:cs="Times New Roman"/>
          <w:b w:val="0"/>
          <w:bCs w:val="0"/>
          <w:noProof/>
          <w:sz w:val="24"/>
          <w:szCs w:val="24"/>
          <w:lang w:eastAsia="pl-PL"/>
          <w:rPrChange w:id="2653" w:author="Okot" w:date="2020-03-24T11:32:00Z">
            <w:rPr>
              <w:ins w:id="2654" w:author="Okot" w:date="2020-03-24T11:31:00Z"/>
              <w:rFonts w:eastAsiaTheme="minorEastAsia" w:cstheme="minorBidi"/>
              <w:b w:val="0"/>
              <w:bCs w:val="0"/>
              <w:noProof/>
              <w:sz w:val="22"/>
              <w:szCs w:val="22"/>
              <w:lang w:eastAsia="pl-PL"/>
            </w:rPr>
          </w:rPrChange>
        </w:rPr>
      </w:pPr>
      <w:ins w:id="2655" w:author="Okot" w:date="2020-03-24T11:31:00Z">
        <w:r w:rsidRPr="008E0CED">
          <w:rPr>
            <w:rStyle w:val="Hipercze"/>
            <w:rFonts w:ascii="Times New Roman" w:eastAsiaTheme="minorEastAsia" w:hAnsi="Times New Roman" w:cs="Times New Roman"/>
            <w:noProof/>
            <w:sz w:val="24"/>
            <w:szCs w:val="24"/>
            <w:rPrChange w:id="265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58" w:author="Okot" w:date="2020-03-24T11:32:00Z">
              <w:rPr>
                <w:noProof/>
              </w:rPr>
            </w:rPrChange>
          </w:rPr>
          <w:instrText>HYPERLINK \l "_Toc35942020"</w:instrText>
        </w:r>
        <w:r w:rsidRPr="008E0CED">
          <w:rPr>
            <w:rStyle w:val="Hipercze"/>
            <w:rFonts w:ascii="Times New Roman" w:eastAsiaTheme="minorEastAsia" w:hAnsi="Times New Roman" w:cs="Times New Roman"/>
            <w:noProof/>
            <w:sz w:val="24"/>
            <w:szCs w:val="24"/>
            <w:rPrChange w:id="265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6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61" w:author="Okot" w:date="2020-03-24T11:32:00Z">
              <w:rPr>
                <w:rStyle w:val="Hipercze"/>
                <w:rFonts w:eastAsiaTheme="minorEastAsia"/>
                <w:noProof/>
              </w:rPr>
            </w:rPrChange>
          </w:rPr>
          <w:t>8.2. Walory edukacyjne</w:t>
        </w:r>
        <w:r w:rsidRPr="008E0CED">
          <w:rPr>
            <w:rFonts w:ascii="Times New Roman" w:hAnsi="Times New Roman" w:cs="Times New Roman"/>
            <w:noProof/>
            <w:webHidden/>
            <w:sz w:val="24"/>
            <w:szCs w:val="24"/>
            <w:rPrChange w:id="2662" w:author="Okot" w:date="2020-03-24T11:32:00Z">
              <w:rPr>
                <w:noProof/>
                <w:webHidden/>
              </w:rPr>
            </w:rPrChange>
          </w:rPr>
          <w:tab/>
        </w:r>
        <w:r w:rsidRPr="008E0CED">
          <w:rPr>
            <w:rFonts w:ascii="Times New Roman" w:hAnsi="Times New Roman" w:cs="Times New Roman"/>
            <w:noProof/>
            <w:webHidden/>
            <w:sz w:val="24"/>
            <w:szCs w:val="24"/>
            <w:rPrChange w:id="2663" w:author="Okot" w:date="2020-03-24T11:32:00Z">
              <w:rPr>
                <w:noProof/>
                <w:webHidden/>
              </w:rPr>
            </w:rPrChange>
          </w:rPr>
          <w:fldChar w:fldCharType="begin"/>
        </w:r>
        <w:r w:rsidRPr="008E0CED">
          <w:rPr>
            <w:rFonts w:ascii="Times New Roman" w:hAnsi="Times New Roman" w:cs="Times New Roman"/>
            <w:noProof/>
            <w:webHidden/>
            <w:sz w:val="24"/>
            <w:szCs w:val="24"/>
            <w:rPrChange w:id="2664" w:author="Okot" w:date="2020-03-24T11:32:00Z">
              <w:rPr>
                <w:noProof/>
                <w:webHidden/>
              </w:rPr>
            </w:rPrChange>
          </w:rPr>
          <w:instrText xml:space="preserve"> PAGEREF _Toc35942020 \h </w:instrText>
        </w:r>
      </w:ins>
      <w:r w:rsidRPr="008E0CED">
        <w:rPr>
          <w:rFonts w:ascii="Times New Roman" w:hAnsi="Times New Roman" w:cs="Times New Roman"/>
          <w:noProof/>
          <w:webHidden/>
          <w:sz w:val="24"/>
          <w:szCs w:val="24"/>
          <w:rPrChange w:id="266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66" w:author="Okot" w:date="2020-03-24T11:32:00Z">
            <w:rPr>
              <w:noProof/>
              <w:webHidden/>
            </w:rPr>
          </w:rPrChange>
        </w:rPr>
        <w:fldChar w:fldCharType="separate"/>
      </w:r>
      <w:ins w:id="2667" w:author="Okot" w:date="2020-03-24T11:31:00Z">
        <w:r w:rsidRPr="008E0CED">
          <w:rPr>
            <w:rFonts w:ascii="Times New Roman" w:hAnsi="Times New Roman" w:cs="Times New Roman"/>
            <w:noProof/>
            <w:webHidden/>
            <w:sz w:val="24"/>
            <w:szCs w:val="24"/>
            <w:rPrChange w:id="2668" w:author="Okot" w:date="2020-03-24T11:32:00Z">
              <w:rPr>
                <w:noProof/>
                <w:webHidden/>
              </w:rPr>
            </w:rPrChange>
          </w:rPr>
          <w:t>287</w:t>
        </w:r>
        <w:r w:rsidRPr="008E0CED">
          <w:rPr>
            <w:rFonts w:ascii="Times New Roman" w:hAnsi="Times New Roman" w:cs="Times New Roman"/>
            <w:noProof/>
            <w:webHidden/>
            <w:sz w:val="24"/>
            <w:szCs w:val="24"/>
            <w:rPrChange w:id="266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70" w:author="Okot" w:date="2020-03-24T11:32:00Z">
              <w:rPr>
                <w:rStyle w:val="Hipercze"/>
                <w:rFonts w:eastAsiaTheme="minorEastAsia"/>
                <w:noProof/>
              </w:rPr>
            </w:rPrChange>
          </w:rPr>
          <w:fldChar w:fldCharType="end"/>
        </w:r>
      </w:ins>
    </w:p>
    <w:p w14:paraId="3EF887F2" w14:textId="77777777" w:rsidR="008E0CED" w:rsidRPr="008E0CED" w:rsidRDefault="008E0CED">
      <w:pPr>
        <w:pStyle w:val="Spistreci2"/>
        <w:tabs>
          <w:tab w:val="right" w:pos="9061"/>
        </w:tabs>
        <w:rPr>
          <w:ins w:id="2671" w:author="Okot" w:date="2020-03-24T11:31:00Z"/>
          <w:rFonts w:ascii="Times New Roman" w:eastAsiaTheme="minorEastAsia" w:hAnsi="Times New Roman" w:cs="Times New Roman"/>
          <w:b w:val="0"/>
          <w:bCs w:val="0"/>
          <w:noProof/>
          <w:sz w:val="24"/>
          <w:szCs w:val="24"/>
          <w:lang w:eastAsia="pl-PL"/>
          <w:rPrChange w:id="2672" w:author="Okot" w:date="2020-03-24T11:32:00Z">
            <w:rPr>
              <w:ins w:id="2673" w:author="Okot" w:date="2020-03-24T11:31:00Z"/>
              <w:rFonts w:eastAsiaTheme="minorEastAsia" w:cstheme="minorBidi"/>
              <w:b w:val="0"/>
              <w:bCs w:val="0"/>
              <w:noProof/>
              <w:sz w:val="22"/>
              <w:szCs w:val="22"/>
              <w:lang w:eastAsia="pl-PL"/>
            </w:rPr>
          </w:rPrChange>
        </w:rPr>
      </w:pPr>
      <w:ins w:id="2674" w:author="Okot" w:date="2020-03-24T11:31:00Z">
        <w:r w:rsidRPr="008E0CED">
          <w:rPr>
            <w:rStyle w:val="Hipercze"/>
            <w:rFonts w:ascii="Times New Roman" w:eastAsiaTheme="minorEastAsia" w:hAnsi="Times New Roman" w:cs="Times New Roman"/>
            <w:noProof/>
            <w:sz w:val="24"/>
            <w:szCs w:val="24"/>
            <w:rPrChange w:id="267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7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77" w:author="Okot" w:date="2020-03-24T11:32:00Z">
              <w:rPr>
                <w:noProof/>
              </w:rPr>
            </w:rPrChange>
          </w:rPr>
          <w:instrText>HYPERLINK \l "_Toc35942021"</w:instrText>
        </w:r>
        <w:r w:rsidRPr="008E0CED">
          <w:rPr>
            <w:rStyle w:val="Hipercze"/>
            <w:rFonts w:ascii="Times New Roman" w:eastAsiaTheme="minorEastAsia" w:hAnsi="Times New Roman" w:cs="Times New Roman"/>
            <w:noProof/>
            <w:sz w:val="24"/>
            <w:szCs w:val="24"/>
            <w:rPrChange w:id="267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7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80" w:author="Okot" w:date="2020-03-24T11:32:00Z">
              <w:rPr>
                <w:rStyle w:val="Hipercze"/>
                <w:rFonts w:eastAsiaTheme="minorEastAsia"/>
                <w:noProof/>
              </w:rPr>
            </w:rPrChange>
          </w:rPr>
          <w:t>8.3. Wnioski końcowe</w:t>
        </w:r>
        <w:r w:rsidRPr="008E0CED">
          <w:rPr>
            <w:rFonts w:ascii="Times New Roman" w:hAnsi="Times New Roman" w:cs="Times New Roman"/>
            <w:noProof/>
            <w:webHidden/>
            <w:sz w:val="24"/>
            <w:szCs w:val="24"/>
            <w:rPrChange w:id="2681" w:author="Okot" w:date="2020-03-24T11:32:00Z">
              <w:rPr>
                <w:noProof/>
                <w:webHidden/>
              </w:rPr>
            </w:rPrChange>
          </w:rPr>
          <w:tab/>
        </w:r>
        <w:r w:rsidRPr="008E0CED">
          <w:rPr>
            <w:rFonts w:ascii="Times New Roman" w:hAnsi="Times New Roman" w:cs="Times New Roman"/>
            <w:noProof/>
            <w:webHidden/>
            <w:sz w:val="24"/>
            <w:szCs w:val="24"/>
            <w:rPrChange w:id="2682" w:author="Okot" w:date="2020-03-24T11:32:00Z">
              <w:rPr>
                <w:noProof/>
                <w:webHidden/>
              </w:rPr>
            </w:rPrChange>
          </w:rPr>
          <w:fldChar w:fldCharType="begin"/>
        </w:r>
        <w:r w:rsidRPr="008E0CED">
          <w:rPr>
            <w:rFonts w:ascii="Times New Roman" w:hAnsi="Times New Roman" w:cs="Times New Roman"/>
            <w:noProof/>
            <w:webHidden/>
            <w:sz w:val="24"/>
            <w:szCs w:val="24"/>
            <w:rPrChange w:id="2683" w:author="Okot" w:date="2020-03-24T11:32:00Z">
              <w:rPr>
                <w:noProof/>
                <w:webHidden/>
              </w:rPr>
            </w:rPrChange>
          </w:rPr>
          <w:instrText xml:space="preserve"> PAGEREF _Toc35942021 \h </w:instrText>
        </w:r>
      </w:ins>
      <w:r w:rsidRPr="008E0CED">
        <w:rPr>
          <w:rFonts w:ascii="Times New Roman" w:hAnsi="Times New Roman" w:cs="Times New Roman"/>
          <w:noProof/>
          <w:webHidden/>
          <w:sz w:val="24"/>
          <w:szCs w:val="24"/>
          <w:rPrChange w:id="268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85" w:author="Okot" w:date="2020-03-24T11:32:00Z">
            <w:rPr>
              <w:noProof/>
              <w:webHidden/>
            </w:rPr>
          </w:rPrChange>
        </w:rPr>
        <w:fldChar w:fldCharType="separate"/>
      </w:r>
      <w:ins w:id="2686" w:author="Okot" w:date="2020-03-24T11:31:00Z">
        <w:r w:rsidRPr="008E0CED">
          <w:rPr>
            <w:rFonts w:ascii="Times New Roman" w:hAnsi="Times New Roman" w:cs="Times New Roman"/>
            <w:noProof/>
            <w:webHidden/>
            <w:sz w:val="24"/>
            <w:szCs w:val="24"/>
            <w:rPrChange w:id="2687" w:author="Okot" w:date="2020-03-24T11:32:00Z">
              <w:rPr>
                <w:noProof/>
                <w:webHidden/>
              </w:rPr>
            </w:rPrChange>
          </w:rPr>
          <w:t>289</w:t>
        </w:r>
        <w:r w:rsidRPr="008E0CED">
          <w:rPr>
            <w:rFonts w:ascii="Times New Roman" w:hAnsi="Times New Roman" w:cs="Times New Roman"/>
            <w:noProof/>
            <w:webHidden/>
            <w:sz w:val="24"/>
            <w:szCs w:val="24"/>
            <w:rPrChange w:id="268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89" w:author="Okot" w:date="2020-03-24T11:32:00Z">
              <w:rPr>
                <w:rStyle w:val="Hipercze"/>
                <w:rFonts w:eastAsiaTheme="minorEastAsia"/>
                <w:noProof/>
              </w:rPr>
            </w:rPrChange>
          </w:rPr>
          <w:fldChar w:fldCharType="end"/>
        </w:r>
      </w:ins>
    </w:p>
    <w:p w14:paraId="5F84145F" w14:textId="77777777" w:rsidR="008E0CED" w:rsidRPr="008E0CED" w:rsidRDefault="008E0CED">
      <w:pPr>
        <w:pStyle w:val="Spistreci3"/>
        <w:rPr>
          <w:ins w:id="2690" w:author="Okot" w:date="2020-03-24T11:31:00Z"/>
          <w:sz w:val="24"/>
          <w:szCs w:val="24"/>
          <w:lang w:eastAsia="pl-PL"/>
          <w:rPrChange w:id="2691" w:author="Okot" w:date="2020-03-24T11:32:00Z">
            <w:rPr>
              <w:ins w:id="2692" w:author="Okot" w:date="2020-03-24T11:31:00Z"/>
              <w:rFonts w:asciiTheme="minorHAnsi" w:hAnsiTheme="minorHAnsi" w:cstheme="minorBidi"/>
              <w:sz w:val="22"/>
              <w:szCs w:val="22"/>
              <w:lang w:eastAsia="pl-PL"/>
            </w:rPr>
          </w:rPrChange>
        </w:rPr>
      </w:pPr>
      <w:ins w:id="2693" w:author="Okot" w:date="2020-03-24T11:31:00Z">
        <w:r w:rsidRPr="008E0CED">
          <w:rPr>
            <w:rStyle w:val="Hipercze"/>
            <w:sz w:val="24"/>
            <w:szCs w:val="24"/>
            <w:rPrChange w:id="2694" w:author="Okot" w:date="2020-03-24T11:32:00Z">
              <w:rPr>
                <w:rStyle w:val="Hipercze"/>
              </w:rPr>
            </w:rPrChange>
          </w:rPr>
          <w:fldChar w:fldCharType="begin"/>
        </w:r>
        <w:r w:rsidRPr="008E0CED">
          <w:rPr>
            <w:rStyle w:val="Hipercze"/>
            <w:sz w:val="24"/>
            <w:szCs w:val="24"/>
            <w:rPrChange w:id="2695" w:author="Okot" w:date="2020-03-24T11:32:00Z">
              <w:rPr>
                <w:rStyle w:val="Hipercze"/>
              </w:rPr>
            </w:rPrChange>
          </w:rPr>
          <w:instrText xml:space="preserve"> </w:instrText>
        </w:r>
        <w:r w:rsidRPr="008E0CED">
          <w:rPr>
            <w:sz w:val="24"/>
            <w:szCs w:val="24"/>
            <w:rPrChange w:id="2696" w:author="Okot" w:date="2020-03-24T11:32:00Z">
              <w:rPr/>
            </w:rPrChange>
          </w:rPr>
          <w:instrText>HYPERLINK \l "_Toc35942022"</w:instrText>
        </w:r>
        <w:r w:rsidRPr="008E0CED">
          <w:rPr>
            <w:rStyle w:val="Hipercze"/>
            <w:sz w:val="24"/>
            <w:szCs w:val="24"/>
            <w:rPrChange w:id="2697" w:author="Okot" w:date="2020-03-24T11:32:00Z">
              <w:rPr>
                <w:rStyle w:val="Hipercze"/>
              </w:rPr>
            </w:rPrChange>
          </w:rPr>
          <w:instrText xml:space="preserve"> </w:instrText>
        </w:r>
        <w:r w:rsidRPr="008E0CED">
          <w:rPr>
            <w:rStyle w:val="Hipercze"/>
            <w:sz w:val="24"/>
            <w:szCs w:val="24"/>
            <w:rPrChange w:id="2698" w:author="Okot" w:date="2020-03-24T11:32:00Z">
              <w:rPr>
                <w:rStyle w:val="Hipercze"/>
              </w:rPr>
            </w:rPrChange>
          </w:rPr>
          <w:fldChar w:fldCharType="separate"/>
        </w:r>
        <w:r w:rsidRPr="008E0CED">
          <w:rPr>
            <w:rStyle w:val="Hipercze"/>
            <w:sz w:val="24"/>
            <w:szCs w:val="24"/>
            <w:rPrChange w:id="2699" w:author="Okot" w:date="2020-03-24T11:32:00Z">
              <w:rPr>
                <w:rStyle w:val="Hipercze"/>
              </w:rPr>
            </w:rPrChange>
          </w:rPr>
          <w:t>wykaz źródeł</w:t>
        </w:r>
        <w:r w:rsidRPr="008E0CED">
          <w:rPr>
            <w:webHidden/>
            <w:sz w:val="24"/>
            <w:szCs w:val="24"/>
            <w:rPrChange w:id="2700" w:author="Okot" w:date="2020-03-24T11:32:00Z">
              <w:rPr>
                <w:webHidden/>
              </w:rPr>
            </w:rPrChange>
          </w:rPr>
          <w:tab/>
        </w:r>
        <w:r w:rsidRPr="008E0CED">
          <w:rPr>
            <w:webHidden/>
            <w:sz w:val="24"/>
            <w:szCs w:val="24"/>
            <w:rPrChange w:id="2701" w:author="Okot" w:date="2020-03-24T11:32:00Z">
              <w:rPr>
                <w:webHidden/>
              </w:rPr>
            </w:rPrChange>
          </w:rPr>
          <w:fldChar w:fldCharType="begin"/>
        </w:r>
        <w:r w:rsidRPr="008E0CED">
          <w:rPr>
            <w:webHidden/>
            <w:sz w:val="24"/>
            <w:szCs w:val="24"/>
            <w:rPrChange w:id="2702" w:author="Okot" w:date="2020-03-24T11:32:00Z">
              <w:rPr>
                <w:webHidden/>
              </w:rPr>
            </w:rPrChange>
          </w:rPr>
          <w:instrText xml:space="preserve"> PAGEREF _Toc35942022 \h </w:instrText>
        </w:r>
      </w:ins>
      <w:r w:rsidRPr="008E0CED">
        <w:rPr>
          <w:webHidden/>
          <w:sz w:val="24"/>
          <w:szCs w:val="24"/>
          <w:rPrChange w:id="2703" w:author="Okot" w:date="2020-03-24T11:32:00Z">
            <w:rPr>
              <w:webHidden/>
              <w:sz w:val="24"/>
              <w:szCs w:val="24"/>
            </w:rPr>
          </w:rPrChange>
        </w:rPr>
      </w:r>
      <w:r w:rsidRPr="008E0CED">
        <w:rPr>
          <w:webHidden/>
          <w:sz w:val="24"/>
          <w:szCs w:val="24"/>
          <w:rPrChange w:id="2704" w:author="Okot" w:date="2020-03-24T11:32:00Z">
            <w:rPr>
              <w:webHidden/>
            </w:rPr>
          </w:rPrChange>
        </w:rPr>
        <w:fldChar w:fldCharType="separate"/>
      </w:r>
      <w:ins w:id="2705" w:author="Okot" w:date="2020-03-24T11:31:00Z">
        <w:r w:rsidRPr="008E0CED">
          <w:rPr>
            <w:webHidden/>
            <w:sz w:val="24"/>
            <w:szCs w:val="24"/>
            <w:rPrChange w:id="2706" w:author="Okot" w:date="2020-03-24T11:32:00Z">
              <w:rPr>
                <w:webHidden/>
              </w:rPr>
            </w:rPrChange>
          </w:rPr>
          <w:t>291</w:t>
        </w:r>
        <w:r w:rsidRPr="008E0CED">
          <w:rPr>
            <w:webHidden/>
            <w:sz w:val="24"/>
            <w:szCs w:val="24"/>
            <w:rPrChange w:id="2707" w:author="Okot" w:date="2020-03-24T11:32:00Z">
              <w:rPr>
                <w:webHidden/>
              </w:rPr>
            </w:rPrChange>
          </w:rPr>
          <w:fldChar w:fldCharType="end"/>
        </w:r>
        <w:r w:rsidRPr="008E0CED">
          <w:rPr>
            <w:rStyle w:val="Hipercze"/>
            <w:sz w:val="24"/>
            <w:szCs w:val="24"/>
            <w:rPrChange w:id="2708" w:author="Okot" w:date="2020-03-24T11:32:00Z">
              <w:rPr>
                <w:rStyle w:val="Hipercze"/>
              </w:rPr>
            </w:rPrChange>
          </w:rPr>
          <w:fldChar w:fldCharType="end"/>
        </w:r>
      </w:ins>
    </w:p>
    <w:p w14:paraId="690E68F6" w14:textId="77777777" w:rsidR="008E0CED" w:rsidRPr="008E0CED" w:rsidRDefault="008E0CED">
      <w:pPr>
        <w:pStyle w:val="Spistreci3"/>
        <w:rPr>
          <w:ins w:id="2709" w:author="Okot" w:date="2020-03-24T11:31:00Z"/>
          <w:sz w:val="24"/>
          <w:szCs w:val="24"/>
          <w:lang w:eastAsia="pl-PL"/>
          <w:rPrChange w:id="2710" w:author="Okot" w:date="2020-03-24T11:32:00Z">
            <w:rPr>
              <w:ins w:id="2711" w:author="Okot" w:date="2020-03-24T11:31:00Z"/>
              <w:rFonts w:asciiTheme="minorHAnsi" w:hAnsiTheme="minorHAnsi" w:cstheme="minorBidi"/>
              <w:sz w:val="22"/>
              <w:szCs w:val="22"/>
              <w:lang w:eastAsia="pl-PL"/>
            </w:rPr>
          </w:rPrChange>
        </w:rPr>
      </w:pPr>
      <w:ins w:id="2712" w:author="Okot" w:date="2020-03-24T11:31:00Z">
        <w:r w:rsidRPr="008E0CED">
          <w:rPr>
            <w:rStyle w:val="Hipercze"/>
            <w:sz w:val="24"/>
            <w:szCs w:val="24"/>
            <w:rPrChange w:id="2713" w:author="Okot" w:date="2020-03-24T11:32:00Z">
              <w:rPr>
                <w:rStyle w:val="Hipercze"/>
              </w:rPr>
            </w:rPrChange>
          </w:rPr>
          <w:fldChar w:fldCharType="begin"/>
        </w:r>
        <w:r w:rsidRPr="008E0CED">
          <w:rPr>
            <w:rStyle w:val="Hipercze"/>
            <w:sz w:val="24"/>
            <w:szCs w:val="24"/>
            <w:rPrChange w:id="2714" w:author="Okot" w:date="2020-03-24T11:32:00Z">
              <w:rPr>
                <w:rStyle w:val="Hipercze"/>
              </w:rPr>
            </w:rPrChange>
          </w:rPr>
          <w:instrText xml:space="preserve"> </w:instrText>
        </w:r>
        <w:r w:rsidRPr="008E0CED">
          <w:rPr>
            <w:sz w:val="24"/>
            <w:szCs w:val="24"/>
            <w:rPrChange w:id="2715" w:author="Okot" w:date="2020-03-24T11:32:00Z">
              <w:rPr/>
            </w:rPrChange>
          </w:rPr>
          <w:instrText>HYPERLINK \l "_Toc35942023"</w:instrText>
        </w:r>
        <w:r w:rsidRPr="008E0CED">
          <w:rPr>
            <w:rStyle w:val="Hipercze"/>
            <w:sz w:val="24"/>
            <w:szCs w:val="24"/>
            <w:rPrChange w:id="2716" w:author="Okot" w:date="2020-03-24T11:32:00Z">
              <w:rPr>
                <w:rStyle w:val="Hipercze"/>
              </w:rPr>
            </w:rPrChange>
          </w:rPr>
          <w:instrText xml:space="preserve"> </w:instrText>
        </w:r>
        <w:r w:rsidRPr="008E0CED">
          <w:rPr>
            <w:rStyle w:val="Hipercze"/>
            <w:sz w:val="24"/>
            <w:szCs w:val="24"/>
            <w:rPrChange w:id="2717" w:author="Okot" w:date="2020-03-24T11:32:00Z">
              <w:rPr>
                <w:rStyle w:val="Hipercze"/>
              </w:rPr>
            </w:rPrChange>
          </w:rPr>
          <w:fldChar w:fldCharType="separate"/>
        </w:r>
        <w:r w:rsidRPr="008E0CED">
          <w:rPr>
            <w:rStyle w:val="Hipercze"/>
            <w:sz w:val="24"/>
            <w:szCs w:val="24"/>
            <w:lang w:val="en-US"/>
            <w:rPrChange w:id="2718" w:author="Okot" w:date="2020-03-24T11:32:00Z">
              <w:rPr>
                <w:rStyle w:val="Hipercze"/>
                <w:lang w:val="en-US"/>
              </w:rPr>
            </w:rPrChange>
          </w:rPr>
          <w:t>wykaz literatury</w:t>
        </w:r>
        <w:r w:rsidRPr="008E0CED">
          <w:rPr>
            <w:webHidden/>
            <w:sz w:val="24"/>
            <w:szCs w:val="24"/>
            <w:rPrChange w:id="2719" w:author="Okot" w:date="2020-03-24T11:32:00Z">
              <w:rPr>
                <w:webHidden/>
              </w:rPr>
            </w:rPrChange>
          </w:rPr>
          <w:tab/>
        </w:r>
        <w:r w:rsidRPr="008E0CED">
          <w:rPr>
            <w:webHidden/>
            <w:sz w:val="24"/>
            <w:szCs w:val="24"/>
            <w:rPrChange w:id="2720" w:author="Okot" w:date="2020-03-24T11:32:00Z">
              <w:rPr>
                <w:webHidden/>
              </w:rPr>
            </w:rPrChange>
          </w:rPr>
          <w:fldChar w:fldCharType="begin"/>
        </w:r>
        <w:r w:rsidRPr="008E0CED">
          <w:rPr>
            <w:webHidden/>
            <w:sz w:val="24"/>
            <w:szCs w:val="24"/>
            <w:rPrChange w:id="2721" w:author="Okot" w:date="2020-03-24T11:32:00Z">
              <w:rPr>
                <w:webHidden/>
              </w:rPr>
            </w:rPrChange>
          </w:rPr>
          <w:instrText xml:space="preserve"> PAGEREF _Toc35942023 \h </w:instrText>
        </w:r>
      </w:ins>
      <w:r w:rsidRPr="008E0CED">
        <w:rPr>
          <w:webHidden/>
          <w:sz w:val="24"/>
          <w:szCs w:val="24"/>
          <w:rPrChange w:id="2722" w:author="Okot" w:date="2020-03-24T11:32:00Z">
            <w:rPr>
              <w:webHidden/>
              <w:sz w:val="24"/>
              <w:szCs w:val="24"/>
            </w:rPr>
          </w:rPrChange>
        </w:rPr>
      </w:r>
      <w:r w:rsidRPr="008E0CED">
        <w:rPr>
          <w:webHidden/>
          <w:sz w:val="24"/>
          <w:szCs w:val="24"/>
          <w:rPrChange w:id="2723" w:author="Okot" w:date="2020-03-24T11:32:00Z">
            <w:rPr>
              <w:webHidden/>
            </w:rPr>
          </w:rPrChange>
        </w:rPr>
        <w:fldChar w:fldCharType="separate"/>
      </w:r>
      <w:ins w:id="2724" w:author="Okot" w:date="2020-03-24T11:31:00Z">
        <w:r w:rsidRPr="008E0CED">
          <w:rPr>
            <w:webHidden/>
            <w:sz w:val="24"/>
            <w:szCs w:val="24"/>
            <w:rPrChange w:id="2725" w:author="Okot" w:date="2020-03-24T11:32:00Z">
              <w:rPr>
                <w:webHidden/>
              </w:rPr>
            </w:rPrChange>
          </w:rPr>
          <w:t>294</w:t>
        </w:r>
        <w:r w:rsidRPr="008E0CED">
          <w:rPr>
            <w:webHidden/>
            <w:sz w:val="24"/>
            <w:szCs w:val="24"/>
            <w:rPrChange w:id="2726" w:author="Okot" w:date="2020-03-24T11:32:00Z">
              <w:rPr>
                <w:webHidden/>
              </w:rPr>
            </w:rPrChange>
          </w:rPr>
          <w:fldChar w:fldCharType="end"/>
        </w:r>
        <w:r w:rsidRPr="008E0CED">
          <w:rPr>
            <w:rStyle w:val="Hipercze"/>
            <w:sz w:val="24"/>
            <w:szCs w:val="24"/>
            <w:rPrChange w:id="2727" w:author="Okot" w:date="2020-03-24T11:32:00Z">
              <w:rPr>
                <w:rStyle w:val="Hipercze"/>
              </w:rPr>
            </w:rPrChange>
          </w:rPr>
          <w:fldChar w:fldCharType="end"/>
        </w:r>
      </w:ins>
    </w:p>
    <w:p w14:paraId="68DD8725" w14:textId="77777777" w:rsidR="008E0CED" w:rsidRPr="008E0CED" w:rsidRDefault="008E0CED">
      <w:pPr>
        <w:pStyle w:val="Spistreci3"/>
        <w:rPr>
          <w:ins w:id="2728" w:author="Okot" w:date="2020-03-24T11:31:00Z"/>
          <w:sz w:val="24"/>
          <w:szCs w:val="24"/>
          <w:lang w:eastAsia="pl-PL"/>
          <w:rPrChange w:id="2729" w:author="Okot" w:date="2020-03-24T11:32:00Z">
            <w:rPr>
              <w:ins w:id="2730" w:author="Okot" w:date="2020-03-24T11:31:00Z"/>
              <w:rFonts w:asciiTheme="minorHAnsi" w:hAnsiTheme="minorHAnsi" w:cstheme="minorBidi"/>
              <w:sz w:val="22"/>
              <w:szCs w:val="22"/>
              <w:lang w:eastAsia="pl-PL"/>
            </w:rPr>
          </w:rPrChange>
        </w:rPr>
      </w:pPr>
      <w:ins w:id="2731" w:author="Okot" w:date="2020-03-24T11:31:00Z">
        <w:r w:rsidRPr="008E0CED">
          <w:rPr>
            <w:rStyle w:val="Hipercze"/>
            <w:sz w:val="24"/>
            <w:szCs w:val="24"/>
            <w:rPrChange w:id="2732" w:author="Okot" w:date="2020-03-24T11:32:00Z">
              <w:rPr>
                <w:rStyle w:val="Hipercze"/>
              </w:rPr>
            </w:rPrChange>
          </w:rPr>
          <w:fldChar w:fldCharType="begin"/>
        </w:r>
        <w:r w:rsidRPr="008E0CED">
          <w:rPr>
            <w:rStyle w:val="Hipercze"/>
            <w:sz w:val="24"/>
            <w:szCs w:val="24"/>
            <w:rPrChange w:id="2733" w:author="Okot" w:date="2020-03-24T11:32:00Z">
              <w:rPr>
                <w:rStyle w:val="Hipercze"/>
              </w:rPr>
            </w:rPrChange>
          </w:rPr>
          <w:instrText xml:space="preserve"> </w:instrText>
        </w:r>
        <w:r w:rsidRPr="008E0CED">
          <w:rPr>
            <w:sz w:val="24"/>
            <w:szCs w:val="24"/>
            <w:rPrChange w:id="2734" w:author="Okot" w:date="2020-03-24T11:32:00Z">
              <w:rPr/>
            </w:rPrChange>
          </w:rPr>
          <w:instrText>HYPERLINK \l "_Toc35942024"</w:instrText>
        </w:r>
        <w:r w:rsidRPr="008E0CED">
          <w:rPr>
            <w:rStyle w:val="Hipercze"/>
            <w:sz w:val="24"/>
            <w:szCs w:val="24"/>
            <w:rPrChange w:id="2735" w:author="Okot" w:date="2020-03-24T11:32:00Z">
              <w:rPr>
                <w:rStyle w:val="Hipercze"/>
              </w:rPr>
            </w:rPrChange>
          </w:rPr>
          <w:instrText xml:space="preserve"> </w:instrText>
        </w:r>
        <w:r w:rsidRPr="008E0CED">
          <w:rPr>
            <w:rStyle w:val="Hipercze"/>
            <w:sz w:val="24"/>
            <w:szCs w:val="24"/>
            <w:rPrChange w:id="2736" w:author="Okot" w:date="2020-03-24T11:32:00Z">
              <w:rPr>
                <w:rStyle w:val="Hipercze"/>
              </w:rPr>
            </w:rPrChange>
          </w:rPr>
          <w:fldChar w:fldCharType="separate"/>
        </w:r>
        <w:r w:rsidRPr="008E0CED">
          <w:rPr>
            <w:rStyle w:val="Hipercze"/>
            <w:sz w:val="24"/>
            <w:szCs w:val="24"/>
            <w:rPrChange w:id="2737" w:author="Okot" w:date="2020-03-24T11:32:00Z">
              <w:rPr>
                <w:rStyle w:val="Hipercze"/>
              </w:rPr>
            </w:rPrChange>
          </w:rPr>
          <w:t>wykaz rysunków</w:t>
        </w:r>
        <w:r w:rsidRPr="008E0CED">
          <w:rPr>
            <w:webHidden/>
            <w:sz w:val="24"/>
            <w:szCs w:val="24"/>
            <w:rPrChange w:id="2738" w:author="Okot" w:date="2020-03-24T11:32:00Z">
              <w:rPr>
                <w:webHidden/>
              </w:rPr>
            </w:rPrChange>
          </w:rPr>
          <w:tab/>
        </w:r>
        <w:r w:rsidRPr="008E0CED">
          <w:rPr>
            <w:webHidden/>
            <w:sz w:val="24"/>
            <w:szCs w:val="24"/>
            <w:rPrChange w:id="2739" w:author="Okot" w:date="2020-03-24T11:32:00Z">
              <w:rPr>
                <w:webHidden/>
              </w:rPr>
            </w:rPrChange>
          </w:rPr>
          <w:fldChar w:fldCharType="begin"/>
        </w:r>
        <w:r w:rsidRPr="008E0CED">
          <w:rPr>
            <w:webHidden/>
            <w:sz w:val="24"/>
            <w:szCs w:val="24"/>
            <w:rPrChange w:id="2740" w:author="Okot" w:date="2020-03-24T11:32:00Z">
              <w:rPr>
                <w:webHidden/>
              </w:rPr>
            </w:rPrChange>
          </w:rPr>
          <w:instrText xml:space="preserve"> PAGEREF _Toc35942024 \h </w:instrText>
        </w:r>
      </w:ins>
      <w:r w:rsidRPr="008E0CED">
        <w:rPr>
          <w:webHidden/>
          <w:sz w:val="24"/>
          <w:szCs w:val="24"/>
          <w:rPrChange w:id="2741" w:author="Okot" w:date="2020-03-24T11:32:00Z">
            <w:rPr>
              <w:webHidden/>
              <w:sz w:val="24"/>
              <w:szCs w:val="24"/>
            </w:rPr>
          </w:rPrChange>
        </w:rPr>
      </w:r>
      <w:r w:rsidRPr="008E0CED">
        <w:rPr>
          <w:webHidden/>
          <w:sz w:val="24"/>
          <w:szCs w:val="24"/>
          <w:rPrChange w:id="2742" w:author="Okot" w:date="2020-03-24T11:32:00Z">
            <w:rPr>
              <w:webHidden/>
            </w:rPr>
          </w:rPrChange>
        </w:rPr>
        <w:fldChar w:fldCharType="separate"/>
      </w:r>
      <w:ins w:id="2743" w:author="Okot" w:date="2020-03-24T11:31:00Z">
        <w:r w:rsidRPr="008E0CED">
          <w:rPr>
            <w:webHidden/>
            <w:sz w:val="24"/>
            <w:szCs w:val="24"/>
            <w:rPrChange w:id="2744" w:author="Okot" w:date="2020-03-24T11:32:00Z">
              <w:rPr>
                <w:webHidden/>
              </w:rPr>
            </w:rPrChange>
          </w:rPr>
          <w:t>295</w:t>
        </w:r>
        <w:r w:rsidRPr="008E0CED">
          <w:rPr>
            <w:webHidden/>
            <w:sz w:val="24"/>
            <w:szCs w:val="24"/>
            <w:rPrChange w:id="2745" w:author="Okot" w:date="2020-03-24T11:32:00Z">
              <w:rPr>
                <w:webHidden/>
              </w:rPr>
            </w:rPrChange>
          </w:rPr>
          <w:fldChar w:fldCharType="end"/>
        </w:r>
        <w:r w:rsidRPr="008E0CED">
          <w:rPr>
            <w:rStyle w:val="Hipercze"/>
            <w:sz w:val="24"/>
            <w:szCs w:val="24"/>
            <w:rPrChange w:id="2746" w:author="Okot" w:date="2020-03-24T11:32:00Z">
              <w:rPr>
                <w:rStyle w:val="Hipercze"/>
              </w:rPr>
            </w:rPrChange>
          </w:rPr>
          <w:fldChar w:fldCharType="end"/>
        </w:r>
      </w:ins>
    </w:p>
    <w:p w14:paraId="15969838" w14:textId="77777777" w:rsidR="008E0CED" w:rsidRPr="008E0CED" w:rsidRDefault="008E0CED">
      <w:pPr>
        <w:pStyle w:val="Spistreci3"/>
        <w:rPr>
          <w:ins w:id="2747" w:author="Okot" w:date="2020-03-24T11:31:00Z"/>
          <w:sz w:val="24"/>
          <w:szCs w:val="24"/>
          <w:lang w:eastAsia="pl-PL"/>
          <w:rPrChange w:id="2748" w:author="Okot" w:date="2020-03-24T11:32:00Z">
            <w:rPr>
              <w:ins w:id="2749" w:author="Okot" w:date="2020-03-24T11:31:00Z"/>
              <w:rFonts w:asciiTheme="minorHAnsi" w:hAnsiTheme="minorHAnsi" w:cstheme="minorBidi"/>
              <w:sz w:val="22"/>
              <w:szCs w:val="22"/>
              <w:lang w:eastAsia="pl-PL"/>
            </w:rPr>
          </w:rPrChange>
        </w:rPr>
      </w:pPr>
      <w:ins w:id="2750" w:author="Okot" w:date="2020-03-24T11:31:00Z">
        <w:r w:rsidRPr="008E0CED">
          <w:rPr>
            <w:rStyle w:val="Hipercze"/>
            <w:sz w:val="24"/>
            <w:szCs w:val="24"/>
            <w:rPrChange w:id="2751" w:author="Okot" w:date="2020-03-24T11:32:00Z">
              <w:rPr>
                <w:rStyle w:val="Hipercze"/>
              </w:rPr>
            </w:rPrChange>
          </w:rPr>
          <w:fldChar w:fldCharType="begin"/>
        </w:r>
        <w:r w:rsidRPr="008E0CED">
          <w:rPr>
            <w:rStyle w:val="Hipercze"/>
            <w:sz w:val="24"/>
            <w:szCs w:val="24"/>
            <w:rPrChange w:id="2752" w:author="Okot" w:date="2020-03-24T11:32:00Z">
              <w:rPr>
                <w:rStyle w:val="Hipercze"/>
              </w:rPr>
            </w:rPrChange>
          </w:rPr>
          <w:instrText xml:space="preserve"> </w:instrText>
        </w:r>
        <w:r w:rsidRPr="008E0CED">
          <w:rPr>
            <w:sz w:val="24"/>
            <w:szCs w:val="24"/>
            <w:rPrChange w:id="2753" w:author="Okot" w:date="2020-03-24T11:32:00Z">
              <w:rPr/>
            </w:rPrChange>
          </w:rPr>
          <w:instrText>HYPERLINK \l "_Toc35942025"</w:instrText>
        </w:r>
        <w:r w:rsidRPr="008E0CED">
          <w:rPr>
            <w:rStyle w:val="Hipercze"/>
            <w:sz w:val="24"/>
            <w:szCs w:val="24"/>
            <w:rPrChange w:id="2754" w:author="Okot" w:date="2020-03-24T11:32:00Z">
              <w:rPr>
                <w:rStyle w:val="Hipercze"/>
              </w:rPr>
            </w:rPrChange>
          </w:rPr>
          <w:instrText xml:space="preserve"> </w:instrText>
        </w:r>
        <w:r w:rsidRPr="008E0CED">
          <w:rPr>
            <w:rStyle w:val="Hipercze"/>
            <w:sz w:val="24"/>
            <w:szCs w:val="24"/>
            <w:rPrChange w:id="2755" w:author="Okot" w:date="2020-03-24T11:32:00Z">
              <w:rPr>
                <w:rStyle w:val="Hipercze"/>
              </w:rPr>
            </w:rPrChange>
          </w:rPr>
          <w:fldChar w:fldCharType="separate"/>
        </w:r>
        <w:r w:rsidRPr="008E0CED">
          <w:rPr>
            <w:rStyle w:val="Hipercze"/>
            <w:sz w:val="24"/>
            <w:szCs w:val="24"/>
            <w:rPrChange w:id="2756" w:author="Okot" w:date="2020-03-24T11:32:00Z">
              <w:rPr>
                <w:rStyle w:val="Hipercze"/>
              </w:rPr>
            </w:rPrChange>
          </w:rPr>
          <w:t>wykaz tabel</w:t>
        </w:r>
        <w:r w:rsidRPr="008E0CED">
          <w:rPr>
            <w:webHidden/>
            <w:sz w:val="24"/>
            <w:szCs w:val="24"/>
            <w:rPrChange w:id="2757" w:author="Okot" w:date="2020-03-24T11:32:00Z">
              <w:rPr>
                <w:webHidden/>
              </w:rPr>
            </w:rPrChange>
          </w:rPr>
          <w:tab/>
        </w:r>
        <w:r w:rsidRPr="008E0CED">
          <w:rPr>
            <w:webHidden/>
            <w:sz w:val="24"/>
            <w:szCs w:val="24"/>
            <w:rPrChange w:id="2758" w:author="Okot" w:date="2020-03-24T11:32:00Z">
              <w:rPr>
                <w:webHidden/>
              </w:rPr>
            </w:rPrChange>
          </w:rPr>
          <w:fldChar w:fldCharType="begin"/>
        </w:r>
        <w:r w:rsidRPr="008E0CED">
          <w:rPr>
            <w:webHidden/>
            <w:sz w:val="24"/>
            <w:szCs w:val="24"/>
            <w:rPrChange w:id="2759" w:author="Okot" w:date="2020-03-24T11:32:00Z">
              <w:rPr>
                <w:webHidden/>
              </w:rPr>
            </w:rPrChange>
          </w:rPr>
          <w:instrText xml:space="preserve"> PAGEREF _Toc35942025 \h </w:instrText>
        </w:r>
      </w:ins>
      <w:r w:rsidRPr="008E0CED">
        <w:rPr>
          <w:webHidden/>
          <w:sz w:val="24"/>
          <w:szCs w:val="24"/>
          <w:rPrChange w:id="2760" w:author="Okot" w:date="2020-03-24T11:32:00Z">
            <w:rPr>
              <w:webHidden/>
              <w:sz w:val="24"/>
              <w:szCs w:val="24"/>
            </w:rPr>
          </w:rPrChange>
        </w:rPr>
      </w:r>
      <w:r w:rsidRPr="008E0CED">
        <w:rPr>
          <w:webHidden/>
          <w:sz w:val="24"/>
          <w:szCs w:val="24"/>
          <w:rPrChange w:id="2761" w:author="Okot" w:date="2020-03-24T11:32:00Z">
            <w:rPr>
              <w:webHidden/>
            </w:rPr>
          </w:rPrChange>
        </w:rPr>
        <w:fldChar w:fldCharType="separate"/>
      </w:r>
      <w:ins w:id="2762" w:author="Okot" w:date="2020-03-24T11:31:00Z">
        <w:r w:rsidRPr="008E0CED">
          <w:rPr>
            <w:webHidden/>
            <w:sz w:val="24"/>
            <w:szCs w:val="24"/>
            <w:rPrChange w:id="2763" w:author="Okot" w:date="2020-03-24T11:32:00Z">
              <w:rPr>
                <w:webHidden/>
              </w:rPr>
            </w:rPrChange>
          </w:rPr>
          <w:t>300</w:t>
        </w:r>
        <w:r w:rsidRPr="008E0CED">
          <w:rPr>
            <w:webHidden/>
            <w:sz w:val="24"/>
            <w:szCs w:val="24"/>
            <w:rPrChange w:id="2764" w:author="Okot" w:date="2020-03-24T11:32:00Z">
              <w:rPr>
                <w:webHidden/>
              </w:rPr>
            </w:rPrChange>
          </w:rPr>
          <w:fldChar w:fldCharType="end"/>
        </w:r>
        <w:r w:rsidRPr="008E0CED">
          <w:rPr>
            <w:rStyle w:val="Hipercze"/>
            <w:sz w:val="24"/>
            <w:szCs w:val="24"/>
            <w:rPrChange w:id="2765" w:author="Okot" w:date="2020-03-24T11:32:00Z">
              <w:rPr>
                <w:rStyle w:val="Hipercze"/>
              </w:rPr>
            </w:rPrChange>
          </w:rPr>
          <w:fldChar w:fldCharType="end"/>
        </w:r>
      </w:ins>
    </w:p>
    <w:p w14:paraId="5FB6814A" w14:textId="77777777" w:rsidR="000E1230" w:rsidRPr="008E0CED" w:rsidDel="008E0CED" w:rsidRDefault="000E1230">
      <w:pPr>
        <w:pStyle w:val="Spistreci3"/>
        <w:rPr>
          <w:del w:id="2766" w:author="Okot" w:date="2020-03-24T11:31:00Z"/>
          <w:sz w:val="24"/>
          <w:szCs w:val="24"/>
          <w:lang w:eastAsia="pl-PL"/>
        </w:rPr>
      </w:pPr>
      <w:del w:id="2767" w:author="Okot" w:date="2020-03-24T11:31:00Z">
        <w:r w:rsidRPr="008E0CED" w:rsidDel="008E0CED">
          <w:rPr>
            <w:rStyle w:val="Hipercze"/>
          </w:rPr>
          <w:delText>wykaz użytych skrótów i ważniejszych oznaczeń</w:delText>
        </w:r>
        <w:r w:rsidRPr="008E0CED" w:rsidDel="008E0CED">
          <w:rPr>
            <w:webHidden/>
          </w:rPr>
          <w:tab/>
        </w:r>
        <w:r w:rsidR="001C71AE" w:rsidRPr="008E0CED" w:rsidDel="008E0CED">
          <w:rPr>
            <w:webHidden/>
          </w:rPr>
          <w:delText>2</w:delText>
        </w:r>
      </w:del>
    </w:p>
    <w:p w14:paraId="778ACDCB" w14:textId="77777777" w:rsidR="000E1230" w:rsidRPr="008E0CED" w:rsidDel="008E0CED" w:rsidRDefault="000E1230">
      <w:pPr>
        <w:pStyle w:val="Spistreci3"/>
        <w:rPr>
          <w:del w:id="2768" w:author="Okot" w:date="2020-03-24T11:31:00Z"/>
          <w:sz w:val="24"/>
          <w:szCs w:val="24"/>
          <w:lang w:eastAsia="pl-PL"/>
        </w:rPr>
      </w:pPr>
      <w:del w:id="2769" w:author="Okot" w:date="2020-03-24T11:31:00Z">
        <w:r w:rsidRPr="008E0CED" w:rsidDel="008E0CED">
          <w:rPr>
            <w:rStyle w:val="Hipercze"/>
          </w:rPr>
          <w:delText>spis treści</w:delText>
        </w:r>
        <w:r w:rsidRPr="008E0CED" w:rsidDel="008E0CED">
          <w:rPr>
            <w:webHidden/>
          </w:rPr>
          <w:tab/>
        </w:r>
      </w:del>
      <w:del w:id="2770" w:author="Okot" w:date="2020-01-24T15:56:00Z">
        <w:r w:rsidRPr="008E0CED" w:rsidDel="001C71AE">
          <w:rPr>
            <w:webHidden/>
          </w:rPr>
          <w:delText>3</w:delText>
        </w:r>
      </w:del>
    </w:p>
    <w:p w14:paraId="2305E3C0" w14:textId="77777777" w:rsidR="000E1230" w:rsidRPr="008E0CED" w:rsidDel="008E0CED" w:rsidRDefault="000E1230">
      <w:pPr>
        <w:pStyle w:val="Spistreci1"/>
        <w:tabs>
          <w:tab w:val="right" w:pos="9061"/>
        </w:tabs>
        <w:rPr>
          <w:del w:id="2771" w:author="Okot" w:date="2020-03-24T11:31:00Z"/>
          <w:rFonts w:ascii="Times New Roman" w:eastAsiaTheme="minorEastAsia" w:hAnsi="Times New Roman" w:cs="Times New Roman"/>
          <w:b w:val="0"/>
          <w:bCs w:val="0"/>
          <w:caps w:val="0"/>
          <w:noProof/>
          <w:lang w:eastAsia="pl-PL"/>
        </w:rPr>
      </w:pPr>
      <w:del w:id="2772" w:author="Okot" w:date="2020-03-24T11:31:00Z">
        <w:r w:rsidRPr="008E0CED" w:rsidDel="008E0CED">
          <w:rPr>
            <w:rStyle w:val="Hipercze"/>
            <w:rFonts w:eastAsiaTheme="minorEastAsia"/>
            <w:b w:val="0"/>
            <w:bCs w:val="0"/>
            <w:caps w:val="0"/>
            <w:noProof/>
          </w:rPr>
          <w:delText>1. wstęp</w:delText>
        </w:r>
        <w:r w:rsidRPr="008E0CED" w:rsidDel="008E0CED">
          <w:rPr>
            <w:b w:val="0"/>
            <w:bCs w:val="0"/>
            <w:caps w:val="0"/>
            <w:noProof/>
            <w:webHidden/>
          </w:rPr>
          <w:tab/>
        </w:r>
        <w:r w:rsidR="001C71AE" w:rsidRPr="008E0CED" w:rsidDel="008E0CED">
          <w:rPr>
            <w:b w:val="0"/>
            <w:bCs w:val="0"/>
            <w:caps w:val="0"/>
            <w:noProof/>
            <w:webHidden/>
          </w:rPr>
          <w:delText>7</w:delText>
        </w:r>
      </w:del>
    </w:p>
    <w:p w14:paraId="33FF1218" w14:textId="77777777" w:rsidR="000E1230" w:rsidRPr="008E0CED" w:rsidDel="008E0CED" w:rsidRDefault="000E1230">
      <w:pPr>
        <w:pStyle w:val="Spistreci2"/>
        <w:tabs>
          <w:tab w:val="right" w:pos="9061"/>
        </w:tabs>
        <w:rPr>
          <w:del w:id="2773" w:author="Okot" w:date="2020-03-24T11:31:00Z"/>
          <w:rFonts w:ascii="Times New Roman" w:eastAsiaTheme="minorEastAsia" w:hAnsi="Times New Roman" w:cs="Times New Roman"/>
          <w:b w:val="0"/>
          <w:bCs w:val="0"/>
          <w:noProof/>
          <w:sz w:val="24"/>
          <w:szCs w:val="24"/>
          <w:lang w:eastAsia="pl-PL"/>
        </w:rPr>
      </w:pPr>
      <w:del w:id="2774" w:author="Okot" w:date="2020-03-24T11:31:00Z">
        <w:r w:rsidRPr="008E0CED" w:rsidDel="008E0CED">
          <w:rPr>
            <w:rStyle w:val="Hipercze"/>
            <w:rFonts w:eastAsiaTheme="minorEastAsia"/>
            <w:b w:val="0"/>
            <w:bCs w:val="0"/>
            <w:noProof/>
          </w:rPr>
          <w:delText>1.1. Wprowadzenie</w:delText>
        </w:r>
        <w:r w:rsidRPr="008E0CED" w:rsidDel="008E0CED">
          <w:rPr>
            <w:b w:val="0"/>
            <w:bCs w:val="0"/>
            <w:noProof/>
            <w:webHidden/>
          </w:rPr>
          <w:tab/>
        </w:r>
        <w:r w:rsidR="001C71AE" w:rsidRPr="008E0CED" w:rsidDel="008E0CED">
          <w:rPr>
            <w:b w:val="0"/>
            <w:bCs w:val="0"/>
            <w:noProof/>
            <w:webHidden/>
          </w:rPr>
          <w:delText>7</w:delText>
        </w:r>
      </w:del>
    </w:p>
    <w:p w14:paraId="5B65F849" w14:textId="77777777" w:rsidR="000E1230" w:rsidRPr="008E0CED" w:rsidDel="008E0CED" w:rsidRDefault="000E1230">
      <w:pPr>
        <w:pStyle w:val="Spistreci2"/>
        <w:tabs>
          <w:tab w:val="right" w:pos="9061"/>
        </w:tabs>
        <w:rPr>
          <w:del w:id="2775" w:author="Okot" w:date="2020-03-24T11:31:00Z"/>
          <w:rFonts w:ascii="Times New Roman" w:eastAsiaTheme="minorEastAsia" w:hAnsi="Times New Roman" w:cs="Times New Roman"/>
          <w:b w:val="0"/>
          <w:bCs w:val="0"/>
          <w:noProof/>
          <w:sz w:val="24"/>
          <w:szCs w:val="24"/>
          <w:lang w:eastAsia="pl-PL"/>
        </w:rPr>
      </w:pPr>
      <w:del w:id="2776" w:author="Okot" w:date="2020-03-24T11:31:00Z">
        <w:r w:rsidRPr="008E0CED" w:rsidDel="008E0CED">
          <w:rPr>
            <w:rStyle w:val="Hipercze"/>
            <w:rFonts w:eastAsiaTheme="minorEastAsia"/>
            <w:b w:val="0"/>
            <w:bCs w:val="0"/>
            <w:noProof/>
          </w:rPr>
          <w:delText>1.2. Cel i zakres pracy</w:delText>
        </w:r>
        <w:r w:rsidRPr="008E0CED" w:rsidDel="008E0CED">
          <w:rPr>
            <w:b w:val="0"/>
            <w:bCs w:val="0"/>
            <w:noProof/>
            <w:webHidden/>
          </w:rPr>
          <w:tab/>
        </w:r>
        <w:r w:rsidR="001C71AE" w:rsidRPr="008E0CED" w:rsidDel="008E0CED">
          <w:rPr>
            <w:b w:val="0"/>
            <w:bCs w:val="0"/>
            <w:noProof/>
            <w:webHidden/>
          </w:rPr>
          <w:delText>12</w:delText>
        </w:r>
      </w:del>
    </w:p>
    <w:p w14:paraId="71F2F2FD" w14:textId="77777777" w:rsidR="000E1230" w:rsidRPr="008E0CED" w:rsidDel="008E0CED" w:rsidRDefault="000E1230">
      <w:pPr>
        <w:pStyle w:val="Spistreci1"/>
        <w:tabs>
          <w:tab w:val="right" w:pos="9061"/>
        </w:tabs>
        <w:rPr>
          <w:del w:id="2777" w:author="Okot" w:date="2020-03-24T11:31:00Z"/>
          <w:rFonts w:ascii="Times New Roman" w:eastAsiaTheme="minorEastAsia" w:hAnsi="Times New Roman" w:cs="Times New Roman"/>
          <w:b w:val="0"/>
          <w:bCs w:val="0"/>
          <w:caps w:val="0"/>
          <w:noProof/>
          <w:lang w:eastAsia="pl-PL"/>
        </w:rPr>
      </w:pPr>
      <w:del w:id="2778" w:author="Okot" w:date="2020-03-24T11:31:00Z">
        <w:r w:rsidRPr="008E0CED" w:rsidDel="008E0CED">
          <w:rPr>
            <w:rStyle w:val="Hipercze"/>
            <w:rFonts w:eastAsiaTheme="minorEastAsia"/>
            <w:b w:val="0"/>
            <w:bCs w:val="0"/>
            <w:caps w:val="0"/>
            <w:noProof/>
          </w:rPr>
          <w:delText>2. analiza dziedziny</w:delText>
        </w:r>
        <w:r w:rsidRPr="008E0CED" w:rsidDel="008E0CED">
          <w:rPr>
            <w:b w:val="0"/>
            <w:bCs w:val="0"/>
            <w:caps w:val="0"/>
            <w:noProof/>
            <w:webHidden/>
          </w:rPr>
          <w:tab/>
        </w:r>
        <w:r w:rsidR="001C71AE" w:rsidRPr="008E0CED" w:rsidDel="008E0CED">
          <w:rPr>
            <w:b w:val="0"/>
            <w:bCs w:val="0"/>
            <w:caps w:val="0"/>
            <w:noProof/>
            <w:webHidden/>
          </w:rPr>
          <w:delText>14</w:delText>
        </w:r>
      </w:del>
    </w:p>
    <w:p w14:paraId="1060D863" w14:textId="77777777" w:rsidR="000E1230" w:rsidRPr="008E0CED" w:rsidDel="008E0CED" w:rsidRDefault="000E1230">
      <w:pPr>
        <w:pStyle w:val="Spistreci2"/>
        <w:tabs>
          <w:tab w:val="right" w:pos="9061"/>
        </w:tabs>
        <w:rPr>
          <w:del w:id="2779" w:author="Okot" w:date="2020-03-24T11:31:00Z"/>
          <w:rFonts w:ascii="Times New Roman" w:eastAsiaTheme="minorEastAsia" w:hAnsi="Times New Roman" w:cs="Times New Roman"/>
          <w:b w:val="0"/>
          <w:bCs w:val="0"/>
          <w:noProof/>
          <w:sz w:val="24"/>
          <w:szCs w:val="24"/>
          <w:lang w:eastAsia="pl-PL"/>
        </w:rPr>
      </w:pPr>
      <w:del w:id="2780" w:author="Okot" w:date="2020-03-24T11:31:00Z">
        <w:r w:rsidRPr="008E0CED" w:rsidDel="008E0CED">
          <w:rPr>
            <w:rStyle w:val="Hipercze"/>
            <w:rFonts w:eastAsiaTheme="minorEastAsia"/>
            <w:b w:val="0"/>
            <w:bCs w:val="0"/>
            <w:noProof/>
          </w:rPr>
          <w:delText>2.1. Aby żyć trzeba jeść – wstęp do żywienia człowieka</w:delText>
        </w:r>
        <w:r w:rsidRPr="008E0CED" w:rsidDel="008E0CED">
          <w:rPr>
            <w:b w:val="0"/>
            <w:bCs w:val="0"/>
            <w:noProof/>
            <w:webHidden/>
          </w:rPr>
          <w:tab/>
        </w:r>
        <w:r w:rsidR="001C71AE" w:rsidRPr="008E0CED" w:rsidDel="008E0CED">
          <w:rPr>
            <w:b w:val="0"/>
            <w:bCs w:val="0"/>
            <w:noProof/>
            <w:webHidden/>
          </w:rPr>
          <w:delText>14</w:delText>
        </w:r>
      </w:del>
    </w:p>
    <w:p w14:paraId="6E5A06D5" w14:textId="77777777" w:rsidR="000E1230" w:rsidRPr="008E0CED" w:rsidDel="008E0CED" w:rsidRDefault="000E1230">
      <w:pPr>
        <w:pStyle w:val="Spistreci2"/>
        <w:tabs>
          <w:tab w:val="right" w:pos="9061"/>
        </w:tabs>
        <w:rPr>
          <w:del w:id="2781" w:author="Okot" w:date="2020-03-24T11:31:00Z"/>
          <w:rFonts w:ascii="Times New Roman" w:eastAsiaTheme="minorEastAsia" w:hAnsi="Times New Roman" w:cs="Times New Roman"/>
          <w:b w:val="0"/>
          <w:bCs w:val="0"/>
          <w:noProof/>
          <w:sz w:val="24"/>
          <w:szCs w:val="24"/>
          <w:lang w:eastAsia="pl-PL"/>
        </w:rPr>
      </w:pPr>
      <w:del w:id="2782" w:author="Okot" w:date="2020-03-24T11:31:00Z">
        <w:r w:rsidRPr="008E0CED" w:rsidDel="008E0CED">
          <w:rPr>
            <w:rStyle w:val="Hipercze"/>
            <w:rFonts w:eastAsiaTheme="minorEastAsia"/>
            <w:b w:val="0"/>
            <w:bCs w:val="0"/>
            <w:noProof/>
          </w:rPr>
          <w:delText>2.1.1. Energia</w:delText>
        </w:r>
        <w:r w:rsidRPr="008E0CED" w:rsidDel="008E0CED">
          <w:rPr>
            <w:b w:val="0"/>
            <w:bCs w:val="0"/>
            <w:noProof/>
            <w:webHidden/>
          </w:rPr>
          <w:tab/>
        </w:r>
        <w:r w:rsidR="001C71AE" w:rsidRPr="008E0CED" w:rsidDel="008E0CED">
          <w:rPr>
            <w:b w:val="0"/>
            <w:bCs w:val="0"/>
            <w:noProof/>
            <w:webHidden/>
          </w:rPr>
          <w:delText>14</w:delText>
        </w:r>
      </w:del>
    </w:p>
    <w:p w14:paraId="0EC5146A" w14:textId="77777777" w:rsidR="000E1230" w:rsidRPr="008E0CED" w:rsidDel="008E0CED" w:rsidRDefault="000E1230">
      <w:pPr>
        <w:pStyle w:val="Spistreci2"/>
        <w:tabs>
          <w:tab w:val="right" w:pos="9061"/>
        </w:tabs>
        <w:rPr>
          <w:del w:id="2783" w:author="Okot" w:date="2020-03-24T11:31:00Z"/>
          <w:rFonts w:ascii="Times New Roman" w:eastAsiaTheme="minorEastAsia" w:hAnsi="Times New Roman" w:cs="Times New Roman"/>
          <w:b w:val="0"/>
          <w:bCs w:val="0"/>
          <w:noProof/>
          <w:sz w:val="24"/>
          <w:szCs w:val="24"/>
          <w:lang w:eastAsia="pl-PL"/>
        </w:rPr>
      </w:pPr>
      <w:del w:id="2784" w:author="Okot" w:date="2020-03-24T11:31:00Z">
        <w:r w:rsidRPr="008E0CED" w:rsidDel="008E0CED">
          <w:rPr>
            <w:rStyle w:val="Hipercze"/>
            <w:rFonts w:eastAsiaTheme="minorEastAsia"/>
            <w:b w:val="0"/>
            <w:bCs w:val="0"/>
            <w:noProof/>
          </w:rPr>
          <w:delText>2.1.2. Ocena masy ciała</w:delText>
        </w:r>
        <w:r w:rsidRPr="008E0CED" w:rsidDel="008E0CED">
          <w:rPr>
            <w:b w:val="0"/>
            <w:bCs w:val="0"/>
            <w:noProof/>
            <w:webHidden/>
          </w:rPr>
          <w:tab/>
        </w:r>
        <w:r w:rsidR="001C71AE" w:rsidRPr="008E0CED" w:rsidDel="008E0CED">
          <w:rPr>
            <w:b w:val="0"/>
            <w:bCs w:val="0"/>
            <w:noProof/>
            <w:webHidden/>
          </w:rPr>
          <w:delText>19</w:delText>
        </w:r>
      </w:del>
    </w:p>
    <w:p w14:paraId="39ACE3E0" w14:textId="77777777" w:rsidR="000E1230" w:rsidRPr="008E0CED" w:rsidDel="008E0CED" w:rsidRDefault="000E1230">
      <w:pPr>
        <w:pStyle w:val="Spistreci2"/>
        <w:tabs>
          <w:tab w:val="right" w:pos="9061"/>
        </w:tabs>
        <w:rPr>
          <w:del w:id="2785" w:author="Okot" w:date="2020-03-24T11:31:00Z"/>
          <w:rFonts w:ascii="Times New Roman" w:eastAsiaTheme="minorEastAsia" w:hAnsi="Times New Roman" w:cs="Times New Roman"/>
          <w:b w:val="0"/>
          <w:bCs w:val="0"/>
          <w:noProof/>
          <w:sz w:val="24"/>
          <w:szCs w:val="24"/>
          <w:lang w:eastAsia="pl-PL"/>
        </w:rPr>
      </w:pPr>
      <w:del w:id="2786" w:author="Okot" w:date="2020-03-24T11:31:00Z">
        <w:r w:rsidRPr="008E0CED" w:rsidDel="008E0CED">
          <w:rPr>
            <w:rStyle w:val="Hipercze"/>
            <w:rFonts w:eastAsiaTheme="minorEastAsia"/>
            <w:b w:val="0"/>
            <w:bCs w:val="0"/>
            <w:noProof/>
          </w:rPr>
          <w:delText>2.1.3. Makroskładniki</w:delText>
        </w:r>
        <w:r w:rsidRPr="008E0CED" w:rsidDel="008E0CED">
          <w:rPr>
            <w:b w:val="0"/>
            <w:bCs w:val="0"/>
            <w:noProof/>
            <w:webHidden/>
          </w:rPr>
          <w:tab/>
        </w:r>
      </w:del>
      <w:del w:id="2787" w:author="Okot" w:date="2020-01-24T15:56:00Z">
        <w:r w:rsidRPr="008E0CED" w:rsidDel="001C71AE">
          <w:rPr>
            <w:b w:val="0"/>
            <w:bCs w:val="0"/>
            <w:noProof/>
            <w:webHidden/>
          </w:rPr>
          <w:delText>22</w:delText>
        </w:r>
      </w:del>
    </w:p>
    <w:p w14:paraId="38AED926" w14:textId="77777777" w:rsidR="000E1230" w:rsidRPr="008E0CED" w:rsidDel="008E0CED" w:rsidRDefault="000E1230">
      <w:pPr>
        <w:pStyle w:val="Spistreci2"/>
        <w:tabs>
          <w:tab w:val="right" w:pos="9061"/>
        </w:tabs>
        <w:rPr>
          <w:del w:id="2788" w:author="Okot" w:date="2020-03-24T11:31:00Z"/>
          <w:rFonts w:ascii="Times New Roman" w:eastAsiaTheme="minorEastAsia" w:hAnsi="Times New Roman" w:cs="Times New Roman"/>
          <w:b w:val="0"/>
          <w:bCs w:val="0"/>
          <w:noProof/>
          <w:sz w:val="24"/>
          <w:szCs w:val="24"/>
          <w:lang w:eastAsia="pl-PL"/>
        </w:rPr>
      </w:pPr>
      <w:del w:id="2789" w:author="Okot" w:date="2020-03-24T11:31:00Z">
        <w:r w:rsidRPr="008E0CED" w:rsidDel="008E0CED">
          <w:rPr>
            <w:rStyle w:val="Hipercze"/>
            <w:rFonts w:eastAsiaTheme="minorEastAsia"/>
            <w:b w:val="0"/>
            <w:bCs w:val="0"/>
            <w:noProof/>
          </w:rPr>
          <w:delText>2.1.4. Witaminy i składniki mineralne</w:delText>
        </w:r>
        <w:r w:rsidRPr="008E0CED" w:rsidDel="008E0CED">
          <w:rPr>
            <w:b w:val="0"/>
            <w:bCs w:val="0"/>
            <w:noProof/>
            <w:webHidden/>
          </w:rPr>
          <w:tab/>
        </w:r>
      </w:del>
      <w:del w:id="2790" w:author="Okot" w:date="2020-01-24T15:56:00Z">
        <w:r w:rsidRPr="008E0CED" w:rsidDel="001C71AE">
          <w:rPr>
            <w:b w:val="0"/>
            <w:bCs w:val="0"/>
            <w:noProof/>
            <w:webHidden/>
          </w:rPr>
          <w:delText>34</w:delText>
        </w:r>
      </w:del>
    </w:p>
    <w:p w14:paraId="26CD594D" w14:textId="51EB39BE" w:rsidR="000E1230" w:rsidRPr="008E0CED" w:rsidDel="008E0CED" w:rsidRDefault="000E1230">
      <w:pPr>
        <w:pStyle w:val="Spistreci2"/>
        <w:tabs>
          <w:tab w:val="right" w:pos="9061"/>
        </w:tabs>
        <w:rPr>
          <w:del w:id="2791" w:author="Okot" w:date="2020-03-24T11:31:00Z"/>
          <w:rFonts w:ascii="Times New Roman" w:eastAsiaTheme="minorEastAsia" w:hAnsi="Times New Roman" w:cs="Times New Roman"/>
          <w:b w:val="0"/>
          <w:bCs w:val="0"/>
          <w:noProof/>
          <w:sz w:val="24"/>
          <w:szCs w:val="24"/>
          <w:lang w:eastAsia="pl-PL"/>
        </w:rPr>
      </w:pPr>
      <w:del w:id="2792" w:author="Okot" w:date="2020-03-24T11:31:00Z">
        <w:r w:rsidRPr="008E0CED" w:rsidDel="008E0CED">
          <w:rPr>
            <w:rStyle w:val="Hipercze"/>
            <w:rFonts w:eastAsiaTheme="minorEastAsia"/>
            <w:b w:val="0"/>
            <w:bCs w:val="0"/>
            <w:noProof/>
          </w:rPr>
          <w:delText>2.</w:delText>
        </w:r>
        <w:r w:rsidR="002023D8" w:rsidRPr="008E0CED" w:rsidDel="008E0CED">
          <w:rPr>
            <w:rStyle w:val="Hipercze"/>
            <w:rFonts w:eastAsiaTheme="minorEastAsia"/>
            <w:b w:val="0"/>
            <w:bCs w:val="0"/>
            <w:noProof/>
          </w:rPr>
          <w:delText>1.5. Składniki antyodżywcze</w:delText>
        </w:r>
        <w:r w:rsidRPr="008E0CED" w:rsidDel="008E0CED">
          <w:rPr>
            <w:b w:val="0"/>
            <w:bCs w:val="0"/>
            <w:noProof/>
            <w:webHidden/>
          </w:rPr>
          <w:tab/>
        </w:r>
      </w:del>
      <w:del w:id="2793" w:author="Okot" w:date="2020-01-24T15:56:00Z">
        <w:r w:rsidRPr="008E0CED" w:rsidDel="001C71AE">
          <w:rPr>
            <w:b w:val="0"/>
            <w:bCs w:val="0"/>
            <w:noProof/>
            <w:webHidden/>
          </w:rPr>
          <w:delText>45</w:delText>
        </w:r>
      </w:del>
    </w:p>
    <w:p w14:paraId="2EE7B84A" w14:textId="1D6397FC" w:rsidR="000E1230" w:rsidRPr="008E0CED" w:rsidDel="008E0CED" w:rsidRDefault="002023D8">
      <w:pPr>
        <w:pStyle w:val="Spistreci2"/>
        <w:tabs>
          <w:tab w:val="right" w:pos="9061"/>
        </w:tabs>
        <w:rPr>
          <w:del w:id="2794" w:author="Okot" w:date="2020-03-24T11:31:00Z"/>
          <w:rFonts w:ascii="Times New Roman" w:eastAsiaTheme="minorEastAsia" w:hAnsi="Times New Roman" w:cs="Times New Roman"/>
          <w:b w:val="0"/>
          <w:bCs w:val="0"/>
          <w:noProof/>
          <w:sz w:val="24"/>
          <w:szCs w:val="24"/>
          <w:lang w:eastAsia="pl-PL"/>
        </w:rPr>
      </w:pPr>
      <w:del w:id="2795" w:author="Okot" w:date="2020-03-24T11:31:00Z">
        <w:r w:rsidRPr="008E0CED" w:rsidDel="008E0CED">
          <w:rPr>
            <w:rStyle w:val="Hipercze"/>
            <w:rFonts w:eastAsiaTheme="minorEastAsia"/>
            <w:b w:val="0"/>
            <w:bCs w:val="0"/>
            <w:noProof/>
          </w:rPr>
          <w:delText>2.1.6. Cholesterol</w:delText>
        </w:r>
        <w:r w:rsidR="000E1230" w:rsidRPr="008E0CED" w:rsidDel="008E0CED">
          <w:rPr>
            <w:b w:val="0"/>
            <w:bCs w:val="0"/>
            <w:noProof/>
            <w:webHidden/>
          </w:rPr>
          <w:tab/>
        </w:r>
      </w:del>
      <w:del w:id="2796" w:author="Okot" w:date="2020-01-24T15:56:00Z">
        <w:r w:rsidR="000E1230" w:rsidRPr="008E0CED" w:rsidDel="001C71AE">
          <w:rPr>
            <w:b w:val="0"/>
            <w:bCs w:val="0"/>
            <w:noProof/>
            <w:webHidden/>
          </w:rPr>
          <w:delText>45</w:delText>
        </w:r>
      </w:del>
    </w:p>
    <w:p w14:paraId="0A95B625" w14:textId="3FB33F95" w:rsidR="000E1230" w:rsidRPr="008E0CED" w:rsidDel="008E0CED" w:rsidRDefault="000E1230">
      <w:pPr>
        <w:pStyle w:val="Spistreci2"/>
        <w:tabs>
          <w:tab w:val="right" w:pos="9061"/>
        </w:tabs>
        <w:rPr>
          <w:del w:id="2797" w:author="Okot" w:date="2020-03-24T11:31:00Z"/>
          <w:rFonts w:ascii="Times New Roman" w:eastAsiaTheme="minorEastAsia" w:hAnsi="Times New Roman" w:cs="Times New Roman"/>
          <w:b w:val="0"/>
          <w:bCs w:val="0"/>
          <w:noProof/>
          <w:sz w:val="24"/>
          <w:szCs w:val="24"/>
          <w:lang w:eastAsia="pl-PL"/>
        </w:rPr>
      </w:pPr>
      <w:del w:id="2798" w:author="Okot" w:date="2020-03-24T11:31:00Z">
        <w:r w:rsidRPr="008E0CED" w:rsidDel="008E0CED">
          <w:rPr>
            <w:rStyle w:val="Hipercze"/>
            <w:rFonts w:eastAsiaTheme="minorEastAsia"/>
            <w:b w:val="0"/>
            <w:bCs w:val="0"/>
            <w:noProof/>
          </w:rPr>
          <w:delText>2.1.7. Supleme</w:delText>
        </w:r>
        <w:r w:rsidR="002023D8" w:rsidRPr="008E0CED" w:rsidDel="008E0CED">
          <w:rPr>
            <w:rStyle w:val="Hipercze"/>
            <w:rFonts w:eastAsiaTheme="minorEastAsia"/>
            <w:b w:val="0"/>
            <w:bCs w:val="0"/>
            <w:noProof/>
          </w:rPr>
          <w:delText>nty diety </w:delText>
        </w:r>
        <w:r w:rsidRPr="008E0CED" w:rsidDel="008E0CED">
          <w:rPr>
            <w:b w:val="0"/>
            <w:bCs w:val="0"/>
            <w:noProof/>
            <w:webHidden/>
          </w:rPr>
          <w:tab/>
        </w:r>
      </w:del>
      <w:del w:id="2799" w:author="Okot" w:date="2020-01-24T15:56:00Z">
        <w:r w:rsidRPr="008E0CED" w:rsidDel="001C71AE">
          <w:rPr>
            <w:b w:val="0"/>
            <w:bCs w:val="0"/>
            <w:noProof/>
            <w:webHidden/>
          </w:rPr>
          <w:delText>46</w:delText>
        </w:r>
      </w:del>
    </w:p>
    <w:p w14:paraId="2C7952F4" w14:textId="77777777" w:rsidR="000E1230" w:rsidRPr="008E0CED" w:rsidDel="008E0CED" w:rsidRDefault="000E1230">
      <w:pPr>
        <w:pStyle w:val="Spistreci2"/>
        <w:tabs>
          <w:tab w:val="right" w:pos="9061"/>
        </w:tabs>
        <w:rPr>
          <w:del w:id="2800" w:author="Okot" w:date="2020-03-24T11:31:00Z"/>
          <w:rFonts w:ascii="Times New Roman" w:eastAsiaTheme="minorEastAsia" w:hAnsi="Times New Roman" w:cs="Times New Roman"/>
          <w:b w:val="0"/>
          <w:bCs w:val="0"/>
          <w:noProof/>
          <w:sz w:val="24"/>
          <w:szCs w:val="24"/>
          <w:lang w:eastAsia="pl-PL"/>
        </w:rPr>
      </w:pPr>
      <w:del w:id="2801" w:author="Okot" w:date="2020-03-24T11:31:00Z">
        <w:r w:rsidRPr="008E0CED" w:rsidDel="008E0CED">
          <w:rPr>
            <w:rStyle w:val="Hipercze"/>
            <w:rFonts w:eastAsiaTheme="minorEastAsia"/>
            <w:b w:val="0"/>
            <w:bCs w:val="0"/>
            <w:noProof/>
          </w:rPr>
          <w:delText>2.1.8. Biodostępność i interakcje</w:delText>
        </w:r>
        <w:r w:rsidRPr="008E0CED" w:rsidDel="008E0CED">
          <w:rPr>
            <w:b w:val="0"/>
            <w:bCs w:val="0"/>
            <w:noProof/>
            <w:webHidden/>
          </w:rPr>
          <w:tab/>
        </w:r>
      </w:del>
      <w:del w:id="2802" w:author="Okot" w:date="2020-01-24T15:56:00Z">
        <w:r w:rsidRPr="008E0CED" w:rsidDel="001C71AE">
          <w:rPr>
            <w:b w:val="0"/>
            <w:bCs w:val="0"/>
            <w:noProof/>
            <w:webHidden/>
          </w:rPr>
          <w:delText>47</w:delText>
        </w:r>
      </w:del>
    </w:p>
    <w:p w14:paraId="4570263E" w14:textId="77777777" w:rsidR="000E1230" w:rsidRPr="008E0CED" w:rsidDel="008E0CED" w:rsidRDefault="000E1230">
      <w:pPr>
        <w:pStyle w:val="Spistreci2"/>
        <w:tabs>
          <w:tab w:val="right" w:pos="9061"/>
        </w:tabs>
        <w:rPr>
          <w:del w:id="2803" w:author="Okot" w:date="2020-03-24T11:31:00Z"/>
          <w:rFonts w:ascii="Times New Roman" w:eastAsiaTheme="minorEastAsia" w:hAnsi="Times New Roman" w:cs="Times New Roman"/>
          <w:b w:val="0"/>
          <w:bCs w:val="0"/>
          <w:noProof/>
          <w:sz w:val="24"/>
          <w:szCs w:val="24"/>
          <w:lang w:eastAsia="pl-PL"/>
        </w:rPr>
      </w:pPr>
      <w:del w:id="2804" w:author="Okot" w:date="2020-03-24T11:31:00Z">
        <w:r w:rsidRPr="008E0CED" w:rsidDel="008E0CED">
          <w:rPr>
            <w:rStyle w:val="Hipercze"/>
            <w:rFonts w:eastAsiaTheme="minorEastAsia"/>
            <w:b w:val="0"/>
            <w:bCs w:val="0"/>
            <w:noProof/>
          </w:rPr>
          <w:delText>2.1.9. Zapotrzebowanie i normy żywieniowe</w:delText>
        </w:r>
        <w:r w:rsidRPr="008E0CED" w:rsidDel="008E0CED">
          <w:rPr>
            <w:b w:val="0"/>
            <w:bCs w:val="0"/>
            <w:noProof/>
            <w:webHidden/>
          </w:rPr>
          <w:tab/>
        </w:r>
      </w:del>
      <w:del w:id="2805" w:author="Okot" w:date="2020-01-24T15:56:00Z">
        <w:r w:rsidRPr="008E0CED" w:rsidDel="001C71AE">
          <w:rPr>
            <w:b w:val="0"/>
            <w:bCs w:val="0"/>
            <w:noProof/>
            <w:webHidden/>
          </w:rPr>
          <w:delText>49</w:delText>
        </w:r>
      </w:del>
    </w:p>
    <w:p w14:paraId="7A77FCED" w14:textId="07268B74" w:rsidR="000E1230" w:rsidRPr="008E0CED" w:rsidDel="008E0CED" w:rsidRDefault="002023D8">
      <w:pPr>
        <w:pStyle w:val="Spistreci2"/>
        <w:tabs>
          <w:tab w:val="right" w:pos="9061"/>
        </w:tabs>
        <w:rPr>
          <w:del w:id="2806" w:author="Okot" w:date="2020-03-24T11:31:00Z"/>
          <w:rFonts w:ascii="Times New Roman" w:eastAsiaTheme="minorEastAsia" w:hAnsi="Times New Roman" w:cs="Times New Roman"/>
          <w:b w:val="0"/>
          <w:bCs w:val="0"/>
          <w:noProof/>
          <w:sz w:val="24"/>
          <w:szCs w:val="24"/>
          <w:lang w:eastAsia="pl-PL"/>
        </w:rPr>
      </w:pPr>
      <w:del w:id="2807" w:author="Okot" w:date="2020-03-24T11:31:00Z">
        <w:r w:rsidRPr="008E0CED" w:rsidDel="008E0CED">
          <w:rPr>
            <w:rStyle w:val="Hipercze"/>
            <w:rFonts w:eastAsiaTheme="minorEastAsia"/>
            <w:b w:val="0"/>
            <w:bCs w:val="0"/>
            <w:noProof/>
          </w:rPr>
          <w:delText>2.1.10. Aktywność fizyczna</w:delText>
        </w:r>
        <w:r w:rsidR="000E1230" w:rsidRPr="008E0CED" w:rsidDel="008E0CED">
          <w:rPr>
            <w:b w:val="0"/>
            <w:bCs w:val="0"/>
            <w:noProof/>
            <w:webHidden/>
          </w:rPr>
          <w:tab/>
        </w:r>
      </w:del>
      <w:del w:id="2808" w:author="Okot" w:date="2020-01-24T15:56:00Z">
        <w:r w:rsidR="000E1230" w:rsidRPr="008E0CED" w:rsidDel="001C71AE">
          <w:rPr>
            <w:b w:val="0"/>
            <w:bCs w:val="0"/>
            <w:noProof/>
            <w:webHidden/>
          </w:rPr>
          <w:delText>51</w:delText>
        </w:r>
      </w:del>
    </w:p>
    <w:p w14:paraId="682EF938" w14:textId="77777777" w:rsidR="000E1230" w:rsidRPr="008E0CED" w:rsidDel="008E0CED" w:rsidRDefault="000E1230">
      <w:pPr>
        <w:pStyle w:val="Spistreci2"/>
        <w:tabs>
          <w:tab w:val="right" w:pos="9061"/>
        </w:tabs>
        <w:rPr>
          <w:del w:id="2809" w:author="Okot" w:date="2020-03-24T11:31:00Z"/>
          <w:rFonts w:ascii="Times New Roman" w:eastAsiaTheme="minorEastAsia" w:hAnsi="Times New Roman" w:cs="Times New Roman"/>
          <w:b w:val="0"/>
          <w:bCs w:val="0"/>
          <w:noProof/>
          <w:sz w:val="24"/>
          <w:szCs w:val="24"/>
          <w:lang w:eastAsia="pl-PL"/>
        </w:rPr>
      </w:pPr>
      <w:del w:id="2810" w:author="Okot" w:date="2020-03-24T11:31:00Z">
        <w:r w:rsidRPr="008E0CED" w:rsidDel="008E0CED">
          <w:rPr>
            <w:rStyle w:val="Hipercze"/>
            <w:rFonts w:eastAsiaTheme="minorEastAsia"/>
            <w:b w:val="0"/>
            <w:bCs w:val="0"/>
            <w:noProof/>
          </w:rPr>
          <w:delText>2.1.11. Podsumowanie</w:delText>
        </w:r>
        <w:r w:rsidRPr="008E0CED" w:rsidDel="008E0CED">
          <w:rPr>
            <w:b w:val="0"/>
            <w:bCs w:val="0"/>
            <w:noProof/>
            <w:webHidden/>
          </w:rPr>
          <w:tab/>
        </w:r>
      </w:del>
      <w:del w:id="2811" w:author="Okot" w:date="2020-01-24T15:56:00Z">
        <w:r w:rsidRPr="008E0CED" w:rsidDel="001C71AE">
          <w:rPr>
            <w:b w:val="0"/>
            <w:bCs w:val="0"/>
            <w:noProof/>
            <w:webHidden/>
          </w:rPr>
          <w:delText>52</w:delText>
        </w:r>
      </w:del>
    </w:p>
    <w:p w14:paraId="6D1BD38D" w14:textId="77777777" w:rsidR="000E1230" w:rsidRPr="008E0CED" w:rsidDel="008E0CED" w:rsidRDefault="000E1230">
      <w:pPr>
        <w:pStyle w:val="Spistreci2"/>
        <w:tabs>
          <w:tab w:val="right" w:pos="9061"/>
        </w:tabs>
        <w:rPr>
          <w:del w:id="2812" w:author="Okot" w:date="2020-03-24T11:31:00Z"/>
          <w:rFonts w:ascii="Times New Roman" w:eastAsiaTheme="minorEastAsia" w:hAnsi="Times New Roman" w:cs="Times New Roman"/>
          <w:b w:val="0"/>
          <w:bCs w:val="0"/>
          <w:noProof/>
          <w:sz w:val="24"/>
          <w:szCs w:val="24"/>
          <w:lang w:eastAsia="pl-PL"/>
        </w:rPr>
      </w:pPr>
      <w:del w:id="2813" w:author="Okot" w:date="2020-03-24T11:31:00Z">
        <w:r w:rsidRPr="008E0CED" w:rsidDel="008E0CED">
          <w:rPr>
            <w:rStyle w:val="Hipercze"/>
            <w:rFonts w:eastAsiaTheme="minorEastAsia"/>
            <w:b w:val="0"/>
            <w:bCs w:val="0"/>
            <w:noProof/>
          </w:rPr>
          <w:delText>2.2. Porównanie wybranych produktów rynkowych</w:delText>
        </w:r>
        <w:r w:rsidRPr="008E0CED" w:rsidDel="008E0CED">
          <w:rPr>
            <w:b w:val="0"/>
            <w:bCs w:val="0"/>
            <w:noProof/>
            <w:webHidden/>
          </w:rPr>
          <w:tab/>
        </w:r>
      </w:del>
      <w:del w:id="2814" w:author="Okot" w:date="2020-01-24T15:56:00Z">
        <w:r w:rsidRPr="008E0CED" w:rsidDel="001C71AE">
          <w:rPr>
            <w:b w:val="0"/>
            <w:bCs w:val="0"/>
            <w:noProof/>
            <w:webHidden/>
          </w:rPr>
          <w:delText>57</w:delText>
        </w:r>
      </w:del>
    </w:p>
    <w:p w14:paraId="5F8FABE0" w14:textId="77777777" w:rsidR="000E1230" w:rsidRPr="008E0CED" w:rsidDel="008E0CED" w:rsidRDefault="000E1230">
      <w:pPr>
        <w:pStyle w:val="Spistreci2"/>
        <w:tabs>
          <w:tab w:val="right" w:pos="9061"/>
        </w:tabs>
        <w:rPr>
          <w:del w:id="2815" w:author="Okot" w:date="2020-03-24T11:31:00Z"/>
          <w:rFonts w:ascii="Times New Roman" w:eastAsiaTheme="minorEastAsia" w:hAnsi="Times New Roman" w:cs="Times New Roman"/>
          <w:b w:val="0"/>
          <w:bCs w:val="0"/>
          <w:noProof/>
          <w:sz w:val="24"/>
          <w:szCs w:val="24"/>
          <w:lang w:eastAsia="pl-PL"/>
        </w:rPr>
      </w:pPr>
      <w:del w:id="2816" w:author="Okot" w:date="2020-03-24T11:31:00Z">
        <w:r w:rsidRPr="008E0CED" w:rsidDel="008E0CED">
          <w:rPr>
            <w:rStyle w:val="Hipercze"/>
            <w:rFonts w:eastAsiaTheme="minorEastAsia"/>
            <w:b w:val="0"/>
            <w:bCs w:val="0"/>
            <w:noProof/>
          </w:rPr>
          <w:delText>&lt;Dodam nazwę jak wybiorę program&gt;</w:delText>
        </w:r>
        <w:r w:rsidRPr="008E0CED" w:rsidDel="008E0CED">
          <w:rPr>
            <w:b w:val="0"/>
            <w:bCs w:val="0"/>
            <w:noProof/>
            <w:webHidden/>
          </w:rPr>
          <w:tab/>
        </w:r>
      </w:del>
      <w:del w:id="2817" w:author="Okot" w:date="2020-01-24T15:56:00Z">
        <w:r w:rsidRPr="008E0CED" w:rsidDel="001C71AE">
          <w:rPr>
            <w:b w:val="0"/>
            <w:bCs w:val="0"/>
            <w:noProof/>
            <w:webHidden/>
          </w:rPr>
          <w:delText>57</w:delText>
        </w:r>
      </w:del>
    </w:p>
    <w:p w14:paraId="25C1A0B2" w14:textId="77777777" w:rsidR="000E1230" w:rsidRPr="008E0CED" w:rsidDel="008E0CED" w:rsidRDefault="000E1230">
      <w:pPr>
        <w:pStyle w:val="Spistreci2"/>
        <w:tabs>
          <w:tab w:val="right" w:pos="9061"/>
        </w:tabs>
        <w:rPr>
          <w:del w:id="2818" w:author="Okot" w:date="2020-03-24T11:31:00Z"/>
          <w:rFonts w:ascii="Times New Roman" w:eastAsiaTheme="minorEastAsia" w:hAnsi="Times New Roman" w:cs="Times New Roman"/>
          <w:b w:val="0"/>
          <w:bCs w:val="0"/>
          <w:noProof/>
          <w:sz w:val="24"/>
          <w:szCs w:val="24"/>
          <w:lang w:eastAsia="pl-PL"/>
        </w:rPr>
      </w:pPr>
      <w:del w:id="2819" w:author="Okot" w:date="2020-03-24T11:31:00Z">
        <w:r w:rsidRPr="008E0CED" w:rsidDel="008E0CED">
          <w:rPr>
            <w:rStyle w:val="Hipercze"/>
            <w:rFonts w:eastAsiaTheme="minorEastAsia"/>
            <w:b w:val="0"/>
            <w:bCs w:val="0"/>
            <w:noProof/>
          </w:rPr>
          <w:delText>Cronometr</w:delText>
        </w:r>
        <w:r w:rsidRPr="008E0CED" w:rsidDel="008E0CED">
          <w:rPr>
            <w:b w:val="0"/>
            <w:bCs w:val="0"/>
            <w:noProof/>
            <w:webHidden/>
          </w:rPr>
          <w:tab/>
        </w:r>
      </w:del>
      <w:del w:id="2820" w:author="Okot" w:date="2020-01-24T15:56:00Z">
        <w:r w:rsidRPr="008E0CED" w:rsidDel="001C71AE">
          <w:rPr>
            <w:b w:val="0"/>
            <w:bCs w:val="0"/>
            <w:noProof/>
            <w:webHidden/>
          </w:rPr>
          <w:delText>57</w:delText>
        </w:r>
      </w:del>
    </w:p>
    <w:p w14:paraId="103E8ADC" w14:textId="77777777" w:rsidR="000E1230" w:rsidRPr="008E0CED" w:rsidDel="008E0CED" w:rsidRDefault="000E1230">
      <w:pPr>
        <w:pStyle w:val="Spistreci2"/>
        <w:tabs>
          <w:tab w:val="right" w:pos="9061"/>
        </w:tabs>
        <w:rPr>
          <w:del w:id="2821" w:author="Okot" w:date="2020-03-24T11:31:00Z"/>
          <w:rFonts w:ascii="Times New Roman" w:eastAsiaTheme="minorEastAsia" w:hAnsi="Times New Roman" w:cs="Times New Roman"/>
          <w:b w:val="0"/>
          <w:bCs w:val="0"/>
          <w:noProof/>
          <w:sz w:val="24"/>
          <w:szCs w:val="24"/>
          <w:lang w:eastAsia="pl-PL"/>
        </w:rPr>
      </w:pPr>
      <w:del w:id="2822" w:author="Okot" w:date="2020-03-24T11:31:00Z">
        <w:r w:rsidRPr="008E0CED" w:rsidDel="008E0CED">
          <w:rPr>
            <w:rStyle w:val="Hipercze"/>
            <w:rFonts w:eastAsiaTheme="minorEastAsia"/>
            <w:b w:val="0"/>
            <w:bCs w:val="0"/>
            <w:noProof/>
          </w:rPr>
          <w:delText>Ilewazy.pl</w:delText>
        </w:r>
        <w:r w:rsidRPr="008E0CED" w:rsidDel="008E0CED">
          <w:rPr>
            <w:b w:val="0"/>
            <w:bCs w:val="0"/>
            <w:noProof/>
            <w:webHidden/>
          </w:rPr>
          <w:tab/>
        </w:r>
      </w:del>
      <w:del w:id="2823" w:author="Okot" w:date="2020-01-24T15:56:00Z">
        <w:r w:rsidRPr="008E0CED" w:rsidDel="001C71AE">
          <w:rPr>
            <w:b w:val="0"/>
            <w:bCs w:val="0"/>
            <w:noProof/>
            <w:webHidden/>
          </w:rPr>
          <w:delText>57</w:delText>
        </w:r>
      </w:del>
    </w:p>
    <w:p w14:paraId="4A61C442" w14:textId="77777777" w:rsidR="000E1230" w:rsidRPr="008E0CED" w:rsidDel="008E0CED" w:rsidRDefault="000E1230">
      <w:pPr>
        <w:pStyle w:val="Spistreci1"/>
        <w:tabs>
          <w:tab w:val="right" w:pos="9061"/>
        </w:tabs>
        <w:rPr>
          <w:del w:id="2824" w:author="Okot" w:date="2020-03-24T11:31:00Z"/>
          <w:rFonts w:ascii="Times New Roman" w:eastAsiaTheme="minorEastAsia" w:hAnsi="Times New Roman" w:cs="Times New Roman"/>
          <w:b w:val="0"/>
          <w:bCs w:val="0"/>
          <w:caps w:val="0"/>
          <w:noProof/>
          <w:lang w:eastAsia="pl-PL"/>
        </w:rPr>
      </w:pPr>
      <w:del w:id="2825" w:author="Okot" w:date="2020-03-24T11:31:00Z">
        <w:r w:rsidRPr="008E0CED" w:rsidDel="008E0CED">
          <w:rPr>
            <w:rStyle w:val="Hipercze"/>
            <w:rFonts w:eastAsiaTheme="minorEastAsia"/>
            <w:b w:val="0"/>
            <w:bCs w:val="0"/>
            <w:caps w:val="0"/>
            <w:noProof/>
          </w:rPr>
          <w:delText>Analiza systemu</w:delText>
        </w:r>
        <w:r w:rsidRPr="008E0CED" w:rsidDel="008E0CED">
          <w:rPr>
            <w:b w:val="0"/>
            <w:bCs w:val="0"/>
            <w:caps w:val="0"/>
            <w:noProof/>
            <w:webHidden/>
          </w:rPr>
          <w:tab/>
        </w:r>
      </w:del>
      <w:del w:id="2826" w:author="Okot" w:date="2020-01-24T15:56:00Z">
        <w:r w:rsidRPr="008E0CED" w:rsidDel="001C71AE">
          <w:rPr>
            <w:b w:val="0"/>
            <w:bCs w:val="0"/>
            <w:caps w:val="0"/>
            <w:noProof/>
            <w:webHidden/>
          </w:rPr>
          <w:delText>57</w:delText>
        </w:r>
      </w:del>
    </w:p>
    <w:p w14:paraId="23B2E382" w14:textId="77777777" w:rsidR="000E1230" w:rsidRPr="008E0CED" w:rsidDel="008E0CED" w:rsidRDefault="000E1230">
      <w:pPr>
        <w:pStyle w:val="Spistreci2"/>
        <w:tabs>
          <w:tab w:val="right" w:pos="9061"/>
        </w:tabs>
        <w:rPr>
          <w:del w:id="2827" w:author="Okot" w:date="2020-03-24T11:31:00Z"/>
          <w:rFonts w:ascii="Times New Roman" w:eastAsiaTheme="minorEastAsia" w:hAnsi="Times New Roman" w:cs="Times New Roman"/>
          <w:b w:val="0"/>
          <w:bCs w:val="0"/>
          <w:noProof/>
          <w:sz w:val="24"/>
          <w:szCs w:val="24"/>
          <w:lang w:eastAsia="pl-PL"/>
        </w:rPr>
      </w:pPr>
      <w:del w:id="2828" w:author="Okot" w:date="2020-03-24T11:31:00Z">
        <w:r w:rsidRPr="008E0CED" w:rsidDel="008E0CED">
          <w:rPr>
            <w:rStyle w:val="Hipercze"/>
            <w:rFonts w:eastAsiaTheme="minorEastAsia"/>
            <w:b w:val="0"/>
            <w:bCs w:val="0"/>
            <w:noProof/>
          </w:rPr>
          <w:delText>Architektura systemu</w:delText>
        </w:r>
        <w:r w:rsidRPr="008E0CED" w:rsidDel="008E0CED">
          <w:rPr>
            <w:b w:val="0"/>
            <w:bCs w:val="0"/>
            <w:noProof/>
            <w:webHidden/>
          </w:rPr>
          <w:tab/>
        </w:r>
      </w:del>
      <w:del w:id="2829" w:author="Okot" w:date="2020-01-24T15:56:00Z">
        <w:r w:rsidRPr="008E0CED" w:rsidDel="001C71AE">
          <w:rPr>
            <w:b w:val="0"/>
            <w:bCs w:val="0"/>
            <w:noProof/>
            <w:webHidden/>
          </w:rPr>
          <w:delText>57</w:delText>
        </w:r>
      </w:del>
    </w:p>
    <w:p w14:paraId="20CEA94D" w14:textId="77777777" w:rsidR="000E1230" w:rsidRPr="008E0CED" w:rsidDel="008E0CED" w:rsidRDefault="000E1230">
      <w:pPr>
        <w:pStyle w:val="Spistreci2"/>
        <w:tabs>
          <w:tab w:val="right" w:pos="9061"/>
        </w:tabs>
        <w:rPr>
          <w:del w:id="2830" w:author="Okot" w:date="2020-03-24T11:31:00Z"/>
          <w:rFonts w:ascii="Times New Roman" w:eastAsiaTheme="minorEastAsia" w:hAnsi="Times New Roman" w:cs="Times New Roman"/>
          <w:b w:val="0"/>
          <w:bCs w:val="0"/>
          <w:noProof/>
          <w:sz w:val="24"/>
          <w:szCs w:val="24"/>
          <w:lang w:eastAsia="pl-PL"/>
        </w:rPr>
      </w:pPr>
      <w:del w:id="2831" w:author="Okot" w:date="2020-03-24T11:31:00Z">
        <w:r w:rsidRPr="008E0CED" w:rsidDel="008E0CED">
          <w:rPr>
            <w:rStyle w:val="Hipercze"/>
            <w:rFonts w:eastAsiaTheme="minorEastAsia"/>
            <w:b w:val="0"/>
            <w:bCs w:val="0"/>
            <w:noProof/>
          </w:rPr>
          <w:delText>Model danych</w:delText>
        </w:r>
        <w:r w:rsidRPr="008E0CED" w:rsidDel="008E0CED">
          <w:rPr>
            <w:b w:val="0"/>
            <w:bCs w:val="0"/>
            <w:noProof/>
            <w:webHidden/>
          </w:rPr>
          <w:tab/>
        </w:r>
      </w:del>
      <w:del w:id="2832" w:author="Okot" w:date="2020-01-24T15:56:00Z">
        <w:r w:rsidRPr="008E0CED" w:rsidDel="001C71AE">
          <w:rPr>
            <w:b w:val="0"/>
            <w:bCs w:val="0"/>
            <w:noProof/>
            <w:webHidden/>
          </w:rPr>
          <w:delText>57</w:delText>
        </w:r>
      </w:del>
    </w:p>
    <w:p w14:paraId="3341B5DB" w14:textId="77777777" w:rsidR="000E1230" w:rsidRPr="008E0CED" w:rsidDel="008E0CED" w:rsidRDefault="000E1230">
      <w:pPr>
        <w:pStyle w:val="Spistreci2"/>
        <w:tabs>
          <w:tab w:val="right" w:pos="9061"/>
        </w:tabs>
        <w:rPr>
          <w:del w:id="2833" w:author="Okot" w:date="2020-03-24T11:31:00Z"/>
          <w:rFonts w:ascii="Times New Roman" w:eastAsiaTheme="minorEastAsia" w:hAnsi="Times New Roman" w:cs="Times New Roman"/>
          <w:b w:val="0"/>
          <w:bCs w:val="0"/>
          <w:noProof/>
          <w:sz w:val="24"/>
          <w:szCs w:val="24"/>
          <w:lang w:eastAsia="pl-PL"/>
        </w:rPr>
      </w:pPr>
      <w:del w:id="2834" w:author="Okot" w:date="2020-03-24T11:31:00Z">
        <w:r w:rsidRPr="008E0CED" w:rsidDel="008E0CED">
          <w:rPr>
            <w:rStyle w:val="Hipercze"/>
            <w:rFonts w:eastAsiaTheme="minorEastAsia"/>
            <w:b w:val="0"/>
            <w:bCs w:val="0"/>
            <w:noProof/>
          </w:rPr>
          <w:delText>Narzędzia do realizacji projektu</w:delText>
        </w:r>
        <w:r w:rsidRPr="008E0CED" w:rsidDel="008E0CED">
          <w:rPr>
            <w:b w:val="0"/>
            <w:bCs w:val="0"/>
            <w:noProof/>
            <w:webHidden/>
          </w:rPr>
          <w:tab/>
        </w:r>
      </w:del>
      <w:del w:id="2835" w:author="Okot" w:date="2020-01-24T15:56:00Z">
        <w:r w:rsidRPr="008E0CED" w:rsidDel="001C71AE">
          <w:rPr>
            <w:b w:val="0"/>
            <w:bCs w:val="0"/>
            <w:noProof/>
            <w:webHidden/>
          </w:rPr>
          <w:delText>57</w:delText>
        </w:r>
      </w:del>
    </w:p>
    <w:p w14:paraId="7AEA65F3" w14:textId="77777777" w:rsidR="000E1230" w:rsidRPr="008E0CED" w:rsidDel="008E0CED" w:rsidRDefault="000E1230">
      <w:pPr>
        <w:pStyle w:val="Spistreci2"/>
        <w:tabs>
          <w:tab w:val="right" w:pos="9061"/>
        </w:tabs>
        <w:rPr>
          <w:del w:id="2836" w:author="Okot" w:date="2020-03-24T11:31:00Z"/>
          <w:rFonts w:ascii="Times New Roman" w:eastAsiaTheme="minorEastAsia" w:hAnsi="Times New Roman" w:cs="Times New Roman"/>
          <w:b w:val="0"/>
          <w:bCs w:val="0"/>
          <w:noProof/>
          <w:sz w:val="24"/>
          <w:szCs w:val="24"/>
          <w:lang w:eastAsia="pl-PL"/>
        </w:rPr>
      </w:pPr>
      <w:del w:id="2837" w:author="Okot" w:date="2020-03-24T11:31:00Z">
        <w:r w:rsidRPr="008E0CED" w:rsidDel="008E0CED">
          <w:rPr>
            <w:rStyle w:val="Hipercze"/>
            <w:rFonts w:eastAsiaTheme="minorEastAsia"/>
            <w:b w:val="0"/>
            <w:bCs w:val="0"/>
            <w:noProof/>
          </w:rPr>
          <w:delText>PHP + Symphony 4</w:delText>
        </w:r>
        <w:r w:rsidRPr="008E0CED" w:rsidDel="008E0CED">
          <w:rPr>
            <w:b w:val="0"/>
            <w:bCs w:val="0"/>
            <w:noProof/>
            <w:webHidden/>
          </w:rPr>
          <w:tab/>
        </w:r>
      </w:del>
      <w:del w:id="2838" w:author="Okot" w:date="2020-01-24T15:56:00Z">
        <w:r w:rsidRPr="008E0CED" w:rsidDel="001C71AE">
          <w:rPr>
            <w:b w:val="0"/>
            <w:bCs w:val="0"/>
            <w:noProof/>
            <w:webHidden/>
          </w:rPr>
          <w:delText>57</w:delText>
        </w:r>
      </w:del>
    </w:p>
    <w:p w14:paraId="0D5621DA" w14:textId="77777777" w:rsidR="000E1230" w:rsidRPr="008E0CED" w:rsidDel="008E0CED" w:rsidRDefault="000E1230">
      <w:pPr>
        <w:pStyle w:val="Spistreci2"/>
        <w:tabs>
          <w:tab w:val="right" w:pos="9061"/>
        </w:tabs>
        <w:rPr>
          <w:del w:id="2839" w:author="Okot" w:date="2020-03-24T11:31:00Z"/>
          <w:rFonts w:ascii="Times New Roman" w:eastAsiaTheme="minorEastAsia" w:hAnsi="Times New Roman" w:cs="Times New Roman"/>
          <w:b w:val="0"/>
          <w:bCs w:val="0"/>
          <w:noProof/>
          <w:sz w:val="24"/>
          <w:szCs w:val="24"/>
          <w:lang w:eastAsia="pl-PL"/>
        </w:rPr>
      </w:pPr>
      <w:del w:id="2840" w:author="Okot" w:date="2020-03-24T11:31:00Z">
        <w:r w:rsidRPr="008E0CED" w:rsidDel="008E0CED">
          <w:rPr>
            <w:rStyle w:val="Hipercze"/>
            <w:rFonts w:eastAsiaTheme="minorEastAsia"/>
            <w:b w:val="0"/>
            <w:bCs w:val="0"/>
            <w:noProof/>
          </w:rPr>
          <w:delText>Highcharts</w:delText>
        </w:r>
        <w:r w:rsidRPr="008E0CED" w:rsidDel="008E0CED">
          <w:rPr>
            <w:b w:val="0"/>
            <w:bCs w:val="0"/>
            <w:noProof/>
            <w:webHidden/>
          </w:rPr>
          <w:tab/>
        </w:r>
      </w:del>
      <w:del w:id="2841" w:author="Okot" w:date="2020-01-24T15:56:00Z">
        <w:r w:rsidRPr="008E0CED" w:rsidDel="001C71AE">
          <w:rPr>
            <w:b w:val="0"/>
            <w:bCs w:val="0"/>
            <w:noProof/>
            <w:webHidden/>
          </w:rPr>
          <w:delText>57</w:delText>
        </w:r>
      </w:del>
    </w:p>
    <w:p w14:paraId="3C5D645D" w14:textId="77777777" w:rsidR="000E1230" w:rsidRPr="008E0CED" w:rsidDel="008E0CED" w:rsidRDefault="000E1230">
      <w:pPr>
        <w:pStyle w:val="Spistreci1"/>
        <w:tabs>
          <w:tab w:val="right" w:pos="9061"/>
        </w:tabs>
        <w:rPr>
          <w:del w:id="2842" w:author="Okot" w:date="2020-03-24T11:31:00Z"/>
          <w:rFonts w:ascii="Times New Roman" w:eastAsiaTheme="minorEastAsia" w:hAnsi="Times New Roman" w:cs="Times New Roman"/>
          <w:b w:val="0"/>
          <w:bCs w:val="0"/>
          <w:caps w:val="0"/>
          <w:noProof/>
          <w:lang w:eastAsia="pl-PL"/>
        </w:rPr>
      </w:pPr>
      <w:del w:id="2843" w:author="Okot" w:date="2020-03-24T11:31:00Z">
        <w:r w:rsidRPr="008E0CED" w:rsidDel="008E0CED">
          <w:rPr>
            <w:rStyle w:val="Hipercze"/>
            <w:rFonts w:eastAsiaTheme="minorEastAsia"/>
            <w:b w:val="0"/>
            <w:bCs w:val="0"/>
            <w:caps w:val="0"/>
            <w:noProof/>
          </w:rPr>
          <w:delText>specyfikacja wymagań</w:delText>
        </w:r>
        <w:r w:rsidRPr="008E0CED" w:rsidDel="008E0CED">
          <w:rPr>
            <w:b w:val="0"/>
            <w:bCs w:val="0"/>
            <w:caps w:val="0"/>
            <w:noProof/>
            <w:webHidden/>
          </w:rPr>
          <w:tab/>
        </w:r>
      </w:del>
      <w:del w:id="2844" w:author="Okot" w:date="2020-01-24T15:56:00Z">
        <w:r w:rsidRPr="008E0CED" w:rsidDel="001C71AE">
          <w:rPr>
            <w:b w:val="0"/>
            <w:bCs w:val="0"/>
            <w:caps w:val="0"/>
            <w:noProof/>
            <w:webHidden/>
          </w:rPr>
          <w:delText>57</w:delText>
        </w:r>
      </w:del>
    </w:p>
    <w:p w14:paraId="65E01827" w14:textId="77777777" w:rsidR="000E1230" w:rsidRPr="008E0CED" w:rsidDel="008E0CED" w:rsidRDefault="000E1230">
      <w:pPr>
        <w:pStyle w:val="Spistreci2"/>
        <w:tabs>
          <w:tab w:val="right" w:pos="9061"/>
        </w:tabs>
        <w:rPr>
          <w:del w:id="2845" w:author="Okot" w:date="2020-03-24T11:31:00Z"/>
          <w:rFonts w:ascii="Times New Roman" w:eastAsiaTheme="minorEastAsia" w:hAnsi="Times New Roman" w:cs="Times New Roman"/>
          <w:b w:val="0"/>
          <w:bCs w:val="0"/>
          <w:noProof/>
          <w:sz w:val="24"/>
          <w:szCs w:val="24"/>
          <w:lang w:eastAsia="pl-PL"/>
        </w:rPr>
      </w:pPr>
      <w:del w:id="2846" w:author="Okot" w:date="2020-03-24T11:31:00Z">
        <w:r w:rsidRPr="008E0CED" w:rsidDel="008E0CED">
          <w:rPr>
            <w:rStyle w:val="Hipercze"/>
            <w:rFonts w:eastAsiaTheme="minorEastAsia"/>
            <w:b w:val="0"/>
            <w:bCs w:val="0"/>
            <w:noProof/>
          </w:rPr>
          <w:delText>Wymagania funkcjonalne</w:delText>
        </w:r>
        <w:r w:rsidRPr="008E0CED" w:rsidDel="008E0CED">
          <w:rPr>
            <w:b w:val="0"/>
            <w:bCs w:val="0"/>
            <w:noProof/>
            <w:webHidden/>
          </w:rPr>
          <w:tab/>
        </w:r>
      </w:del>
      <w:del w:id="2847" w:author="Okot" w:date="2020-01-24T15:56:00Z">
        <w:r w:rsidRPr="008E0CED" w:rsidDel="001C71AE">
          <w:rPr>
            <w:b w:val="0"/>
            <w:bCs w:val="0"/>
            <w:noProof/>
            <w:webHidden/>
          </w:rPr>
          <w:delText>57</w:delText>
        </w:r>
      </w:del>
    </w:p>
    <w:p w14:paraId="610B7E3C" w14:textId="77777777" w:rsidR="000E1230" w:rsidRPr="008E0CED" w:rsidDel="008E0CED" w:rsidRDefault="000E1230">
      <w:pPr>
        <w:pStyle w:val="Spistreci2"/>
        <w:tabs>
          <w:tab w:val="right" w:pos="9061"/>
        </w:tabs>
        <w:rPr>
          <w:del w:id="2848" w:author="Okot" w:date="2020-03-24T11:31:00Z"/>
          <w:rFonts w:ascii="Times New Roman" w:eastAsiaTheme="minorEastAsia" w:hAnsi="Times New Roman" w:cs="Times New Roman"/>
          <w:b w:val="0"/>
          <w:bCs w:val="0"/>
          <w:noProof/>
          <w:sz w:val="24"/>
          <w:szCs w:val="24"/>
          <w:lang w:eastAsia="pl-PL"/>
        </w:rPr>
      </w:pPr>
      <w:del w:id="2849" w:author="Okot" w:date="2020-03-24T11:31:00Z">
        <w:r w:rsidRPr="008E0CED" w:rsidDel="008E0CED">
          <w:rPr>
            <w:rStyle w:val="Hipercze"/>
            <w:rFonts w:eastAsiaTheme="minorEastAsia"/>
            <w:b w:val="0"/>
            <w:bCs w:val="0"/>
            <w:noProof/>
          </w:rPr>
          <w:delText>Wymagania pozafunkcjonalne</w:delText>
        </w:r>
        <w:r w:rsidRPr="008E0CED" w:rsidDel="008E0CED">
          <w:rPr>
            <w:b w:val="0"/>
            <w:bCs w:val="0"/>
            <w:noProof/>
            <w:webHidden/>
          </w:rPr>
          <w:tab/>
        </w:r>
      </w:del>
      <w:del w:id="2850" w:author="Okot" w:date="2020-01-24T15:56:00Z">
        <w:r w:rsidRPr="008E0CED" w:rsidDel="001C71AE">
          <w:rPr>
            <w:b w:val="0"/>
            <w:bCs w:val="0"/>
            <w:noProof/>
            <w:webHidden/>
          </w:rPr>
          <w:delText>58</w:delText>
        </w:r>
      </w:del>
    </w:p>
    <w:p w14:paraId="10F6BD7C" w14:textId="77777777" w:rsidR="000E1230" w:rsidRPr="008E0CED" w:rsidDel="008E0CED" w:rsidRDefault="000E1230">
      <w:pPr>
        <w:pStyle w:val="Spistreci1"/>
        <w:tabs>
          <w:tab w:val="right" w:pos="9061"/>
        </w:tabs>
        <w:rPr>
          <w:del w:id="2851" w:author="Okot" w:date="2020-03-24T11:31:00Z"/>
          <w:rFonts w:ascii="Times New Roman" w:eastAsiaTheme="minorEastAsia" w:hAnsi="Times New Roman" w:cs="Times New Roman"/>
          <w:b w:val="0"/>
          <w:bCs w:val="0"/>
          <w:caps w:val="0"/>
          <w:noProof/>
          <w:lang w:eastAsia="pl-PL"/>
        </w:rPr>
      </w:pPr>
      <w:del w:id="2852" w:author="Okot" w:date="2020-03-24T11:31:00Z">
        <w:r w:rsidRPr="008E0CED" w:rsidDel="008E0CED">
          <w:rPr>
            <w:rStyle w:val="Hipercze"/>
            <w:rFonts w:eastAsiaTheme="minorEastAsia"/>
            <w:b w:val="0"/>
            <w:bCs w:val="0"/>
            <w:caps w:val="0"/>
            <w:noProof/>
          </w:rPr>
          <w:delText>projekt</w:delText>
        </w:r>
        <w:r w:rsidRPr="008E0CED" w:rsidDel="008E0CED">
          <w:rPr>
            <w:b w:val="0"/>
            <w:bCs w:val="0"/>
            <w:caps w:val="0"/>
            <w:noProof/>
            <w:webHidden/>
          </w:rPr>
          <w:tab/>
        </w:r>
      </w:del>
      <w:del w:id="2853" w:author="Okot" w:date="2020-01-24T15:56:00Z">
        <w:r w:rsidRPr="008E0CED" w:rsidDel="001C71AE">
          <w:rPr>
            <w:b w:val="0"/>
            <w:bCs w:val="0"/>
            <w:caps w:val="0"/>
            <w:noProof/>
            <w:webHidden/>
          </w:rPr>
          <w:delText>58</w:delText>
        </w:r>
      </w:del>
    </w:p>
    <w:p w14:paraId="64CFF0EC" w14:textId="77777777" w:rsidR="000E1230" w:rsidRPr="008E0CED" w:rsidDel="008E0CED" w:rsidRDefault="000E1230">
      <w:pPr>
        <w:pStyle w:val="Spistreci2"/>
        <w:tabs>
          <w:tab w:val="right" w:pos="9061"/>
        </w:tabs>
        <w:rPr>
          <w:del w:id="2854" w:author="Okot" w:date="2020-03-24T11:31:00Z"/>
          <w:rFonts w:ascii="Times New Roman" w:eastAsiaTheme="minorEastAsia" w:hAnsi="Times New Roman" w:cs="Times New Roman"/>
          <w:b w:val="0"/>
          <w:bCs w:val="0"/>
          <w:noProof/>
          <w:sz w:val="24"/>
          <w:szCs w:val="24"/>
          <w:lang w:eastAsia="pl-PL"/>
        </w:rPr>
      </w:pPr>
      <w:del w:id="2855" w:author="Okot" w:date="2020-03-24T11:31:00Z">
        <w:r w:rsidRPr="008E0CED" w:rsidDel="008E0CED">
          <w:rPr>
            <w:rStyle w:val="Hipercze"/>
            <w:rFonts w:eastAsiaTheme="minorEastAsia"/>
            <w:b w:val="0"/>
            <w:bCs w:val="0"/>
            <w:noProof/>
          </w:rPr>
          <w:delText>Projekt bazy danych</w:delText>
        </w:r>
        <w:r w:rsidRPr="008E0CED" w:rsidDel="008E0CED">
          <w:rPr>
            <w:b w:val="0"/>
            <w:bCs w:val="0"/>
            <w:noProof/>
            <w:webHidden/>
          </w:rPr>
          <w:tab/>
        </w:r>
      </w:del>
      <w:del w:id="2856" w:author="Okot" w:date="2020-01-24T15:56:00Z">
        <w:r w:rsidRPr="008E0CED" w:rsidDel="001C71AE">
          <w:rPr>
            <w:b w:val="0"/>
            <w:bCs w:val="0"/>
            <w:noProof/>
            <w:webHidden/>
          </w:rPr>
          <w:delText>58</w:delText>
        </w:r>
      </w:del>
    </w:p>
    <w:p w14:paraId="185A7464" w14:textId="77777777" w:rsidR="000E1230" w:rsidRPr="008E0CED" w:rsidDel="008E0CED" w:rsidRDefault="000E1230">
      <w:pPr>
        <w:pStyle w:val="Spistreci2"/>
        <w:tabs>
          <w:tab w:val="right" w:pos="9061"/>
        </w:tabs>
        <w:rPr>
          <w:del w:id="2857" w:author="Okot" w:date="2020-03-24T11:31:00Z"/>
          <w:rFonts w:ascii="Times New Roman" w:eastAsiaTheme="minorEastAsia" w:hAnsi="Times New Roman" w:cs="Times New Roman"/>
          <w:b w:val="0"/>
          <w:bCs w:val="0"/>
          <w:noProof/>
          <w:sz w:val="24"/>
          <w:szCs w:val="24"/>
          <w:lang w:eastAsia="pl-PL"/>
        </w:rPr>
      </w:pPr>
      <w:del w:id="2858" w:author="Okot" w:date="2020-03-24T11:31:00Z">
        <w:r w:rsidRPr="008E0CED" w:rsidDel="008E0CED">
          <w:rPr>
            <w:rStyle w:val="Hipercze"/>
            <w:rFonts w:eastAsiaTheme="minorEastAsia"/>
            <w:b w:val="0"/>
            <w:bCs w:val="0"/>
            <w:noProof/>
          </w:rPr>
          <w:delText>Projekt interfejsów użytkownika</w:delText>
        </w:r>
        <w:r w:rsidRPr="008E0CED" w:rsidDel="008E0CED">
          <w:rPr>
            <w:b w:val="0"/>
            <w:bCs w:val="0"/>
            <w:noProof/>
            <w:webHidden/>
          </w:rPr>
          <w:tab/>
        </w:r>
      </w:del>
      <w:del w:id="2859" w:author="Okot" w:date="2020-01-24T15:56:00Z">
        <w:r w:rsidRPr="008E0CED" w:rsidDel="001C71AE">
          <w:rPr>
            <w:b w:val="0"/>
            <w:bCs w:val="0"/>
            <w:noProof/>
            <w:webHidden/>
          </w:rPr>
          <w:delText>58</w:delText>
        </w:r>
      </w:del>
    </w:p>
    <w:p w14:paraId="612FCDF5" w14:textId="77777777" w:rsidR="000E1230" w:rsidRPr="008E0CED" w:rsidDel="008E0CED" w:rsidRDefault="000E1230">
      <w:pPr>
        <w:pStyle w:val="Spistreci2"/>
        <w:tabs>
          <w:tab w:val="right" w:pos="9061"/>
        </w:tabs>
        <w:rPr>
          <w:del w:id="2860" w:author="Okot" w:date="2020-03-24T11:31:00Z"/>
          <w:rFonts w:ascii="Times New Roman" w:eastAsiaTheme="minorEastAsia" w:hAnsi="Times New Roman" w:cs="Times New Roman"/>
          <w:b w:val="0"/>
          <w:bCs w:val="0"/>
          <w:noProof/>
          <w:sz w:val="24"/>
          <w:szCs w:val="24"/>
          <w:lang w:eastAsia="pl-PL"/>
        </w:rPr>
      </w:pPr>
      <w:del w:id="2861" w:author="Okot" w:date="2020-03-24T11:31:00Z">
        <w:r w:rsidRPr="008E0CED" w:rsidDel="008E0CED">
          <w:rPr>
            <w:rStyle w:val="Hipercze"/>
            <w:rFonts w:eastAsiaTheme="minorEastAsia"/>
            <w:b w:val="0"/>
            <w:bCs w:val="0"/>
            <w:noProof/>
          </w:rPr>
          <w:delText>Projekt logiki biznesowej</w:delText>
        </w:r>
        <w:r w:rsidRPr="008E0CED" w:rsidDel="008E0CED">
          <w:rPr>
            <w:b w:val="0"/>
            <w:bCs w:val="0"/>
            <w:noProof/>
            <w:webHidden/>
          </w:rPr>
          <w:tab/>
        </w:r>
      </w:del>
      <w:del w:id="2862" w:author="Okot" w:date="2020-01-24T15:56:00Z">
        <w:r w:rsidRPr="008E0CED" w:rsidDel="001C71AE">
          <w:rPr>
            <w:b w:val="0"/>
            <w:bCs w:val="0"/>
            <w:noProof/>
            <w:webHidden/>
          </w:rPr>
          <w:delText>58</w:delText>
        </w:r>
      </w:del>
    </w:p>
    <w:p w14:paraId="01FD2199" w14:textId="77777777" w:rsidR="000E1230" w:rsidRPr="008E0CED" w:rsidDel="008E0CED" w:rsidRDefault="000E1230">
      <w:pPr>
        <w:pStyle w:val="Spistreci2"/>
        <w:tabs>
          <w:tab w:val="right" w:pos="9061"/>
        </w:tabs>
        <w:rPr>
          <w:del w:id="2863" w:author="Okot" w:date="2020-03-24T11:31:00Z"/>
          <w:rFonts w:ascii="Times New Roman" w:eastAsiaTheme="minorEastAsia" w:hAnsi="Times New Roman" w:cs="Times New Roman"/>
          <w:b w:val="0"/>
          <w:bCs w:val="0"/>
          <w:noProof/>
          <w:sz w:val="24"/>
          <w:szCs w:val="24"/>
          <w:lang w:eastAsia="pl-PL"/>
        </w:rPr>
      </w:pPr>
      <w:del w:id="2864" w:author="Okot" w:date="2020-03-24T11:31:00Z">
        <w:r w:rsidRPr="008E0CED" w:rsidDel="008E0CED">
          <w:rPr>
            <w:rStyle w:val="Hipercze"/>
            <w:rFonts w:eastAsiaTheme="minorEastAsia"/>
            <w:b w:val="0"/>
            <w:bCs w:val="0"/>
            <w:noProof/>
          </w:rPr>
          <w:delText>Projekt testów</w:delText>
        </w:r>
        <w:r w:rsidRPr="008E0CED" w:rsidDel="008E0CED">
          <w:rPr>
            <w:b w:val="0"/>
            <w:bCs w:val="0"/>
            <w:noProof/>
            <w:webHidden/>
          </w:rPr>
          <w:tab/>
        </w:r>
      </w:del>
      <w:del w:id="2865" w:author="Okot" w:date="2020-01-24T15:56:00Z">
        <w:r w:rsidRPr="008E0CED" w:rsidDel="001C71AE">
          <w:rPr>
            <w:b w:val="0"/>
            <w:bCs w:val="0"/>
            <w:noProof/>
            <w:webHidden/>
          </w:rPr>
          <w:delText>58</w:delText>
        </w:r>
      </w:del>
    </w:p>
    <w:p w14:paraId="66FEAC24" w14:textId="77777777" w:rsidR="000E1230" w:rsidRPr="008E0CED" w:rsidDel="008E0CED" w:rsidRDefault="000E1230">
      <w:pPr>
        <w:pStyle w:val="Spistreci2"/>
        <w:tabs>
          <w:tab w:val="right" w:pos="9061"/>
        </w:tabs>
        <w:rPr>
          <w:del w:id="2866" w:author="Okot" w:date="2020-03-24T11:31:00Z"/>
          <w:rFonts w:ascii="Times New Roman" w:eastAsiaTheme="minorEastAsia" w:hAnsi="Times New Roman" w:cs="Times New Roman"/>
          <w:b w:val="0"/>
          <w:bCs w:val="0"/>
          <w:noProof/>
          <w:sz w:val="24"/>
          <w:szCs w:val="24"/>
          <w:lang w:eastAsia="pl-PL"/>
        </w:rPr>
      </w:pPr>
      <w:del w:id="2867"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68" w:author="Okot" w:date="2020-01-24T15:56:00Z">
        <w:r w:rsidRPr="008E0CED" w:rsidDel="001C71AE">
          <w:rPr>
            <w:b w:val="0"/>
            <w:bCs w:val="0"/>
            <w:noProof/>
            <w:webHidden/>
          </w:rPr>
          <w:delText>58</w:delText>
        </w:r>
      </w:del>
    </w:p>
    <w:p w14:paraId="531EDECF" w14:textId="77777777" w:rsidR="000E1230" w:rsidRPr="008E0CED" w:rsidDel="008E0CED" w:rsidRDefault="000E1230">
      <w:pPr>
        <w:pStyle w:val="Spistreci2"/>
        <w:tabs>
          <w:tab w:val="right" w:pos="9061"/>
        </w:tabs>
        <w:rPr>
          <w:del w:id="2869" w:author="Okot" w:date="2020-03-24T11:31:00Z"/>
          <w:rFonts w:ascii="Times New Roman" w:eastAsiaTheme="minorEastAsia" w:hAnsi="Times New Roman" w:cs="Times New Roman"/>
          <w:b w:val="0"/>
          <w:bCs w:val="0"/>
          <w:noProof/>
          <w:sz w:val="24"/>
          <w:szCs w:val="24"/>
          <w:lang w:eastAsia="pl-PL"/>
        </w:rPr>
      </w:pPr>
      <w:del w:id="2870"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71" w:author="Okot" w:date="2020-01-24T15:56:00Z">
        <w:r w:rsidRPr="008E0CED" w:rsidDel="001C71AE">
          <w:rPr>
            <w:b w:val="0"/>
            <w:bCs w:val="0"/>
            <w:noProof/>
            <w:webHidden/>
          </w:rPr>
          <w:delText>58</w:delText>
        </w:r>
      </w:del>
    </w:p>
    <w:p w14:paraId="62569419" w14:textId="77777777" w:rsidR="000E1230" w:rsidRPr="008E0CED" w:rsidDel="008E0CED" w:rsidRDefault="000E1230">
      <w:pPr>
        <w:pStyle w:val="Spistreci2"/>
        <w:tabs>
          <w:tab w:val="right" w:pos="9061"/>
        </w:tabs>
        <w:rPr>
          <w:del w:id="2872" w:author="Okot" w:date="2020-03-24T11:31:00Z"/>
          <w:rFonts w:ascii="Times New Roman" w:eastAsiaTheme="minorEastAsia" w:hAnsi="Times New Roman" w:cs="Times New Roman"/>
          <w:b w:val="0"/>
          <w:bCs w:val="0"/>
          <w:noProof/>
          <w:sz w:val="24"/>
          <w:szCs w:val="24"/>
          <w:lang w:eastAsia="pl-PL"/>
        </w:rPr>
      </w:pPr>
      <w:del w:id="2873"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874" w:author="Okot" w:date="2020-01-24T15:56:00Z">
        <w:r w:rsidRPr="008E0CED" w:rsidDel="001C71AE">
          <w:rPr>
            <w:b w:val="0"/>
            <w:bCs w:val="0"/>
            <w:noProof/>
            <w:webHidden/>
          </w:rPr>
          <w:delText>58</w:delText>
        </w:r>
      </w:del>
    </w:p>
    <w:p w14:paraId="2E7C6850" w14:textId="77777777" w:rsidR="000E1230" w:rsidRPr="008E0CED" w:rsidDel="008E0CED" w:rsidRDefault="000E1230">
      <w:pPr>
        <w:pStyle w:val="Spistreci2"/>
        <w:tabs>
          <w:tab w:val="right" w:pos="9061"/>
        </w:tabs>
        <w:rPr>
          <w:del w:id="2875" w:author="Okot" w:date="2020-03-24T11:31:00Z"/>
          <w:rFonts w:ascii="Times New Roman" w:eastAsiaTheme="minorEastAsia" w:hAnsi="Times New Roman" w:cs="Times New Roman"/>
          <w:b w:val="0"/>
          <w:bCs w:val="0"/>
          <w:noProof/>
          <w:sz w:val="24"/>
          <w:szCs w:val="24"/>
          <w:lang w:eastAsia="pl-PL"/>
        </w:rPr>
      </w:pPr>
      <w:del w:id="2876"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877" w:author="Okot" w:date="2020-01-24T15:56:00Z">
        <w:r w:rsidRPr="008E0CED" w:rsidDel="001C71AE">
          <w:rPr>
            <w:b w:val="0"/>
            <w:bCs w:val="0"/>
            <w:noProof/>
            <w:webHidden/>
          </w:rPr>
          <w:delText>58</w:delText>
        </w:r>
      </w:del>
    </w:p>
    <w:p w14:paraId="75BA87BF" w14:textId="77777777" w:rsidR="000E1230" w:rsidRPr="008E0CED" w:rsidDel="008E0CED" w:rsidRDefault="000E1230">
      <w:pPr>
        <w:pStyle w:val="Spistreci1"/>
        <w:tabs>
          <w:tab w:val="right" w:pos="9061"/>
        </w:tabs>
        <w:rPr>
          <w:del w:id="2878" w:author="Okot" w:date="2020-03-24T11:31:00Z"/>
          <w:rFonts w:ascii="Times New Roman" w:eastAsiaTheme="minorEastAsia" w:hAnsi="Times New Roman" w:cs="Times New Roman"/>
          <w:b w:val="0"/>
          <w:bCs w:val="0"/>
          <w:caps w:val="0"/>
          <w:noProof/>
          <w:lang w:eastAsia="pl-PL"/>
        </w:rPr>
      </w:pPr>
      <w:del w:id="2879" w:author="Okot" w:date="2020-03-24T11:31:00Z">
        <w:r w:rsidRPr="008E0CED" w:rsidDel="008E0CED">
          <w:rPr>
            <w:rStyle w:val="Hipercze"/>
            <w:rFonts w:eastAsiaTheme="minorEastAsia"/>
            <w:b w:val="0"/>
            <w:bCs w:val="0"/>
            <w:caps w:val="0"/>
            <w:noProof/>
          </w:rPr>
          <w:delText>implementacja</w:delText>
        </w:r>
        <w:r w:rsidRPr="008E0CED" w:rsidDel="008E0CED">
          <w:rPr>
            <w:b w:val="0"/>
            <w:bCs w:val="0"/>
            <w:caps w:val="0"/>
            <w:noProof/>
            <w:webHidden/>
          </w:rPr>
          <w:tab/>
        </w:r>
      </w:del>
      <w:del w:id="2880" w:author="Okot" w:date="2020-01-24T15:56:00Z">
        <w:r w:rsidRPr="008E0CED" w:rsidDel="001C71AE">
          <w:rPr>
            <w:b w:val="0"/>
            <w:bCs w:val="0"/>
            <w:caps w:val="0"/>
            <w:noProof/>
            <w:webHidden/>
          </w:rPr>
          <w:delText>58</w:delText>
        </w:r>
      </w:del>
    </w:p>
    <w:p w14:paraId="0FF69D8E" w14:textId="77777777" w:rsidR="000E1230" w:rsidRPr="008E0CED" w:rsidDel="008E0CED" w:rsidRDefault="000E1230">
      <w:pPr>
        <w:pStyle w:val="Spistreci2"/>
        <w:tabs>
          <w:tab w:val="right" w:pos="9061"/>
        </w:tabs>
        <w:rPr>
          <w:del w:id="2881" w:author="Okot" w:date="2020-03-24T11:31:00Z"/>
          <w:rFonts w:ascii="Times New Roman" w:eastAsiaTheme="minorEastAsia" w:hAnsi="Times New Roman" w:cs="Times New Roman"/>
          <w:b w:val="0"/>
          <w:bCs w:val="0"/>
          <w:noProof/>
          <w:sz w:val="24"/>
          <w:szCs w:val="24"/>
          <w:lang w:eastAsia="pl-PL"/>
        </w:rPr>
      </w:pPr>
      <w:del w:id="2882" w:author="Okot" w:date="2020-03-24T11:31:00Z">
        <w:r w:rsidRPr="008E0CED" w:rsidDel="008E0CED">
          <w:rPr>
            <w:rStyle w:val="Hipercze"/>
            <w:rFonts w:eastAsiaTheme="minorEastAsia"/>
            <w:b w:val="0"/>
            <w:bCs w:val="0"/>
            <w:noProof/>
          </w:rPr>
          <w:delText>Implementacja bazy danych</w:delText>
        </w:r>
        <w:r w:rsidRPr="008E0CED" w:rsidDel="008E0CED">
          <w:rPr>
            <w:b w:val="0"/>
            <w:bCs w:val="0"/>
            <w:noProof/>
            <w:webHidden/>
          </w:rPr>
          <w:tab/>
        </w:r>
      </w:del>
      <w:del w:id="2883" w:author="Okot" w:date="2020-01-24T15:56:00Z">
        <w:r w:rsidRPr="008E0CED" w:rsidDel="001C71AE">
          <w:rPr>
            <w:b w:val="0"/>
            <w:bCs w:val="0"/>
            <w:noProof/>
            <w:webHidden/>
          </w:rPr>
          <w:delText>58</w:delText>
        </w:r>
      </w:del>
    </w:p>
    <w:p w14:paraId="03070B1C" w14:textId="77777777" w:rsidR="000E1230" w:rsidRPr="008E0CED" w:rsidDel="008E0CED" w:rsidRDefault="000E1230">
      <w:pPr>
        <w:pStyle w:val="Spistreci2"/>
        <w:tabs>
          <w:tab w:val="right" w:pos="9061"/>
        </w:tabs>
        <w:rPr>
          <w:del w:id="2884" w:author="Okot" w:date="2020-03-24T11:31:00Z"/>
          <w:rFonts w:ascii="Times New Roman" w:eastAsiaTheme="minorEastAsia" w:hAnsi="Times New Roman" w:cs="Times New Roman"/>
          <w:b w:val="0"/>
          <w:bCs w:val="0"/>
          <w:noProof/>
          <w:sz w:val="24"/>
          <w:szCs w:val="24"/>
          <w:lang w:eastAsia="pl-PL"/>
        </w:rPr>
      </w:pPr>
      <w:del w:id="2885" w:author="Okot" w:date="2020-03-24T11:31:00Z">
        <w:r w:rsidRPr="008E0CED" w:rsidDel="008E0CED">
          <w:rPr>
            <w:rStyle w:val="Hipercze"/>
            <w:rFonts w:eastAsiaTheme="minorEastAsia"/>
            <w:b w:val="0"/>
            <w:bCs w:val="0"/>
            <w:noProof/>
          </w:rPr>
          <w:delText>Implementacja logiki biznesowej</w:delText>
        </w:r>
        <w:r w:rsidRPr="008E0CED" w:rsidDel="008E0CED">
          <w:rPr>
            <w:b w:val="0"/>
            <w:bCs w:val="0"/>
            <w:noProof/>
            <w:webHidden/>
          </w:rPr>
          <w:tab/>
        </w:r>
      </w:del>
      <w:del w:id="2886" w:author="Okot" w:date="2020-01-24T15:56:00Z">
        <w:r w:rsidRPr="008E0CED" w:rsidDel="001C71AE">
          <w:rPr>
            <w:b w:val="0"/>
            <w:bCs w:val="0"/>
            <w:noProof/>
            <w:webHidden/>
          </w:rPr>
          <w:delText>58</w:delText>
        </w:r>
      </w:del>
    </w:p>
    <w:p w14:paraId="4041DF54" w14:textId="77777777" w:rsidR="000E1230" w:rsidRPr="008E0CED" w:rsidDel="008E0CED" w:rsidRDefault="000E1230">
      <w:pPr>
        <w:pStyle w:val="Spistreci2"/>
        <w:tabs>
          <w:tab w:val="right" w:pos="9061"/>
        </w:tabs>
        <w:rPr>
          <w:del w:id="2887" w:author="Okot" w:date="2020-03-24T11:31:00Z"/>
          <w:rFonts w:ascii="Times New Roman" w:eastAsiaTheme="minorEastAsia" w:hAnsi="Times New Roman" w:cs="Times New Roman"/>
          <w:b w:val="0"/>
          <w:bCs w:val="0"/>
          <w:noProof/>
          <w:sz w:val="24"/>
          <w:szCs w:val="24"/>
          <w:lang w:eastAsia="pl-PL"/>
        </w:rPr>
      </w:pPr>
      <w:del w:id="2888" w:author="Okot" w:date="2020-03-24T11:31:00Z">
        <w:r w:rsidRPr="008E0CED" w:rsidDel="008E0CED">
          <w:rPr>
            <w:rStyle w:val="Hipercze"/>
            <w:rFonts w:eastAsiaTheme="minorEastAsia"/>
            <w:b w:val="0"/>
            <w:bCs w:val="0"/>
            <w:noProof/>
          </w:rPr>
          <w:delText>Implementacja interfejsów użytkownika</w:delText>
        </w:r>
        <w:r w:rsidRPr="008E0CED" w:rsidDel="008E0CED">
          <w:rPr>
            <w:b w:val="0"/>
            <w:bCs w:val="0"/>
            <w:noProof/>
            <w:webHidden/>
          </w:rPr>
          <w:tab/>
        </w:r>
      </w:del>
      <w:del w:id="2889" w:author="Okot" w:date="2020-01-24T15:56:00Z">
        <w:r w:rsidRPr="008E0CED" w:rsidDel="001C71AE">
          <w:rPr>
            <w:b w:val="0"/>
            <w:bCs w:val="0"/>
            <w:noProof/>
            <w:webHidden/>
          </w:rPr>
          <w:delText>58</w:delText>
        </w:r>
      </w:del>
    </w:p>
    <w:p w14:paraId="3A216F29" w14:textId="77777777" w:rsidR="000E1230" w:rsidRPr="008E0CED" w:rsidDel="008E0CED" w:rsidRDefault="000E1230">
      <w:pPr>
        <w:pStyle w:val="Spistreci1"/>
        <w:tabs>
          <w:tab w:val="right" w:pos="9061"/>
        </w:tabs>
        <w:rPr>
          <w:del w:id="2890" w:author="Okot" w:date="2020-03-24T11:31:00Z"/>
          <w:rFonts w:ascii="Times New Roman" w:eastAsiaTheme="minorEastAsia" w:hAnsi="Times New Roman" w:cs="Times New Roman"/>
          <w:b w:val="0"/>
          <w:bCs w:val="0"/>
          <w:caps w:val="0"/>
          <w:noProof/>
          <w:lang w:eastAsia="pl-PL"/>
        </w:rPr>
      </w:pPr>
      <w:del w:id="2891" w:author="Okot" w:date="2020-03-24T11:31:00Z">
        <w:r w:rsidRPr="008E0CED" w:rsidDel="008E0CED">
          <w:rPr>
            <w:rStyle w:val="Hipercze"/>
            <w:rFonts w:eastAsiaTheme="minorEastAsia"/>
            <w:b w:val="0"/>
            <w:bCs w:val="0"/>
            <w:caps w:val="0"/>
            <w:noProof/>
          </w:rPr>
          <w:delText>testy</w:delText>
        </w:r>
        <w:r w:rsidRPr="008E0CED" w:rsidDel="008E0CED">
          <w:rPr>
            <w:b w:val="0"/>
            <w:bCs w:val="0"/>
            <w:caps w:val="0"/>
            <w:noProof/>
            <w:webHidden/>
          </w:rPr>
          <w:tab/>
        </w:r>
      </w:del>
      <w:del w:id="2892" w:author="Okot" w:date="2020-01-24T15:56:00Z">
        <w:r w:rsidRPr="008E0CED" w:rsidDel="001C71AE">
          <w:rPr>
            <w:b w:val="0"/>
            <w:bCs w:val="0"/>
            <w:caps w:val="0"/>
            <w:noProof/>
            <w:webHidden/>
          </w:rPr>
          <w:delText>58</w:delText>
        </w:r>
      </w:del>
    </w:p>
    <w:p w14:paraId="2FB259FA" w14:textId="77777777" w:rsidR="000E1230" w:rsidRPr="008E0CED" w:rsidDel="008E0CED" w:rsidRDefault="000E1230">
      <w:pPr>
        <w:pStyle w:val="Spistreci2"/>
        <w:tabs>
          <w:tab w:val="right" w:pos="9061"/>
        </w:tabs>
        <w:rPr>
          <w:del w:id="2893" w:author="Okot" w:date="2020-03-24T11:31:00Z"/>
          <w:rFonts w:ascii="Times New Roman" w:eastAsiaTheme="minorEastAsia" w:hAnsi="Times New Roman" w:cs="Times New Roman"/>
          <w:b w:val="0"/>
          <w:bCs w:val="0"/>
          <w:noProof/>
          <w:sz w:val="24"/>
          <w:szCs w:val="24"/>
          <w:lang w:eastAsia="pl-PL"/>
        </w:rPr>
      </w:pPr>
      <w:del w:id="2894"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95" w:author="Okot" w:date="2020-01-24T15:56:00Z">
        <w:r w:rsidRPr="008E0CED" w:rsidDel="001C71AE">
          <w:rPr>
            <w:b w:val="0"/>
            <w:bCs w:val="0"/>
            <w:noProof/>
            <w:webHidden/>
          </w:rPr>
          <w:delText>58</w:delText>
        </w:r>
      </w:del>
    </w:p>
    <w:p w14:paraId="68329CBE" w14:textId="77777777" w:rsidR="000E1230" w:rsidRPr="008E0CED" w:rsidDel="008E0CED" w:rsidRDefault="000E1230">
      <w:pPr>
        <w:pStyle w:val="Spistreci2"/>
        <w:tabs>
          <w:tab w:val="right" w:pos="9061"/>
        </w:tabs>
        <w:rPr>
          <w:del w:id="2896" w:author="Okot" w:date="2020-03-24T11:31:00Z"/>
          <w:rFonts w:ascii="Times New Roman" w:eastAsiaTheme="minorEastAsia" w:hAnsi="Times New Roman" w:cs="Times New Roman"/>
          <w:b w:val="0"/>
          <w:bCs w:val="0"/>
          <w:noProof/>
          <w:sz w:val="24"/>
          <w:szCs w:val="24"/>
          <w:lang w:eastAsia="pl-PL"/>
        </w:rPr>
      </w:pPr>
      <w:del w:id="2897"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98" w:author="Okot" w:date="2020-01-24T15:56:00Z">
        <w:r w:rsidRPr="008E0CED" w:rsidDel="001C71AE">
          <w:rPr>
            <w:b w:val="0"/>
            <w:bCs w:val="0"/>
            <w:noProof/>
            <w:webHidden/>
          </w:rPr>
          <w:delText>58</w:delText>
        </w:r>
      </w:del>
    </w:p>
    <w:p w14:paraId="78B40574" w14:textId="77777777" w:rsidR="000E1230" w:rsidRPr="008E0CED" w:rsidDel="008E0CED" w:rsidRDefault="000E1230">
      <w:pPr>
        <w:pStyle w:val="Spistreci2"/>
        <w:tabs>
          <w:tab w:val="right" w:pos="9061"/>
        </w:tabs>
        <w:rPr>
          <w:del w:id="2899" w:author="Okot" w:date="2020-03-24T11:31:00Z"/>
          <w:rFonts w:ascii="Times New Roman" w:eastAsiaTheme="minorEastAsia" w:hAnsi="Times New Roman" w:cs="Times New Roman"/>
          <w:b w:val="0"/>
          <w:bCs w:val="0"/>
          <w:noProof/>
          <w:sz w:val="24"/>
          <w:szCs w:val="24"/>
          <w:lang w:eastAsia="pl-PL"/>
        </w:rPr>
      </w:pPr>
      <w:del w:id="2900"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901" w:author="Okot" w:date="2020-01-24T15:56:00Z">
        <w:r w:rsidRPr="008E0CED" w:rsidDel="001C71AE">
          <w:rPr>
            <w:b w:val="0"/>
            <w:bCs w:val="0"/>
            <w:noProof/>
            <w:webHidden/>
          </w:rPr>
          <w:delText>58</w:delText>
        </w:r>
      </w:del>
    </w:p>
    <w:p w14:paraId="2D422A94" w14:textId="77777777" w:rsidR="000E1230" w:rsidRPr="008E0CED" w:rsidDel="008E0CED" w:rsidRDefault="000E1230">
      <w:pPr>
        <w:pStyle w:val="Spistreci2"/>
        <w:tabs>
          <w:tab w:val="right" w:pos="9061"/>
        </w:tabs>
        <w:rPr>
          <w:del w:id="2902" w:author="Okot" w:date="2020-03-24T11:31:00Z"/>
          <w:rFonts w:ascii="Times New Roman" w:eastAsiaTheme="minorEastAsia" w:hAnsi="Times New Roman" w:cs="Times New Roman"/>
          <w:b w:val="0"/>
          <w:bCs w:val="0"/>
          <w:noProof/>
          <w:sz w:val="24"/>
          <w:szCs w:val="24"/>
          <w:lang w:eastAsia="pl-PL"/>
        </w:rPr>
      </w:pPr>
      <w:del w:id="2903"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904" w:author="Okot" w:date="2020-01-24T15:56:00Z">
        <w:r w:rsidRPr="008E0CED" w:rsidDel="001C71AE">
          <w:rPr>
            <w:b w:val="0"/>
            <w:bCs w:val="0"/>
            <w:noProof/>
            <w:webHidden/>
          </w:rPr>
          <w:delText>58</w:delText>
        </w:r>
      </w:del>
    </w:p>
    <w:p w14:paraId="5E6837EC" w14:textId="77777777" w:rsidR="000E1230" w:rsidRPr="008E0CED" w:rsidDel="008E0CED" w:rsidRDefault="000E1230">
      <w:pPr>
        <w:pStyle w:val="Spistreci1"/>
        <w:tabs>
          <w:tab w:val="right" w:pos="9061"/>
        </w:tabs>
        <w:rPr>
          <w:del w:id="2905" w:author="Okot" w:date="2020-03-24T11:31:00Z"/>
          <w:rFonts w:ascii="Times New Roman" w:eastAsiaTheme="minorEastAsia" w:hAnsi="Times New Roman" w:cs="Times New Roman"/>
          <w:b w:val="0"/>
          <w:bCs w:val="0"/>
          <w:caps w:val="0"/>
          <w:noProof/>
          <w:lang w:eastAsia="pl-PL"/>
        </w:rPr>
      </w:pPr>
      <w:del w:id="2906" w:author="Okot" w:date="2020-03-24T11:31:00Z">
        <w:r w:rsidRPr="008E0CED" w:rsidDel="008E0CED">
          <w:rPr>
            <w:rStyle w:val="Hipercze"/>
            <w:rFonts w:eastAsiaTheme="minorEastAsia"/>
            <w:b w:val="0"/>
            <w:bCs w:val="0"/>
            <w:caps w:val="0"/>
            <w:noProof/>
          </w:rPr>
          <w:delText>wdrożenie</w:delText>
        </w:r>
        <w:r w:rsidRPr="008E0CED" w:rsidDel="008E0CED">
          <w:rPr>
            <w:b w:val="0"/>
            <w:bCs w:val="0"/>
            <w:caps w:val="0"/>
            <w:noProof/>
            <w:webHidden/>
          </w:rPr>
          <w:tab/>
        </w:r>
      </w:del>
      <w:del w:id="2907" w:author="Okot" w:date="2020-01-24T15:56:00Z">
        <w:r w:rsidRPr="008E0CED" w:rsidDel="001C71AE">
          <w:rPr>
            <w:b w:val="0"/>
            <w:bCs w:val="0"/>
            <w:caps w:val="0"/>
            <w:noProof/>
            <w:webHidden/>
          </w:rPr>
          <w:delText>58</w:delText>
        </w:r>
      </w:del>
    </w:p>
    <w:p w14:paraId="5F362F80" w14:textId="77777777" w:rsidR="000E1230" w:rsidRPr="008E0CED" w:rsidDel="008E0CED" w:rsidRDefault="000E1230">
      <w:pPr>
        <w:pStyle w:val="Spistreci1"/>
        <w:tabs>
          <w:tab w:val="right" w:pos="9061"/>
        </w:tabs>
        <w:rPr>
          <w:del w:id="2908" w:author="Okot" w:date="2020-03-24T11:31:00Z"/>
          <w:rFonts w:ascii="Times New Roman" w:eastAsiaTheme="minorEastAsia" w:hAnsi="Times New Roman" w:cs="Times New Roman"/>
          <w:b w:val="0"/>
          <w:bCs w:val="0"/>
          <w:caps w:val="0"/>
          <w:noProof/>
          <w:lang w:eastAsia="pl-PL"/>
        </w:rPr>
      </w:pPr>
      <w:del w:id="2909" w:author="Okot" w:date="2020-03-24T11:31:00Z">
        <w:r w:rsidRPr="008E0CED" w:rsidDel="008E0CED">
          <w:rPr>
            <w:rStyle w:val="Hipercze"/>
            <w:rFonts w:eastAsiaTheme="minorEastAsia"/>
            <w:b w:val="0"/>
            <w:bCs w:val="0"/>
            <w:caps w:val="0"/>
            <w:noProof/>
          </w:rPr>
          <w:delText>podsumowanie</w:delText>
        </w:r>
        <w:r w:rsidRPr="008E0CED" w:rsidDel="008E0CED">
          <w:rPr>
            <w:b w:val="0"/>
            <w:bCs w:val="0"/>
            <w:caps w:val="0"/>
            <w:noProof/>
            <w:webHidden/>
          </w:rPr>
          <w:tab/>
        </w:r>
      </w:del>
      <w:del w:id="2910" w:author="Okot" w:date="2020-01-24T15:56:00Z">
        <w:r w:rsidRPr="008E0CED" w:rsidDel="001C71AE">
          <w:rPr>
            <w:b w:val="0"/>
            <w:bCs w:val="0"/>
            <w:caps w:val="0"/>
            <w:noProof/>
            <w:webHidden/>
          </w:rPr>
          <w:delText>58</w:delText>
        </w:r>
      </w:del>
    </w:p>
    <w:p w14:paraId="3CC92861" w14:textId="77777777" w:rsidR="000E1230" w:rsidRPr="008E0CED" w:rsidDel="008E0CED" w:rsidRDefault="000E1230">
      <w:pPr>
        <w:pStyle w:val="Spistreci2"/>
        <w:tabs>
          <w:tab w:val="right" w:pos="9061"/>
        </w:tabs>
        <w:rPr>
          <w:del w:id="2911" w:author="Okot" w:date="2020-03-24T11:31:00Z"/>
          <w:rFonts w:ascii="Times New Roman" w:eastAsiaTheme="minorEastAsia" w:hAnsi="Times New Roman" w:cs="Times New Roman"/>
          <w:b w:val="0"/>
          <w:bCs w:val="0"/>
          <w:noProof/>
          <w:sz w:val="24"/>
          <w:szCs w:val="24"/>
          <w:lang w:eastAsia="pl-PL"/>
        </w:rPr>
      </w:pPr>
      <w:del w:id="2912" w:author="Okot" w:date="2020-03-24T11:31:00Z">
        <w:r w:rsidRPr="008E0CED" w:rsidDel="008E0CED">
          <w:rPr>
            <w:rStyle w:val="Hipercze"/>
            <w:rFonts w:eastAsiaTheme="minorEastAsia"/>
            <w:b w:val="0"/>
            <w:bCs w:val="0"/>
            <w:noProof/>
          </w:rPr>
          <w:delText>X.X. Możliwości dalszego rozwoju</w:delText>
        </w:r>
        <w:r w:rsidRPr="008E0CED" w:rsidDel="008E0CED">
          <w:rPr>
            <w:b w:val="0"/>
            <w:bCs w:val="0"/>
            <w:noProof/>
            <w:webHidden/>
          </w:rPr>
          <w:tab/>
        </w:r>
      </w:del>
      <w:del w:id="2913" w:author="Okot" w:date="2020-01-24T15:56:00Z">
        <w:r w:rsidRPr="008E0CED" w:rsidDel="001C71AE">
          <w:rPr>
            <w:b w:val="0"/>
            <w:bCs w:val="0"/>
            <w:noProof/>
            <w:webHidden/>
          </w:rPr>
          <w:delText>58</w:delText>
        </w:r>
      </w:del>
    </w:p>
    <w:p w14:paraId="0C1ED3C7" w14:textId="77777777" w:rsidR="000E1230" w:rsidRPr="008E0CED" w:rsidDel="008E0CED" w:rsidRDefault="000E1230">
      <w:pPr>
        <w:pStyle w:val="Spistreci2"/>
        <w:tabs>
          <w:tab w:val="right" w:pos="9061"/>
        </w:tabs>
        <w:rPr>
          <w:del w:id="2914" w:author="Okot" w:date="2020-03-24T11:31:00Z"/>
          <w:rFonts w:ascii="Times New Roman" w:eastAsiaTheme="minorEastAsia" w:hAnsi="Times New Roman" w:cs="Times New Roman"/>
          <w:b w:val="0"/>
          <w:bCs w:val="0"/>
          <w:noProof/>
          <w:sz w:val="24"/>
          <w:szCs w:val="24"/>
          <w:lang w:eastAsia="pl-PL"/>
        </w:rPr>
      </w:pPr>
      <w:del w:id="2915" w:author="Okot" w:date="2020-03-24T11:31:00Z">
        <w:r w:rsidRPr="008E0CED" w:rsidDel="008E0CED">
          <w:rPr>
            <w:rStyle w:val="Hipercze"/>
            <w:rFonts w:eastAsiaTheme="minorEastAsia"/>
            <w:b w:val="0"/>
            <w:bCs w:val="0"/>
            <w:noProof/>
          </w:rPr>
          <w:delText>X.X.1. Dokładność przekazywanych informacji zwrotnych</w:delText>
        </w:r>
        <w:r w:rsidRPr="008E0CED" w:rsidDel="008E0CED">
          <w:rPr>
            <w:b w:val="0"/>
            <w:bCs w:val="0"/>
            <w:noProof/>
            <w:webHidden/>
          </w:rPr>
          <w:tab/>
        </w:r>
      </w:del>
      <w:del w:id="2916" w:author="Okot" w:date="2020-01-24T15:56:00Z">
        <w:r w:rsidRPr="008E0CED" w:rsidDel="001C71AE">
          <w:rPr>
            <w:b w:val="0"/>
            <w:bCs w:val="0"/>
            <w:noProof/>
            <w:webHidden/>
          </w:rPr>
          <w:delText>58</w:delText>
        </w:r>
      </w:del>
    </w:p>
    <w:p w14:paraId="15AF3829" w14:textId="77777777" w:rsidR="000E1230" w:rsidRPr="008E0CED" w:rsidDel="008E0CED" w:rsidRDefault="000E1230">
      <w:pPr>
        <w:pStyle w:val="Spistreci3"/>
        <w:rPr>
          <w:del w:id="2917" w:author="Okot" w:date="2020-03-24T11:31:00Z"/>
          <w:sz w:val="24"/>
          <w:szCs w:val="24"/>
          <w:lang w:eastAsia="pl-PL"/>
        </w:rPr>
      </w:pPr>
      <w:del w:id="2918" w:author="Okot" w:date="2020-03-24T11:31:00Z">
        <w:r w:rsidRPr="008E0CED" w:rsidDel="008E0CED">
          <w:rPr>
            <w:rStyle w:val="Hipercze"/>
          </w:rPr>
          <w:delText>wykaz źródeł</w:delText>
        </w:r>
        <w:r w:rsidRPr="008E0CED" w:rsidDel="008E0CED">
          <w:rPr>
            <w:webHidden/>
          </w:rPr>
          <w:tab/>
        </w:r>
      </w:del>
      <w:del w:id="2919" w:author="Okot" w:date="2020-01-24T15:56:00Z">
        <w:r w:rsidRPr="008E0CED" w:rsidDel="001C71AE">
          <w:rPr>
            <w:webHidden/>
          </w:rPr>
          <w:delText>61</w:delText>
        </w:r>
      </w:del>
    </w:p>
    <w:p w14:paraId="7E0A3F94" w14:textId="77777777" w:rsidR="000E1230" w:rsidRPr="008E0CED" w:rsidDel="008E0CED" w:rsidRDefault="000E1230">
      <w:pPr>
        <w:pStyle w:val="Spistreci3"/>
        <w:rPr>
          <w:del w:id="2920" w:author="Okot" w:date="2020-03-24T11:31:00Z"/>
          <w:sz w:val="24"/>
          <w:szCs w:val="24"/>
          <w:lang w:eastAsia="pl-PL"/>
        </w:rPr>
      </w:pPr>
      <w:del w:id="2921" w:author="Okot" w:date="2020-03-24T11:31:00Z">
        <w:r w:rsidRPr="008E0CED" w:rsidDel="008E0CED">
          <w:rPr>
            <w:rStyle w:val="Hipercze"/>
            <w:lang w:val="en-US"/>
          </w:rPr>
          <w:delText>wykaz literatury</w:delText>
        </w:r>
        <w:r w:rsidRPr="008E0CED" w:rsidDel="008E0CED">
          <w:rPr>
            <w:webHidden/>
          </w:rPr>
          <w:tab/>
        </w:r>
      </w:del>
      <w:del w:id="2922" w:author="Okot" w:date="2020-01-24T15:56:00Z">
        <w:r w:rsidRPr="008E0CED" w:rsidDel="001C71AE">
          <w:rPr>
            <w:webHidden/>
          </w:rPr>
          <w:delText>63</w:delText>
        </w:r>
      </w:del>
    </w:p>
    <w:p w14:paraId="6A3603EE" w14:textId="77777777" w:rsidR="000E1230" w:rsidRPr="008E0CED" w:rsidDel="008E0CED" w:rsidRDefault="000E1230">
      <w:pPr>
        <w:pStyle w:val="Spistreci3"/>
        <w:rPr>
          <w:del w:id="2923" w:author="Okot" w:date="2020-03-24T11:31:00Z"/>
          <w:sz w:val="24"/>
          <w:szCs w:val="24"/>
          <w:lang w:eastAsia="pl-PL"/>
        </w:rPr>
      </w:pPr>
      <w:del w:id="2924" w:author="Okot" w:date="2020-03-24T11:31:00Z">
        <w:r w:rsidRPr="008E0CED" w:rsidDel="008E0CED">
          <w:rPr>
            <w:rStyle w:val="Hipercze"/>
          </w:rPr>
          <w:delText>wykaz rysunków</w:delText>
        </w:r>
        <w:r w:rsidRPr="008E0CED" w:rsidDel="008E0CED">
          <w:rPr>
            <w:webHidden/>
          </w:rPr>
          <w:tab/>
        </w:r>
      </w:del>
      <w:del w:id="2925" w:author="Okot" w:date="2020-01-24T15:56:00Z">
        <w:r w:rsidRPr="008E0CED" w:rsidDel="001C71AE">
          <w:rPr>
            <w:webHidden/>
          </w:rPr>
          <w:delText>64</w:delText>
        </w:r>
      </w:del>
    </w:p>
    <w:p w14:paraId="3541A258" w14:textId="77777777" w:rsidR="000E1230" w:rsidRPr="008E0CED" w:rsidDel="008E0CED" w:rsidRDefault="000E1230">
      <w:pPr>
        <w:pStyle w:val="Spistreci3"/>
        <w:rPr>
          <w:del w:id="2926" w:author="Okot" w:date="2020-03-24T11:31:00Z"/>
          <w:sz w:val="24"/>
          <w:szCs w:val="24"/>
          <w:lang w:eastAsia="pl-PL"/>
          <w:rPrChange w:id="2927" w:author="Okot" w:date="2020-03-24T11:32:00Z">
            <w:rPr>
              <w:del w:id="2928" w:author="Okot" w:date="2020-03-24T11:31:00Z"/>
              <w:rFonts w:asciiTheme="minorHAnsi" w:hAnsiTheme="minorHAnsi" w:cstheme="minorBidi"/>
              <w:sz w:val="22"/>
              <w:szCs w:val="22"/>
              <w:lang w:eastAsia="pl-PL"/>
            </w:rPr>
          </w:rPrChange>
        </w:rPr>
      </w:pPr>
      <w:del w:id="2929" w:author="Okot" w:date="2020-03-24T11:31:00Z">
        <w:r w:rsidRPr="008E0CED" w:rsidDel="008E0CED">
          <w:rPr>
            <w:rStyle w:val="Hipercze"/>
          </w:rPr>
          <w:delText>wykaz tabel</w:delText>
        </w:r>
        <w:r w:rsidRPr="008E0CED" w:rsidDel="008E0CED">
          <w:rPr>
            <w:webHidden/>
          </w:rPr>
          <w:tab/>
        </w:r>
      </w:del>
      <w:del w:id="2930" w:author="Okot" w:date="2020-01-24T15:56:00Z">
        <w:r w:rsidRPr="008E0CED" w:rsidDel="001C71AE">
          <w:rPr>
            <w:webHidden/>
          </w:rPr>
          <w:delText>65</w:delText>
        </w:r>
      </w:del>
    </w:p>
    <w:p w14:paraId="31FDDE7D" w14:textId="77777777" w:rsidR="00705784" w:rsidRPr="00705784" w:rsidRDefault="00EB7340" w:rsidP="00705784">
      <w:r w:rsidRPr="00044E36">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931" w:name="_Toc35941887"/>
      <w:r>
        <w:lastRenderedPageBreak/>
        <w:t xml:space="preserve">1. </w:t>
      </w:r>
      <w:r w:rsidR="00E375D2" w:rsidRPr="001B63A1">
        <w:t>wstęp</w:t>
      </w:r>
      <w:bookmarkEnd w:id="2931"/>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932" w:name="_Toc35941888"/>
      <w:r>
        <w:t>1.1.</w:t>
      </w:r>
      <w:r w:rsidR="001B63A1">
        <w:t xml:space="preserve"> </w:t>
      </w:r>
      <w:r w:rsidR="00E375D2">
        <w:t>Wprowadzenie</w:t>
      </w:r>
      <w:bookmarkEnd w:id="2932"/>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14781F" w:rsidRDefault="0014781F" w:rsidP="001B63A1">
                            <w:pPr>
                              <w:pStyle w:val="Legenda"/>
                            </w:pPr>
                          </w:p>
                          <w:p w14:paraId="7179B975" w14:textId="2005C132" w:rsidR="0014781F" w:rsidRDefault="0014781F" w:rsidP="001B63A1">
                            <w:pPr>
                              <w:pStyle w:val="Legenda"/>
                            </w:pPr>
                            <w:r w:rsidRPr="00504618">
                              <w:t xml:space="preserve">Rys. </w:t>
                            </w:r>
                            <w:del w:id="2933"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34"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35" w:author="Okot" w:date="2019-03-30T21:05:00Z">
                              <w:r>
                                <w:t> </w:t>
                              </w:r>
                            </w:ins>
                            <w:del w:id="2936" w:author="Okot" w:date="2019-03-30T21:05:00Z">
                              <w:r w:rsidDel="00206E96">
                                <w:delText xml:space="preserve"> </w:delText>
                              </w:r>
                            </w:del>
                            <w:r>
                              <w:t>[</w:t>
                            </w:r>
                            <w:ins w:id="2937" w:author="Okot" w:date="2020-01-17T11:24:00Z">
                              <w:r>
                                <w:t>7</w:t>
                              </w:r>
                            </w:ins>
                            <w:del w:id="2938" w:author="Okot" w:date="2020-01-17T11:24:00Z">
                              <w:r w:rsidDel="000E4487">
                                <w:delText>4</w:delText>
                              </w:r>
                            </w:del>
                            <w:r>
                              <w:t>].</w:t>
                            </w:r>
                          </w:p>
                          <w:p w14:paraId="65CCB4F0" w14:textId="77777777" w:rsidR="0014781F" w:rsidRPr="001B63A1" w:rsidRDefault="0014781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14781F" w:rsidRDefault="0014781F" w:rsidP="001B63A1">
                      <w:pPr>
                        <w:pStyle w:val="Legenda"/>
                      </w:pPr>
                    </w:p>
                    <w:p w14:paraId="7179B975" w14:textId="2005C132" w:rsidR="0014781F" w:rsidRDefault="0014781F" w:rsidP="001B63A1">
                      <w:pPr>
                        <w:pStyle w:val="Legenda"/>
                      </w:pPr>
                      <w:r w:rsidRPr="00504618">
                        <w:t xml:space="preserve">Rys. </w:t>
                      </w:r>
                      <w:del w:id="2939"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40"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41" w:author="Okot" w:date="2019-03-30T21:05:00Z">
                        <w:r>
                          <w:t> </w:t>
                        </w:r>
                      </w:ins>
                      <w:del w:id="2942" w:author="Okot" w:date="2019-03-30T21:05:00Z">
                        <w:r w:rsidDel="00206E96">
                          <w:delText xml:space="preserve"> </w:delText>
                        </w:r>
                      </w:del>
                      <w:r>
                        <w:t>[</w:t>
                      </w:r>
                      <w:ins w:id="2943" w:author="Okot" w:date="2020-01-17T11:24:00Z">
                        <w:r>
                          <w:t>7</w:t>
                        </w:r>
                      </w:ins>
                      <w:del w:id="2944" w:author="Okot" w:date="2020-01-17T11:24:00Z">
                        <w:r w:rsidDel="000E4487">
                          <w:delText>4</w:delText>
                        </w:r>
                      </w:del>
                      <w:r>
                        <w:t>].</w:t>
                      </w:r>
                    </w:p>
                    <w:p w14:paraId="65CCB4F0" w14:textId="77777777" w:rsidR="0014781F" w:rsidRPr="001B63A1" w:rsidRDefault="0014781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382D91C1"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945" w:author="Okot" w:date="2019-03-30T21:05:00Z">
        <w:r w:rsidR="008E1FD8" w:rsidDel="00CC34A3">
          <w:delText xml:space="preserve"> </w:delText>
        </w:r>
      </w:del>
      <w:ins w:id="2946" w:author="Okot" w:date="2019-03-30T21:05:00Z">
        <w:r w:rsidR="00CC34A3">
          <w:t> </w:t>
        </w:r>
      </w:ins>
      <w:r w:rsidR="00430EA7">
        <w:t>[</w:t>
      </w:r>
      <w:ins w:id="2947" w:author="Okot" w:date="2020-01-17T11:28:00Z">
        <w:r w:rsidR="00C717AA">
          <w:t>3</w:t>
        </w:r>
      </w:ins>
      <w:del w:id="2948" w:author="Okot" w:date="2020-01-17T11:28:00Z">
        <w:r w:rsidR="00430EA7" w:rsidDel="009F39F6">
          <w:delText>1</w:delText>
        </w:r>
      </w:del>
      <w:r>
        <w:t>].</w:t>
      </w:r>
    </w:p>
    <w:p w14:paraId="4AE1A24E" w14:textId="1E6BE97C"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949" w:author="Okot" w:date="2020-03-24T11:20:00Z">
        <w:r w:rsidR="00844D17">
          <w:t>9</w:t>
        </w:r>
      </w:ins>
      <w:del w:id="2950" w:author="Okot" w:date="2020-01-17T11:23:00Z">
        <w:r w:rsidR="009E56F2" w:rsidDel="00CC1693">
          <w:delText>5</w:delText>
        </w:r>
      </w:del>
      <w:r w:rsidR="009E56F2">
        <w:t>,</w:t>
      </w:r>
      <w:ins w:id="2951" w:author="Okot" w:date="2020-01-17T11:02:00Z">
        <w:r w:rsidR="00992E23">
          <w:t>41</w:t>
        </w:r>
      </w:ins>
      <w:del w:id="2952" w:author="Okot" w:date="2020-03-24T09:09:00Z">
        <w:r w:rsidR="0061038E" w:rsidDel="00992E23">
          <w:delText>4</w:delText>
        </w:r>
      </w:del>
      <w:del w:id="2953" w:author="Okot" w:date="2020-01-31T14:45:00Z">
        <w:r w:rsidR="009E56F2" w:rsidDel="00E52AE0">
          <w:delText>2</w:delText>
        </w:r>
      </w:del>
      <w:del w:id="2954"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955" w:author="Okot" w:date="2019-03-30T21:06:00Z">
        <w:r w:rsidR="0016203A">
          <w:t> </w:t>
        </w:r>
      </w:ins>
      <w:del w:id="2956" w:author="Okot" w:date="2019-03-30T21:06:00Z">
        <w:r w:rsidR="00343F48" w:rsidDel="0016203A">
          <w:delText xml:space="preserve"> </w:delText>
        </w:r>
      </w:del>
      <w:r w:rsidR="00E2330C">
        <w:t>[</w:t>
      </w:r>
      <w:ins w:id="2957" w:author="Okot" w:date="2020-02-05T18:17:00Z">
        <w:r w:rsidR="00E61A1C">
          <w:t>4</w:t>
        </w:r>
      </w:ins>
      <w:ins w:id="2958" w:author="Okot" w:date="2020-03-24T08:49:00Z">
        <w:r w:rsidR="00BB6D79">
          <w:t>7</w:t>
        </w:r>
      </w:ins>
      <w:del w:id="2959" w:author="Okot" w:date="2020-02-05T18:17:00Z">
        <w:r w:rsidR="00E2330C" w:rsidDel="00E61A1C">
          <w:delText>3</w:delText>
        </w:r>
      </w:del>
      <w:del w:id="2960"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01C9FE61"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961" w:author="Okot" w:date="2019-03-30T21:06:00Z">
        <w:r w:rsidR="0016203A">
          <w:t> </w:t>
        </w:r>
      </w:ins>
      <w:del w:id="2962" w:author="Okot" w:date="2019-03-30T21:06:00Z">
        <w:r w:rsidR="008E1FD8" w:rsidDel="0016203A">
          <w:delText xml:space="preserve"> </w:delText>
        </w:r>
      </w:del>
      <w:r w:rsidR="00FB37B5">
        <w:t>[</w:t>
      </w:r>
      <w:del w:id="2963" w:author="Okot" w:date="2020-01-17T11:23:00Z">
        <w:r w:rsidR="009E56F2" w:rsidDel="00CC1693">
          <w:delText>5</w:delText>
        </w:r>
      </w:del>
      <w:ins w:id="2964" w:author="Okot" w:date="2020-01-17T11:23:00Z">
        <w:r w:rsidR="00844D17">
          <w:t>9</w:t>
        </w:r>
      </w:ins>
      <w:r>
        <w:t>].</w:t>
      </w:r>
    </w:p>
    <w:p w14:paraId="26AF883E" w14:textId="77777777" w:rsidR="000B674A" w:rsidRDefault="000B674A" w:rsidP="004A0117"/>
    <w:p w14:paraId="370A6ED7" w14:textId="18BF8DD9" w:rsidR="004A0117" w:rsidRDefault="004A0117" w:rsidP="004A0117">
      <w:pPr>
        <w:rPr>
          <w:lang w:eastAsia="pl-PL"/>
        </w:rPr>
      </w:pPr>
      <w:r>
        <w:t xml:space="preserve">Jak głosi jeden z plakatów kampanii „Jedz ostrożnie”, w Polsce problem nadwagi dotyczy 36,6% </w:t>
      </w:r>
      <w:r w:rsidR="008E1FD8">
        <w:t>dorosłych, a otyłości – 16,7%</w:t>
      </w:r>
      <w:del w:id="2965" w:author="Okot" w:date="2019-03-30T21:06:00Z">
        <w:r w:rsidR="008E1FD8" w:rsidDel="0016203A">
          <w:delText xml:space="preserve"> </w:delText>
        </w:r>
      </w:del>
      <w:ins w:id="2966" w:author="Okot" w:date="2019-03-30T21:06:00Z">
        <w:r w:rsidR="0016203A">
          <w:t> </w:t>
        </w:r>
      </w:ins>
      <w:r w:rsidR="00F90F4F">
        <w:t>[</w:t>
      </w:r>
      <w:ins w:id="2967" w:author="Okot" w:date="2020-01-13T17:03:00Z">
        <w:r w:rsidR="006F3D50">
          <w:t>11</w:t>
        </w:r>
      </w:ins>
      <w:del w:id="2968"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57E47C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969" w:author="Okot" w:date="2019-03-30T21:06:00Z">
        <w:r w:rsidR="008E1FD8" w:rsidDel="0016203A">
          <w:delText xml:space="preserve"> </w:delText>
        </w:r>
      </w:del>
      <w:ins w:id="2970" w:author="Okot" w:date="2019-03-30T21:06:00Z">
        <w:r w:rsidR="0016203A">
          <w:t> </w:t>
        </w:r>
      </w:ins>
      <w:r w:rsidR="006659D1">
        <w:t>[</w:t>
      </w:r>
      <w:ins w:id="2971" w:author="Okot" w:date="2020-03-24T10:44:00Z">
        <w:r w:rsidR="00580098">
          <w:t>23</w:t>
        </w:r>
      </w:ins>
      <w:del w:id="2972" w:author="Okot" w:date="2020-03-24T10:44:00Z">
        <w:r w:rsidR="006659D1" w:rsidDel="00580098">
          <w:delText>1</w:delText>
        </w:r>
        <w:r w:rsidR="005A135C" w:rsidDel="00580098">
          <w:delText>8</w:delText>
        </w:r>
      </w:del>
      <w:del w:id="2973"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09063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974" w:author="Okot" w:date="2019-03-30T21:06:00Z">
        <w:r w:rsidR="0016203A">
          <w:t> </w:t>
        </w:r>
      </w:ins>
      <w:del w:id="2975" w:author="Okot" w:date="2019-03-30T21:06:00Z">
        <w:r w:rsidDel="0016203A">
          <w:delText xml:space="preserve"> </w:delText>
        </w:r>
      </w:del>
      <w:r>
        <w:t>[</w:t>
      </w:r>
      <w:del w:id="2976" w:author="Okot" w:date="2020-01-13T12:13:00Z">
        <w:r w:rsidR="0073700A" w:rsidDel="00620498">
          <w:delText>1</w:delText>
        </w:r>
      </w:del>
      <w:r w:rsidR="008E53F0">
        <w:t>3</w:t>
      </w:r>
      <w:ins w:id="2977" w:author="Okot" w:date="2020-03-24T10:02:00Z">
        <w:r w:rsidR="00E82EDB">
          <w:t>7</w:t>
        </w:r>
      </w:ins>
      <w:del w:id="2978" w:author="Okot" w:date="2020-03-24T10:02:00Z">
        <w:r w:rsidR="008E53F0" w:rsidDel="00E82EDB">
          <w:delText>0</w:delText>
        </w:r>
      </w:del>
      <w:ins w:id="2979"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980" w:name="_Toc35941889"/>
      <w:r>
        <w:t xml:space="preserve">1.2. Cel i </w:t>
      </w:r>
      <w:r w:rsidRPr="008E3994">
        <w:t>zakres</w:t>
      </w:r>
      <w:r>
        <w:t xml:space="preserve"> pracy</w:t>
      </w:r>
      <w:bookmarkEnd w:id="2980"/>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981" w:name="_Toc35941890"/>
      <w:r>
        <w:lastRenderedPageBreak/>
        <w:t xml:space="preserve">2. </w:t>
      </w:r>
      <w:r w:rsidR="00E375D2">
        <w:t>analiza dziedziny</w:t>
      </w:r>
      <w:bookmarkEnd w:id="2981"/>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982" w:name="_Toc35941891"/>
      <w:r>
        <w:t>2.</w:t>
      </w:r>
      <w:r w:rsidR="00E542DB">
        <w:t>1</w:t>
      </w:r>
      <w:r>
        <w:t>. Aby żyć trzeba jeść – wstęp do żywienia człowieka</w:t>
      </w:r>
      <w:bookmarkEnd w:id="2982"/>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CE7453E" w:rsidR="009B124B" w:rsidRDefault="00B414FF" w:rsidP="009B124B">
      <w:pPr>
        <w:pStyle w:val="Nagwek2"/>
      </w:pPr>
      <w:bookmarkStart w:id="2983" w:name="_Toc35941892"/>
      <w:r>
        <w:t>2.1</w:t>
      </w:r>
      <w:r w:rsidR="009B124B">
        <w:t>.1. Energia</w:t>
      </w:r>
      <w:r w:rsidR="009E56F2">
        <w:t xml:space="preserve"> [</w:t>
      </w:r>
      <w:del w:id="2984" w:author="Okot" w:date="2020-01-13T14:38:00Z">
        <w:r w:rsidR="009E56F2" w:rsidDel="00401F9D">
          <w:delText>2</w:delText>
        </w:r>
      </w:del>
      <w:ins w:id="2985" w:author="Okot" w:date="2020-01-13T14:38:00Z">
        <w:r w:rsidR="00992E23">
          <w:t>43</w:t>
        </w:r>
      </w:ins>
      <w:del w:id="2986" w:author="Okot" w:date="2020-03-24T09:04:00Z">
        <w:r w:rsidR="00B26BEF" w:rsidDel="00992E23">
          <w:delText>6</w:delText>
        </w:r>
      </w:del>
      <w:del w:id="2987" w:author="Okot" w:date="2020-01-13T11:31:00Z">
        <w:r w:rsidR="00100248" w:rsidDel="00F94BCE">
          <w:delText>6</w:delText>
        </w:r>
      </w:del>
      <w:r w:rsidR="009E56F2">
        <w:t>,</w:t>
      </w:r>
      <w:ins w:id="2988" w:author="Okot" w:date="2020-01-13T13:56:00Z">
        <w:r w:rsidR="00992E23">
          <w:t>44</w:t>
        </w:r>
      </w:ins>
      <w:del w:id="2989" w:author="Okot" w:date="2020-01-13T13:56:00Z">
        <w:r w:rsidR="009E56F2" w:rsidDel="00AC7631">
          <w:delText>2</w:delText>
        </w:r>
      </w:del>
      <w:del w:id="2990" w:author="Okot" w:date="2020-01-13T11:29:00Z">
        <w:r w:rsidR="00E2330C" w:rsidDel="00F94BCE">
          <w:delText>7</w:delText>
        </w:r>
      </w:del>
      <w:r w:rsidR="00863E13">
        <w:t>]</w:t>
      </w:r>
      <w:bookmarkEnd w:id="2983"/>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99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992" w:author="Okot" w:date="2019-03-28T13:06:00Z">
        <w:r w:rsidDel="002A32B2">
          <w:delText>z makroskładników obecnych w spożywanym pokarmie</w:delText>
        </w:r>
        <w:r w:rsidR="00BF75C5" w:rsidDel="002A32B2">
          <w:delText>;</w:delText>
        </w:r>
      </w:del>
      <w:ins w:id="299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99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995" w:author="Okot" w:date="2019-03-28T13:07:00Z">
        <w:r w:rsidR="002A32B2">
          <w:t>społeczeństwie</w:t>
        </w:r>
      </w:ins>
      <w:del w:id="299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997" w:author="Okot" w:date="2019-03-28T13:07:00Z">
        <w:r w:rsidDel="002A32B2">
          <w:delText>plci</w:delText>
        </w:r>
      </w:del>
      <w:ins w:id="2998" w:author="Okot" w:date="2019-03-28T13:07:00Z">
        <w:r w:rsidR="002A32B2">
          <w:t>płci</w:t>
        </w:r>
      </w:ins>
      <w:r>
        <w:t>, wieku, stanu fizjologicznego, wymiarów (masy i wysokości) i składu ciała oraz warunków klimatycznych.</w:t>
      </w:r>
    </w:p>
    <w:p w14:paraId="7B7CA501" w14:textId="7F862F3F"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999" w:author="Okot" w:date="2019-03-30T21:07:00Z">
        <w:r w:rsidR="005928F3" w:rsidRPr="00B414FF">
          <w:t> </w:t>
        </w:r>
      </w:ins>
      <w:del w:id="3000" w:author="Okot" w:date="2019-03-30T21:07:00Z">
        <w:r w:rsidR="00107E90" w:rsidRPr="00B414FF" w:rsidDel="005928F3">
          <w:delText xml:space="preserve"> </w:delText>
        </w:r>
      </w:del>
      <w:r w:rsidR="009E56F2">
        <w:t>[</w:t>
      </w:r>
      <w:ins w:id="3001" w:author="Okot" w:date="2020-01-13T16:50:00Z">
        <w:r w:rsidR="00992E23">
          <w:t>4</w:t>
        </w:r>
      </w:ins>
      <w:ins w:id="3002" w:author="Okot" w:date="2020-03-24T09:07:00Z">
        <w:r w:rsidR="00992E23">
          <w:t>2</w:t>
        </w:r>
      </w:ins>
      <w:del w:id="3003" w:author="Okot" w:date="2020-03-24T09:07:00Z">
        <w:r w:rsidR="00B26BEF" w:rsidDel="00992E23">
          <w:delText>5</w:delText>
        </w:r>
      </w:del>
      <w:del w:id="3004" w:author="Okot" w:date="2020-01-13T16:50:00Z">
        <w:r w:rsidR="009E56F2" w:rsidDel="00CD0C82">
          <w:delText>2</w:delText>
        </w:r>
      </w:del>
      <w:del w:id="3005"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3006"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3007" w:author="Okot" w:date="2019-03-30T21:07:00Z">
        <w:r w:rsidDel="005928F3">
          <w:delText xml:space="preserve"> </w:delText>
        </w:r>
      </w:del>
      <w:ins w:id="3008" w:author="Okot" w:date="2019-03-30T21:07:00Z">
        <w:r w:rsidR="005928F3">
          <w:t> </w:t>
        </w:r>
      </w:ins>
      <w:r>
        <w:t>godzin po ostatnim posiłku i 8</w:t>
      </w:r>
      <w:ins w:id="3009" w:author="Okot" w:date="2019-03-30T21:07:00Z">
        <w:r w:rsidR="005928F3">
          <w:t> </w:t>
        </w:r>
      </w:ins>
      <w:del w:id="3010"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3011" w:author="Okot" w:date="2019-03-28T13:07:00Z">
        <w:r w:rsidR="002A32B2">
          <w:t>trawieniem</w:t>
        </w:r>
      </w:ins>
      <w:del w:id="3012"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55C91569" w:rsidR="00694E64" w:rsidRPr="00E95D7B" w:rsidRDefault="001A6800" w:rsidP="00352822">
      <m:oMathPara>
        <m:oMath>
          <m:r>
            <w:rPr>
              <w:rFonts w:ascii="Cambria Math" w:hAnsi="Cambria Math"/>
            </w:rPr>
            <m:t>PPM=665,1+9,567</m:t>
          </m:r>
          <m:r>
            <w:del w:id="3013" w:author="Okot" w:date="2020-04-01T16:06:00Z">
              <w:rPr>
                <w:rFonts w:ascii="Cambria Math" w:hAnsi="Cambria Math"/>
              </w:rPr>
              <m:t xml:space="preserve"> </m:t>
            </w:del>
          </m:r>
          <m:r>
            <w:rPr>
              <w:rFonts w:ascii="Cambria Math" w:hAnsi="Cambria Math"/>
            </w:rPr>
            <m:t>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m:t>
          </m:r>
          <m:r>
            <w:del w:id="3014" w:author="Okot" w:date="2020-04-01T16:06:00Z">
              <w:rPr>
                <w:rFonts w:ascii="Cambria Math" w:hAnsi="Cambria Math"/>
              </w:rPr>
              <m:t xml:space="preserve"> </m:t>
            </w:del>
          </m:r>
          <m:r>
            <w:rPr>
              <w:rFonts w:ascii="Cambria Math" w:hAnsi="Cambria Math"/>
            </w:rPr>
            <m:t>M+5W- 6,76L</m:t>
          </m:r>
        </m:oMath>
      </m:oMathPara>
    </w:p>
    <w:p w14:paraId="68CD61CC" w14:textId="410E6BCF" w:rsidR="008E0BB5" w:rsidRDefault="008E0BB5" w:rsidP="008E0BB5">
      <w:pPr>
        <w:jc w:val="right"/>
      </w:pPr>
      <w:r>
        <w:t>(2.</w:t>
      </w:r>
      <w:ins w:id="3015" w:author="Okot" w:date="2019-11-23T07:25:00Z">
        <w:r w:rsidR="00DC3D7A">
          <w:t>2</w:t>
        </w:r>
      </w:ins>
      <w:del w:id="3016"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3017"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3018" w:author="Okot" w:date="2019-03-30T21:07:00Z">
        <w:r w:rsidR="005928F3">
          <w:t> </w:t>
        </w:r>
      </w:ins>
      <w:del w:id="3019" w:author="Okot" w:date="2019-03-30T21:07:00Z">
        <w:r w:rsidR="00D857B0" w:rsidDel="005928F3">
          <w:delText xml:space="preserve"> </w:delText>
        </w:r>
      </w:del>
      <w:r w:rsidR="00D857B0">
        <w:t>roku życia. Normy na zapotrzebowanie energetyczne dla niemowląt i dzieci do 10.</w:t>
      </w:r>
      <w:ins w:id="3020" w:author="Okot" w:date="2019-03-30T21:07:00Z">
        <w:r w:rsidR="005928F3">
          <w:t> </w:t>
        </w:r>
      </w:ins>
      <w:del w:id="3021" w:author="Okot" w:date="2019-03-30T21:07:00Z">
        <w:r w:rsidR="00D857B0" w:rsidDel="005928F3">
          <w:delText xml:space="preserve"> </w:delText>
        </w:r>
      </w:del>
      <w:r w:rsidR="00D857B0">
        <w:t>roku życia zostały obliczone na podstawie danych o zapotrzebowaniu na energi</w:t>
      </w:r>
      <w:ins w:id="3022" w:author="Okot" w:date="2019-03-28T13:08:00Z">
        <w:r w:rsidR="002A32B2">
          <w:t>ę</w:t>
        </w:r>
      </w:ins>
      <w:del w:id="3023"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3024"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3025" w:author="Okot" w:date="2019-03-31T14:14:00Z">
        <w:r>
          <w:t>Drugim szczególnym przypadkiem, któr</w:t>
        </w:r>
      </w:ins>
      <w:r w:rsidR="009B5D18">
        <w:t>ego</w:t>
      </w:r>
      <w:ins w:id="3026" w:author="Okot" w:date="2019-03-31T14:14:00Z">
        <w:r>
          <w:t xml:space="preserve"> uwzględnienie jest zaplanowane</w:t>
        </w:r>
      </w:ins>
      <w:r w:rsidR="009B5D18">
        <w:t>,</w:t>
      </w:r>
      <w:ins w:id="3027" w:author="Okot" w:date="2019-03-31T14:14:00Z">
        <w:r>
          <w:t xml:space="preserve"> są kobiety w ciąży i karmiące piersią, które do otrzymanego wyniku CPM powinny doliczyć 360 kcal w</w:t>
        </w:r>
      </w:ins>
      <w:ins w:id="3028" w:author="Okot" w:date="2019-03-31T14:16:00Z">
        <w:r>
          <w:t> </w:t>
        </w:r>
      </w:ins>
      <w:ins w:id="3029" w:author="Okot" w:date="2019-03-31T14:14:00Z">
        <w:r>
          <w:t>I</w:t>
        </w:r>
      </w:ins>
      <w:ins w:id="3030" w:author="Okot" w:date="2019-03-31T14:17:00Z">
        <w:r>
          <w:t>I</w:t>
        </w:r>
      </w:ins>
      <w:ins w:id="3031" w:author="Okot" w:date="2019-03-31T14:14:00Z">
        <w:r>
          <w:t> </w:t>
        </w:r>
      </w:ins>
      <w:ins w:id="3032" w:author="Okot" w:date="2019-03-31T14:17:00Z">
        <w:r>
          <w:t>t</w:t>
        </w:r>
      </w:ins>
      <w:ins w:id="3033" w:author="Okot" w:date="2019-03-31T14:16:00Z">
        <w:r>
          <w:t>rymestrze</w:t>
        </w:r>
      </w:ins>
      <w:ins w:id="3034" w:author="Okot" w:date="2019-03-31T14:17:00Z">
        <w:r>
          <w:t xml:space="preserve"> ciąży</w:t>
        </w:r>
      </w:ins>
      <w:ins w:id="3035" w:author="Okot" w:date="2019-03-31T14:16:00Z">
        <w:r>
          <w:t>,</w:t>
        </w:r>
      </w:ins>
      <w:ins w:id="3036" w:author="Okot" w:date="2019-03-31T14:17:00Z">
        <w:r>
          <w:t xml:space="preserve"> 475 kcal w III i 505 kcal podczas laktacji. </w:t>
        </w:r>
      </w:ins>
      <w:ins w:id="3037" w:author="Okot" w:date="2019-03-31T14:16:00Z">
        <w:r>
          <w:t xml:space="preserve"> </w:t>
        </w:r>
      </w:ins>
    </w:p>
    <w:p w14:paraId="7FB67908" w14:textId="77777777" w:rsidR="00352822" w:rsidDel="002A32B2" w:rsidRDefault="00352822" w:rsidP="00352822">
      <w:pPr>
        <w:rPr>
          <w:del w:id="3038"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39" w:author="Okot" w:date="2019-11-23T07:26:00Z">
        <w:r w:rsidR="00DC3D7A">
          <w:t>3</w:t>
        </w:r>
      </w:ins>
      <w:del w:id="3040"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41" w:author="Okot" w:date="2019-03-28T13:09:00Z">
        <w:r w:rsidR="002A32B2">
          <w:t>ustalany</w:t>
        </w:r>
      </w:ins>
      <w:del w:id="3042"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43" w:author="Okot" w:date="2019-03-28T13:09:00Z">
        <w:r w:rsidDel="002A32B2">
          <w:delText>ustalan</w:delText>
        </w:r>
      </w:del>
      <w:ins w:id="3044"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217AB6B5" w:rsidR="00E5576F" w:rsidRDefault="00E5576F" w:rsidP="00E5576F">
      <w:pPr>
        <w:ind w:firstLine="0"/>
      </w:pPr>
      <w:r>
        <w:t>Klasyfikacja poziomów aktywności fizycznej (PAL) wg FAO/WHO/UNU 2004 [</w:t>
      </w:r>
      <w:ins w:id="3045" w:author="Okot" w:date="2020-01-13T14:37:00Z">
        <w:r w:rsidR="00992E23">
          <w:t>43</w:t>
        </w:r>
      </w:ins>
      <w:del w:id="3046" w:author="Okot" w:date="2020-03-24T09:04:00Z">
        <w:r w:rsidR="00B26BEF" w:rsidDel="00992E23">
          <w:delText>6</w:delText>
        </w:r>
      </w:del>
      <w:del w:id="3047" w:author="Okot" w:date="2020-01-13T14:37:00Z">
        <w:r w:rsidR="00100248" w:rsidDel="00401F9D">
          <w:delText>2</w:delText>
        </w:r>
      </w:del>
      <w:del w:id="3048"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1B131D80"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049" w:author="Okot" w:date="2019-03-30T21:07:00Z">
        <w:r w:rsidR="00701337">
          <w:t>są</w:t>
        </w:r>
      </w:ins>
      <w:del w:id="3050" w:author="Okot" w:date="2019-03-30T21:07:00Z">
        <w:r w:rsidDel="00701337">
          <w:delText>jesteśmy</w:delText>
        </w:r>
      </w:del>
      <w:r>
        <w:t xml:space="preserve"> póki co w stanie poznać i zrozumieć</w:t>
      </w:r>
      <w:r w:rsidR="00D21093">
        <w:t> [</w:t>
      </w:r>
      <w:del w:id="3051" w:author="Okot" w:date="2020-01-17T11:04:00Z">
        <w:r w:rsidR="00BA3BD6" w:rsidDel="00EA7D70">
          <w:delText>2</w:delText>
        </w:r>
      </w:del>
      <w:ins w:id="3052" w:author="Okot" w:date="2020-01-17T11:04:00Z">
        <w:r w:rsidR="00E52AE0">
          <w:t>3</w:t>
        </w:r>
      </w:ins>
      <w:ins w:id="3053" w:author="Okot" w:date="2020-03-24T09:12:00Z">
        <w:r w:rsidR="001B7E81">
          <w:t>9</w:t>
        </w:r>
      </w:ins>
      <w:del w:id="3054" w:author="Okot" w:date="2020-03-24T09:12:00Z">
        <w:r w:rsidR="008E53F0" w:rsidDel="001B7E81">
          <w:delText>2</w:delText>
        </w:r>
      </w:del>
      <w:del w:id="3055"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05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75F7025" w:rsidR="00E41D31" w:rsidRDefault="00E41D31" w:rsidP="0021282D">
      <w:r>
        <w:t>Kiedy ciało otrzymuje więcej kalorii, niż to wynika z zapotrzebowania, kalorie te są magazynowa</w:t>
      </w:r>
      <w:ins w:id="305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058" w:author="Okot" w:date="2019-03-30T21:08:00Z">
        <w:r w:rsidR="00701337">
          <w:t> </w:t>
        </w:r>
      </w:ins>
      <w:del w:id="3059" w:author="Okot" w:date="2019-03-30T21:08:00Z">
        <w:r w:rsidDel="00701337">
          <w:delText xml:space="preserve"> </w:delText>
        </w:r>
      </w:del>
      <w:r>
        <w:t>kg rocznie</w:t>
      </w:r>
      <w:del w:id="3060" w:author="Okot" w:date="2019-03-30T21:08:00Z">
        <w:r w:rsidDel="00701337">
          <w:delText xml:space="preserve"> </w:delText>
        </w:r>
        <w:r w:rsidR="00107E90" w:rsidDel="00701337">
          <w:delText>[</w:delText>
        </w:r>
      </w:del>
      <w:ins w:id="3061" w:author="Okot" w:date="2019-03-30T21:08:00Z">
        <w:r w:rsidR="00701337">
          <w:t> </w:t>
        </w:r>
      </w:ins>
      <w:r w:rsidR="00EB398E">
        <w:t>[</w:t>
      </w:r>
      <w:ins w:id="3062" w:author="Okot" w:date="2020-01-17T11:04:00Z">
        <w:r w:rsidR="00E52AE0">
          <w:t>3</w:t>
        </w:r>
      </w:ins>
      <w:ins w:id="3063" w:author="Okot" w:date="2020-03-24T09:12:00Z">
        <w:r w:rsidR="001B7E81">
          <w:t>9</w:t>
        </w:r>
      </w:ins>
      <w:del w:id="3064" w:author="Okot" w:date="2020-03-24T09:12:00Z">
        <w:r w:rsidR="008E53F0" w:rsidDel="001B7E81">
          <w:delText>2</w:delText>
        </w:r>
      </w:del>
      <w:del w:id="3065" w:author="Okot" w:date="2020-01-17T11:04:00Z">
        <w:r w:rsidR="00BA3BD6" w:rsidDel="00EA7D70">
          <w:delText>2</w:delText>
        </w:r>
      </w:del>
      <w:del w:id="3066" w:author="Okot" w:date="2020-01-13T11:40:00Z">
        <w:r w:rsidR="00BA3BD6" w:rsidDel="00320D18">
          <w:delText>2</w:delText>
        </w:r>
      </w:del>
      <w:r>
        <w:t xml:space="preserve">].  </w:t>
      </w:r>
    </w:p>
    <w:p w14:paraId="13E19689" w14:textId="335E2192"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067" w:author="Okot" w:date="2019-03-28T13:12:00Z">
        <w:r w:rsidR="004C5E4F" w:rsidDel="002A32B2">
          <w:delText>jedyn</w:delText>
        </w:r>
      </w:del>
      <w:del w:id="3068" w:author="Okot" w:date="2019-03-28T13:11:00Z">
        <w:r w:rsidR="004C5E4F" w:rsidDel="002A32B2">
          <w:delText xml:space="preserve">e co </w:delText>
        </w:r>
      </w:del>
      <w:r w:rsidR="004C5E4F">
        <w:t xml:space="preserve">powoduje </w:t>
      </w:r>
      <w:ins w:id="3069" w:author="Okot" w:date="2019-03-28T13:12:00Z">
        <w:r w:rsidR="002A32B2">
          <w:t xml:space="preserve">jedynie </w:t>
        </w:r>
      </w:ins>
      <w:del w:id="3070"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071" w:author="Okot" w:date="2019-03-30T21:08:00Z">
        <w:r w:rsidR="00701337" w:rsidRPr="00EB398E">
          <w:t> </w:t>
        </w:r>
      </w:ins>
      <w:del w:id="3072" w:author="Okot" w:date="2019-03-30T21:08:00Z">
        <w:r w:rsidR="004C5E4F" w:rsidRPr="00EB398E" w:rsidDel="00701337">
          <w:delText xml:space="preserve"> </w:delText>
        </w:r>
      </w:del>
      <w:r w:rsidR="004C5E4F" w:rsidRPr="00EB398E">
        <w:t>[</w:t>
      </w:r>
      <w:del w:id="3073" w:author="Okot" w:date="2020-01-17T11:04:00Z">
        <w:r w:rsidR="00BA3BD6" w:rsidDel="00EA7D70">
          <w:delText>2</w:delText>
        </w:r>
      </w:del>
      <w:ins w:id="3074" w:author="Okot" w:date="2020-01-17T11:04:00Z">
        <w:r w:rsidR="00E52AE0">
          <w:t>3</w:t>
        </w:r>
      </w:ins>
      <w:ins w:id="3075" w:author="Okot" w:date="2020-03-24T09:12:00Z">
        <w:r w:rsidR="001B7E81">
          <w:t>9</w:t>
        </w:r>
      </w:ins>
      <w:del w:id="3076" w:author="Okot" w:date="2020-03-24T09:12:00Z">
        <w:r w:rsidR="008E53F0" w:rsidDel="001B7E81">
          <w:delText>2</w:delText>
        </w:r>
      </w:del>
      <w:del w:id="3077"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7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79" w:author="Okot" w:date="2019-03-28T23:22:00Z">
        <w:r w:rsidR="00756E96">
          <w:t> </w:t>
        </w:r>
      </w:ins>
      <w:del w:id="308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8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82" w:author="Okot" w:date="2019-03-28T13:13:00Z">
        <w:r w:rsidR="003603BD">
          <w:t>unktach</w:t>
        </w:r>
      </w:ins>
      <w:del w:id="308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084" w:name="_Toc35941893"/>
      <w:r>
        <w:t>2.1.2. Ocena masy ciała</w:t>
      </w:r>
      <w:bookmarkEnd w:id="308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085" w:author="Okot" w:date="2019-03-28T13:14:00Z">
        <w:r w:rsidR="003603BD">
          <w:t>j oceny</w:t>
        </w:r>
      </w:ins>
      <w:del w:id="3086"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087"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088" w:author="Okot" w:date="2019-03-28T23:18:00Z"/>
        </w:rPr>
      </w:pPr>
      <w:r>
        <w:t>Tabela 2.2.</w:t>
      </w:r>
    </w:p>
    <w:p w14:paraId="353B693B" w14:textId="0E3D407A" w:rsidR="002005C7" w:rsidRDefault="00220100" w:rsidP="00220100">
      <w:pPr>
        <w:ind w:firstLine="0"/>
      </w:pPr>
      <w:r>
        <w:t xml:space="preserve"> Podstawowa klasyfikacja wskaźnika BMI na podstawie Campbella </w:t>
      </w:r>
      <w:r w:rsidRPr="00EB398E">
        <w:t>[</w:t>
      </w:r>
      <w:ins w:id="3089" w:author="Okot" w:date="2020-01-17T11:04:00Z">
        <w:r w:rsidR="00E52AE0">
          <w:t>3</w:t>
        </w:r>
      </w:ins>
      <w:ins w:id="3090" w:author="Okot" w:date="2020-03-24T09:12:00Z">
        <w:r w:rsidR="001B7E81">
          <w:t>9</w:t>
        </w:r>
      </w:ins>
      <w:del w:id="3091" w:author="Okot" w:date="2020-03-24T09:12:00Z">
        <w:r w:rsidR="008E53F0" w:rsidDel="001B7E81">
          <w:delText>2</w:delText>
        </w:r>
      </w:del>
      <w:del w:id="3092" w:author="Okot" w:date="2020-01-17T11:04:00Z">
        <w:r w:rsidR="00BA3BD6" w:rsidDel="00EA7D70">
          <w:delText>2</w:delText>
        </w:r>
      </w:del>
      <w:del w:id="3093"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094" w:author="Okot" w:date="2019-03-28T23:18:00Z"/>
        </w:rPr>
      </w:pPr>
      <w:r>
        <w:t xml:space="preserve">Tabela 2.3. </w:t>
      </w:r>
    </w:p>
    <w:p w14:paraId="380C81E4" w14:textId="661E4308" w:rsidR="002005C7" w:rsidRDefault="002005C7" w:rsidP="00220100">
      <w:pPr>
        <w:ind w:firstLine="0"/>
      </w:pPr>
      <w:r>
        <w:t>Poszerzon</w:t>
      </w:r>
      <w:r w:rsidR="00F90F4F">
        <w:t>a klasyfikacja wskaźnika BMI</w:t>
      </w:r>
      <w:del w:id="3095" w:author="Okot" w:date="2020-01-13T12:19:00Z">
        <w:r w:rsidR="00F90F4F" w:rsidDel="00620498">
          <w:delText xml:space="preserve"> </w:delText>
        </w:r>
      </w:del>
      <w:r w:rsidR="00F90F4F">
        <w:t xml:space="preserve"> [</w:t>
      </w:r>
      <w:ins w:id="3096" w:author="Okot" w:date="2020-01-13T13:35:00Z">
        <w:r w:rsidR="00E82EDB">
          <w:t>34</w:t>
        </w:r>
      </w:ins>
      <w:del w:id="3097" w:author="Okot" w:date="2020-03-24T10:10:00Z">
        <w:r w:rsidR="008E53F0" w:rsidDel="00E82EDB">
          <w:delText>7</w:delText>
        </w:r>
      </w:del>
      <w:del w:id="3098" w:author="Okot" w:date="2020-01-13T13:35:00Z">
        <w:r w:rsidR="0073700A" w:rsidDel="00A241A0">
          <w:delText>1</w:delText>
        </w:r>
      </w:del>
      <w:ins w:id="3099" w:author="Okot" w:date="2020-01-13T12:19:00Z">
        <w:r w:rsidR="00620498">
          <w:t>].</w:t>
        </w:r>
      </w:ins>
      <w:del w:id="3100" w:author="Okot" w:date="2020-01-13T12:16:00Z">
        <w:r w:rsidR="0073700A" w:rsidDel="00620498">
          <w:delText>8</w:delText>
        </w:r>
      </w:del>
      <w:del w:id="3101"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102"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103" w:author="Okot" w:date="2019-03-28T23:18:00Z"/>
        </w:rPr>
      </w:pPr>
    </w:p>
    <w:p w14:paraId="018C5840" w14:textId="77777777" w:rsidR="00981D5B" w:rsidDel="00CB3E1D" w:rsidRDefault="00981D5B">
      <w:pPr>
        <w:spacing w:after="160" w:line="259" w:lineRule="auto"/>
        <w:ind w:firstLine="0"/>
        <w:jc w:val="left"/>
        <w:rPr>
          <w:del w:id="3104" w:author="Okot" w:date="2019-03-28T23:18:00Z"/>
        </w:rPr>
      </w:pPr>
      <w:del w:id="3105" w:author="Okot" w:date="2019-03-28T23:18:00Z">
        <w:r w:rsidDel="00CB3E1D">
          <w:br w:type="page"/>
        </w:r>
      </w:del>
    </w:p>
    <w:p w14:paraId="002244C1" w14:textId="20795C83" w:rsidR="00CB6EBE" w:rsidRDefault="00981D5B">
      <w:pPr>
        <w:spacing w:after="160" w:line="259" w:lineRule="auto"/>
        <w:ind w:firstLine="0"/>
        <w:jc w:val="left"/>
        <w:rPr>
          <w:ins w:id="3106" w:author="Okot" w:date="2019-03-28T23:18:00Z"/>
        </w:rPr>
        <w:pPrChange w:id="3107" w:author="Okot" w:date="2019-03-28T23:18:00Z">
          <w:pPr>
            <w:ind w:firstLine="0"/>
          </w:pPr>
        </w:pPrChange>
      </w:pPr>
      <w:r>
        <w:t xml:space="preserve">Tabela 2.4. </w:t>
      </w:r>
    </w:p>
    <w:p w14:paraId="3DB447C1" w14:textId="5EDF4742" w:rsidR="00981D5B" w:rsidRDefault="00981D5B" w:rsidP="002566CA">
      <w:pPr>
        <w:ind w:firstLine="0"/>
      </w:pPr>
      <w:r>
        <w:t xml:space="preserve">Ocena wagi na podstawie wagi i </w:t>
      </w:r>
      <w:r w:rsidRPr="00EB398E">
        <w:t>wzrostu [</w:t>
      </w:r>
      <w:del w:id="3108" w:author="Okot" w:date="2019-03-28T13:16:00Z">
        <w:r w:rsidRPr="00EB398E" w:rsidDel="003603BD">
          <w:delText>7</w:delText>
        </w:r>
      </w:del>
      <w:ins w:id="3109" w:author="Okot" w:date="2020-01-17T11:04:00Z">
        <w:r w:rsidR="00E52AE0">
          <w:t>3</w:t>
        </w:r>
      </w:ins>
      <w:ins w:id="3110" w:author="Okot" w:date="2020-03-24T09:13:00Z">
        <w:r w:rsidR="001B7E81">
          <w:t>9</w:t>
        </w:r>
      </w:ins>
      <w:del w:id="3111" w:author="Okot" w:date="2020-03-24T09:13:00Z">
        <w:r w:rsidR="008E53F0" w:rsidDel="001B7E81">
          <w:delText>2</w:delText>
        </w:r>
      </w:del>
      <w:del w:id="3112" w:author="Okot" w:date="2020-01-17T11:04:00Z">
        <w:r w:rsidR="00BA3BD6" w:rsidDel="00EA7D70">
          <w:delText>2</w:delText>
        </w:r>
      </w:del>
      <w:del w:id="3113"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98A0DF0"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114" w:author="Okot" w:date="2020-01-13T16:53:00Z">
        <w:r w:rsidR="00CD0C82">
          <w:t> [</w:t>
        </w:r>
      </w:ins>
      <w:ins w:id="3115" w:author="Okot" w:date="2020-01-13T16:54:00Z">
        <w:r w:rsidR="00E82EDB">
          <w:t>34</w:t>
        </w:r>
      </w:ins>
      <w:del w:id="3116" w:author="Okot" w:date="2020-03-24T10:10:00Z">
        <w:r w:rsidR="008E53F0" w:rsidDel="00E82EDB">
          <w:delText>7</w:delText>
        </w:r>
      </w:del>
      <w:del w:id="3117" w:author="Okot" w:date="2019-03-30T21:08:00Z">
        <w:r w:rsidDel="00D16A0D">
          <w:delText xml:space="preserve"> </w:delText>
        </w:r>
      </w:del>
      <w:del w:id="3118" w:author="Okot" w:date="2020-01-13T14:49:00Z">
        <w:r w:rsidR="00A03EAC" w:rsidDel="009943EB">
          <w:delText>[</w:delText>
        </w:r>
      </w:del>
      <w:del w:id="3119" w:author="Okot" w:date="2020-01-13T14:48:00Z">
        <w:r w:rsidR="00A03EAC" w:rsidDel="009943EB">
          <w:delText>1</w:delText>
        </w:r>
      </w:del>
      <w:del w:id="3120" w:author="Okot" w:date="2020-01-13T12:17:00Z">
        <w:r w:rsidR="0073700A" w:rsidDel="00620498">
          <w:delText>8</w:delText>
        </w:r>
      </w:del>
      <w:r w:rsidR="009E56F2">
        <w:t>,</w:t>
      </w:r>
      <w:ins w:id="3121" w:author="Okot" w:date="2020-01-17T11:02:00Z">
        <w:r w:rsidR="00992E23">
          <w:t>41</w:t>
        </w:r>
      </w:ins>
      <w:del w:id="3122" w:author="Okot" w:date="2020-03-24T09:09:00Z">
        <w:r w:rsidR="0061038E" w:rsidDel="00992E23">
          <w:delText>4</w:delText>
        </w:r>
      </w:del>
      <w:del w:id="3123" w:author="Okot" w:date="2020-01-17T11:02:00Z">
        <w:r w:rsidR="009E56F2" w:rsidDel="00EA7D70">
          <w:delText>2</w:delText>
        </w:r>
      </w:del>
      <w:del w:id="3124" w:author="Okot" w:date="2020-01-13T11:38:00Z">
        <w:r w:rsidR="000E5AB3" w:rsidDel="00320D18">
          <w:delText>4</w:delText>
        </w:r>
      </w:del>
      <w:r>
        <w:t>].</w:t>
      </w:r>
    </w:p>
    <w:p w14:paraId="0B0EF30B" w14:textId="29EFC5CA" w:rsidR="002C7999" w:rsidRDefault="002C7999" w:rsidP="006F5DB1">
      <w:pPr>
        <w:rPr>
          <w:ins w:id="3125" w:author="Okot" w:date="2020-03-24T11:48:00Z"/>
        </w:rPr>
      </w:pPr>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1E6DF690" w14:textId="77777777" w:rsidR="003429B4" w:rsidRDefault="003429B4" w:rsidP="006F5DB1"/>
    <w:p w14:paraId="578E90BC" w14:textId="77777777" w:rsidR="004504ED" w:rsidRDefault="004504ED" w:rsidP="006F5DB1"/>
    <w:p w14:paraId="13536ECA" w14:textId="77777777" w:rsidR="004504ED" w:rsidRDefault="004504ED" w:rsidP="004504ED">
      <m:oMathPara>
        <m:oMath>
          <m:r>
            <w:rPr>
              <w:rFonts w:ascii="Cambria Math" w:hAnsi="Cambria Math"/>
            </w:rPr>
            <w:lastRenderedPageBreak/>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126"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413AD469" w:rsidR="006F5DB1" w:rsidRDefault="006F5DB1" w:rsidP="006F5DB1">
      <w:pPr>
        <w:pStyle w:val="Nagwek2"/>
      </w:pPr>
      <w:bookmarkStart w:id="3127" w:name="_Toc35941894"/>
      <w:r>
        <w:t>2.1.3. Makroskładniki</w:t>
      </w:r>
      <w:r w:rsidR="009E56F2">
        <w:t xml:space="preserve"> [</w:t>
      </w:r>
      <w:ins w:id="3128" w:author="Okot" w:date="2020-01-13T16:51:00Z">
        <w:r w:rsidR="00992E23">
          <w:t>42</w:t>
        </w:r>
      </w:ins>
      <w:del w:id="3129" w:author="Okot" w:date="2020-03-24T09:07:00Z">
        <w:r w:rsidR="00B26BEF" w:rsidDel="00992E23">
          <w:delText>5</w:delText>
        </w:r>
      </w:del>
      <w:del w:id="3130" w:author="Okot" w:date="2020-01-13T16:51:00Z">
        <w:r w:rsidR="009E56F2" w:rsidDel="00CD0C82">
          <w:delText>2</w:delText>
        </w:r>
      </w:del>
      <w:del w:id="3131" w:author="Okot" w:date="2020-01-13T11:36:00Z">
        <w:r w:rsidR="00100248" w:rsidDel="00320D18">
          <w:delText>5</w:delText>
        </w:r>
      </w:del>
      <w:r w:rsidR="009E56F2">
        <w:t>,</w:t>
      </w:r>
      <w:ins w:id="3132" w:author="Okot" w:date="2020-01-13T14:38:00Z">
        <w:r w:rsidR="00992E23">
          <w:t>43</w:t>
        </w:r>
      </w:ins>
      <w:del w:id="3133" w:author="Okot" w:date="2020-03-24T09:05:00Z">
        <w:r w:rsidR="00B26BEF" w:rsidDel="00992E23">
          <w:delText>6</w:delText>
        </w:r>
      </w:del>
      <w:del w:id="3134" w:author="Okot" w:date="2020-01-13T14:38:00Z">
        <w:r w:rsidR="009E56F2" w:rsidDel="00401F9D">
          <w:delText>2</w:delText>
        </w:r>
      </w:del>
      <w:del w:id="3135" w:author="Okot" w:date="2020-01-13T11:31:00Z">
        <w:r w:rsidR="00100248" w:rsidDel="00F94BCE">
          <w:delText>6</w:delText>
        </w:r>
      </w:del>
      <w:r w:rsidR="009E56F2">
        <w:t>,</w:t>
      </w:r>
      <w:ins w:id="3136" w:author="Okot" w:date="2020-01-13T13:49:00Z">
        <w:r w:rsidR="00992E23">
          <w:t>44</w:t>
        </w:r>
      </w:ins>
      <w:del w:id="3137" w:author="Okot" w:date="2020-01-13T13:49:00Z">
        <w:r w:rsidR="009E56F2" w:rsidDel="00AC7631">
          <w:delText>2</w:delText>
        </w:r>
      </w:del>
      <w:del w:id="3138" w:author="Okot" w:date="2020-01-13T11:29:00Z">
        <w:r w:rsidR="00E2330C" w:rsidDel="00F94BCE">
          <w:delText>7</w:delText>
        </w:r>
      </w:del>
      <w:r w:rsidR="003D25AD">
        <w:t>]</w:t>
      </w:r>
      <w:bookmarkEnd w:id="3127"/>
    </w:p>
    <w:p w14:paraId="7E0BA78D" w14:textId="77777777" w:rsidR="00B44056" w:rsidRDefault="00B44056" w:rsidP="00B44056"/>
    <w:p w14:paraId="2027B4D3" w14:textId="77777777" w:rsidR="00B44056" w:rsidRDefault="00B44056" w:rsidP="00B44056">
      <w:r>
        <w:t xml:space="preserve">W poprzednim </w:t>
      </w:r>
      <w:ins w:id="3139" w:author="Okot" w:date="2019-03-28T13:22:00Z">
        <w:r w:rsidR="00031B0E">
          <w:t>punkcie</w:t>
        </w:r>
      </w:ins>
      <w:del w:id="3140"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141" w:author="Okot" w:date="2019-03-28T13:17:00Z">
        <w:r w:rsidR="003603BD">
          <w:t>unkt</w:t>
        </w:r>
      </w:ins>
      <w:del w:id="3142"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143"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144"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145" w:author="Okot" w:date="2019-03-28T13:18:00Z">
        <w:r w:rsidR="003603BD">
          <w:t>rama</w:t>
        </w:r>
      </w:ins>
      <w:r>
        <w:t xml:space="preserve"> makroskładnika. W </w:t>
      </w:r>
      <w:ins w:id="3146" w:author="Okot" w:date="2019-03-27T15:04:00Z">
        <w:r>
          <w:t>dietetyce powsze</w:t>
        </w:r>
      </w:ins>
      <w:ins w:id="3147" w:author="Okot" w:date="2019-03-27T15:05:00Z">
        <w:r>
          <w:t>chnie stosuje</w:t>
        </w:r>
      </w:ins>
      <w:r w:rsidR="00451062">
        <w:t xml:space="preserve"> się</w:t>
      </w:r>
      <w:ins w:id="3148"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149" w:author="Okot" w:date="2019-03-28T23:17:00Z"/>
        </w:rPr>
        <w:pPrChange w:id="3150" w:author="Okot" w:date="2019-03-27T15:05:00Z">
          <w:pPr/>
        </w:pPrChange>
      </w:pPr>
      <w:ins w:id="3151" w:author="Okot" w:date="2019-03-27T15:05:00Z">
        <w:r>
          <w:lastRenderedPageBreak/>
          <w:t xml:space="preserve">Tabela 2.5. </w:t>
        </w:r>
      </w:ins>
    </w:p>
    <w:p w14:paraId="6598CE41" w14:textId="0FD51C3E" w:rsidR="004571E6" w:rsidRDefault="005B30B0">
      <w:pPr>
        <w:ind w:firstLine="0"/>
        <w:rPr>
          <w:ins w:id="3152" w:author="Okot" w:date="2019-03-27T15:07:00Z"/>
        </w:rPr>
        <w:pPrChange w:id="3153" w:author="Okot" w:date="2019-03-27T15:05:00Z">
          <w:pPr/>
        </w:pPrChange>
      </w:pPr>
      <w:ins w:id="3154" w:author="Okot" w:date="2019-03-27T15:07:00Z">
        <w:r>
          <w:t>Klasyczne</w:t>
        </w:r>
      </w:ins>
      <w:ins w:id="3155" w:author="Okot" w:date="2019-03-27T15:05:00Z">
        <w:r>
          <w:t xml:space="preserve"> równoważniki Atwatera [</w:t>
        </w:r>
      </w:ins>
      <w:del w:id="3156" w:author="Okot" w:date="2020-01-13T14:37:00Z">
        <w:r w:rsidR="009E56F2" w:rsidDel="00401F9D">
          <w:delText>2</w:delText>
        </w:r>
      </w:del>
      <w:ins w:id="3157" w:author="Okot" w:date="2020-01-13T14:37:00Z">
        <w:r w:rsidR="00992E23">
          <w:t>43</w:t>
        </w:r>
      </w:ins>
      <w:del w:id="3158" w:author="Okot" w:date="2020-03-24T09:04:00Z">
        <w:r w:rsidR="00B26BEF" w:rsidDel="00992E23">
          <w:delText>6</w:delText>
        </w:r>
      </w:del>
      <w:del w:id="3159" w:author="Okot" w:date="2020-01-13T11:25:00Z">
        <w:r w:rsidR="00100248" w:rsidDel="00F94BCE">
          <w:delText>6</w:delText>
        </w:r>
      </w:del>
      <w:ins w:id="3160" w:author="Okot" w:date="2019-03-27T15:05:00Z">
        <w:r>
          <w:t>]</w:t>
        </w:r>
      </w:ins>
      <w:ins w:id="3161"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162" w:author="Okot" w:date="2019-03-27T15:08:00Z"/>
        </w:trPr>
        <w:tc>
          <w:tcPr>
            <w:tcW w:w="4530" w:type="dxa"/>
          </w:tcPr>
          <w:p w14:paraId="322D8821" w14:textId="77777777" w:rsidR="005B30B0" w:rsidRPr="005B30B0" w:rsidRDefault="005B30B0">
            <w:pPr>
              <w:ind w:firstLine="0"/>
              <w:jc w:val="center"/>
              <w:rPr>
                <w:ins w:id="3163" w:author="Okot" w:date="2019-03-27T15:08:00Z"/>
                <w:b/>
                <w:rPrChange w:id="3164" w:author="Okot" w:date="2019-03-27T15:08:00Z">
                  <w:rPr>
                    <w:ins w:id="3165" w:author="Okot" w:date="2019-03-27T15:08:00Z"/>
                  </w:rPr>
                </w:rPrChange>
              </w:rPr>
              <w:pPrChange w:id="3166" w:author="Okot" w:date="2019-03-27T15:08:00Z">
                <w:pPr>
                  <w:ind w:firstLine="0"/>
                </w:pPr>
              </w:pPrChange>
            </w:pPr>
            <w:ins w:id="3167" w:author="Okot" w:date="2019-03-27T15:08:00Z">
              <w:r w:rsidRPr="005B30B0">
                <w:rPr>
                  <w:b/>
                  <w:rPrChange w:id="3168" w:author="Okot" w:date="2019-03-27T15:08:00Z">
                    <w:rPr/>
                  </w:rPrChange>
                </w:rPr>
                <w:t>Składnik</w:t>
              </w:r>
            </w:ins>
            <w:ins w:id="3169" w:author="Okot" w:date="2019-03-27T15:09:00Z">
              <w:r>
                <w:rPr>
                  <w:b/>
                </w:rPr>
                <w:t xml:space="preserve"> (1 g)</w:t>
              </w:r>
            </w:ins>
          </w:p>
        </w:tc>
        <w:tc>
          <w:tcPr>
            <w:tcW w:w="4531" w:type="dxa"/>
          </w:tcPr>
          <w:p w14:paraId="17CC1EC6" w14:textId="77777777" w:rsidR="005B30B0" w:rsidRPr="005B30B0" w:rsidRDefault="005B30B0">
            <w:pPr>
              <w:ind w:firstLine="0"/>
              <w:jc w:val="center"/>
              <w:rPr>
                <w:ins w:id="3170" w:author="Okot" w:date="2019-03-27T15:08:00Z"/>
                <w:b/>
                <w:rPrChange w:id="3171" w:author="Okot" w:date="2019-03-27T15:08:00Z">
                  <w:rPr>
                    <w:ins w:id="3172" w:author="Okot" w:date="2019-03-27T15:08:00Z"/>
                  </w:rPr>
                </w:rPrChange>
              </w:rPr>
              <w:pPrChange w:id="3173" w:author="Okot" w:date="2019-03-27T15:08:00Z">
                <w:pPr>
                  <w:ind w:firstLine="0"/>
                </w:pPr>
              </w:pPrChange>
            </w:pPr>
            <w:ins w:id="3174" w:author="Okot" w:date="2019-03-27T15:08:00Z">
              <w:r w:rsidRPr="005B30B0">
                <w:rPr>
                  <w:b/>
                  <w:rPrChange w:id="3175" w:author="Okot" w:date="2019-03-27T15:08:00Z">
                    <w:rPr/>
                  </w:rPrChange>
                </w:rPr>
                <w:t>Kilokalorie (kcal)</w:t>
              </w:r>
            </w:ins>
          </w:p>
        </w:tc>
      </w:tr>
      <w:tr w:rsidR="005B30B0" w14:paraId="34D88417" w14:textId="77777777" w:rsidTr="005B30B0">
        <w:trPr>
          <w:ins w:id="3176" w:author="Okot" w:date="2019-03-27T15:08:00Z"/>
        </w:trPr>
        <w:tc>
          <w:tcPr>
            <w:tcW w:w="4530" w:type="dxa"/>
          </w:tcPr>
          <w:p w14:paraId="0B4E870E" w14:textId="77777777" w:rsidR="005B30B0" w:rsidRDefault="005B30B0">
            <w:pPr>
              <w:ind w:firstLine="0"/>
              <w:jc w:val="center"/>
              <w:rPr>
                <w:ins w:id="3177" w:author="Okot" w:date="2019-03-27T15:08:00Z"/>
              </w:rPr>
              <w:pPrChange w:id="3178" w:author="Okot" w:date="2019-03-27T15:08:00Z">
                <w:pPr>
                  <w:ind w:firstLine="0"/>
                </w:pPr>
              </w:pPrChange>
            </w:pPr>
            <w:ins w:id="3179" w:author="Okot" w:date="2019-03-27T15:08:00Z">
              <w:r>
                <w:t>Białko</w:t>
              </w:r>
            </w:ins>
          </w:p>
        </w:tc>
        <w:tc>
          <w:tcPr>
            <w:tcW w:w="4531" w:type="dxa"/>
          </w:tcPr>
          <w:p w14:paraId="5E9FD5C3" w14:textId="77777777" w:rsidR="005B30B0" w:rsidRDefault="005B30B0">
            <w:pPr>
              <w:ind w:firstLine="0"/>
              <w:jc w:val="center"/>
              <w:rPr>
                <w:ins w:id="3180" w:author="Okot" w:date="2019-03-27T15:08:00Z"/>
              </w:rPr>
              <w:pPrChange w:id="3181" w:author="Okot" w:date="2019-03-27T15:09:00Z">
                <w:pPr>
                  <w:ind w:firstLine="0"/>
                </w:pPr>
              </w:pPrChange>
            </w:pPr>
            <w:ins w:id="3182" w:author="Okot" w:date="2019-03-27T15:09:00Z">
              <w:r>
                <w:t>4</w:t>
              </w:r>
            </w:ins>
          </w:p>
        </w:tc>
      </w:tr>
      <w:tr w:rsidR="005B30B0" w14:paraId="4B7A0A67" w14:textId="77777777" w:rsidTr="005B30B0">
        <w:trPr>
          <w:ins w:id="3183" w:author="Okot" w:date="2019-03-27T15:08:00Z"/>
        </w:trPr>
        <w:tc>
          <w:tcPr>
            <w:tcW w:w="4530" w:type="dxa"/>
          </w:tcPr>
          <w:p w14:paraId="71502F8F" w14:textId="77777777" w:rsidR="005B30B0" w:rsidRDefault="005B30B0">
            <w:pPr>
              <w:ind w:firstLine="0"/>
              <w:jc w:val="center"/>
              <w:rPr>
                <w:ins w:id="3184" w:author="Okot" w:date="2019-03-27T15:08:00Z"/>
              </w:rPr>
              <w:pPrChange w:id="3185" w:author="Okot" w:date="2019-03-27T15:09:00Z">
                <w:pPr>
                  <w:ind w:firstLine="0"/>
                </w:pPr>
              </w:pPrChange>
            </w:pPr>
            <w:ins w:id="3186" w:author="Okot" w:date="2019-03-27T15:09:00Z">
              <w:r>
                <w:t>Tłuszcz</w:t>
              </w:r>
            </w:ins>
          </w:p>
        </w:tc>
        <w:tc>
          <w:tcPr>
            <w:tcW w:w="4531" w:type="dxa"/>
          </w:tcPr>
          <w:p w14:paraId="2C3D6C8C" w14:textId="77777777" w:rsidR="005B30B0" w:rsidRDefault="005B30B0">
            <w:pPr>
              <w:ind w:firstLine="0"/>
              <w:jc w:val="center"/>
              <w:rPr>
                <w:ins w:id="3187" w:author="Okot" w:date="2019-03-27T15:08:00Z"/>
              </w:rPr>
              <w:pPrChange w:id="3188" w:author="Okot" w:date="2019-03-27T15:09:00Z">
                <w:pPr>
                  <w:ind w:firstLine="0"/>
                </w:pPr>
              </w:pPrChange>
            </w:pPr>
            <w:ins w:id="3189" w:author="Okot" w:date="2019-03-27T15:09:00Z">
              <w:r>
                <w:t>9</w:t>
              </w:r>
            </w:ins>
          </w:p>
        </w:tc>
      </w:tr>
      <w:tr w:rsidR="005B30B0" w14:paraId="3F1A1610" w14:textId="77777777" w:rsidTr="005B30B0">
        <w:trPr>
          <w:ins w:id="3190" w:author="Okot" w:date="2019-03-27T15:08:00Z"/>
        </w:trPr>
        <w:tc>
          <w:tcPr>
            <w:tcW w:w="4530" w:type="dxa"/>
          </w:tcPr>
          <w:p w14:paraId="23EDFF91" w14:textId="77777777" w:rsidR="005B30B0" w:rsidRDefault="005B30B0">
            <w:pPr>
              <w:ind w:firstLine="0"/>
              <w:jc w:val="center"/>
              <w:rPr>
                <w:ins w:id="3191" w:author="Okot" w:date="2019-03-27T15:08:00Z"/>
              </w:rPr>
              <w:pPrChange w:id="3192" w:author="Okot" w:date="2019-03-27T15:09:00Z">
                <w:pPr>
                  <w:ind w:firstLine="0"/>
                </w:pPr>
              </w:pPrChange>
            </w:pPr>
            <w:ins w:id="3193" w:author="Okot" w:date="2019-03-27T15:09:00Z">
              <w:r>
                <w:t>Węglowodany</w:t>
              </w:r>
            </w:ins>
          </w:p>
        </w:tc>
        <w:tc>
          <w:tcPr>
            <w:tcW w:w="4531" w:type="dxa"/>
          </w:tcPr>
          <w:p w14:paraId="7C721199" w14:textId="77777777" w:rsidR="005B30B0" w:rsidRDefault="005B30B0">
            <w:pPr>
              <w:ind w:firstLine="0"/>
              <w:jc w:val="center"/>
              <w:rPr>
                <w:ins w:id="3194" w:author="Okot" w:date="2019-03-27T15:08:00Z"/>
              </w:rPr>
              <w:pPrChange w:id="3195" w:author="Okot" w:date="2019-03-27T15:09:00Z">
                <w:pPr>
                  <w:ind w:firstLine="0"/>
                </w:pPr>
              </w:pPrChange>
            </w:pPr>
            <w:ins w:id="3196" w:author="Okot" w:date="2019-03-27T15:09:00Z">
              <w:r>
                <w:t>4</w:t>
              </w:r>
            </w:ins>
          </w:p>
        </w:tc>
      </w:tr>
      <w:tr w:rsidR="005B30B0" w14:paraId="26800CC1" w14:textId="77777777" w:rsidTr="005B30B0">
        <w:trPr>
          <w:ins w:id="3197" w:author="Okot" w:date="2019-03-27T15:08:00Z"/>
        </w:trPr>
        <w:tc>
          <w:tcPr>
            <w:tcW w:w="4530" w:type="dxa"/>
          </w:tcPr>
          <w:p w14:paraId="66CD4AD6" w14:textId="77777777" w:rsidR="005B30B0" w:rsidRDefault="005B30B0">
            <w:pPr>
              <w:ind w:firstLine="0"/>
              <w:jc w:val="center"/>
              <w:rPr>
                <w:ins w:id="3198" w:author="Okot" w:date="2019-03-27T15:08:00Z"/>
              </w:rPr>
              <w:pPrChange w:id="3199" w:author="Okot" w:date="2019-03-27T15:09:00Z">
                <w:pPr>
                  <w:ind w:firstLine="0"/>
                </w:pPr>
              </w:pPrChange>
            </w:pPr>
            <w:ins w:id="3200" w:author="Okot" w:date="2019-03-27T15:09:00Z">
              <w:r>
                <w:t>Błonnik</w:t>
              </w:r>
            </w:ins>
          </w:p>
        </w:tc>
        <w:tc>
          <w:tcPr>
            <w:tcW w:w="4531" w:type="dxa"/>
          </w:tcPr>
          <w:p w14:paraId="6CBCEA93" w14:textId="77777777" w:rsidR="005B30B0" w:rsidRDefault="005B30B0">
            <w:pPr>
              <w:ind w:firstLine="0"/>
              <w:jc w:val="center"/>
              <w:rPr>
                <w:ins w:id="3201" w:author="Okot" w:date="2019-03-27T15:08:00Z"/>
              </w:rPr>
              <w:pPrChange w:id="3202" w:author="Okot" w:date="2019-03-27T15:09:00Z">
                <w:pPr>
                  <w:ind w:firstLine="0"/>
                </w:pPr>
              </w:pPrChange>
            </w:pPr>
            <w:ins w:id="3203" w:author="Okot" w:date="2019-03-27T15:09:00Z">
              <w:r>
                <w:t>2</w:t>
              </w:r>
            </w:ins>
          </w:p>
        </w:tc>
      </w:tr>
      <w:tr w:rsidR="005B30B0" w14:paraId="45BB1609" w14:textId="77777777" w:rsidTr="005B30B0">
        <w:trPr>
          <w:ins w:id="3204" w:author="Okot" w:date="2019-03-27T15:08:00Z"/>
        </w:trPr>
        <w:tc>
          <w:tcPr>
            <w:tcW w:w="4530" w:type="dxa"/>
          </w:tcPr>
          <w:p w14:paraId="19760BA0" w14:textId="77777777" w:rsidR="005B30B0" w:rsidRDefault="005B30B0">
            <w:pPr>
              <w:ind w:firstLine="0"/>
              <w:jc w:val="center"/>
              <w:rPr>
                <w:ins w:id="3205" w:author="Okot" w:date="2019-03-27T15:08:00Z"/>
              </w:rPr>
              <w:pPrChange w:id="3206" w:author="Okot" w:date="2019-03-27T15:09:00Z">
                <w:pPr>
                  <w:ind w:firstLine="0"/>
                </w:pPr>
              </w:pPrChange>
            </w:pPr>
            <w:ins w:id="3207" w:author="Okot" w:date="2019-03-27T15:09:00Z">
              <w:r>
                <w:t>Alkohol etylowy</w:t>
              </w:r>
            </w:ins>
          </w:p>
        </w:tc>
        <w:tc>
          <w:tcPr>
            <w:tcW w:w="4531" w:type="dxa"/>
          </w:tcPr>
          <w:p w14:paraId="60A8C5DA" w14:textId="77777777" w:rsidR="005B30B0" w:rsidRDefault="005B30B0">
            <w:pPr>
              <w:ind w:firstLine="0"/>
              <w:jc w:val="center"/>
              <w:rPr>
                <w:ins w:id="3208" w:author="Okot" w:date="2019-03-27T15:08:00Z"/>
              </w:rPr>
              <w:pPrChange w:id="3209" w:author="Okot" w:date="2019-03-27T15:09:00Z">
                <w:pPr>
                  <w:ind w:firstLine="0"/>
                </w:pPr>
              </w:pPrChange>
            </w:pPr>
            <w:ins w:id="3210" w:author="Okot" w:date="2019-03-27T15:10:00Z">
              <w:r>
                <w:t>7</w:t>
              </w:r>
            </w:ins>
          </w:p>
        </w:tc>
      </w:tr>
    </w:tbl>
    <w:p w14:paraId="354928F1" w14:textId="77777777" w:rsidR="005B30B0" w:rsidRPr="00B44056" w:rsidRDefault="005B30B0">
      <w:pPr>
        <w:ind w:firstLine="0"/>
        <w:pPrChange w:id="3211" w:author="Okot" w:date="2019-03-27T15:05:00Z">
          <w:pPr/>
        </w:pPrChange>
      </w:pPr>
    </w:p>
    <w:p w14:paraId="52B47EF0" w14:textId="77777777" w:rsidR="006F5DB1" w:rsidRDefault="007C5664" w:rsidP="006F5DB1">
      <w:pPr>
        <w:rPr>
          <w:ins w:id="3212" w:author="Okot" w:date="2019-03-28T12:45:00Z"/>
        </w:rPr>
      </w:pPr>
      <w:ins w:id="3213" w:author="Okot" w:date="2019-03-28T12:45:00Z">
        <w:r>
          <w:t>W celu ustalenia, ile energii dostarczy dany produkt</w:t>
        </w:r>
      </w:ins>
      <w:ins w:id="3214" w:author="Okot" w:date="2019-03-28T13:18:00Z">
        <w:r w:rsidR="003603BD">
          <w:t>,</w:t>
        </w:r>
      </w:ins>
      <w:ins w:id="3215" w:author="Okot" w:date="2019-03-28T12:45:00Z">
        <w:r>
          <w:t xml:space="preserve"> sumuje się ilość kalorii z makroskładników w nim zawartych.</w:t>
        </w:r>
      </w:ins>
    </w:p>
    <w:p w14:paraId="7176B1C6" w14:textId="77777777" w:rsidR="007C5664" w:rsidRDefault="007C5664" w:rsidP="006F5DB1">
      <w:pPr>
        <w:rPr>
          <w:ins w:id="3216" w:author="Okot" w:date="2019-03-28T12:47:00Z"/>
        </w:rPr>
      </w:pPr>
    </w:p>
    <w:p w14:paraId="718EEB0B" w14:textId="77777777" w:rsidR="007C5664" w:rsidRDefault="007C5664" w:rsidP="007C5664">
      <w:pPr>
        <w:rPr>
          <w:ins w:id="3217" w:author="Okot" w:date="2019-03-28T12:47:00Z"/>
        </w:rPr>
      </w:pPr>
      <m:oMathPara>
        <m:oMath>
          <m:r>
            <w:ins w:id="3218" w:author="Okot" w:date="2019-03-28T12:47:00Z">
              <w:rPr>
                <w:rFonts w:ascii="Cambria Math" w:hAnsi="Cambria Math"/>
              </w:rPr>
              <m:t>E=4B+9W</m:t>
            </w:ins>
          </m:r>
          <m:r>
            <w:ins w:id="3219" w:author="Okot" w:date="2019-03-28T12:48:00Z">
              <w:rPr>
                <w:rFonts w:ascii="Cambria Math" w:hAnsi="Cambria Math"/>
              </w:rPr>
              <m:t>+4T</m:t>
            </w:ins>
          </m:r>
        </m:oMath>
      </m:oMathPara>
    </w:p>
    <w:p w14:paraId="12DBF76A" w14:textId="77777777" w:rsidR="007C5664" w:rsidRDefault="007C5664" w:rsidP="007C5664">
      <w:pPr>
        <w:jc w:val="right"/>
        <w:rPr>
          <w:ins w:id="3220" w:author="Okot" w:date="2019-03-28T12:47:00Z"/>
        </w:rPr>
      </w:pPr>
      <w:ins w:id="3221" w:author="Okot" w:date="2019-03-28T12:47:00Z">
        <w:r>
          <w:t>(2.1)</w:t>
        </w:r>
      </w:ins>
    </w:p>
    <w:p w14:paraId="1BAF5F13" w14:textId="77777777" w:rsidR="007C5664" w:rsidRDefault="007C5664" w:rsidP="007C5664">
      <w:pPr>
        <w:ind w:firstLine="0"/>
        <w:jc w:val="left"/>
        <w:rPr>
          <w:ins w:id="3222" w:author="Okot" w:date="2019-03-28T12:48:00Z"/>
        </w:rPr>
      </w:pPr>
      <w:ins w:id="3223" w:author="Okot" w:date="2019-03-28T12:47:00Z">
        <w:r>
          <w:t xml:space="preserve">gdzie: </w:t>
        </w:r>
      </w:ins>
    </w:p>
    <w:p w14:paraId="31DF0CE8" w14:textId="77777777" w:rsidR="007C5664" w:rsidRDefault="007C5664" w:rsidP="007C5664">
      <w:pPr>
        <w:ind w:firstLine="0"/>
        <w:jc w:val="left"/>
        <w:rPr>
          <w:ins w:id="3224" w:author="Okot" w:date="2019-03-28T12:48:00Z"/>
        </w:rPr>
      </w:pPr>
      <w:ins w:id="3225" w:author="Okot" w:date="2019-03-28T12:48:00Z">
        <w:r>
          <w:t>E – oznacza wartość energetyczną pożywienia wyrażoną w kilokaloriach;</w:t>
        </w:r>
      </w:ins>
    </w:p>
    <w:p w14:paraId="54FEF22D" w14:textId="77777777" w:rsidR="007C5664" w:rsidRDefault="007C5664" w:rsidP="007C5664">
      <w:pPr>
        <w:ind w:firstLine="0"/>
        <w:jc w:val="left"/>
        <w:rPr>
          <w:ins w:id="3226" w:author="Okot" w:date="2019-03-28T12:49:00Z"/>
        </w:rPr>
      </w:pPr>
      <w:ins w:id="3227" w:author="Okot" w:date="2019-03-28T12:48:00Z">
        <w:r>
          <w:t xml:space="preserve">B </w:t>
        </w:r>
      </w:ins>
      <w:ins w:id="3228" w:author="Okot" w:date="2019-03-28T12:49:00Z">
        <w:r>
          <w:t>–</w:t>
        </w:r>
      </w:ins>
      <w:ins w:id="3229" w:author="Okot" w:date="2019-03-28T12:48:00Z">
        <w:r>
          <w:t xml:space="preserve"> oznacza </w:t>
        </w:r>
      </w:ins>
      <w:ins w:id="3230"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231" w:author="Okot" w:date="2019-03-28T12:49:00Z"/>
        </w:rPr>
      </w:pPr>
      <w:ins w:id="3232"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233" w:author="Okot" w:date="2019-03-28T12:50:00Z"/>
        </w:rPr>
      </w:pPr>
      <w:ins w:id="3234"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235" w:author="Okot" w:date="2019-03-28T12:50:00Z"/>
        </w:rPr>
      </w:pPr>
    </w:p>
    <w:p w14:paraId="17E7CDE5" w14:textId="77777777" w:rsidR="005A1740" w:rsidRDefault="005A1740">
      <w:pPr>
        <w:rPr>
          <w:ins w:id="3236" w:author="Okot" w:date="2019-03-28T12:52:00Z"/>
        </w:rPr>
        <w:pPrChange w:id="3237" w:author="Okot" w:date="2019-03-28T12:56:00Z">
          <w:pPr>
            <w:ind w:firstLine="0"/>
            <w:jc w:val="left"/>
          </w:pPr>
        </w:pPrChange>
      </w:pPr>
      <w:ins w:id="3238" w:author="Okot" w:date="2019-03-28T12:50:00Z">
        <w:r>
          <w:t xml:space="preserve">Kiedy spożywany jest posiłek złożony z </w:t>
        </w:r>
      </w:ins>
      <w:ins w:id="3239" w:author="Okot" w:date="2019-03-28T12:51:00Z">
        <w:r w:rsidR="006522D6">
          <w:t>kilku produktów ich kaloryczność się sumuje.</w:t>
        </w:r>
      </w:ins>
    </w:p>
    <w:p w14:paraId="32D293B2" w14:textId="77777777" w:rsidR="00446294" w:rsidRDefault="006522D6">
      <w:pPr>
        <w:ind w:firstLine="0"/>
        <w:rPr>
          <w:ins w:id="3240" w:author="Okot" w:date="2019-03-28T13:37:00Z"/>
        </w:rPr>
        <w:pPrChange w:id="3241" w:author="Okot" w:date="2019-03-28T12:55:00Z">
          <w:pPr>
            <w:ind w:firstLine="0"/>
            <w:jc w:val="left"/>
          </w:pPr>
        </w:pPrChange>
      </w:pPr>
      <w:ins w:id="3242" w:author="Okot" w:date="2019-03-28T12:53:00Z">
        <w:r>
          <w:tab/>
        </w:r>
        <w:r w:rsidRPr="006522D6">
          <w:t>Oczywiście, nie oczekuje się od przeciętnego człowieka, że będzie</w:t>
        </w:r>
      </w:ins>
      <w:ins w:id="3243" w:author="Okot" w:date="2019-03-28T12:54:00Z">
        <w:r w:rsidRPr="006522D6">
          <w:t xml:space="preserve"> znał zawartość makroskładników w jedzeniu i sam obliczał ich wartość energetyczną. Dla </w:t>
        </w:r>
      </w:ins>
      <w:ins w:id="3244" w:author="Okot" w:date="2019-03-28T12:55:00Z">
        <w:r w:rsidRPr="006522D6">
          <w:t>najpopularniejszych nieprzetworzonych</w:t>
        </w:r>
        <w:r>
          <w:t xml:space="preserve"> produktów </w:t>
        </w:r>
      </w:ins>
      <w:ins w:id="3245" w:author="Okot" w:date="2019-03-28T12:56:00Z">
        <w:r>
          <w:t>spożywczych na całym świecie eksperci utworzyli tabele kalorii bazujące na średniej zawartości makroskładników w danym obiekcie (</w:t>
        </w:r>
      </w:ins>
      <w:ins w:id="3246" w:author="Okot" w:date="2019-03-28T12:57:00Z">
        <w:r>
          <w:t>np</w:t>
        </w:r>
      </w:ins>
      <w:ins w:id="3247" w:author="Okot" w:date="2019-03-28T12:56:00Z">
        <w:r>
          <w:t>.</w:t>
        </w:r>
      </w:ins>
      <w:ins w:id="3248" w:author="Okot" w:date="2019-03-28T12:57:00Z">
        <w:r>
          <w:t xml:space="preserve">: jabłku). Dokładna wartość kaloryczna zależy co prawda od </w:t>
        </w:r>
      </w:ins>
      <w:ins w:id="3249" w:author="Okot" w:date="2019-03-28T12:59:00Z">
        <w:r>
          <w:t xml:space="preserve">różnych czynników, na przykład </w:t>
        </w:r>
      </w:ins>
      <w:ins w:id="3250" w:author="Okot" w:date="2019-03-28T12:57:00Z">
        <w:r>
          <w:t>warunków</w:t>
        </w:r>
      </w:ins>
      <w:ins w:id="3251" w:author="Okot" w:date="2019-03-28T12:58:00Z">
        <w:r>
          <w:t>, gleby</w:t>
        </w:r>
      </w:ins>
      <w:ins w:id="3252" w:author="Okot" w:date="2019-03-28T12:57:00Z">
        <w:r>
          <w:t xml:space="preserve"> w jakich danych</w:t>
        </w:r>
      </w:ins>
      <w:ins w:id="3253" w:author="Okot" w:date="2019-03-28T12:58:00Z">
        <w:r>
          <w:t xml:space="preserve"> produkt rósł</w:t>
        </w:r>
      </w:ins>
      <w:r w:rsidR="00451062">
        <w:t>, użytych nawozów</w:t>
      </w:r>
      <w:ins w:id="3254"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255" w:author="Okot" w:date="2019-03-28T13:00:00Z">
        <w:r w:rsidR="000A4224">
          <w:t xml:space="preserve"> </w:t>
        </w:r>
      </w:ins>
      <w:ins w:id="3256" w:author="Okot" w:date="2019-03-28T13:03:00Z">
        <w:r w:rsidR="002A32B2">
          <w:t>W Internecie można znaleźć wiele mniej lub bardziej obszernych</w:t>
        </w:r>
      </w:ins>
      <w:ins w:id="3257" w:author="Okot" w:date="2019-03-28T13:19:00Z">
        <w:r w:rsidR="003603BD">
          <w:t xml:space="preserve"> zestawień</w:t>
        </w:r>
      </w:ins>
      <w:ins w:id="3258" w:author="Okot" w:date="2019-03-28T13:00:00Z">
        <w:r w:rsidR="000A4224">
          <w:t xml:space="preserve">. Standardowo </w:t>
        </w:r>
      </w:ins>
      <w:ins w:id="3259" w:author="Okot" w:date="2019-03-28T13:19:00Z">
        <w:r w:rsidR="003603BD">
          <w:t xml:space="preserve">w tabeli </w:t>
        </w:r>
      </w:ins>
      <w:ins w:id="3260" w:author="Okot" w:date="2019-03-28T13:00:00Z">
        <w:r w:rsidR="000A4224">
          <w:t>podaje się wartość energetyczną</w:t>
        </w:r>
      </w:ins>
      <w:ins w:id="3261" w:author="Okot" w:date="2019-03-28T13:02:00Z">
        <w:r w:rsidR="00A05FBC">
          <w:t xml:space="preserve"> oraz gramaturę makroskładników na 100 gram produktu.</w:t>
        </w:r>
      </w:ins>
      <w:ins w:id="3262" w:author="Okot" w:date="2019-03-28T13:03:00Z">
        <w:r w:rsidR="002A32B2">
          <w:t xml:space="preserve"> </w:t>
        </w:r>
      </w:ins>
      <w:ins w:id="3263" w:author="Okot" w:date="2019-03-28T13:04:00Z">
        <w:r w:rsidR="002A32B2">
          <w:t>Lepsze źródła informują również o zawartości witamin i składników mineralnych (więcej na ten temat w następnym punkcie)</w:t>
        </w:r>
      </w:ins>
      <w:ins w:id="3264" w:author="Okot" w:date="2019-03-28T13:19:00Z">
        <w:r w:rsidR="003603BD">
          <w:t xml:space="preserve">. </w:t>
        </w:r>
      </w:ins>
      <w:ins w:id="3265" w:author="Okot" w:date="2019-03-28T13:20:00Z">
        <w:r w:rsidR="00446294">
          <w:t>Do najbardziej obszernego i godnego</w:t>
        </w:r>
        <w:r w:rsidR="003603BD">
          <w:t xml:space="preserve"> zaufania</w:t>
        </w:r>
      </w:ins>
      <w:ins w:id="3266" w:author="Okot" w:date="2019-03-28T13:24:00Z">
        <w:r w:rsidR="00446294">
          <w:t xml:space="preserve"> źródła należą Food Compos</w:t>
        </w:r>
      </w:ins>
      <w:ins w:id="3267" w:author="Okot" w:date="2019-03-28T21:30:00Z">
        <w:r w:rsidR="00BE3C41">
          <w:t>i</w:t>
        </w:r>
      </w:ins>
      <w:ins w:id="3268" w:author="Okot" w:date="2019-03-28T13:24:00Z">
        <w:r w:rsidR="00446294">
          <w:t>tion Databases stworzone przez USDA.</w:t>
        </w:r>
      </w:ins>
      <w:ins w:id="3269" w:author="Okot" w:date="2019-03-28T13:29:00Z">
        <w:r w:rsidR="00446294">
          <w:t xml:space="preserve"> Polskim odpowiednikiem jest baza produktów IŻŻ.</w:t>
        </w:r>
      </w:ins>
    </w:p>
    <w:p w14:paraId="5378F4C5" w14:textId="0913D7CB" w:rsidR="00C73097" w:rsidRDefault="00446294">
      <w:pPr>
        <w:ind w:firstLine="0"/>
        <w:pPrChange w:id="3270" w:author="Okot" w:date="2019-03-28T12:55:00Z">
          <w:pPr>
            <w:ind w:firstLine="0"/>
            <w:jc w:val="left"/>
          </w:pPr>
        </w:pPrChange>
      </w:pPr>
      <w:ins w:id="3271" w:author="Okot" w:date="2019-03-28T13:37:00Z">
        <w:r>
          <w:lastRenderedPageBreak/>
          <w:tab/>
          <w:t xml:space="preserve">W przypadku gotowych produktów przetworzonych dostępnych </w:t>
        </w:r>
      </w:ins>
      <w:ins w:id="3272" w:author="Okot" w:date="2019-03-28T13:38:00Z">
        <w:r w:rsidR="00892B38">
          <w:t xml:space="preserve">w sklepach (np.: </w:t>
        </w:r>
      </w:ins>
      <w:r w:rsidR="00451062">
        <w:t>pierogi</w:t>
      </w:r>
      <w:ins w:id="3273" w:author="Okot" w:date="2019-03-28T13:38:00Z">
        <w:r w:rsidR="00892B38">
          <w:t>) zachodzi konieczność polegania na informacjach umieszczonych na etykiecie producenta.</w:t>
        </w:r>
      </w:ins>
      <w:ins w:id="3274"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275" w:author="Okot" w:date="2019-03-28T13:42:00Z">
        <w:r w:rsidR="00892B38">
          <w:t xml:space="preserve"> z tego, że w Polsce umieszczanie informacji o wartości odżywczej jest w większości przypadków dobrowolne</w:t>
        </w:r>
      </w:ins>
      <w:ins w:id="3276" w:author="Okot" w:date="2019-03-30T21:08:00Z">
        <w:r w:rsidR="00D16A0D">
          <w:t> </w:t>
        </w:r>
      </w:ins>
      <w:ins w:id="3277" w:author="Okot" w:date="2019-03-28T13:42:00Z">
        <w:r w:rsidR="00892B38">
          <w:t>[</w:t>
        </w:r>
      </w:ins>
      <w:ins w:id="3278" w:author="Okot" w:date="2020-01-13T16:50:00Z">
        <w:r w:rsidR="00992E23">
          <w:t>42</w:t>
        </w:r>
      </w:ins>
      <w:del w:id="3279" w:author="Okot" w:date="2020-03-24T09:07:00Z">
        <w:r w:rsidR="00B26BEF" w:rsidDel="00992E23">
          <w:delText>5</w:delText>
        </w:r>
      </w:del>
      <w:del w:id="3280" w:author="Okot" w:date="2020-01-13T16:50:00Z">
        <w:r w:rsidR="00100248" w:rsidDel="00CD0C82">
          <w:delText>2</w:delText>
        </w:r>
      </w:del>
      <w:del w:id="3281" w:author="Okot" w:date="2020-01-13T11:35:00Z">
        <w:r w:rsidR="00100248" w:rsidDel="00F94BCE">
          <w:delText>5</w:delText>
        </w:r>
      </w:del>
      <w:ins w:id="3282" w:author="Okot" w:date="2019-03-28T13:42:00Z">
        <w:r w:rsidR="00892B38">
          <w:t>]</w:t>
        </w:r>
      </w:ins>
      <w:ins w:id="3283" w:author="Okot" w:date="2019-03-28T13:43:00Z">
        <w:r w:rsidR="00892B38">
          <w:t>.</w:t>
        </w:r>
      </w:ins>
      <w:ins w:id="3284"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285" w:author="Okot" w:date="2019-03-28T13:44:00Z">
        <w:r>
          <w:t>Człowiek zdeterminowany może próbować odtwarzać te informacje</w:t>
        </w:r>
      </w:ins>
      <w:r w:rsidR="00CD694B">
        <w:t xml:space="preserve"> o witaminach i minerałach</w:t>
      </w:r>
      <w:ins w:id="3286" w:author="Okot" w:date="2019-03-28T13:44:00Z">
        <w:r>
          <w:t xml:space="preserve"> bazując na </w:t>
        </w:r>
      </w:ins>
      <w:r w:rsidR="00CD694B">
        <w:t xml:space="preserve">opublikowanym </w:t>
      </w:r>
      <w:ins w:id="3287" w:author="Okot" w:date="2019-03-28T13:44:00Z">
        <w:r>
          <w:t>składzie produktu.</w:t>
        </w:r>
      </w:ins>
      <w:ins w:id="3288" w:author="Okot" w:date="2019-03-28T13:45:00Z">
        <w:r>
          <w:t xml:space="preserve"> </w:t>
        </w:r>
      </w:ins>
      <w:ins w:id="3289" w:author="Okot" w:date="2019-03-28T21:31:00Z">
        <w:r w:rsidR="00BE3C41">
          <w:t>Uregulowano, iż</w:t>
        </w:r>
      </w:ins>
      <w:ins w:id="3290" w:author="Okot" w:date="2019-03-28T13:45:00Z">
        <w:r>
          <w:t xml:space="preserve"> składniki obecne w danym </w:t>
        </w:r>
      </w:ins>
      <w:ins w:id="3291" w:author="Okot" w:date="2019-03-28T13:46:00Z">
        <w:r>
          <w:t>artykule muszą być wymienione w kolejności malejącej: od ingrediencji, któ</w:t>
        </w:r>
      </w:ins>
      <w:ins w:id="3292"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293" w:author="Okot" w:date="2019-03-28T13:48:00Z"/>
        </w:rPr>
      </w:pPr>
    </w:p>
    <w:p w14:paraId="7CC9FCAC" w14:textId="0D0F9DF0" w:rsidR="003603BD" w:rsidRDefault="00E869B0">
      <w:pPr>
        <w:rPr>
          <w:ins w:id="3294" w:author="Okot" w:date="2019-03-28T13:58:00Z"/>
        </w:rPr>
        <w:pPrChange w:id="3295" w:author="Okot" w:date="2019-03-28T13:48:00Z">
          <w:pPr>
            <w:ind w:firstLine="0"/>
            <w:jc w:val="left"/>
          </w:pPr>
        </w:pPrChange>
      </w:pPr>
      <w:ins w:id="3296" w:author="Okot" w:date="2019-03-28T13:48:00Z">
        <w:r>
          <w:t>Duża konfuzję powoduj</w:t>
        </w:r>
        <w:r w:rsidR="003E5C25">
          <w:t xml:space="preserve">ą różnice </w:t>
        </w:r>
      </w:ins>
      <w:ins w:id="3297" w:author="Okot" w:date="2019-03-28T13:49:00Z">
        <w:r w:rsidR="003E5C25">
          <w:t>w kaloryczności produktu nieprzetworzonego i poddanego obróbce (</w:t>
        </w:r>
      </w:ins>
      <w:ins w:id="3298" w:author="Okot" w:date="2019-03-28T13:50:00Z">
        <w:r w:rsidR="003E5C25">
          <w:t xml:space="preserve">np.: gotowanie, suszenie). </w:t>
        </w:r>
      </w:ins>
      <w:ins w:id="3299" w:author="Okot" w:date="2019-03-28T13:51:00Z">
        <w:r w:rsidR="003E5C25">
          <w:t>100</w:t>
        </w:r>
      </w:ins>
      <w:ins w:id="3300" w:author="Okot" w:date="2019-03-28T23:25:00Z">
        <w:r w:rsidR="006109D2">
          <w:t> </w:t>
        </w:r>
      </w:ins>
      <w:ins w:id="3301" w:author="Okot" w:date="2019-03-28T13:51:00Z">
        <w:r w:rsidR="003E5C25">
          <w:t xml:space="preserve">g suchego ryżu białego długoziarnistego </w:t>
        </w:r>
      </w:ins>
      <w:ins w:id="3302" w:author="Okot" w:date="2019-03-28T21:31:00Z">
        <w:r w:rsidR="00BE3C41">
          <w:t>ma 345</w:t>
        </w:r>
      </w:ins>
      <w:ins w:id="3303" w:author="Okot" w:date="2019-03-28T23:25:00Z">
        <w:r w:rsidR="006109D2">
          <w:t> </w:t>
        </w:r>
      </w:ins>
      <w:ins w:id="3304" w:author="Okot" w:date="2019-03-28T21:31:00Z">
        <w:r w:rsidR="00BE3C41">
          <w:t>kcal</w:t>
        </w:r>
      </w:ins>
      <w:ins w:id="3305" w:author="Okot" w:date="2019-03-28T13:52:00Z">
        <w:r w:rsidR="003E5C25">
          <w:t>. 100</w:t>
        </w:r>
      </w:ins>
      <w:ins w:id="3306" w:author="Okot" w:date="2019-03-28T23:25:00Z">
        <w:r w:rsidR="006109D2">
          <w:t> </w:t>
        </w:r>
      </w:ins>
      <w:ins w:id="3307" w:author="Okot" w:date="2019-03-28T13:52:00Z">
        <w:r w:rsidR="003E5C25">
          <w:t xml:space="preserve">g ugotowanego ryżu białego długoziarnistego ma </w:t>
        </w:r>
      </w:ins>
      <w:ins w:id="3308" w:author="Okot" w:date="2019-03-28T13:53:00Z">
        <w:r w:rsidR="003E5C25">
          <w:t>ok. 120</w:t>
        </w:r>
      </w:ins>
      <w:ins w:id="3309" w:author="Okot" w:date="2019-03-28T23:25:00Z">
        <w:r w:rsidR="006109D2">
          <w:t> </w:t>
        </w:r>
      </w:ins>
      <w:ins w:id="3310" w:author="Okot" w:date="2019-03-28T13:53:00Z">
        <w:r w:rsidR="003E5C25">
          <w:t>kcal. 100</w:t>
        </w:r>
      </w:ins>
      <w:ins w:id="3311" w:author="Okot" w:date="2019-03-28T23:25:00Z">
        <w:r w:rsidR="006109D2">
          <w:t> </w:t>
        </w:r>
      </w:ins>
      <w:ins w:id="3312" w:author="Okot" w:date="2019-03-28T13:53:00Z">
        <w:r w:rsidR="003E5C25">
          <w:t xml:space="preserve">g </w:t>
        </w:r>
      </w:ins>
      <w:ins w:id="3313" w:author="Okot" w:date="2019-03-28T13:54:00Z">
        <w:r w:rsidR="003E5C25">
          <w:t>świeżych śliwek ma 46</w:t>
        </w:r>
      </w:ins>
      <w:ins w:id="3314" w:author="Okot" w:date="2019-03-28T23:25:00Z">
        <w:r w:rsidR="006109D2">
          <w:t> </w:t>
        </w:r>
      </w:ins>
      <w:ins w:id="3315" w:author="Okot" w:date="2019-03-28T21:31:00Z">
        <w:r w:rsidR="00BE3C41">
          <w:t>kcal, podczas gdy</w:t>
        </w:r>
      </w:ins>
      <w:ins w:id="3316" w:author="Okot" w:date="2019-03-28T13:54:00Z">
        <w:r w:rsidR="003E5C25">
          <w:t xml:space="preserve"> 100</w:t>
        </w:r>
      </w:ins>
      <w:ins w:id="3317" w:author="Okot" w:date="2019-03-28T23:25:00Z">
        <w:r w:rsidR="006109D2">
          <w:t> </w:t>
        </w:r>
      </w:ins>
      <w:ins w:id="3318" w:author="Okot" w:date="2019-03-28T13:54:00Z">
        <w:r w:rsidR="003E5C25">
          <w:t>g śliwek suszonych – 282</w:t>
        </w:r>
      </w:ins>
      <w:ins w:id="3319" w:author="Okot" w:date="2019-03-28T23:25:00Z">
        <w:r w:rsidR="006109D2">
          <w:t> </w:t>
        </w:r>
      </w:ins>
      <w:ins w:id="3320" w:author="Okot" w:date="2019-03-28T13:54:00Z">
        <w:r w:rsidR="003E5C25">
          <w:t xml:space="preserve">kcal. </w:t>
        </w:r>
      </w:ins>
      <w:ins w:id="3321" w:author="Okot" w:date="2019-03-28T13:55:00Z">
        <w:r w:rsidR="003E5C25">
          <w:t xml:space="preserve">Różnice te wynikają ze </w:t>
        </w:r>
      </w:ins>
      <w:ins w:id="3322" w:author="Okot" w:date="2019-03-28T21:31:00Z">
        <w:r w:rsidR="00BE3C41">
          <w:t>zmian, jakie</w:t>
        </w:r>
      </w:ins>
      <w:ins w:id="3323" w:author="Okot" w:date="2019-03-28T13:55:00Z">
        <w:r w:rsidR="003E5C25">
          <w:t xml:space="preserve"> zachodzą w produktach podczas obrabiania. </w:t>
        </w:r>
      </w:ins>
      <w:ins w:id="3324" w:author="Okot" w:date="2019-03-28T13:56:00Z">
        <w:r w:rsidR="003E5C25">
          <w:t xml:space="preserve">Ryż w trakcie gotowania wchłania wodę przez co zwiększa swoją wagę nawet trzykrotnie. </w:t>
        </w:r>
      </w:ins>
      <w:ins w:id="3325" w:author="Okot" w:date="2019-03-28T13:57:00Z">
        <w:r w:rsidR="003E5C25">
          <w:t>Dlatego 100</w:t>
        </w:r>
      </w:ins>
      <w:ins w:id="3326" w:author="Okot" w:date="2019-03-28T23:25:00Z">
        <w:r w:rsidR="006109D2">
          <w:t> </w:t>
        </w:r>
      </w:ins>
      <w:ins w:id="3327" w:author="Okot" w:date="2019-03-28T13:57:00Z">
        <w:r w:rsidR="003E5C25">
          <w:t>g ugotowanego ryżu to nie jest to samo co 100</w:t>
        </w:r>
      </w:ins>
      <w:ins w:id="3328" w:author="Okot" w:date="2019-03-28T23:25:00Z">
        <w:r w:rsidR="006109D2">
          <w:t> </w:t>
        </w:r>
      </w:ins>
      <w:ins w:id="3329" w:author="Okot" w:date="2019-03-28T13:57:00Z">
        <w:r w:rsidR="003E5C25">
          <w:t xml:space="preserve">g suchych ziaren. W przypadku śliwek proces suszenia pozbawia owoce wody zmniejszając ich wagę. </w:t>
        </w:r>
      </w:ins>
      <w:ins w:id="3330" w:author="Okot" w:date="2019-03-28T13:58:00Z">
        <w:r w:rsidR="00F55988">
          <w:t>100</w:t>
        </w:r>
      </w:ins>
      <w:ins w:id="3331" w:author="Okot" w:date="2019-03-28T23:25:00Z">
        <w:r w:rsidR="006109D2">
          <w:t> </w:t>
        </w:r>
      </w:ins>
      <w:ins w:id="3332" w:author="Okot" w:date="2019-03-28T13:58:00Z">
        <w:r w:rsidR="00F55988">
          <w:t>g świeżych owoców zmienia się w 19</w:t>
        </w:r>
      </w:ins>
      <w:ins w:id="3333" w:author="Okot" w:date="2019-03-28T23:25:00Z">
        <w:r w:rsidR="006109D2">
          <w:t> </w:t>
        </w:r>
      </w:ins>
      <w:ins w:id="3334" w:author="Okot" w:date="2019-03-28T13:58:00Z">
        <w:r w:rsidR="00F55988">
          <w:t>g owoców suszonych i te 19</w:t>
        </w:r>
      </w:ins>
      <w:ins w:id="3335" w:author="Okot" w:date="2019-03-28T23:25:00Z">
        <w:r w:rsidR="006109D2">
          <w:t> </w:t>
        </w:r>
      </w:ins>
      <w:ins w:id="3336" w:author="Okot" w:date="2019-03-28T13:58:00Z">
        <w:r w:rsidR="00F55988">
          <w:t>g ma taką samą kaloryczność jak produkt nieobrobiony</w:t>
        </w:r>
      </w:ins>
      <w:ins w:id="3337" w:author="Okot" w:date="2019-03-28T14:01:00Z">
        <w:r w:rsidR="00D16A0D">
          <w:t> </w:t>
        </w:r>
        <w:r w:rsidR="009C414A">
          <w:t>[</w:t>
        </w:r>
      </w:ins>
      <w:ins w:id="3338" w:author="Okot" w:date="2020-02-05T18:17:00Z">
        <w:r w:rsidR="00BB6D79">
          <w:t>47</w:t>
        </w:r>
      </w:ins>
      <w:del w:id="3339" w:author="Okot" w:date="2020-02-05T18:17:00Z">
        <w:r w:rsidR="00E2330C" w:rsidDel="00E61A1C">
          <w:delText>3</w:delText>
        </w:r>
      </w:del>
      <w:del w:id="3340" w:author="Okot" w:date="2020-01-13T11:22:00Z">
        <w:r w:rsidR="00E2330C" w:rsidDel="00EC125A">
          <w:delText>0</w:delText>
        </w:r>
      </w:del>
      <w:ins w:id="3341" w:author="Okot" w:date="2019-03-28T14:01:00Z">
        <w:r w:rsidR="009C414A">
          <w:t>]</w:t>
        </w:r>
      </w:ins>
      <w:ins w:id="3342" w:author="Okot" w:date="2019-03-28T13:58:00Z">
        <w:r w:rsidR="00F55988">
          <w:t xml:space="preserve">. </w:t>
        </w:r>
      </w:ins>
    </w:p>
    <w:p w14:paraId="6BEF5BAD" w14:textId="77777777" w:rsidR="009C414A" w:rsidRDefault="009C414A">
      <w:pPr>
        <w:rPr>
          <w:ins w:id="3343" w:author="Okot" w:date="2019-03-28T14:10:00Z"/>
        </w:rPr>
        <w:pPrChange w:id="3344" w:author="Okot" w:date="2019-03-28T13:48:00Z">
          <w:pPr>
            <w:ind w:firstLine="0"/>
            <w:jc w:val="left"/>
          </w:pPr>
        </w:pPrChange>
      </w:pPr>
      <w:ins w:id="3345" w:author="Okot" w:date="2019-03-28T13:59:00Z">
        <w:r>
          <w:t xml:space="preserve">Należy zapamiętać, </w:t>
        </w:r>
      </w:ins>
      <w:ins w:id="3346" w:author="Okot" w:date="2019-03-28T14:00:00Z">
        <w:r>
          <w:t>że procesy</w:t>
        </w:r>
      </w:ins>
      <w:ins w:id="3347" w:author="Okot" w:date="2019-03-28T13:58:00Z">
        <w:r>
          <w:t xml:space="preserve"> technologiczne </w:t>
        </w:r>
      </w:ins>
      <w:ins w:id="3348" w:author="Okot" w:date="2019-03-28T13:59:00Z">
        <w:r>
          <w:t>związane</w:t>
        </w:r>
      </w:ins>
      <w:ins w:id="3349" w:author="Okot" w:date="2019-03-28T13:58:00Z">
        <w:r>
          <w:t xml:space="preserve"> </w:t>
        </w:r>
      </w:ins>
      <w:ins w:id="3350" w:author="Okot" w:date="2019-03-28T13:59:00Z">
        <w:r>
          <w:t xml:space="preserve">z obróbką żywności nie zmieniają </w:t>
        </w:r>
        <w:r w:rsidR="00BE3C41">
          <w:t xml:space="preserve">kaloryczności produktów </w:t>
        </w:r>
        <w:r>
          <w:t xml:space="preserve">mogą </w:t>
        </w:r>
      </w:ins>
      <w:ins w:id="3351" w:author="Okot" w:date="2019-03-28T21:32:00Z">
        <w:r w:rsidR="00BE3C41">
          <w:t xml:space="preserve">jedynie </w:t>
        </w:r>
      </w:ins>
      <w:ins w:id="3352" w:author="Okot" w:date="2019-03-28T13:59:00Z">
        <w:r>
          <w:t xml:space="preserve">wpływać na ich wagę i objętość. Dlatego, jeśli przygotowuje się posiłek samodzielnie z nieprzetworzonych produktów, najlepiej jest zważyć </w:t>
        </w:r>
      </w:ins>
      <w:ins w:id="3353" w:author="Okot" w:date="2019-03-28T14:00:00Z">
        <w:r>
          <w:t>wszystkie</w:t>
        </w:r>
      </w:ins>
      <w:ins w:id="3354" w:author="Okot" w:date="2019-03-28T13:59:00Z">
        <w:r>
          <w:t xml:space="preserve"> </w:t>
        </w:r>
      </w:ins>
      <w:ins w:id="3355" w:author="Okot" w:date="2019-03-28T14:00:00Z">
        <w:r w:rsidR="00BE3C41">
          <w:t>składowe</w:t>
        </w:r>
        <w:r>
          <w:t xml:space="preserve"> przed użyciem. </w:t>
        </w:r>
      </w:ins>
      <w:ins w:id="3356" w:author="Okot" w:date="2019-03-28T14:01:00Z">
        <w:r>
          <w:t>Wartość energetyczna gotowego pos</w:t>
        </w:r>
        <w:r w:rsidR="00BE3C41">
          <w:t xml:space="preserve">iłku będzie sumą </w:t>
        </w:r>
      </w:ins>
      <w:ins w:id="3357" w:author="Okot" w:date="2019-03-28T21:33:00Z">
        <w:r w:rsidR="00BE3C41">
          <w:t xml:space="preserve">wartości energii </w:t>
        </w:r>
      </w:ins>
      <w:ins w:id="3358" w:author="Okot" w:date="2019-03-28T14:01:00Z">
        <w:r w:rsidR="00BE3C41">
          <w:t xml:space="preserve">jego </w:t>
        </w:r>
      </w:ins>
      <w:ins w:id="3359" w:author="Okot" w:date="2019-03-28T21:33:00Z">
        <w:r w:rsidR="00BE3C41">
          <w:t>komponentów</w:t>
        </w:r>
      </w:ins>
      <w:ins w:id="3360" w:author="Okot" w:date="2019-03-28T14:01:00Z">
        <w:r>
          <w:t>.</w:t>
        </w:r>
      </w:ins>
      <w:ins w:id="3361" w:author="Okot" w:date="2019-03-28T14:03:00Z">
        <w:r w:rsidR="000D5912">
          <w:t xml:space="preserve"> Jeśli zostanie zjedzona tylko część posiłku</w:t>
        </w:r>
      </w:ins>
      <w:ins w:id="3362" w:author="Okot" w:date="2019-03-28T14:04:00Z">
        <w:r w:rsidR="000D5912">
          <w:t>,</w:t>
        </w:r>
      </w:ins>
      <w:ins w:id="3363" w:author="Okot" w:date="2019-03-28T14:03:00Z">
        <w:r w:rsidR="000D5912">
          <w:t xml:space="preserve"> przy</w:t>
        </w:r>
      </w:ins>
      <w:ins w:id="3364" w:author="Okot" w:date="2019-03-28T14:04:00Z">
        <w:r w:rsidR="000D5912">
          <w:t xml:space="preserve">jmuje się, że </w:t>
        </w:r>
      </w:ins>
      <w:ins w:id="3365" w:author="Okot" w:date="2019-03-28T14:05:00Z">
        <w:r w:rsidR="000D5912">
          <w:t xml:space="preserve">została </w:t>
        </w:r>
      </w:ins>
      <w:ins w:id="3366" w:author="Okot" w:date="2019-03-28T14:04:00Z">
        <w:r w:rsidR="000D5912">
          <w:t xml:space="preserve">dostarczona </w:t>
        </w:r>
      </w:ins>
      <w:ins w:id="3367" w:author="Okot" w:date="2019-03-28T14:05:00Z">
        <w:r w:rsidR="000D5912">
          <w:t xml:space="preserve">ilość </w:t>
        </w:r>
      </w:ins>
      <w:ins w:id="3368" w:author="Okot" w:date="2019-03-28T14:04:00Z">
        <w:r w:rsidR="000D5912">
          <w:t xml:space="preserve">substancji odżywczych i energia odpowiednia </w:t>
        </w:r>
      </w:ins>
      <w:ins w:id="3369" w:author="Okot" w:date="2019-03-28T14:05:00Z">
        <w:r w:rsidR="000D5912">
          <w:t xml:space="preserve">matematycznie </w:t>
        </w:r>
      </w:ins>
      <w:ins w:id="3370" w:author="Okot" w:date="2019-03-28T14:04:00Z">
        <w:r w:rsidR="000D5912">
          <w:t xml:space="preserve">danej części. </w:t>
        </w:r>
      </w:ins>
      <w:ins w:id="3371"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372" w:author="Okot" w:date="2019-03-28T14:13:00Z"/>
        </w:rPr>
        <w:pPrChange w:id="3373" w:author="Okot" w:date="2019-03-28T13:48:00Z">
          <w:pPr>
            <w:ind w:firstLine="0"/>
            <w:jc w:val="left"/>
          </w:pPr>
        </w:pPrChange>
      </w:pPr>
      <w:ins w:id="3374" w:author="Okot" w:date="2019-03-28T14:10:00Z">
        <w:r>
          <w:t xml:space="preserve">Dotychczas była mowa jedynie o tym, że organizm potrzebuje konkretnej ilości kalorii, żeby funkcjonować. </w:t>
        </w:r>
      </w:ins>
      <w:ins w:id="3375" w:author="Okot" w:date="2019-03-28T14:11:00Z">
        <w:r>
          <w:t>Należy jeszcze wyjaśnić, dlaczego istotne jest, żeby ta energia poc</w:t>
        </w:r>
      </w:ins>
      <w:ins w:id="3376" w:author="Okot" w:date="2019-03-28T14:12:00Z">
        <w:r>
          <w:t>hodziła w odpowiednich proporcjach ze wszystkich makroskładników</w:t>
        </w:r>
      </w:ins>
      <w:ins w:id="3377" w:author="Okot" w:date="2019-03-28T14:13:00Z">
        <w:r>
          <w:t>.</w:t>
        </w:r>
      </w:ins>
    </w:p>
    <w:p w14:paraId="171CEBE4" w14:textId="77777777" w:rsidR="00E2043E" w:rsidRDefault="00E2043E">
      <w:pPr>
        <w:rPr>
          <w:ins w:id="3378" w:author="Okot" w:date="2019-03-28T14:13:00Z"/>
        </w:rPr>
        <w:pPrChange w:id="3379" w:author="Okot" w:date="2019-03-28T13:48:00Z">
          <w:pPr>
            <w:ind w:firstLine="0"/>
            <w:jc w:val="left"/>
          </w:pPr>
        </w:pPrChange>
      </w:pPr>
    </w:p>
    <w:p w14:paraId="4B923B21" w14:textId="0FD38C71" w:rsidR="00301B21" w:rsidRDefault="00E2043E">
      <w:pPr>
        <w:pStyle w:val="Nagwek2"/>
        <w:rPr>
          <w:ins w:id="3380" w:author="Okot" w:date="2019-03-28T17:00:00Z"/>
        </w:rPr>
        <w:pPrChange w:id="3381" w:author="Okot" w:date="2019-03-28T14:13:00Z">
          <w:pPr>
            <w:ind w:firstLine="0"/>
            <w:jc w:val="left"/>
          </w:pPr>
        </w:pPrChange>
      </w:pPr>
      <w:bookmarkStart w:id="3382" w:name="_Toc5963730"/>
      <w:bookmarkStart w:id="3383" w:name="_Toc35941895"/>
      <w:ins w:id="3384" w:author="Okot" w:date="2019-03-28T14:13:00Z">
        <w:r>
          <w:t>2.1.3.1. Białka</w:t>
        </w:r>
      </w:ins>
      <w:ins w:id="3385" w:author="Okot" w:date="2019-03-28T17:01:00Z">
        <w:r w:rsidR="00A9408E">
          <w:t xml:space="preserve"> [</w:t>
        </w:r>
      </w:ins>
      <w:del w:id="3386" w:author="Okot" w:date="2020-01-13T16:51:00Z">
        <w:r w:rsidR="009E56F2" w:rsidDel="00CD0C82">
          <w:delText>2</w:delText>
        </w:r>
      </w:del>
      <w:ins w:id="3387" w:author="Okot" w:date="2020-01-13T16:51:00Z">
        <w:r w:rsidR="00992E23">
          <w:t>42</w:t>
        </w:r>
      </w:ins>
      <w:del w:id="3388" w:author="Okot" w:date="2020-03-24T09:07:00Z">
        <w:r w:rsidR="00B26BEF" w:rsidDel="00992E23">
          <w:delText>5</w:delText>
        </w:r>
      </w:del>
      <w:del w:id="3389" w:author="Okot" w:date="2020-01-13T11:36:00Z">
        <w:r w:rsidR="00100248" w:rsidDel="00320D18">
          <w:delText>5</w:delText>
        </w:r>
      </w:del>
      <w:ins w:id="3390" w:author="Okot" w:date="2020-01-13T14:38:00Z">
        <w:r w:rsidR="00401F9D">
          <w:t>,</w:t>
        </w:r>
      </w:ins>
      <w:ins w:id="3391" w:author="Okot" w:date="2019-03-28T17:01:00Z">
        <w:r w:rsidR="00992E23">
          <w:t>43</w:t>
        </w:r>
      </w:ins>
      <w:del w:id="3392" w:author="Okot" w:date="2020-03-24T09:05:00Z">
        <w:r w:rsidR="00B26BEF" w:rsidDel="00992E23">
          <w:delText>6</w:delText>
        </w:r>
      </w:del>
      <w:del w:id="3393" w:author="Okot" w:date="2020-01-13T14:38:00Z">
        <w:r w:rsidR="009E56F2" w:rsidDel="00401F9D">
          <w:delText>2</w:delText>
        </w:r>
      </w:del>
      <w:del w:id="3394" w:author="Okot" w:date="2020-01-13T11:32:00Z">
        <w:r w:rsidR="00100248" w:rsidDel="00F94BCE">
          <w:delText>6</w:delText>
        </w:r>
      </w:del>
      <w:ins w:id="3395" w:author="Okot" w:date="2019-03-28T17:01:00Z">
        <w:r w:rsidR="00A9408E">
          <w:t>,</w:t>
        </w:r>
      </w:ins>
      <w:ins w:id="3396" w:author="Okot" w:date="2020-01-13T13:49:00Z">
        <w:r w:rsidR="00992E23">
          <w:t>44</w:t>
        </w:r>
      </w:ins>
      <w:del w:id="3397" w:author="Okot" w:date="2020-01-13T13:49:00Z">
        <w:r w:rsidR="009E56F2" w:rsidDel="00AC7631">
          <w:delText>2</w:delText>
        </w:r>
      </w:del>
      <w:del w:id="3398" w:author="Okot" w:date="2020-01-13T11:29:00Z">
        <w:r w:rsidR="00E2330C" w:rsidDel="00F94BCE">
          <w:delText>7</w:delText>
        </w:r>
      </w:del>
      <w:ins w:id="3399" w:author="Okot" w:date="2019-03-28T17:01:00Z">
        <w:r w:rsidR="00A9408E">
          <w:t>]</w:t>
        </w:r>
      </w:ins>
      <w:bookmarkEnd w:id="3382"/>
      <w:bookmarkEnd w:id="3383"/>
    </w:p>
    <w:p w14:paraId="43F34EC2" w14:textId="77777777" w:rsidR="00301B21" w:rsidRDefault="00301B21">
      <w:pPr>
        <w:rPr>
          <w:ins w:id="3400" w:author="Okot" w:date="2019-03-28T17:00:00Z"/>
        </w:rPr>
        <w:pPrChange w:id="3401" w:author="Okot" w:date="2019-03-28T17:00:00Z">
          <w:pPr>
            <w:ind w:firstLine="0"/>
            <w:jc w:val="left"/>
          </w:pPr>
        </w:pPrChange>
      </w:pPr>
    </w:p>
    <w:p w14:paraId="68214649" w14:textId="77777777" w:rsidR="00B158F4" w:rsidRDefault="00A9664B">
      <w:pPr>
        <w:rPr>
          <w:ins w:id="3402" w:author="Okot" w:date="2019-03-28T21:49:00Z"/>
        </w:rPr>
        <w:pPrChange w:id="3403" w:author="Okot" w:date="2019-03-28T17:00:00Z">
          <w:pPr>
            <w:ind w:firstLine="0"/>
            <w:jc w:val="left"/>
          </w:pPr>
        </w:pPrChange>
      </w:pPr>
      <w:ins w:id="3404" w:author="Okot" w:date="2019-03-28T17:45:00Z">
        <w:r>
          <w:t>B</w:t>
        </w:r>
      </w:ins>
      <w:ins w:id="3405" w:author="Okot" w:date="2019-03-28T17:01:00Z">
        <w:r>
          <w:t>iałko</w:t>
        </w:r>
        <w:r w:rsidR="009B563A">
          <w:t xml:space="preserve"> stanowi</w:t>
        </w:r>
        <w:r w:rsidR="00A9408E">
          <w:t xml:space="preserve"> podstawowy budulec w organizmie człowieka</w:t>
        </w:r>
      </w:ins>
      <w:ins w:id="3406" w:author="Okot" w:date="2019-03-28T17:33:00Z">
        <w:r w:rsidR="009B563A">
          <w:t xml:space="preserve"> – znajduje się każdej jego komórce</w:t>
        </w:r>
      </w:ins>
      <w:ins w:id="3407" w:author="Okot" w:date="2019-03-28T17:01:00Z">
        <w:r w:rsidR="00A9408E">
          <w:t xml:space="preserve">. </w:t>
        </w:r>
      </w:ins>
      <w:ins w:id="3408"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409" w:author="Okot" w:date="2019-03-28T17:06:00Z"/>
        </w:rPr>
        <w:pPrChange w:id="3410" w:author="Okot" w:date="2019-03-28T17:00:00Z">
          <w:pPr>
            <w:ind w:firstLine="0"/>
            <w:jc w:val="left"/>
          </w:pPr>
        </w:pPrChange>
      </w:pPr>
      <w:ins w:id="3411" w:author="Okot" w:date="2019-03-28T21:49:00Z">
        <w:r>
          <w:lastRenderedPageBreak/>
          <w:t>S</w:t>
        </w:r>
      </w:ins>
      <w:ins w:id="3412" w:author="Okot" w:date="2019-03-28T17:02:00Z">
        <w:r>
          <w:t>pożycie</w:t>
        </w:r>
      </w:ins>
      <w:ins w:id="3413" w:author="Okot" w:date="2019-03-28T21:49:00Z">
        <w:r>
          <w:t xml:space="preserve"> białka</w:t>
        </w:r>
      </w:ins>
      <w:ins w:id="3414" w:author="Okot" w:date="2019-03-28T17:02:00Z">
        <w:r w:rsidR="00A9408E">
          <w:t xml:space="preserve"> wpływa na wzrost i rozwój człowieka, odbudowę tkanek (</w:t>
        </w:r>
      </w:ins>
      <w:ins w:id="3415" w:author="Okot" w:date="2019-03-28T17:03:00Z">
        <w:r w:rsidR="00A9408E">
          <w:t>np</w:t>
        </w:r>
      </w:ins>
      <w:ins w:id="3416" w:author="Okot" w:date="2019-03-28T17:02:00Z">
        <w:r w:rsidR="00A9408E">
          <w:t>.</w:t>
        </w:r>
      </w:ins>
      <w:ins w:id="3417"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418" w:author="Okot" w:date="2019-03-28T17:06:00Z"/>
        </w:rPr>
        <w:pPrChange w:id="3419" w:author="Okot" w:date="2019-03-28T17:00:00Z">
          <w:pPr>
            <w:ind w:firstLine="0"/>
            <w:jc w:val="left"/>
          </w:pPr>
        </w:pPrChange>
      </w:pPr>
      <w:ins w:id="3420" w:author="Okot" w:date="2019-03-28T17:12:00Z">
        <w:r>
          <w:t>Chociaż rol</w:t>
        </w:r>
      </w:ins>
      <w:ins w:id="3421" w:author="Okot" w:date="2019-03-28T21:34:00Z">
        <w:r w:rsidR="00BE3C41">
          <w:t>a</w:t>
        </w:r>
      </w:ins>
      <w:ins w:id="3422" w:author="Okot" w:date="2019-03-28T17:12:00Z">
        <w:r>
          <w:t xml:space="preserve"> budulcowa jest priorytetową funkcją białka, czasem</w:t>
        </w:r>
      </w:ins>
      <w:ins w:id="3423" w:author="Okot" w:date="2019-03-28T17:13:00Z">
        <w:r>
          <w:t>, gdy zabraknie węglowodanów i tłuszcz</w:t>
        </w:r>
      </w:ins>
      <w:r w:rsidR="00354071">
        <w:t>ów</w:t>
      </w:r>
      <w:ins w:id="3424" w:author="Okot" w:date="2019-03-28T17:13:00Z">
        <w:r>
          <w:t xml:space="preserve"> lub z jakiegoś powodu organizm nie chce pobierać energii z zamagazynowanego tłuszczu (patrz: punkt</w:t>
        </w:r>
      </w:ins>
      <w:ins w:id="3425" w:author="Okot" w:date="2019-03-28T17:15:00Z">
        <w:r>
          <w:t xml:space="preserve"> 2.1.1.),</w:t>
        </w:r>
      </w:ins>
      <w:ins w:id="3426"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3427" w:author="Okot" w:date="2019-03-28T21:45:00Z">
        <w:r w:rsidR="00C54DBB">
          <w:t>organizmie</w:t>
        </w:r>
      </w:ins>
      <w:ins w:id="3428" w:author="Okot" w:date="2019-03-28T17:16:00Z">
        <w:r w:rsidR="00C54DBB">
          <w:t>.</w:t>
        </w:r>
      </w:ins>
    </w:p>
    <w:p w14:paraId="7E3269ED" w14:textId="77777777" w:rsidR="00DA74FC" w:rsidRDefault="00B158F4">
      <w:pPr>
        <w:rPr>
          <w:ins w:id="3429" w:author="Okot" w:date="2019-03-28T17:23:00Z"/>
        </w:rPr>
        <w:pPrChange w:id="3430" w:author="Okot" w:date="2019-03-28T17:00:00Z">
          <w:pPr>
            <w:ind w:firstLine="0"/>
            <w:jc w:val="left"/>
          </w:pPr>
        </w:pPrChange>
      </w:pPr>
      <w:ins w:id="3431" w:author="Okot" w:date="2019-03-28T21:54:00Z">
        <w:r>
          <w:t>Eksperci FAO</w:t>
        </w:r>
      </w:ins>
      <w:r w:rsidR="00013986">
        <w:t xml:space="preserve">, </w:t>
      </w:r>
      <w:ins w:id="3432" w:author="Okot" w:date="2019-03-28T21:54:00Z">
        <w:r>
          <w:t>WHO</w:t>
        </w:r>
      </w:ins>
      <w:r w:rsidR="00013986">
        <w:t xml:space="preserve"> i </w:t>
      </w:r>
      <w:ins w:id="3433" w:author="Okot" w:date="2019-03-28T21:54:00Z">
        <w:r>
          <w:t>UNU zdefini</w:t>
        </w:r>
        <w:r w:rsidR="00D16A0D">
          <w:t>owali w 1985 </w:t>
        </w:r>
        <w:r>
          <w:t>r</w:t>
        </w:r>
      </w:ins>
      <w:ins w:id="3434" w:author="Okot" w:date="2019-03-28T23:26:00Z">
        <w:r w:rsidR="00280791">
          <w:t>.</w:t>
        </w:r>
      </w:ins>
      <w:ins w:id="3435" w:author="Okot" w:date="2019-03-28T21:54:00Z">
        <w:r>
          <w:t xml:space="preserve"> zapotrzebowanie człowieka na białko jako taką jego ilość, która</w:t>
        </w:r>
      </w:ins>
      <w:ins w:id="3436" w:author="Okot" w:date="2019-03-28T21:56:00Z">
        <w:r>
          <w:t xml:space="preserve"> dostarczona z pożywieniem pozwoli organizmowi w stanie równowagi energetycznej zrównoważyć wszystkie </w:t>
        </w:r>
      </w:ins>
      <w:ins w:id="3437" w:author="Okot" w:date="2019-03-28T21:58:00Z">
        <w:r>
          <w:t>jego nieuniknione straty towarzyszące przemianom metabolicznym oraz utrzymaniu organizmu w dobrym stanie zdrowia</w:t>
        </w:r>
      </w:ins>
      <w:ins w:id="3438" w:author="Okot" w:date="2019-03-28T21:59:00Z">
        <w:r w:rsidR="00234EA3">
          <w:t>.</w:t>
        </w:r>
      </w:ins>
      <w:ins w:id="3439" w:author="Okot" w:date="2019-03-28T21:54:00Z">
        <w:r>
          <w:t xml:space="preserve"> </w:t>
        </w:r>
      </w:ins>
    </w:p>
    <w:p w14:paraId="6F16A062" w14:textId="77777777" w:rsidR="00DA74FC" w:rsidRDefault="00DA74FC">
      <w:pPr>
        <w:rPr>
          <w:ins w:id="3440" w:author="Okot" w:date="2019-03-28T17:25:00Z"/>
        </w:rPr>
        <w:pPrChange w:id="3441" w:author="Okot" w:date="2019-03-28T17:00:00Z">
          <w:pPr>
            <w:ind w:firstLine="0"/>
            <w:jc w:val="left"/>
          </w:pPr>
        </w:pPrChange>
      </w:pPr>
      <w:ins w:id="3442" w:author="Okot" w:date="2019-03-28T17:23:00Z">
        <w:r>
          <w:t>Zapotrzebow</w:t>
        </w:r>
      </w:ins>
      <w:ins w:id="3443" w:author="Okot" w:date="2019-03-28T17:24:00Z">
        <w:r>
          <w:t>anie na białko jest zależne między innymi od indywidualnego zapotrzebowania kalorycznego, wieku, wagi</w:t>
        </w:r>
      </w:ins>
      <w:ins w:id="3444" w:author="Okot" w:date="2019-03-28T17:25:00Z">
        <w:r>
          <w:t xml:space="preserve">. Więcej białka potrzebują na przykład </w:t>
        </w:r>
      </w:ins>
      <w:ins w:id="3445" w:author="Okot" w:date="2019-03-28T21:35:00Z">
        <w:r w:rsidR="00BE3C41">
          <w:t>kobiety w</w:t>
        </w:r>
      </w:ins>
      <w:ins w:id="3446" w:author="Okot" w:date="2019-03-28T17:25:00Z">
        <w:r w:rsidR="00BE3C41">
          <w:t xml:space="preserve"> ciąży</w:t>
        </w:r>
      </w:ins>
      <w:ins w:id="3447" w:author="Okot" w:date="2019-03-28T22:00:00Z">
        <w:r w:rsidR="00234EA3">
          <w:t>, karmiące piersią</w:t>
        </w:r>
      </w:ins>
      <w:ins w:id="3448" w:author="Okot" w:date="2019-03-28T17:25:00Z">
        <w:r w:rsidR="00234EA3">
          <w:t>,</w:t>
        </w:r>
        <w:r>
          <w:t xml:space="preserve"> osoby bar</w:t>
        </w:r>
        <w:r w:rsidR="002008B5">
          <w:t>dzo aktywne fizycznie</w:t>
        </w:r>
      </w:ins>
      <w:ins w:id="3449" w:author="Okot" w:date="2019-03-28T22:00:00Z">
        <w:r w:rsidR="00234EA3">
          <w:t xml:space="preserve"> i dzieci</w:t>
        </w:r>
      </w:ins>
      <w:ins w:id="3450" w:author="Okot" w:date="2019-03-28T17:25:00Z">
        <w:r w:rsidR="002008B5">
          <w:t>.</w:t>
        </w:r>
      </w:ins>
    </w:p>
    <w:p w14:paraId="5213B009" w14:textId="77777777" w:rsidR="00DA74FC" w:rsidRDefault="00234EA3">
      <w:pPr>
        <w:rPr>
          <w:ins w:id="3451" w:author="Okot" w:date="2019-03-28T22:05:00Z"/>
        </w:rPr>
        <w:pPrChange w:id="3452" w:author="Okot" w:date="2019-03-28T17:00:00Z">
          <w:pPr>
            <w:ind w:firstLine="0"/>
            <w:jc w:val="left"/>
          </w:pPr>
        </w:pPrChange>
      </w:pPr>
      <w:ins w:id="3453" w:author="Okot" w:date="2019-03-28T22:02:00Z">
        <w:r>
          <w:t>Niedobór białka w diecie</w:t>
        </w:r>
      </w:ins>
      <w:ins w:id="3454" w:author="Okot" w:date="2019-03-28T23:46:00Z">
        <w:r w:rsidR="00614F36">
          <w:t xml:space="preserve"> zdarza się niezwykle rzadko, ale </w:t>
        </w:r>
      </w:ins>
      <w:r w:rsidR="00013986">
        <w:t>gdy</w:t>
      </w:r>
      <w:ins w:id="3455" w:author="Okot" w:date="2019-03-28T23:46:00Z">
        <w:r w:rsidR="00614F36">
          <w:t xml:space="preserve"> zaistnieje</w:t>
        </w:r>
      </w:ins>
      <w:r w:rsidR="00013986">
        <w:t>,</w:t>
      </w:r>
      <w:ins w:id="3456" w:author="Okot" w:date="2019-03-28T22:02:00Z">
        <w:r>
          <w:t xml:space="preserve"> w skrajnych przypadkach prowadzi do poważnych zaburzeń metabolicznych, wyniszczenia organizmu, zaniku mięśni i obrzęków.</w:t>
        </w:r>
      </w:ins>
      <w:ins w:id="3457" w:author="Okot" w:date="2019-03-28T22:05:00Z">
        <w:r>
          <w:t xml:space="preserve"> Z</w:t>
        </w:r>
        <w:r w:rsidR="00614F36">
          <w:t xml:space="preserve"> kolei nadmierne</w:t>
        </w:r>
        <w:r>
          <w:t xml:space="preserve"> </w:t>
        </w:r>
      </w:ins>
      <w:ins w:id="3458" w:author="Okot" w:date="2019-03-28T22:06:00Z">
        <w:r>
          <w:t>spożycie</w:t>
        </w:r>
      </w:ins>
      <w:ins w:id="3459" w:author="Okot" w:date="2019-03-28T23:46:00Z">
        <w:r w:rsidR="00614F36">
          <w:t xml:space="preserve"> białka</w:t>
        </w:r>
      </w:ins>
      <w:ins w:id="3460" w:author="Okot" w:date="2019-03-28T22:05:00Z">
        <w:r>
          <w:t xml:space="preserve"> wzmaga </w:t>
        </w:r>
      </w:ins>
      <w:ins w:id="3461" w:author="Okot" w:date="2019-03-28T22:06:00Z">
        <w:r>
          <w:t xml:space="preserve">jego </w:t>
        </w:r>
      </w:ins>
      <w:ins w:id="3462" w:author="Okot" w:date="2019-03-28T22:05:00Z">
        <w:r>
          <w:t>katabolizm</w:t>
        </w:r>
      </w:ins>
      <w:ins w:id="3463" w:author="Okot" w:date="2019-03-28T22:06:00Z">
        <w:r>
          <w:t xml:space="preserve"> w organizmie, ponieważ ludzie</w:t>
        </w:r>
        <w:r w:rsidR="00614F36">
          <w:t xml:space="preserve"> nie są wyposażenie w mechanizmy</w:t>
        </w:r>
        <w:r>
          <w:t xml:space="preserve"> gromadzenia zapasów białka.</w:t>
        </w:r>
      </w:ins>
      <w:ins w:id="3464" w:author="Okot" w:date="2019-03-28T22:07:00Z">
        <w:r w:rsidR="00BD3500">
          <w:t xml:space="preserve"> </w:t>
        </w:r>
      </w:ins>
      <w:ins w:id="3465" w:author="Okot" w:date="2019-03-28T23:05:00Z">
        <w:r w:rsidR="0098475B">
          <w:t>Nerki</w:t>
        </w:r>
      </w:ins>
      <w:ins w:id="3466" w:author="Okot" w:date="2019-03-28T23:06:00Z">
        <w:r w:rsidR="0098475B">
          <w:t xml:space="preserve">, odpowiadające za </w:t>
        </w:r>
      </w:ins>
      <w:ins w:id="3467" w:author="Okot" w:date="2019-03-28T23:47:00Z">
        <w:r w:rsidR="00614F36">
          <w:t xml:space="preserve">jego </w:t>
        </w:r>
      </w:ins>
      <w:ins w:id="3468" w:author="Okot" w:date="2019-03-28T23:06:00Z">
        <w:r w:rsidR="0098475B">
          <w:t>metaboliz</w:t>
        </w:r>
        <w:r w:rsidR="00614F36">
          <w:t>m</w:t>
        </w:r>
        <w:r w:rsidR="0098475B">
          <w:t>,</w:t>
        </w:r>
      </w:ins>
      <w:ins w:id="3469" w:author="Okot" w:date="2019-03-28T23:05:00Z">
        <w:r w:rsidR="0098475B">
          <w:t xml:space="preserve"> zmuszone do zwiększonego wydalania toksyn azotowych</w:t>
        </w:r>
      </w:ins>
      <w:ins w:id="3470" w:author="Okot" w:date="2019-03-28T23:06:00Z">
        <w:r w:rsidR="0098475B">
          <w:t xml:space="preserve"> powstających w wyniku</w:t>
        </w:r>
      </w:ins>
      <w:ins w:id="3471" w:author="Okot" w:date="2019-03-28T23:07:00Z">
        <w:r w:rsidR="0098475B">
          <w:t xml:space="preserve"> tych procesów metabolicznych,</w:t>
        </w:r>
      </w:ins>
      <w:ins w:id="3472" w:author="Okot" w:date="2019-03-28T23:05:00Z">
        <w:r w:rsidR="0098475B">
          <w:t xml:space="preserve"> </w:t>
        </w:r>
      </w:ins>
      <w:ins w:id="3473" w:author="Okot" w:date="2019-03-28T23:07:00Z">
        <w:r w:rsidR="0098475B">
          <w:t>mogą stać się nadmiernie obciążone, co może doprowadzić m</w:t>
        </w:r>
      </w:ins>
      <w:ins w:id="3474" w:author="Okot" w:date="2019-03-28T23:08:00Z">
        <w:r w:rsidR="0098475B">
          <w:t>iędzy innymi do powstawania kamieni nerkowych.</w:t>
        </w:r>
      </w:ins>
      <w:ins w:id="3475" w:author="Okot" w:date="2019-03-28T23:07:00Z">
        <w:r w:rsidR="0098475B">
          <w:t xml:space="preserve"> </w:t>
        </w:r>
      </w:ins>
      <w:ins w:id="3476" w:author="Okot" w:date="2019-03-28T22:07:00Z">
        <w:r w:rsidR="00BD3500">
          <w:t>Dlatego diety eliminacyjn</w:t>
        </w:r>
        <w:r w:rsidR="0098475B">
          <w:t>e skupiające się na wy</w:t>
        </w:r>
      </w:ins>
      <w:ins w:id="3477" w:author="Okot" w:date="2019-03-28T23:08:00Z">
        <w:r w:rsidR="0098475B">
          <w:t>sokim</w:t>
        </w:r>
      </w:ins>
      <w:ins w:id="3478" w:author="Okot" w:date="2019-03-28T22:07:00Z">
        <w:r w:rsidR="00BD3500">
          <w:t xml:space="preserve"> spożyciu białka (np.: dieta Dukana) są niebezpieczne dla zdrowia.</w:t>
        </w:r>
      </w:ins>
    </w:p>
    <w:p w14:paraId="58551A6A" w14:textId="77777777" w:rsidR="00485C49" w:rsidRDefault="00D16A0D">
      <w:pPr>
        <w:rPr>
          <w:ins w:id="3479" w:author="Okot" w:date="2019-03-28T17:09:00Z"/>
        </w:rPr>
        <w:pPrChange w:id="3480" w:author="Okot" w:date="2019-03-28T17:00:00Z">
          <w:pPr>
            <w:ind w:firstLine="0"/>
            <w:jc w:val="left"/>
          </w:pPr>
        </w:pPrChange>
      </w:pPr>
      <w:ins w:id="3481" w:author="Okot" w:date="2019-03-28T17:04:00Z">
        <w:r>
          <w:t>Białka zbudowane są z 20 </w:t>
        </w:r>
        <w:r w:rsidR="00485C49">
          <w:t>aminokwasów odpowiedzialnych za syntezę białek w ciele człowieka.</w:t>
        </w:r>
      </w:ins>
      <w:ins w:id="3482"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3483" w:author="Okot" w:date="2019-03-28T17:06:00Z">
        <w:r w:rsidR="00974D01">
          <w:t>Aminokwasy te dzielą się na</w:t>
        </w:r>
      </w:ins>
      <w:ins w:id="3484" w:author="Okot" w:date="2019-03-28T17:07:00Z">
        <w:r w:rsidR="004D7842">
          <w:t xml:space="preserve"> </w:t>
        </w:r>
      </w:ins>
      <w:ins w:id="3485" w:author="Okot" w:date="2019-03-28T17:06:00Z">
        <w:r w:rsidR="004D7842">
          <w:t>endogenne</w:t>
        </w:r>
        <w:r w:rsidR="00974D01">
          <w:t xml:space="preserve">, czyli </w:t>
        </w:r>
      </w:ins>
      <w:ins w:id="3486" w:author="Okot" w:date="2019-03-28T21:41:00Z">
        <w:r w:rsidR="00C54DBB">
          <w:t>taki</w:t>
        </w:r>
      </w:ins>
      <w:r w:rsidR="00013986">
        <w:t>e</w:t>
      </w:r>
      <w:ins w:id="3487" w:author="Okot" w:date="2019-03-28T21:41:00Z">
        <w:r w:rsidR="00C54DBB">
          <w:t>, które</w:t>
        </w:r>
      </w:ins>
      <w:ins w:id="3488" w:author="Okot" w:date="2019-03-28T17:06:00Z">
        <w:r w:rsidR="00974D01">
          <w:t xml:space="preserve"> organizm może </w:t>
        </w:r>
      </w:ins>
      <w:ins w:id="3489" w:author="Okot" w:date="2019-03-28T17:08:00Z">
        <w:r w:rsidR="00974D01">
          <w:t xml:space="preserve">sam </w:t>
        </w:r>
      </w:ins>
      <w:ins w:id="3490" w:author="Okot" w:date="2019-03-28T17:06:00Z">
        <w:r w:rsidR="00974D01">
          <w:t>syntetyzować z innych produktów</w:t>
        </w:r>
      </w:ins>
      <w:ins w:id="3491" w:author="Okot" w:date="2019-03-28T17:08:00Z">
        <w:r w:rsidR="004D7842">
          <w:t xml:space="preserve"> oraz egzogenne</w:t>
        </w:r>
        <w:r w:rsidR="00974D01">
          <w:t>, które muszą być dostarczane wraz z pożywieniem</w:t>
        </w:r>
      </w:ins>
      <w:ins w:id="3492" w:author="Okot" w:date="2019-03-28T23:15:00Z">
        <w:r w:rsidR="00EB6432">
          <w:t xml:space="preserve"> </w:t>
        </w:r>
      </w:ins>
      <w:ins w:id="3493" w:author="Okot" w:date="2019-03-28T23:16:00Z">
        <w:r w:rsidR="00EB6432">
          <w:t>ze względu</w:t>
        </w:r>
      </w:ins>
      <w:ins w:id="3494" w:author="Okot" w:date="2019-03-28T23:15:00Z">
        <w:r w:rsidR="00EB6432">
          <w:t xml:space="preserve"> na niezdolność układów enzymatycznych do ich syntezy</w:t>
        </w:r>
      </w:ins>
      <w:ins w:id="3495" w:author="Okot" w:date="2019-03-28T17:08:00Z">
        <w:r w:rsidR="00974D01">
          <w:t>.</w:t>
        </w:r>
      </w:ins>
    </w:p>
    <w:p w14:paraId="53E349D8" w14:textId="77777777" w:rsidR="00974D01" w:rsidRDefault="00974D01">
      <w:pPr>
        <w:rPr>
          <w:ins w:id="3496" w:author="Okot" w:date="2019-03-28T23:16:00Z"/>
        </w:rPr>
        <w:pPrChange w:id="3497" w:author="Okot" w:date="2019-03-28T17:00:00Z">
          <w:pPr>
            <w:ind w:firstLine="0"/>
            <w:jc w:val="left"/>
          </w:pPr>
        </w:pPrChange>
      </w:pPr>
      <w:ins w:id="3498" w:author="Okot" w:date="2019-03-28T17:09:00Z">
        <w:r>
          <w:t>W wyjątkowych sytuacjach takich jak stres</w:t>
        </w:r>
      </w:ins>
      <w:ins w:id="3499" w:author="Okot" w:date="2019-03-28T17:10:00Z">
        <w:r>
          <w:t>, dojrzewanie</w:t>
        </w:r>
      </w:ins>
      <w:ins w:id="3500" w:author="Okot" w:date="2019-03-28T17:09:00Z">
        <w:r>
          <w:t xml:space="preserve"> lub choroba organizm potrafi zwiększyć zapotrzebowanie na wybrane</w:t>
        </w:r>
        <w:r w:rsidR="00C54DBB">
          <w:t xml:space="preserve"> a</w:t>
        </w:r>
        <w:r w:rsidR="008E6C8C">
          <w:t>minokwasy endogenne</w:t>
        </w:r>
      </w:ins>
      <w:ins w:id="3501" w:author="Okot" w:date="2019-03-28T17:11:00Z">
        <w:r w:rsidR="00C54DBB">
          <w:t>.</w:t>
        </w:r>
        <w:r>
          <w:t xml:space="preserve"> </w:t>
        </w:r>
      </w:ins>
      <w:ins w:id="3502" w:author="Okot" w:date="2019-03-28T21:40:00Z">
        <w:r w:rsidR="00C54DBB">
          <w:t xml:space="preserve">Należy </w:t>
        </w:r>
      </w:ins>
      <w:ins w:id="3503" w:author="Okot" w:date="2019-03-28T17:11:00Z">
        <w:r>
          <w:t>wtedy zadbać, żeby były one zawarte w odpowiedniej</w:t>
        </w:r>
      </w:ins>
      <w:ins w:id="3504" w:author="Okot" w:date="2019-03-28T23:16:00Z">
        <w:r w:rsidR="00EB6432">
          <w:t>, zwiększonej</w:t>
        </w:r>
      </w:ins>
      <w:ins w:id="3505" w:author="Okot" w:date="2019-03-28T17:11:00Z">
        <w:r>
          <w:t xml:space="preserve"> ilości w spożywanych pokarmach.</w:t>
        </w:r>
      </w:ins>
      <w:ins w:id="3506" w:author="Okot" w:date="2019-03-28T17:12:00Z">
        <w:r>
          <w:t xml:space="preserve"> </w:t>
        </w:r>
      </w:ins>
      <w:ins w:id="3507" w:author="Okot" w:date="2019-03-28T17:09:00Z">
        <w:r>
          <w:t xml:space="preserve"> </w:t>
        </w:r>
      </w:ins>
    </w:p>
    <w:p w14:paraId="5194CE8A" w14:textId="77777777" w:rsidR="008E6C8C" w:rsidRDefault="008E6C8C">
      <w:pPr>
        <w:ind w:firstLine="0"/>
        <w:rPr>
          <w:ins w:id="3508" w:author="Okot" w:date="2019-03-28T22:58:00Z"/>
        </w:rPr>
        <w:pPrChange w:id="3509" w:author="Okot" w:date="2019-03-28T22:58:00Z">
          <w:pPr>
            <w:ind w:firstLine="0"/>
            <w:jc w:val="left"/>
          </w:pPr>
        </w:pPrChange>
      </w:pPr>
    </w:p>
    <w:p w14:paraId="54C473A0" w14:textId="77777777" w:rsidR="008E6C8C" w:rsidRDefault="008E6C8C">
      <w:pPr>
        <w:ind w:firstLine="0"/>
        <w:rPr>
          <w:ins w:id="3510" w:author="Okot" w:date="2019-03-28T23:00:00Z"/>
        </w:rPr>
        <w:pPrChange w:id="3511" w:author="Okot" w:date="2019-03-28T22:58:00Z">
          <w:pPr>
            <w:ind w:firstLine="0"/>
            <w:jc w:val="left"/>
          </w:pPr>
        </w:pPrChange>
      </w:pPr>
      <w:ins w:id="3512" w:author="Okot" w:date="2019-03-28T22:58:00Z">
        <w:r>
          <w:lastRenderedPageBreak/>
          <w:t>Tabela 2.6.</w:t>
        </w:r>
      </w:ins>
    </w:p>
    <w:p w14:paraId="0F94A5C2" w14:textId="60A8720C" w:rsidR="008E6C8C" w:rsidRDefault="008E6C8C">
      <w:pPr>
        <w:ind w:firstLine="0"/>
        <w:rPr>
          <w:ins w:id="3513" w:author="Okot" w:date="2019-03-28T23:01:00Z"/>
        </w:rPr>
        <w:pPrChange w:id="3514" w:author="Okot" w:date="2019-03-28T22:58:00Z">
          <w:pPr>
            <w:ind w:firstLine="0"/>
            <w:jc w:val="left"/>
          </w:pPr>
        </w:pPrChange>
      </w:pPr>
      <w:ins w:id="3515" w:author="Okot" w:date="2019-03-28T23:00:00Z">
        <w:r>
          <w:t>Podział aminokwasów ze względu na zdolność organizmu do ich syntezy [</w:t>
        </w:r>
      </w:ins>
      <w:del w:id="3516" w:author="Okot" w:date="2020-01-13T14:37:00Z">
        <w:r w:rsidR="00100248" w:rsidDel="00401F9D">
          <w:delText>2</w:delText>
        </w:r>
      </w:del>
      <w:ins w:id="3517" w:author="Okot" w:date="2020-01-13T14:37:00Z">
        <w:r w:rsidR="00992E23">
          <w:t>43</w:t>
        </w:r>
      </w:ins>
      <w:del w:id="3518" w:author="Okot" w:date="2020-03-24T09:04:00Z">
        <w:r w:rsidR="00B26BEF" w:rsidDel="00992E23">
          <w:delText>6</w:delText>
        </w:r>
      </w:del>
      <w:del w:id="3519" w:author="Okot" w:date="2020-01-13T11:25:00Z">
        <w:r w:rsidR="00100248" w:rsidDel="00F94BCE">
          <w:delText>6</w:delText>
        </w:r>
      </w:del>
      <w:ins w:id="3520" w:author="Okot" w:date="2019-03-28T23:00:00Z">
        <w:r>
          <w:t>]</w:t>
        </w:r>
      </w:ins>
      <w:ins w:id="3521"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3522" w:author="Okot" w:date="2019-03-28T23:01:00Z"/>
        </w:trPr>
        <w:tc>
          <w:tcPr>
            <w:tcW w:w="3020" w:type="dxa"/>
          </w:tcPr>
          <w:p w14:paraId="54A7B4C7" w14:textId="77777777" w:rsidR="008E6C8C" w:rsidRPr="008E6C8C" w:rsidRDefault="008E6C8C">
            <w:pPr>
              <w:ind w:firstLine="0"/>
              <w:jc w:val="center"/>
              <w:rPr>
                <w:ins w:id="3523" w:author="Okot" w:date="2019-03-28T23:01:00Z"/>
                <w:b/>
                <w:rPrChange w:id="3524" w:author="Okot" w:date="2019-03-28T23:01:00Z">
                  <w:rPr>
                    <w:ins w:id="3525" w:author="Okot" w:date="2019-03-28T23:01:00Z"/>
                  </w:rPr>
                </w:rPrChange>
              </w:rPr>
              <w:pPrChange w:id="3526" w:author="Okot" w:date="2019-03-28T23:01:00Z">
                <w:pPr>
                  <w:ind w:firstLine="0"/>
                </w:pPr>
              </w:pPrChange>
            </w:pPr>
            <w:ins w:id="3527" w:author="Okot" w:date="2019-03-28T23:01:00Z">
              <w:r w:rsidRPr="008E6C8C">
                <w:rPr>
                  <w:b/>
                  <w:rPrChange w:id="3528" w:author="Okot" w:date="2019-03-28T23:01:00Z">
                    <w:rPr/>
                  </w:rPrChange>
                </w:rPr>
                <w:t>Egzogenne</w:t>
              </w:r>
            </w:ins>
          </w:p>
        </w:tc>
        <w:tc>
          <w:tcPr>
            <w:tcW w:w="3020" w:type="dxa"/>
          </w:tcPr>
          <w:p w14:paraId="40CF2410" w14:textId="77777777" w:rsidR="008E6C8C" w:rsidRPr="008E6C8C" w:rsidRDefault="008E6C8C">
            <w:pPr>
              <w:ind w:firstLine="0"/>
              <w:jc w:val="center"/>
              <w:rPr>
                <w:ins w:id="3529" w:author="Okot" w:date="2019-03-28T23:01:00Z"/>
                <w:b/>
                <w:rPrChange w:id="3530" w:author="Okot" w:date="2019-03-28T23:01:00Z">
                  <w:rPr>
                    <w:ins w:id="3531" w:author="Okot" w:date="2019-03-28T23:01:00Z"/>
                  </w:rPr>
                </w:rPrChange>
              </w:rPr>
              <w:pPrChange w:id="3532" w:author="Okot" w:date="2019-03-28T23:01:00Z">
                <w:pPr>
                  <w:ind w:firstLine="0"/>
                </w:pPr>
              </w:pPrChange>
            </w:pPr>
            <w:ins w:id="3533" w:author="Okot" w:date="2019-03-28T23:01:00Z">
              <w:r w:rsidRPr="008E6C8C">
                <w:rPr>
                  <w:b/>
                  <w:rPrChange w:id="3534" w:author="Okot" w:date="2019-03-28T23:01:00Z">
                    <w:rPr/>
                  </w:rPrChange>
                </w:rPr>
                <w:t>Względnie egzogenne</w:t>
              </w:r>
            </w:ins>
          </w:p>
        </w:tc>
        <w:tc>
          <w:tcPr>
            <w:tcW w:w="3021" w:type="dxa"/>
          </w:tcPr>
          <w:p w14:paraId="65A7579F" w14:textId="77777777" w:rsidR="008E6C8C" w:rsidRPr="008E6C8C" w:rsidRDefault="008E6C8C">
            <w:pPr>
              <w:ind w:firstLine="0"/>
              <w:jc w:val="center"/>
              <w:rPr>
                <w:ins w:id="3535" w:author="Okot" w:date="2019-03-28T23:01:00Z"/>
                <w:b/>
                <w:rPrChange w:id="3536" w:author="Okot" w:date="2019-03-28T23:01:00Z">
                  <w:rPr>
                    <w:ins w:id="3537" w:author="Okot" w:date="2019-03-28T23:01:00Z"/>
                  </w:rPr>
                </w:rPrChange>
              </w:rPr>
              <w:pPrChange w:id="3538" w:author="Okot" w:date="2019-03-28T23:01:00Z">
                <w:pPr>
                  <w:ind w:firstLine="0"/>
                </w:pPr>
              </w:pPrChange>
            </w:pPr>
            <w:ins w:id="3539" w:author="Okot" w:date="2019-03-28T23:01:00Z">
              <w:r w:rsidRPr="008E6C8C">
                <w:rPr>
                  <w:b/>
                  <w:rPrChange w:id="3540" w:author="Okot" w:date="2019-03-28T23:01:00Z">
                    <w:rPr/>
                  </w:rPrChange>
                </w:rPr>
                <w:t>Endogenne</w:t>
              </w:r>
            </w:ins>
          </w:p>
        </w:tc>
      </w:tr>
      <w:tr w:rsidR="008E6C8C" w14:paraId="1A60E4A8" w14:textId="77777777" w:rsidTr="008E6C8C">
        <w:trPr>
          <w:ins w:id="3541" w:author="Okot" w:date="2019-03-28T23:01:00Z"/>
        </w:trPr>
        <w:tc>
          <w:tcPr>
            <w:tcW w:w="3020" w:type="dxa"/>
          </w:tcPr>
          <w:p w14:paraId="30247234" w14:textId="77777777" w:rsidR="008E6C8C" w:rsidRDefault="0098475B">
            <w:pPr>
              <w:ind w:firstLine="0"/>
              <w:jc w:val="center"/>
              <w:rPr>
                <w:ins w:id="3542" w:author="Okot" w:date="2019-03-28T23:01:00Z"/>
              </w:rPr>
              <w:pPrChange w:id="3543" w:author="Okot" w:date="2019-03-28T23:01:00Z">
                <w:pPr>
                  <w:ind w:firstLine="0"/>
                </w:pPr>
              </w:pPrChange>
            </w:pPr>
            <w:ins w:id="3544" w:author="Okot" w:date="2019-03-28T23:12:00Z">
              <w:r>
                <w:t>Fenyloalanina</w:t>
              </w:r>
            </w:ins>
          </w:p>
        </w:tc>
        <w:tc>
          <w:tcPr>
            <w:tcW w:w="3020" w:type="dxa"/>
          </w:tcPr>
          <w:p w14:paraId="013DF09D" w14:textId="77777777" w:rsidR="008E6C8C" w:rsidRDefault="00E75A1D">
            <w:pPr>
              <w:ind w:firstLine="0"/>
              <w:jc w:val="center"/>
              <w:rPr>
                <w:ins w:id="3545" w:author="Okot" w:date="2019-03-28T23:01:00Z"/>
              </w:rPr>
              <w:pPrChange w:id="3546" w:author="Okot" w:date="2019-03-28T23:01:00Z">
                <w:pPr>
                  <w:ind w:firstLine="0"/>
                </w:pPr>
              </w:pPrChange>
            </w:pPr>
            <w:ins w:id="3547" w:author="Okot" w:date="2019-03-28T23:03:00Z">
              <w:r>
                <w:t>Arginina</w:t>
              </w:r>
            </w:ins>
          </w:p>
        </w:tc>
        <w:tc>
          <w:tcPr>
            <w:tcW w:w="3021" w:type="dxa"/>
          </w:tcPr>
          <w:p w14:paraId="40446198" w14:textId="77777777" w:rsidR="008E6C8C" w:rsidRDefault="00E75A1D">
            <w:pPr>
              <w:ind w:firstLine="0"/>
              <w:jc w:val="center"/>
              <w:rPr>
                <w:ins w:id="3548" w:author="Okot" w:date="2019-03-28T23:01:00Z"/>
              </w:rPr>
              <w:pPrChange w:id="3549" w:author="Okot" w:date="2019-03-28T23:01:00Z">
                <w:pPr>
                  <w:ind w:firstLine="0"/>
                </w:pPr>
              </w:pPrChange>
            </w:pPr>
            <w:ins w:id="3550" w:author="Okot" w:date="2019-03-28T23:03:00Z">
              <w:r>
                <w:t>Alanina</w:t>
              </w:r>
            </w:ins>
          </w:p>
        </w:tc>
      </w:tr>
      <w:tr w:rsidR="008E6C8C" w14:paraId="14079984" w14:textId="77777777" w:rsidTr="008E6C8C">
        <w:trPr>
          <w:ins w:id="3551" w:author="Okot" w:date="2019-03-28T23:01:00Z"/>
        </w:trPr>
        <w:tc>
          <w:tcPr>
            <w:tcW w:w="3020" w:type="dxa"/>
          </w:tcPr>
          <w:p w14:paraId="1230B735" w14:textId="77777777" w:rsidR="008E6C8C" w:rsidRDefault="0098475B">
            <w:pPr>
              <w:ind w:firstLine="0"/>
              <w:jc w:val="center"/>
              <w:rPr>
                <w:ins w:id="3552" w:author="Okot" w:date="2019-03-28T23:01:00Z"/>
              </w:rPr>
              <w:pPrChange w:id="3553" w:author="Okot" w:date="2019-03-28T23:01:00Z">
                <w:pPr>
                  <w:ind w:firstLine="0"/>
                </w:pPr>
              </w:pPrChange>
            </w:pPr>
            <w:ins w:id="3554" w:author="Okot" w:date="2019-03-28T23:12:00Z">
              <w:r>
                <w:t>Histydyna</w:t>
              </w:r>
            </w:ins>
            <w:ins w:id="3555"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3558" w:author="Okot" w:date="2019-03-28T23:01:00Z"/>
              </w:rPr>
              <w:pPrChange w:id="3559" w:author="Okot" w:date="2019-03-28T23:01:00Z">
                <w:pPr>
                  <w:ind w:firstLine="0"/>
                </w:pPr>
              </w:pPrChange>
            </w:pPr>
            <w:ins w:id="3560" w:author="Okot" w:date="2019-03-28T23:03:00Z">
              <w:r>
                <w:t>Cysteina</w:t>
              </w:r>
            </w:ins>
          </w:p>
        </w:tc>
        <w:tc>
          <w:tcPr>
            <w:tcW w:w="3021" w:type="dxa"/>
          </w:tcPr>
          <w:p w14:paraId="4C3B2502" w14:textId="77777777" w:rsidR="008E6C8C" w:rsidRDefault="00E75A1D">
            <w:pPr>
              <w:ind w:firstLine="0"/>
              <w:jc w:val="center"/>
              <w:rPr>
                <w:ins w:id="3561" w:author="Okot" w:date="2019-03-28T23:01:00Z"/>
              </w:rPr>
              <w:pPrChange w:id="3562" w:author="Okot" w:date="2019-03-28T23:01:00Z">
                <w:pPr>
                  <w:ind w:firstLine="0"/>
                </w:pPr>
              </w:pPrChange>
            </w:pPr>
            <w:ins w:id="3563" w:author="Okot" w:date="2019-03-28T23:03:00Z">
              <w:r>
                <w:t>Asparagina</w:t>
              </w:r>
            </w:ins>
          </w:p>
        </w:tc>
      </w:tr>
      <w:tr w:rsidR="008E6C8C" w14:paraId="077859AD" w14:textId="77777777" w:rsidTr="008E6C8C">
        <w:trPr>
          <w:ins w:id="3564" w:author="Okot" w:date="2019-03-28T23:01:00Z"/>
        </w:trPr>
        <w:tc>
          <w:tcPr>
            <w:tcW w:w="3020" w:type="dxa"/>
          </w:tcPr>
          <w:p w14:paraId="029923FD" w14:textId="77777777" w:rsidR="008E6C8C" w:rsidRDefault="0098475B">
            <w:pPr>
              <w:ind w:firstLine="0"/>
              <w:jc w:val="center"/>
              <w:rPr>
                <w:ins w:id="3565" w:author="Okot" w:date="2019-03-28T23:01:00Z"/>
              </w:rPr>
              <w:pPrChange w:id="3566" w:author="Okot" w:date="2019-03-28T23:01:00Z">
                <w:pPr>
                  <w:ind w:firstLine="0"/>
                </w:pPr>
              </w:pPrChange>
            </w:pPr>
            <w:ins w:id="3567" w:author="Okot" w:date="2019-03-28T23:12:00Z">
              <w:r>
                <w:t>Izoleucyna</w:t>
              </w:r>
            </w:ins>
          </w:p>
        </w:tc>
        <w:tc>
          <w:tcPr>
            <w:tcW w:w="3020" w:type="dxa"/>
          </w:tcPr>
          <w:p w14:paraId="48065BE1" w14:textId="77777777" w:rsidR="008E6C8C" w:rsidRDefault="00E75A1D">
            <w:pPr>
              <w:ind w:firstLine="0"/>
              <w:jc w:val="center"/>
              <w:rPr>
                <w:ins w:id="3568" w:author="Okot" w:date="2019-03-28T23:01:00Z"/>
              </w:rPr>
              <w:pPrChange w:id="3569" w:author="Okot" w:date="2019-03-28T23:01:00Z">
                <w:pPr>
                  <w:ind w:firstLine="0"/>
                </w:pPr>
              </w:pPrChange>
            </w:pPr>
            <w:ins w:id="3570" w:author="Okot" w:date="2019-03-28T23:03:00Z">
              <w:r>
                <w:t>Glicyna</w:t>
              </w:r>
            </w:ins>
          </w:p>
        </w:tc>
        <w:tc>
          <w:tcPr>
            <w:tcW w:w="3021" w:type="dxa"/>
          </w:tcPr>
          <w:p w14:paraId="36FF9EB5" w14:textId="77777777" w:rsidR="008E6C8C" w:rsidRDefault="00E75A1D">
            <w:pPr>
              <w:ind w:firstLine="0"/>
              <w:jc w:val="center"/>
              <w:rPr>
                <w:ins w:id="3571" w:author="Okot" w:date="2019-03-28T23:01:00Z"/>
              </w:rPr>
              <w:pPrChange w:id="3572" w:author="Okot" w:date="2019-03-28T23:01:00Z">
                <w:pPr>
                  <w:ind w:firstLine="0"/>
                </w:pPr>
              </w:pPrChange>
            </w:pPr>
            <w:ins w:id="3573" w:author="Okot" w:date="2019-03-28T23:03:00Z">
              <w:r>
                <w:t>Kwas asparaginowy</w:t>
              </w:r>
            </w:ins>
          </w:p>
        </w:tc>
      </w:tr>
      <w:tr w:rsidR="008E6C8C" w14:paraId="1B6E0BA5" w14:textId="77777777" w:rsidTr="008E6C8C">
        <w:trPr>
          <w:ins w:id="3574" w:author="Okot" w:date="2019-03-28T23:01:00Z"/>
        </w:trPr>
        <w:tc>
          <w:tcPr>
            <w:tcW w:w="3020" w:type="dxa"/>
          </w:tcPr>
          <w:p w14:paraId="2F15061C" w14:textId="77777777" w:rsidR="008E6C8C" w:rsidRDefault="0098475B">
            <w:pPr>
              <w:ind w:firstLine="0"/>
              <w:jc w:val="center"/>
              <w:rPr>
                <w:ins w:id="3575" w:author="Okot" w:date="2019-03-28T23:01:00Z"/>
              </w:rPr>
              <w:pPrChange w:id="3576" w:author="Okot" w:date="2019-03-28T23:01:00Z">
                <w:pPr>
                  <w:ind w:firstLine="0"/>
                </w:pPr>
              </w:pPrChange>
            </w:pPr>
            <w:ins w:id="3577" w:author="Okot" w:date="2019-03-28T23:12:00Z">
              <w:r>
                <w:t>Leucyna</w:t>
              </w:r>
            </w:ins>
          </w:p>
        </w:tc>
        <w:tc>
          <w:tcPr>
            <w:tcW w:w="3020" w:type="dxa"/>
          </w:tcPr>
          <w:p w14:paraId="549825DB" w14:textId="77777777" w:rsidR="008E6C8C" w:rsidRDefault="00E75A1D">
            <w:pPr>
              <w:ind w:firstLine="0"/>
              <w:jc w:val="center"/>
              <w:rPr>
                <w:ins w:id="3578" w:author="Okot" w:date="2019-03-28T23:01:00Z"/>
              </w:rPr>
              <w:pPrChange w:id="3579" w:author="Okot" w:date="2019-03-28T23:01:00Z">
                <w:pPr>
                  <w:ind w:firstLine="0"/>
                </w:pPr>
              </w:pPrChange>
            </w:pPr>
            <w:ins w:id="3580" w:author="Okot" w:date="2019-03-28T23:03:00Z">
              <w:r>
                <w:t>Glutamina</w:t>
              </w:r>
            </w:ins>
          </w:p>
        </w:tc>
        <w:tc>
          <w:tcPr>
            <w:tcW w:w="3021" w:type="dxa"/>
          </w:tcPr>
          <w:p w14:paraId="6BF1198C" w14:textId="77777777" w:rsidR="008E6C8C" w:rsidRDefault="00E75A1D">
            <w:pPr>
              <w:ind w:firstLine="0"/>
              <w:jc w:val="center"/>
              <w:rPr>
                <w:ins w:id="3581" w:author="Okot" w:date="2019-03-28T23:01:00Z"/>
              </w:rPr>
              <w:pPrChange w:id="3582" w:author="Okot" w:date="2019-03-28T23:01:00Z">
                <w:pPr>
                  <w:ind w:firstLine="0"/>
                </w:pPr>
              </w:pPrChange>
            </w:pPr>
            <w:ins w:id="3583" w:author="Okot" w:date="2019-03-28T23:03:00Z">
              <w:r>
                <w:t>Kwas gluta</w:t>
              </w:r>
            </w:ins>
            <w:ins w:id="3584" w:author="Okot" w:date="2019-03-28T23:04:00Z">
              <w:r>
                <w:t>minowy</w:t>
              </w:r>
            </w:ins>
          </w:p>
        </w:tc>
      </w:tr>
      <w:tr w:rsidR="0098475B" w14:paraId="509438FE" w14:textId="77777777" w:rsidTr="008E6C8C">
        <w:trPr>
          <w:ins w:id="3585" w:author="Okot" w:date="2019-03-28T23:01:00Z"/>
        </w:trPr>
        <w:tc>
          <w:tcPr>
            <w:tcW w:w="3020" w:type="dxa"/>
          </w:tcPr>
          <w:p w14:paraId="67C16F1D" w14:textId="77777777" w:rsidR="0098475B" w:rsidRDefault="0098475B">
            <w:pPr>
              <w:ind w:firstLine="0"/>
              <w:jc w:val="center"/>
              <w:rPr>
                <w:ins w:id="3586" w:author="Okot" w:date="2019-03-28T23:01:00Z"/>
              </w:rPr>
              <w:pPrChange w:id="3587" w:author="Okot" w:date="2019-03-28T23:01:00Z">
                <w:pPr>
                  <w:ind w:firstLine="0"/>
                </w:pPr>
              </w:pPrChange>
            </w:pPr>
            <w:ins w:id="3588" w:author="Okot" w:date="2019-03-28T23:12:00Z">
              <w:r>
                <w:t>Lizyna</w:t>
              </w:r>
            </w:ins>
          </w:p>
        </w:tc>
        <w:tc>
          <w:tcPr>
            <w:tcW w:w="3020" w:type="dxa"/>
          </w:tcPr>
          <w:p w14:paraId="02D091E4" w14:textId="77777777" w:rsidR="0098475B" w:rsidRDefault="0098475B">
            <w:pPr>
              <w:ind w:firstLine="0"/>
              <w:jc w:val="center"/>
              <w:rPr>
                <w:ins w:id="3589" w:author="Okot" w:date="2019-03-28T23:01:00Z"/>
              </w:rPr>
              <w:pPrChange w:id="3590" w:author="Okot" w:date="2019-03-28T23:01:00Z">
                <w:pPr>
                  <w:ind w:firstLine="0"/>
                </w:pPr>
              </w:pPrChange>
            </w:pPr>
            <w:ins w:id="3591" w:author="Okot" w:date="2019-03-28T23:03:00Z">
              <w:r>
                <w:t>Prolina</w:t>
              </w:r>
            </w:ins>
          </w:p>
        </w:tc>
        <w:tc>
          <w:tcPr>
            <w:tcW w:w="3021" w:type="dxa"/>
          </w:tcPr>
          <w:p w14:paraId="16798FF4" w14:textId="77777777" w:rsidR="0098475B" w:rsidRDefault="0098475B">
            <w:pPr>
              <w:ind w:firstLine="0"/>
              <w:jc w:val="center"/>
              <w:rPr>
                <w:ins w:id="3592" w:author="Okot" w:date="2019-03-28T23:01:00Z"/>
              </w:rPr>
              <w:pPrChange w:id="3593" w:author="Okot" w:date="2019-03-28T23:01:00Z">
                <w:pPr>
                  <w:ind w:firstLine="0"/>
                </w:pPr>
              </w:pPrChange>
            </w:pPr>
            <w:ins w:id="3594" w:author="Okot" w:date="2019-03-28T23:04:00Z">
              <w:r>
                <w:t>Seryna</w:t>
              </w:r>
            </w:ins>
          </w:p>
        </w:tc>
      </w:tr>
      <w:tr w:rsidR="0098475B" w14:paraId="687B96A9" w14:textId="77777777" w:rsidTr="00E75A1D">
        <w:trPr>
          <w:ins w:id="3595" w:author="Okot" w:date="2019-03-28T23:02:00Z"/>
        </w:trPr>
        <w:tc>
          <w:tcPr>
            <w:tcW w:w="3020" w:type="dxa"/>
          </w:tcPr>
          <w:p w14:paraId="615B3F57" w14:textId="77777777" w:rsidR="0098475B" w:rsidRDefault="0098475B" w:rsidP="0098475B">
            <w:pPr>
              <w:ind w:firstLine="0"/>
              <w:jc w:val="center"/>
              <w:rPr>
                <w:ins w:id="3596" w:author="Okot" w:date="2019-03-28T23:02:00Z"/>
              </w:rPr>
            </w:pPr>
            <w:ins w:id="3597" w:author="Okot" w:date="2019-03-28T23:12:00Z">
              <w:r>
                <w:t>Metionina</w:t>
              </w:r>
            </w:ins>
          </w:p>
        </w:tc>
        <w:tc>
          <w:tcPr>
            <w:tcW w:w="3020" w:type="dxa"/>
          </w:tcPr>
          <w:p w14:paraId="0499C8FF" w14:textId="77777777" w:rsidR="0098475B" w:rsidRDefault="0098475B" w:rsidP="0098475B">
            <w:pPr>
              <w:ind w:firstLine="0"/>
              <w:jc w:val="center"/>
              <w:rPr>
                <w:ins w:id="3598" w:author="Okot" w:date="2019-03-28T23:02:00Z"/>
              </w:rPr>
            </w:pPr>
            <w:ins w:id="3599" w:author="Okot" w:date="2019-03-28T23:03:00Z">
              <w:r>
                <w:t>Tyrozyna</w:t>
              </w:r>
            </w:ins>
          </w:p>
        </w:tc>
        <w:tc>
          <w:tcPr>
            <w:tcW w:w="3021" w:type="dxa"/>
          </w:tcPr>
          <w:p w14:paraId="1AC090B1" w14:textId="77777777" w:rsidR="0098475B" w:rsidRDefault="0098475B" w:rsidP="0098475B">
            <w:pPr>
              <w:ind w:firstLine="0"/>
              <w:jc w:val="center"/>
              <w:rPr>
                <w:ins w:id="3600" w:author="Okot" w:date="2019-03-28T23:02:00Z"/>
              </w:rPr>
            </w:pPr>
          </w:p>
        </w:tc>
      </w:tr>
      <w:tr w:rsidR="00E75A1D" w14:paraId="5A0F8EA1" w14:textId="77777777" w:rsidTr="00E75A1D">
        <w:trPr>
          <w:ins w:id="3601" w:author="Okot" w:date="2019-03-28T23:02:00Z"/>
        </w:trPr>
        <w:tc>
          <w:tcPr>
            <w:tcW w:w="3020" w:type="dxa"/>
          </w:tcPr>
          <w:p w14:paraId="684FD2B8" w14:textId="77777777" w:rsidR="00E75A1D" w:rsidRDefault="00E75A1D" w:rsidP="00D1584A">
            <w:pPr>
              <w:ind w:firstLine="0"/>
              <w:jc w:val="center"/>
              <w:rPr>
                <w:ins w:id="3602" w:author="Okot" w:date="2019-03-28T23:02:00Z"/>
              </w:rPr>
            </w:pPr>
            <w:ins w:id="3603" w:author="Okot" w:date="2019-03-28T23:02:00Z">
              <w:r>
                <w:t>Treonina</w:t>
              </w:r>
            </w:ins>
          </w:p>
        </w:tc>
        <w:tc>
          <w:tcPr>
            <w:tcW w:w="3020" w:type="dxa"/>
          </w:tcPr>
          <w:p w14:paraId="5953CA50" w14:textId="77777777" w:rsidR="00E75A1D" w:rsidRDefault="00E75A1D" w:rsidP="00D1584A">
            <w:pPr>
              <w:ind w:firstLine="0"/>
              <w:jc w:val="center"/>
              <w:rPr>
                <w:ins w:id="3604" w:author="Okot" w:date="2019-03-28T23:02:00Z"/>
              </w:rPr>
            </w:pPr>
          </w:p>
        </w:tc>
        <w:tc>
          <w:tcPr>
            <w:tcW w:w="3021" w:type="dxa"/>
          </w:tcPr>
          <w:p w14:paraId="7E85475C" w14:textId="77777777" w:rsidR="00E75A1D" w:rsidRDefault="00E75A1D" w:rsidP="00D1584A">
            <w:pPr>
              <w:ind w:firstLine="0"/>
              <w:jc w:val="center"/>
              <w:rPr>
                <w:ins w:id="3605" w:author="Okot" w:date="2019-03-28T23:02:00Z"/>
              </w:rPr>
            </w:pPr>
          </w:p>
        </w:tc>
      </w:tr>
      <w:tr w:rsidR="00E75A1D" w14:paraId="40E20802" w14:textId="77777777" w:rsidTr="00E75A1D">
        <w:trPr>
          <w:ins w:id="3606" w:author="Okot" w:date="2019-03-28T23:02:00Z"/>
        </w:trPr>
        <w:tc>
          <w:tcPr>
            <w:tcW w:w="3020" w:type="dxa"/>
          </w:tcPr>
          <w:p w14:paraId="21DF9A38" w14:textId="77777777" w:rsidR="00E75A1D" w:rsidRDefault="00E75A1D" w:rsidP="00D1584A">
            <w:pPr>
              <w:ind w:firstLine="0"/>
              <w:jc w:val="center"/>
              <w:rPr>
                <w:ins w:id="3607" w:author="Okot" w:date="2019-03-28T23:02:00Z"/>
              </w:rPr>
            </w:pPr>
            <w:ins w:id="3608" w:author="Okot" w:date="2019-03-28T23:02:00Z">
              <w:r>
                <w:t>Tryptofan</w:t>
              </w:r>
            </w:ins>
          </w:p>
        </w:tc>
        <w:tc>
          <w:tcPr>
            <w:tcW w:w="3020" w:type="dxa"/>
          </w:tcPr>
          <w:p w14:paraId="1A2C271E" w14:textId="77777777" w:rsidR="00E75A1D" w:rsidRDefault="00E75A1D" w:rsidP="00D1584A">
            <w:pPr>
              <w:ind w:firstLine="0"/>
              <w:jc w:val="center"/>
              <w:rPr>
                <w:ins w:id="3609" w:author="Okot" w:date="2019-03-28T23:02:00Z"/>
              </w:rPr>
            </w:pPr>
          </w:p>
        </w:tc>
        <w:tc>
          <w:tcPr>
            <w:tcW w:w="3021" w:type="dxa"/>
          </w:tcPr>
          <w:p w14:paraId="2AE57C65" w14:textId="77777777" w:rsidR="00E75A1D" w:rsidRDefault="00E75A1D" w:rsidP="00D1584A">
            <w:pPr>
              <w:ind w:firstLine="0"/>
              <w:jc w:val="center"/>
              <w:rPr>
                <w:ins w:id="3610" w:author="Okot" w:date="2019-03-28T23:02:00Z"/>
              </w:rPr>
            </w:pPr>
          </w:p>
        </w:tc>
      </w:tr>
      <w:tr w:rsidR="00E75A1D" w14:paraId="70E61A25" w14:textId="77777777" w:rsidTr="00D1584A">
        <w:trPr>
          <w:ins w:id="3611" w:author="Okot" w:date="2019-03-28T23:02:00Z"/>
        </w:trPr>
        <w:tc>
          <w:tcPr>
            <w:tcW w:w="3020" w:type="dxa"/>
          </w:tcPr>
          <w:p w14:paraId="3A59FBFC" w14:textId="77777777" w:rsidR="00E75A1D" w:rsidRDefault="00E75A1D" w:rsidP="00D1584A">
            <w:pPr>
              <w:ind w:firstLine="0"/>
              <w:jc w:val="center"/>
              <w:rPr>
                <w:ins w:id="3612" w:author="Okot" w:date="2019-03-28T23:02:00Z"/>
              </w:rPr>
            </w:pPr>
            <w:ins w:id="3613" w:author="Okot" w:date="2019-03-28T23:02:00Z">
              <w:r>
                <w:t>Walina</w:t>
              </w:r>
            </w:ins>
          </w:p>
        </w:tc>
        <w:tc>
          <w:tcPr>
            <w:tcW w:w="3020" w:type="dxa"/>
          </w:tcPr>
          <w:p w14:paraId="2924C26C" w14:textId="77777777" w:rsidR="00E75A1D" w:rsidRDefault="00E75A1D" w:rsidP="00D1584A">
            <w:pPr>
              <w:ind w:firstLine="0"/>
              <w:jc w:val="center"/>
              <w:rPr>
                <w:ins w:id="3614" w:author="Okot" w:date="2019-03-28T23:02:00Z"/>
              </w:rPr>
            </w:pPr>
          </w:p>
        </w:tc>
        <w:tc>
          <w:tcPr>
            <w:tcW w:w="3021" w:type="dxa"/>
          </w:tcPr>
          <w:p w14:paraId="024374D7" w14:textId="77777777" w:rsidR="00E75A1D" w:rsidRDefault="00E75A1D" w:rsidP="00D1584A">
            <w:pPr>
              <w:ind w:firstLine="0"/>
              <w:jc w:val="center"/>
              <w:rPr>
                <w:ins w:id="3615" w:author="Okot" w:date="2019-03-28T23:02:00Z"/>
              </w:rPr>
            </w:pPr>
          </w:p>
        </w:tc>
      </w:tr>
    </w:tbl>
    <w:p w14:paraId="4685E691" w14:textId="77777777" w:rsidR="008E6C8C" w:rsidRDefault="008E6C8C">
      <w:pPr>
        <w:ind w:firstLine="0"/>
        <w:rPr>
          <w:ins w:id="3616" w:author="Okot" w:date="2019-03-28T17:17:00Z"/>
        </w:rPr>
        <w:pPrChange w:id="3617" w:author="Okot" w:date="2019-03-28T22:58:00Z">
          <w:pPr>
            <w:ind w:firstLine="0"/>
            <w:jc w:val="left"/>
          </w:pPr>
        </w:pPrChange>
      </w:pPr>
    </w:p>
    <w:p w14:paraId="19EB3374" w14:textId="77777777" w:rsidR="000216FF" w:rsidRDefault="000216FF">
      <w:pPr>
        <w:rPr>
          <w:ins w:id="3618" w:author="Okot" w:date="2019-03-28T23:59:00Z"/>
        </w:rPr>
        <w:pPrChange w:id="3619" w:author="Okot" w:date="2019-03-28T17:00:00Z">
          <w:pPr>
            <w:ind w:firstLine="0"/>
            <w:jc w:val="left"/>
          </w:pPr>
        </w:pPrChange>
      </w:pPr>
      <w:ins w:id="3620" w:author="Okot" w:date="2019-03-28T17:17:00Z">
        <w:r>
          <w:t xml:space="preserve">Za białko wzorcowe uznaje się takie </w:t>
        </w:r>
      </w:ins>
      <w:ins w:id="3621" w:author="Okot" w:date="2019-03-28T17:18:00Z">
        <w:r>
          <w:t>białko</w:t>
        </w:r>
      </w:ins>
      <w:ins w:id="3622" w:author="Okot" w:date="2019-03-28T17:17:00Z">
        <w:r>
          <w:t>, które jak najbardziej przypomina białk</w:t>
        </w:r>
      </w:ins>
      <w:ins w:id="3623" w:author="Okot" w:date="2019-03-28T23:35:00Z">
        <w:r w:rsidR="00C75CF5">
          <w:t>o</w:t>
        </w:r>
      </w:ins>
      <w:ins w:id="3624" w:author="Okot" w:date="2019-03-28T17:17:00Z">
        <w:r w:rsidR="00C75CF5">
          <w:t xml:space="preserve"> ustrojowe</w:t>
        </w:r>
        <w:r>
          <w:t xml:space="preserve"> osoby dorosłej.</w:t>
        </w:r>
      </w:ins>
      <w:ins w:id="3625" w:author="Okot" w:date="2019-03-28T17:18:00Z">
        <w:r>
          <w:t xml:space="preserve"> Od dawno za takowe przyjmuje się białko jaja kurzego</w:t>
        </w:r>
      </w:ins>
      <w:ins w:id="3626" w:author="Okot" w:date="2019-03-28T17:17:00Z">
        <w:r>
          <w:t>. Jest ono jednocześnie białkiem kompletnym, czyli zawierającym wszystkie aminokwasy egzogenne.</w:t>
        </w:r>
      </w:ins>
      <w:ins w:id="3627" w:author="Okot" w:date="2019-03-28T17:20:00Z">
        <w:r>
          <w:t xml:space="preserve"> Przez wiele lat pokutowało przekonanie, że wszystkie aminokwasy </w:t>
        </w:r>
      </w:ins>
      <w:ins w:id="3628" w:author="Okot" w:date="2019-03-28T17:21:00Z">
        <w:r w:rsidR="00BF3A2B">
          <w:t>egzogenne należy</w:t>
        </w:r>
      </w:ins>
      <w:ins w:id="3629"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3630" w:author="Okot" w:date="2019-03-28T17:34:00Z"/>
        </w:rPr>
        <w:pPrChange w:id="3631" w:author="Okot" w:date="2019-03-28T17:00:00Z">
          <w:pPr>
            <w:ind w:firstLine="0"/>
            <w:jc w:val="left"/>
          </w:pPr>
        </w:pPrChange>
      </w:pPr>
    </w:p>
    <w:p w14:paraId="769395CD" w14:textId="6C9099C1" w:rsidR="009B563A" w:rsidRDefault="009B563A">
      <w:pPr>
        <w:pStyle w:val="Nagwek2"/>
        <w:rPr>
          <w:ins w:id="3632" w:author="Okot" w:date="2019-03-30T15:42:00Z"/>
        </w:rPr>
        <w:pPrChange w:id="3633" w:author="Okot" w:date="2019-03-28T17:34:00Z">
          <w:pPr>
            <w:ind w:firstLine="0"/>
            <w:jc w:val="left"/>
          </w:pPr>
        </w:pPrChange>
      </w:pPr>
      <w:bookmarkStart w:id="3634" w:name="_Toc5963731"/>
      <w:bookmarkStart w:id="3635" w:name="_Toc35941896"/>
      <w:ins w:id="3636" w:author="Okot" w:date="2019-03-28T17:34:00Z">
        <w:r>
          <w:t>2.1.3.2. Tłuszcze</w:t>
        </w:r>
      </w:ins>
      <w:ins w:id="3637" w:author="Okot" w:date="2019-03-30T15:59:00Z">
        <w:r w:rsidR="00D1584A">
          <w:t xml:space="preserve"> [</w:t>
        </w:r>
      </w:ins>
      <w:ins w:id="3638" w:author="Okot" w:date="2020-01-13T16:51:00Z">
        <w:r w:rsidR="00992E23">
          <w:t>42</w:t>
        </w:r>
      </w:ins>
      <w:del w:id="3639" w:author="Okot" w:date="2020-03-24T09:07:00Z">
        <w:r w:rsidR="00B26BEF" w:rsidDel="00992E23">
          <w:delText>5</w:delText>
        </w:r>
      </w:del>
      <w:del w:id="3640" w:author="Okot" w:date="2020-01-13T16:51:00Z">
        <w:r w:rsidR="009E56F2" w:rsidDel="00CD0C82">
          <w:delText>2</w:delText>
        </w:r>
      </w:del>
      <w:del w:id="3641" w:author="Okot" w:date="2020-01-13T11:36:00Z">
        <w:r w:rsidR="00100248" w:rsidDel="00320D18">
          <w:delText>5</w:delText>
        </w:r>
      </w:del>
      <w:ins w:id="3642" w:author="Okot" w:date="2019-03-30T15:59:00Z">
        <w:r w:rsidR="00D1584A">
          <w:t>,</w:t>
        </w:r>
      </w:ins>
      <w:ins w:id="3643" w:author="Okot" w:date="2020-01-13T14:38:00Z">
        <w:r w:rsidR="00992E23">
          <w:t>43</w:t>
        </w:r>
      </w:ins>
      <w:del w:id="3644" w:author="Okot" w:date="2020-03-24T09:04:00Z">
        <w:r w:rsidR="00B26BEF" w:rsidDel="00992E23">
          <w:delText>6</w:delText>
        </w:r>
      </w:del>
      <w:del w:id="3645" w:author="Okot" w:date="2020-01-13T14:38:00Z">
        <w:r w:rsidR="009E56F2" w:rsidDel="00401F9D">
          <w:delText>2</w:delText>
        </w:r>
      </w:del>
      <w:del w:id="3646" w:author="Okot" w:date="2020-01-13T11:32:00Z">
        <w:r w:rsidR="00100248" w:rsidDel="00F94BCE">
          <w:delText>6</w:delText>
        </w:r>
      </w:del>
      <w:ins w:id="3647" w:author="Okot" w:date="2019-03-30T15:59:00Z">
        <w:r w:rsidR="00D1584A">
          <w:t>,</w:t>
        </w:r>
      </w:ins>
      <w:ins w:id="3648" w:author="Okot" w:date="2020-01-13T13:49:00Z">
        <w:r w:rsidR="00992E23">
          <w:t>44</w:t>
        </w:r>
      </w:ins>
      <w:del w:id="3649" w:author="Okot" w:date="2020-01-13T13:49:00Z">
        <w:r w:rsidR="009E56F2" w:rsidDel="00AC7631">
          <w:delText>2</w:delText>
        </w:r>
      </w:del>
      <w:del w:id="3650" w:author="Okot" w:date="2020-01-13T11:29:00Z">
        <w:r w:rsidR="00E2330C" w:rsidDel="00F94BCE">
          <w:delText>7</w:delText>
        </w:r>
      </w:del>
      <w:ins w:id="3651" w:author="Okot" w:date="2019-03-30T15:59:00Z">
        <w:r w:rsidR="00D1584A">
          <w:t>]</w:t>
        </w:r>
      </w:ins>
      <w:bookmarkEnd w:id="3634"/>
      <w:bookmarkEnd w:id="3635"/>
    </w:p>
    <w:p w14:paraId="16E6D615" w14:textId="77777777" w:rsidR="00370ED7" w:rsidRDefault="00370ED7">
      <w:pPr>
        <w:rPr>
          <w:ins w:id="3652" w:author="Okot" w:date="2019-03-30T15:42:00Z"/>
        </w:rPr>
        <w:pPrChange w:id="3653" w:author="Okot" w:date="2019-03-30T15:42:00Z">
          <w:pPr>
            <w:ind w:firstLine="0"/>
            <w:jc w:val="left"/>
          </w:pPr>
        </w:pPrChange>
      </w:pPr>
    </w:p>
    <w:p w14:paraId="30AF99CE" w14:textId="77777777" w:rsidR="00B26574" w:rsidRDefault="000F2B7A">
      <w:pPr>
        <w:rPr>
          <w:ins w:id="3654" w:author="Okot" w:date="2019-03-31T13:48:00Z"/>
        </w:rPr>
        <w:pPrChange w:id="3655" w:author="Okot" w:date="2019-03-30T15:42:00Z">
          <w:pPr>
            <w:ind w:firstLine="0"/>
            <w:jc w:val="left"/>
          </w:pPr>
        </w:pPrChange>
      </w:pPr>
      <w:ins w:id="3656" w:author="Okot" w:date="2019-03-30T15:47:00Z">
        <w:r>
          <w:t xml:space="preserve">Chociaż słowo </w:t>
        </w:r>
      </w:ins>
      <w:ins w:id="3657" w:author="Okot" w:date="2019-03-30T15:48:00Z">
        <w:r>
          <w:t>„</w:t>
        </w:r>
      </w:ins>
      <w:ins w:id="3658" w:author="Okot" w:date="2019-03-30T15:47:00Z">
        <w:r>
          <w:t>tłuszcz</w:t>
        </w:r>
      </w:ins>
      <w:ins w:id="3659" w:author="Okot" w:date="2019-03-30T15:48:00Z">
        <w:r>
          <w:t>”</w:t>
        </w:r>
      </w:ins>
      <w:ins w:id="3660" w:author="Okot" w:date="2019-03-30T15:47:00Z">
        <w:r>
          <w:t xml:space="preserve"> ma często negatywne konotacje</w:t>
        </w:r>
      </w:ins>
      <w:r w:rsidR="00013986">
        <w:t>,</w:t>
      </w:r>
      <w:ins w:id="3661" w:author="Okot" w:date="2019-03-30T15:47:00Z">
        <w:r>
          <w:t xml:space="preserve"> zwłaszcza</w:t>
        </w:r>
      </w:ins>
      <w:ins w:id="3662" w:author="Okot" w:date="2019-03-30T15:48:00Z">
        <w:r>
          <w:t xml:space="preserve"> w myślach osób odchudzających się, w rzeczywistości tłuszcze są ważnym elementem odżywiania. </w:t>
        </w:r>
      </w:ins>
      <w:ins w:id="3663" w:author="Okot" w:date="2019-03-30T16:15:00Z">
        <w:r w:rsidR="0034129B">
          <w:t>Od ich obecności w diecie zależy wchłanianie niektórych witamin (</w:t>
        </w:r>
      </w:ins>
      <w:ins w:id="3664" w:author="Okot" w:date="2019-03-30T16:16:00Z">
        <w:r w:rsidR="0034129B">
          <w:t xml:space="preserve">patrz </w:t>
        </w:r>
      </w:ins>
      <w:ins w:id="3665" w:author="Okot" w:date="2019-03-30T16:15:00Z">
        <w:r w:rsidR="0034129B">
          <w:t>punkt</w:t>
        </w:r>
      </w:ins>
      <w:ins w:id="3666" w:author="Okot" w:date="2019-03-30T16:16:00Z">
        <w:r w:rsidR="0034129B">
          <w:t xml:space="preserve"> 2.1.4.)</w:t>
        </w:r>
      </w:ins>
      <w:ins w:id="3667" w:author="Okot" w:date="2019-03-30T18:49:00Z">
        <w:r w:rsidR="00B81B62">
          <w:t xml:space="preserve"> i składników mineralnych</w:t>
        </w:r>
      </w:ins>
      <w:ins w:id="3668" w:author="Okot" w:date="2019-03-30T16:16:00Z">
        <w:r w:rsidR="0034129B">
          <w:t>, rozwój i działanie mózgu, siatkówki</w:t>
        </w:r>
      </w:ins>
      <w:ins w:id="3669" w:author="Okot" w:date="2019-03-30T16:17:00Z">
        <w:r w:rsidR="0034129B">
          <w:t xml:space="preserve"> i błon komórkowych</w:t>
        </w:r>
      </w:ins>
      <w:ins w:id="3670" w:author="Okot" w:date="2019-03-30T16:16:00Z">
        <w:r w:rsidR="0034129B">
          <w:t xml:space="preserve">. </w:t>
        </w:r>
      </w:ins>
      <w:ins w:id="3671" w:author="Okot" w:date="2019-03-30T18:50:00Z">
        <w:r w:rsidR="00B81B62">
          <w:t xml:space="preserve">Jest też zapasowym źródłem energii. </w:t>
        </w:r>
      </w:ins>
      <w:ins w:id="3672" w:author="Okot" w:date="2019-03-31T13:46:00Z">
        <w:r w:rsidR="00B26574">
          <w:t xml:space="preserve">Szacuje się, że w ciele dorosłego człowieka znajduje się ok. </w:t>
        </w:r>
      </w:ins>
      <w:ins w:id="3673" w:author="Okot" w:date="2019-03-31T13:47:00Z">
        <w:r w:rsidR="00B26574">
          <w:t>12  kg zapasów tłuszczu. Jest to ilość pozwalająca przeżyć ok. 3 </w:t>
        </w:r>
      </w:ins>
      <w:r w:rsidR="00CE3F6C">
        <w:t>miesiące</w:t>
      </w:r>
      <w:ins w:id="3674" w:author="Okot" w:date="2019-03-31T13:47:00Z">
        <w:r w:rsidR="00B26574">
          <w:t xml:space="preserve"> bez pożywienia pod warunkiem dostarczania wody. </w:t>
        </w:r>
      </w:ins>
    </w:p>
    <w:p w14:paraId="5BAC33D3" w14:textId="77777777" w:rsidR="00370ED7" w:rsidRPr="00370ED7" w:rsidRDefault="00B26574">
      <w:pPr>
        <w:rPr>
          <w:ins w:id="3675" w:author="Okot" w:date="2019-03-28T17:34:00Z"/>
        </w:rPr>
        <w:pPrChange w:id="3676" w:author="Okot" w:date="2019-03-30T15:42:00Z">
          <w:pPr>
            <w:ind w:firstLine="0"/>
            <w:jc w:val="left"/>
          </w:pPr>
        </w:pPrChange>
      </w:pPr>
      <w:ins w:id="3677" w:author="Okot" w:date="2019-03-31T13:48:00Z">
        <w:r>
          <w:t>Zazwyczaj, kiedy mówi się o tłuszczach w diecie, chodzi o kwasy tłuszczowe</w:t>
        </w:r>
      </w:ins>
      <w:ins w:id="3678" w:author="Okot" w:date="2019-03-31T13:49:00Z">
        <w:r>
          <w:t>, gdyż z nich pochodzi 95% energii dostarczonej z tym makroskładnikiem (p</w:t>
        </w:r>
        <w:r w:rsidR="007A6114">
          <w:t xml:space="preserve">ozostałe 5% pochodzi z </w:t>
        </w:r>
        <w:r w:rsidR="007A6114">
          <w:lastRenderedPageBreak/>
          <w:t>glicerolu</w:t>
        </w:r>
        <w:r>
          <w:t>)</w:t>
        </w:r>
      </w:ins>
      <w:ins w:id="3679" w:author="Okot" w:date="2019-03-31T13:48:00Z">
        <w:r>
          <w:t xml:space="preserve">. </w:t>
        </w:r>
      </w:ins>
      <w:ins w:id="3680" w:author="Okot" w:date="2019-03-30T15:48:00Z">
        <w:r w:rsidR="000F2B7A">
          <w:t>W</w:t>
        </w:r>
      </w:ins>
      <w:ins w:id="3681" w:author="Okot" w:date="2019-03-30T15:49:00Z">
        <w:r w:rsidR="000F2B7A">
          <w:t xml:space="preserve"> pożywieniu występuje kilka rodzajów </w:t>
        </w:r>
      </w:ins>
      <w:ins w:id="3682" w:author="Okot" w:date="2019-03-31T13:49:00Z">
        <w:r>
          <w:t xml:space="preserve">kwasów </w:t>
        </w:r>
      </w:ins>
      <w:ins w:id="3683" w:author="Okot" w:date="2019-03-30T15:49:00Z">
        <w:r>
          <w:t>tłuszczowych</w:t>
        </w:r>
        <w:r w:rsidR="000F2B7A">
          <w:t>, a sztuka polega na tym, by dostarczać organizmowi te zdrowie i jak najmniej</w:t>
        </w:r>
      </w:ins>
      <w:ins w:id="3684" w:author="Okot" w:date="2019-03-30T15:51:00Z">
        <w:r w:rsidR="000F2B7A">
          <w:t>, a najlepiej wcale,</w:t>
        </w:r>
      </w:ins>
      <w:ins w:id="3685" w:author="Okot" w:date="2019-03-30T15:49:00Z">
        <w:r w:rsidR="000F2B7A">
          <w:t xml:space="preserve"> szkodliwych</w:t>
        </w:r>
      </w:ins>
      <w:ins w:id="3686" w:author="Okot" w:date="2019-03-30T15:51:00Z">
        <w:r w:rsidR="000F2B7A">
          <w:t>.</w:t>
        </w:r>
      </w:ins>
      <w:ins w:id="3687" w:author="Okot" w:date="2019-03-30T15:47:00Z">
        <w:r w:rsidR="000F2B7A">
          <w:t xml:space="preserve"> </w:t>
        </w:r>
      </w:ins>
    </w:p>
    <w:p w14:paraId="784D0422" w14:textId="77777777" w:rsidR="009B563A" w:rsidRDefault="007A6114">
      <w:pPr>
        <w:rPr>
          <w:ins w:id="3688" w:author="Okot" w:date="2019-03-30T15:53:00Z"/>
        </w:rPr>
        <w:pPrChange w:id="3689" w:author="Okot" w:date="2019-03-28T17:34:00Z">
          <w:pPr>
            <w:ind w:firstLine="0"/>
            <w:jc w:val="left"/>
          </w:pPr>
        </w:pPrChange>
      </w:pPr>
      <w:ins w:id="3690" w:author="Okot" w:date="2019-03-30T15:51:00Z">
        <w:r>
          <w:t xml:space="preserve">Kwasy </w:t>
        </w:r>
        <w:r w:rsidR="00D1584A">
          <w:t xml:space="preserve">jednonienasycone (JNKT) </w:t>
        </w:r>
      </w:ins>
      <w:ins w:id="3691" w:author="Okot" w:date="2019-03-30T15:52:00Z">
        <w:r w:rsidR="00D1584A">
          <w:t>obniżają</w:t>
        </w:r>
      </w:ins>
      <w:r w:rsidR="00F70B32">
        <w:t xml:space="preserve"> ciśnienie,</w:t>
      </w:r>
      <w:ins w:id="3692" w:author="Okot" w:date="2019-03-30T15:52:00Z">
        <w:r w:rsidR="00D1584A">
          <w:t xml:space="preserve"> ryzyko miażdżycy i chorób krążenia</w:t>
        </w:r>
      </w:ins>
      <w:ins w:id="3693" w:author="Okot" w:date="2019-03-30T15:53:00Z">
        <w:r w:rsidR="00D1584A">
          <w:t>.</w:t>
        </w:r>
      </w:ins>
    </w:p>
    <w:p w14:paraId="3DA48E6D" w14:textId="77777777" w:rsidR="00D1584A" w:rsidRDefault="00D1584A">
      <w:pPr>
        <w:rPr>
          <w:ins w:id="3694" w:author="Okot" w:date="2019-03-30T16:06:00Z"/>
        </w:rPr>
        <w:pPrChange w:id="3695" w:author="Okot" w:date="2019-03-28T17:34:00Z">
          <w:pPr>
            <w:ind w:firstLine="0"/>
            <w:jc w:val="left"/>
          </w:pPr>
        </w:pPrChange>
      </w:pPr>
      <w:ins w:id="3696" w:author="Okot" w:date="2019-03-30T15:54:00Z">
        <w:r>
          <w:t>Kwasy wielonienasycone (WNKT)</w:t>
        </w:r>
      </w:ins>
      <w:ins w:id="3697" w:author="Okot" w:date="2019-03-30T15:55:00Z">
        <w:r>
          <w:t xml:space="preserve">, które dzielą się na omega-3 i omega-6, jako jedyne należy </w:t>
        </w:r>
      </w:ins>
      <w:ins w:id="3698" w:author="Okot" w:date="2019-03-30T15:56:00Z">
        <w:r>
          <w:t>bezwzględnie</w:t>
        </w:r>
      </w:ins>
      <w:ins w:id="3699" w:author="Okot" w:date="2019-03-30T15:55:00Z">
        <w:r>
          <w:t xml:space="preserve"> dostarczać z dietą, ponieważ organizm nie jest w stanie sam ich wyprodukować. </w:t>
        </w:r>
      </w:ins>
      <w:ins w:id="3700" w:author="Okot" w:date="2019-03-30T19:02:00Z">
        <w:r w:rsidR="00582840">
          <w:t>Są niezbędne do wzrostu, rozmnażania, właściwego metabolizmu cholesterolu</w:t>
        </w:r>
      </w:ins>
      <w:ins w:id="3701" w:author="Okot" w:date="2019-03-30T19:03:00Z">
        <w:r w:rsidR="00582840">
          <w:t>, komunikacji międzykomórkowej i funkcjonowania skóry.</w:t>
        </w:r>
      </w:ins>
      <w:ins w:id="3702" w:author="Okot" w:date="2019-03-30T19:02:00Z">
        <w:r w:rsidR="00582840">
          <w:t xml:space="preserve"> </w:t>
        </w:r>
      </w:ins>
      <w:ins w:id="3703" w:author="Okot" w:date="2019-03-30T15:57:00Z">
        <w:r>
          <w:t>P</w:t>
        </w:r>
      </w:ins>
      <w:ins w:id="3704" w:author="Okot" w:date="2019-03-30T15:58:00Z">
        <w:r>
          <w:t>rzy czym ważn</w:t>
        </w:r>
      </w:ins>
      <w:r w:rsidR="00013986">
        <w:t>e</w:t>
      </w:r>
      <w:ins w:id="3705" w:author="Okot" w:date="2019-03-30T15:58:00Z">
        <w:r>
          <w:t xml:space="preserve"> są </w:t>
        </w:r>
      </w:ins>
      <w:ins w:id="3706" w:author="Okot" w:date="2019-03-30T21:10:00Z">
        <w:r w:rsidR="00F063D9">
          <w:t>proporcje, w jakich</w:t>
        </w:r>
      </w:ins>
      <w:ins w:id="3707" w:author="Okot" w:date="2019-03-30T15:58:00Z">
        <w:r>
          <w:t xml:space="preserve"> się je spożywa. </w:t>
        </w:r>
      </w:ins>
      <w:ins w:id="3708" w:author="Okot" w:date="2019-03-30T15:59:00Z">
        <w:r>
          <w:t xml:space="preserve">Stosunek kwasów omega-6 do omega-3 </w:t>
        </w:r>
      </w:ins>
      <w:ins w:id="3709" w:author="Okot" w:date="2019-03-30T16:00:00Z">
        <w:r>
          <w:t>powinien</w:t>
        </w:r>
      </w:ins>
      <w:ins w:id="3710" w:author="Okot" w:date="2019-03-30T15:59:00Z">
        <w:r>
          <w:t xml:space="preserve"> wyn</w:t>
        </w:r>
        <w:r w:rsidR="00DA421E">
          <w:t>osić</w:t>
        </w:r>
      </w:ins>
      <w:ins w:id="3711" w:author="Okot" w:date="2019-03-30T21:10:00Z">
        <w:r w:rsidR="00FD7904">
          <w:t> </w:t>
        </w:r>
        <w:r w:rsidR="00F063D9">
          <w:t>4:</w:t>
        </w:r>
        <w:r w:rsidR="00FD7904">
          <w:t>1</w:t>
        </w:r>
      </w:ins>
      <w:r w:rsidR="00013986">
        <w:t>,</w:t>
      </w:r>
      <w:ins w:id="3712" w:author="Okot" w:date="2019-03-30T21:10:00Z">
        <w:r w:rsidR="00F063D9">
          <w:t xml:space="preserve"> maksymalnie</w:t>
        </w:r>
      </w:ins>
      <w:ins w:id="3713" w:author="Okot" w:date="2019-03-30T15:59:00Z">
        <w:r w:rsidR="00DA421E">
          <w:t> </w:t>
        </w:r>
        <w:r>
          <w:t xml:space="preserve">5:1. </w:t>
        </w:r>
      </w:ins>
      <w:ins w:id="371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3715" w:author="Okot" w:date="2019-03-30T16:03:00Z">
        <w:r w:rsidR="001D0988">
          <w:t xml:space="preserve"> </w:t>
        </w:r>
      </w:ins>
    </w:p>
    <w:p w14:paraId="6CF8D206" w14:textId="77777777" w:rsidR="001D0988" w:rsidRDefault="001D0988">
      <w:pPr>
        <w:rPr>
          <w:ins w:id="3716" w:author="Okot" w:date="2019-03-30T17:00:00Z"/>
        </w:rPr>
        <w:pPrChange w:id="3717" w:author="Okot" w:date="2019-03-28T17:34:00Z">
          <w:pPr>
            <w:ind w:firstLine="0"/>
            <w:jc w:val="left"/>
          </w:pPr>
        </w:pPrChange>
      </w:pPr>
      <w:ins w:id="3718" w:author="Okot" w:date="2019-03-30T16:06:00Z">
        <w:r>
          <w:t>Najbardziej istotne z kwasów omega</w:t>
        </w:r>
      </w:ins>
      <w:ins w:id="3719" w:author="Okot" w:date="2019-03-31T14:02:00Z">
        <w:r w:rsidR="000B1407">
          <w:t>-</w:t>
        </w:r>
      </w:ins>
      <w:ins w:id="3720" w:author="Okot" w:date="2019-03-30T16:06:00Z">
        <w:r>
          <w:t>3: kwas dokozahek</w:t>
        </w:r>
      </w:ins>
      <w:ins w:id="3721" w:author="Okot" w:date="2019-03-30T16:07:00Z">
        <w:r>
          <w:t xml:space="preserve">saenowy (DHA) i eikozapentaenowy (EPA) pochodzą </w:t>
        </w:r>
      </w:ins>
      <w:ins w:id="3722" w:author="Okot" w:date="2019-03-30T16:08:00Z">
        <w:r>
          <w:t>z ryb, więc niemożliwe jest ich dostarczenie z pożywieniem w przypadku diet wegetariańskich.</w:t>
        </w:r>
      </w:ins>
      <w:ins w:id="3723" w:author="Okot" w:date="2019-03-30T16:09:00Z">
        <w:r>
          <w:t xml:space="preserve"> Wegetarianie powinni dbać w związku z tym o właściwe spożycie jedynego źródła kwasów</w:t>
        </w:r>
      </w:ins>
      <w:ins w:id="3724" w:author="Okot" w:date="2019-03-30T16:08:00Z">
        <w:r>
          <w:t xml:space="preserve"> </w:t>
        </w:r>
      </w:ins>
      <w:ins w:id="3725" w:author="Okot" w:date="2019-03-30T16:10:00Z">
        <w:r>
          <w:t>omega-3 w swojej diecie</w:t>
        </w:r>
      </w:ins>
      <w:ins w:id="3726" w:author="Okot" w:date="2019-03-30T16:11:00Z">
        <w:r>
          <w:t xml:space="preserve"> – kwasu </w:t>
        </w:r>
        <w:r w:rsidR="0034129B">
          <w:t xml:space="preserve">alfa-linolenowego (ALA), który w organizmie jest przekształcany w DHA i EPA. </w:t>
        </w:r>
      </w:ins>
      <w:ins w:id="3727" w:author="Okot" w:date="2019-03-30T16:13:00Z">
        <w:r w:rsidR="0034129B">
          <w:t xml:space="preserve">Spożywanie ALA przynosi również korzyści osobom na dietach tradycyjnych: obniża stężenie złego cholesterolu, </w:t>
        </w:r>
      </w:ins>
      <w:ins w:id="3728" w:author="Okot" w:date="2019-03-30T16:14:00Z">
        <w:r w:rsidR="0034129B">
          <w:t>podwyższając poziom dobrego.</w:t>
        </w:r>
      </w:ins>
    </w:p>
    <w:p w14:paraId="209E15A3" w14:textId="77777777" w:rsidR="00C548B3" w:rsidRDefault="00C548B3">
      <w:pPr>
        <w:rPr>
          <w:ins w:id="3729" w:author="Okot" w:date="2019-03-30T16:01:00Z"/>
        </w:rPr>
        <w:pPrChange w:id="3730" w:author="Okot" w:date="2019-03-28T17:34:00Z">
          <w:pPr>
            <w:ind w:firstLine="0"/>
            <w:jc w:val="left"/>
          </w:pPr>
        </w:pPrChange>
      </w:pPr>
      <w:ins w:id="3731" w:author="Okot" w:date="2019-03-30T17:02:00Z">
        <w:r>
          <w:t>Z kolei n</w:t>
        </w:r>
      </w:ins>
      <w:ins w:id="3732" w:author="Okot" w:date="2019-03-30T17:00:00Z">
        <w:r>
          <w:t>iedobór kwasów z rodziny omega-3 wpływa na zwiększenie ryzyka wystąpienia chorób układu krążenia,</w:t>
        </w:r>
      </w:ins>
      <w:ins w:id="3733" w:author="Okot" w:date="2019-03-30T17:01:00Z">
        <w:r>
          <w:t xml:space="preserve"> kostno-stawowego,</w:t>
        </w:r>
      </w:ins>
      <w:ins w:id="3734" w:author="Okot" w:date="2019-03-30T17:00:00Z">
        <w:r>
          <w:t xml:space="preserve"> choroby Alzheimera, </w:t>
        </w:r>
      </w:ins>
      <w:ins w:id="3735" w:author="Okot" w:date="2019-03-30T17:01:00Z">
        <w:r>
          <w:t>depresji</w:t>
        </w:r>
      </w:ins>
      <w:ins w:id="3736" w:author="Okot" w:date="2019-03-30T17:02:00Z">
        <w:r>
          <w:t xml:space="preserve"> oraz ADHD u dzieci.</w:t>
        </w:r>
      </w:ins>
    </w:p>
    <w:p w14:paraId="6BB0BF97" w14:textId="77777777" w:rsidR="001D0988" w:rsidRDefault="001D0988">
      <w:pPr>
        <w:rPr>
          <w:ins w:id="3737" w:author="Okot" w:date="2019-03-30T19:06:00Z"/>
        </w:rPr>
        <w:pPrChange w:id="3738" w:author="Okot" w:date="2019-03-28T17:34:00Z">
          <w:pPr>
            <w:ind w:firstLine="0"/>
            <w:jc w:val="left"/>
          </w:pPr>
        </w:pPrChange>
      </w:pPr>
      <w:ins w:id="373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3740" w:author="Okot" w:date="2019-03-30T16:01:00Z">
        <w:r>
          <w:t>, są tłuszcze nasycone</w:t>
        </w:r>
      </w:ins>
      <w:ins w:id="3741" w:author="Okot" w:date="2019-03-31T13:58:00Z">
        <w:r w:rsidR="00FD3B11">
          <w:t xml:space="preserve"> (SFA)</w:t>
        </w:r>
      </w:ins>
      <w:ins w:id="3742" w:author="Okot" w:date="2019-03-30T16:01:00Z">
        <w:r>
          <w:t xml:space="preserve">, znajdujące </w:t>
        </w:r>
      </w:ins>
      <w:ins w:id="3743" w:author="Okot" w:date="2019-03-30T16:03:00Z">
        <w:r>
          <w:t>się</w:t>
        </w:r>
      </w:ins>
      <w:ins w:id="3744" w:author="Okot" w:date="2019-03-30T16:01:00Z">
        <w:r>
          <w:t xml:space="preserve"> </w:t>
        </w:r>
      </w:ins>
      <w:ins w:id="3745" w:author="Okot" w:date="2019-03-30T16:03:00Z">
        <w:r>
          <w:t>głównie w produktach pochodzenia zwierzęcego oraz olejach tropikalnych.</w:t>
        </w:r>
      </w:ins>
      <w:ins w:id="3746" w:author="Okot" w:date="2019-03-30T18:51:00Z">
        <w:r w:rsidR="00B81B62">
          <w:t xml:space="preserve"> </w:t>
        </w:r>
      </w:ins>
      <w:ins w:id="3747" w:author="Okot" w:date="2019-03-30T19:05:00Z">
        <w:r w:rsidR="00562FC2">
          <w:t xml:space="preserve">Ich spożywanie nie jest niezbędne dla człowieka, </w:t>
        </w:r>
      </w:ins>
      <w:ins w:id="3748" w:author="Okot" w:date="2019-03-31T13:53:00Z">
        <w:r w:rsidR="007A6114">
          <w:t>ponieważ organizm</w:t>
        </w:r>
      </w:ins>
      <w:r w:rsidR="00013986">
        <w:t xml:space="preserve"> sam</w:t>
      </w:r>
      <w:ins w:id="3749" w:author="Okot" w:date="2019-03-31T13:53:00Z">
        <w:r w:rsidR="007A6114">
          <w:t xml:space="preserve"> potrafi </w:t>
        </w:r>
      </w:ins>
      <w:r w:rsidR="00013986">
        <w:t>je</w:t>
      </w:r>
      <w:ins w:id="3750" w:author="Okot" w:date="2019-03-31T13:53:00Z">
        <w:r w:rsidR="007A6114">
          <w:t xml:space="preserve"> syntetyzować, </w:t>
        </w:r>
      </w:ins>
      <w:ins w:id="3751" w:author="Okot" w:date="2019-03-30T19:05:00Z">
        <w:r w:rsidR="00562FC2">
          <w:t xml:space="preserve">ale ciężko </w:t>
        </w:r>
      </w:ins>
      <w:ins w:id="3752" w:author="Okot" w:date="2019-03-30T19:06:00Z">
        <w:r w:rsidR="00562FC2">
          <w:t>go uniknąć.</w:t>
        </w:r>
      </w:ins>
    </w:p>
    <w:p w14:paraId="76B2F897" w14:textId="77777777" w:rsidR="00562FC2" w:rsidRDefault="00562FC2">
      <w:pPr>
        <w:rPr>
          <w:ins w:id="3753" w:author="Okot" w:date="2019-03-30T18:58:00Z"/>
        </w:rPr>
        <w:pPrChange w:id="3754" w:author="Okot" w:date="2019-03-28T17:34:00Z">
          <w:pPr>
            <w:ind w:firstLine="0"/>
            <w:jc w:val="left"/>
          </w:pPr>
        </w:pPrChange>
      </w:pPr>
      <w:ins w:id="3755" w:author="Okot" w:date="2019-03-30T19:06:00Z">
        <w:r>
          <w:t>Wyjątkowym rodzajem kwasów tłuszczowych są tak zwane</w:t>
        </w:r>
      </w:ins>
      <w:ins w:id="3756" w:author="Okot" w:date="2019-03-30T19:07:00Z">
        <w:r>
          <w:t xml:space="preserve"> „tłuszcze trans”. Zostały one stworzone chemicznie przez człowieka i służą do utwardzania pożywienia i przedłużania </w:t>
        </w:r>
      </w:ins>
      <w:r w:rsidR="00013986">
        <w:t xml:space="preserve">jego </w:t>
      </w:r>
      <w:ins w:id="3757" w:author="Okot" w:date="2019-03-30T19:07:00Z">
        <w:r>
          <w:t>okresu przydatności do spożycia.</w:t>
        </w:r>
      </w:ins>
      <w:ins w:id="3758" w:author="Okot" w:date="2019-03-30T19:08:00Z">
        <w:r>
          <w:t xml:space="preserve"> Na etykietach produktów widnieją jako „(częściowo) uwodorniony/utwardzony </w:t>
        </w:r>
      </w:ins>
      <w:ins w:id="3759" w:author="Okot" w:date="2019-03-30T19:09:00Z">
        <w:r>
          <w:t>tłuszcz”. Ponieważ jest to wytwór stosunkowo nowoczesny</w:t>
        </w:r>
      </w:ins>
      <w:r w:rsidR="00013986">
        <w:t>,</w:t>
      </w:r>
      <w:ins w:id="3760" w:author="Okot" w:date="2019-03-30T19:09:00Z">
        <w:r>
          <w:t xml:space="preserve"> jego dokładny wpływ na zdrowie człowieka jeszcze nie został gruntowanie przebadany, ale już teraz mówi się, że są to najbardziej szkodliwe tłuszcze ze wszystkich.</w:t>
        </w:r>
      </w:ins>
      <w:ins w:id="376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3762" w:author="Okot" w:date="2019-03-30T15:51:00Z"/>
        </w:rPr>
        <w:pPrChange w:id="3763" w:author="Okot" w:date="2019-03-28T17:34:00Z">
          <w:pPr>
            <w:ind w:firstLine="0"/>
            <w:jc w:val="left"/>
          </w:pPr>
        </w:pPrChange>
      </w:pPr>
      <w:ins w:id="3764" w:author="Okot" w:date="2019-03-30T18:58:00Z">
        <w:r>
          <w:t>Dieta wysokotłuszczowa sprzyja przybieraniu na wadze i chorobom przewlekłym, podwyższa</w:t>
        </w:r>
      </w:ins>
      <w:ins w:id="3765" w:author="Okot" w:date="2019-03-30T18:59:00Z">
        <w:r>
          <w:t xml:space="preserve"> poziom cholesterolu we krwi, co zwiększa ryzyko wystąpienia</w:t>
        </w:r>
      </w:ins>
      <w:ins w:id="3766" w:author="Okot" w:date="2019-03-30T19:11:00Z">
        <w:r w:rsidR="00562FC2">
          <w:t xml:space="preserve"> miażdżycy,</w:t>
        </w:r>
      </w:ins>
      <w:ins w:id="3767" w:author="Okot" w:date="2019-03-30T18:59:00Z">
        <w:r>
          <w:t xml:space="preserve"> chorób serca, w tym zawału.</w:t>
        </w:r>
      </w:ins>
      <w:ins w:id="3768" w:author="Okot" w:date="2019-03-30T19:01:00Z">
        <w:r>
          <w:t xml:space="preserve"> Badania wskazują również na </w:t>
        </w:r>
      </w:ins>
      <w:ins w:id="3769" w:author="Okot" w:date="2019-03-30T19:54:00Z">
        <w:r w:rsidR="001B72D1">
          <w:t>z</w:t>
        </w:r>
      </w:ins>
      <w:ins w:id="3770" w:author="Okot" w:date="2019-03-30T19:01:00Z">
        <w:r>
          <w:t>większ</w:t>
        </w:r>
      </w:ins>
      <w:ins w:id="3771" w:author="Okot" w:date="2019-03-30T19:54:00Z">
        <w:r w:rsidR="001B72D1">
          <w:t>anie</w:t>
        </w:r>
      </w:ins>
      <w:ins w:id="3772" w:author="Okot" w:date="2019-03-30T19:01:00Z">
        <w:r>
          <w:t xml:space="preserve"> ryzyk</w:t>
        </w:r>
      </w:ins>
      <w:r w:rsidR="00013986">
        <w:t>a</w:t>
      </w:r>
      <w:ins w:id="3773" w:author="Okot" w:date="2019-03-30T19:01:00Z">
        <w:r>
          <w:t xml:space="preserve"> wystąpienia raka, ze szczególnym uwzględnieniem raka piersi i jelita grubego.</w:t>
        </w:r>
      </w:ins>
      <w:ins w:id="3774" w:author="Okot" w:date="2019-03-30T18:59:00Z">
        <w:r>
          <w:t xml:space="preserve"> </w:t>
        </w:r>
      </w:ins>
      <w:ins w:id="377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3776" w:author="Okot" w:date="2019-03-28T17:34:00Z"/>
        </w:rPr>
        <w:pPrChange w:id="3777" w:author="Okot" w:date="2019-03-28T17:34:00Z">
          <w:pPr>
            <w:ind w:firstLine="0"/>
            <w:jc w:val="left"/>
          </w:pPr>
        </w:pPrChange>
      </w:pPr>
    </w:p>
    <w:p w14:paraId="7328CC85" w14:textId="153B09E0" w:rsidR="009B563A" w:rsidRDefault="009B563A">
      <w:pPr>
        <w:pStyle w:val="Nagwek2"/>
        <w:rPr>
          <w:ins w:id="3778" w:author="Okot" w:date="2019-03-30T17:06:00Z"/>
        </w:rPr>
        <w:pPrChange w:id="3779" w:author="Okot" w:date="2019-03-28T17:34:00Z">
          <w:pPr>
            <w:ind w:firstLine="0"/>
            <w:jc w:val="left"/>
          </w:pPr>
        </w:pPrChange>
      </w:pPr>
      <w:bookmarkStart w:id="3780" w:name="_Toc5963732"/>
      <w:bookmarkStart w:id="3781" w:name="_Toc35941897"/>
      <w:ins w:id="3782" w:author="Okot" w:date="2019-03-28T17:34:00Z">
        <w:r>
          <w:t>2.1.3.3. Węglowodany</w:t>
        </w:r>
      </w:ins>
      <w:ins w:id="3783" w:author="Okot" w:date="2019-03-30T19:41:00Z">
        <w:r w:rsidR="00B66E9E">
          <w:t xml:space="preserve"> [</w:t>
        </w:r>
      </w:ins>
      <w:del w:id="3784" w:author="Okot" w:date="2020-01-13T16:51:00Z">
        <w:r w:rsidR="009E56F2" w:rsidDel="00CD0C82">
          <w:delText>2</w:delText>
        </w:r>
      </w:del>
      <w:ins w:id="3785" w:author="Okot" w:date="2020-01-13T16:51:00Z">
        <w:r w:rsidR="00992E23">
          <w:t>42</w:t>
        </w:r>
      </w:ins>
      <w:del w:id="3786" w:author="Okot" w:date="2020-03-24T09:07:00Z">
        <w:r w:rsidR="00B26BEF" w:rsidDel="00992E23">
          <w:delText>5</w:delText>
        </w:r>
      </w:del>
      <w:del w:id="3787" w:author="Okot" w:date="2020-01-13T11:36:00Z">
        <w:r w:rsidR="00100248" w:rsidDel="00320D18">
          <w:delText>5</w:delText>
        </w:r>
      </w:del>
      <w:ins w:id="3788" w:author="Okot" w:date="2019-03-30T19:41:00Z">
        <w:r w:rsidR="00B66E9E">
          <w:t>,</w:t>
        </w:r>
      </w:ins>
      <w:ins w:id="3789" w:author="Okot" w:date="2020-01-13T14:38:00Z">
        <w:r w:rsidR="00992E23">
          <w:t>43</w:t>
        </w:r>
      </w:ins>
      <w:del w:id="3790" w:author="Okot" w:date="2020-03-24T09:05:00Z">
        <w:r w:rsidR="00B26BEF" w:rsidDel="00992E23">
          <w:delText>6</w:delText>
        </w:r>
      </w:del>
      <w:del w:id="3791" w:author="Okot" w:date="2020-01-13T14:38:00Z">
        <w:r w:rsidR="009E56F2" w:rsidDel="00401F9D">
          <w:delText>2</w:delText>
        </w:r>
      </w:del>
      <w:del w:id="3792" w:author="Okot" w:date="2020-01-13T11:32:00Z">
        <w:r w:rsidR="00100248" w:rsidDel="00F94BCE">
          <w:delText>6</w:delText>
        </w:r>
      </w:del>
      <w:ins w:id="3793" w:author="Okot" w:date="2019-03-30T19:41:00Z">
        <w:r w:rsidR="00B66E9E">
          <w:t>,</w:t>
        </w:r>
      </w:ins>
      <w:ins w:id="3794" w:author="Okot" w:date="2020-01-13T13:49:00Z">
        <w:r w:rsidR="00992E23">
          <w:t>44</w:t>
        </w:r>
      </w:ins>
      <w:del w:id="3795" w:author="Okot" w:date="2020-01-13T13:49:00Z">
        <w:r w:rsidR="009E56F2" w:rsidDel="00AC7631">
          <w:delText>2</w:delText>
        </w:r>
      </w:del>
      <w:del w:id="3796" w:author="Okot" w:date="2020-01-13T11:29:00Z">
        <w:r w:rsidR="00E2330C" w:rsidDel="00F94BCE">
          <w:delText>7</w:delText>
        </w:r>
      </w:del>
      <w:ins w:id="3797" w:author="Okot" w:date="2019-03-30T19:41:00Z">
        <w:r w:rsidR="00B66E9E">
          <w:t>]</w:t>
        </w:r>
      </w:ins>
      <w:bookmarkEnd w:id="3780"/>
      <w:bookmarkEnd w:id="3781"/>
    </w:p>
    <w:p w14:paraId="7F3AFAC8" w14:textId="77777777" w:rsidR="0070269B" w:rsidRDefault="0070269B">
      <w:pPr>
        <w:rPr>
          <w:ins w:id="3798" w:author="Okot" w:date="2019-03-30T17:06:00Z"/>
        </w:rPr>
        <w:pPrChange w:id="3799" w:author="Okot" w:date="2019-03-30T17:06:00Z">
          <w:pPr>
            <w:ind w:firstLine="0"/>
            <w:jc w:val="left"/>
          </w:pPr>
        </w:pPrChange>
      </w:pPr>
    </w:p>
    <w:p w14:paraId="14B3BD39" w14:textId="77777777" w:rsidR="0039042B" w:rsidRDefault="0070269B">
      <w:pPr>
        <w:rPr>
          <w:ins w:id="3800" w:author="Okot" w:date="2019-03-30T18:21:00Z"/>
        </w:rPr>
        <w:pPrChange w:id="3801" w:author="Okot" w:date="2019-03-30T17:06:00Z">
          <w:pPr>
            <w:ind w:firstLine="0"/>
            <w:jc w:val="left"/>
          </w:pPr>
        </w:pPrChange>
      </w:pPr>
      <w:ins w:id="3802" w:author="Okot" w:date="2019-03-30T17:06:00Z">
        <w:r>
          <w:t>Węglowodany są pods</w:t>
        </w:r>
        <w:r w:rsidR="0039042B">
          <w:t>tawowym źródłem energii dla</w:t>
        </w:r>
        <w:r>
          <w:t xml:space="preserve"> człowieka. </w:t>
        </w:r>
      </w:ins>
      <w:ins w:id="3803" w:author="Okot" w:date="2019-03-30T17:39:00Z">
        <w:r w:rsidR="001C4B6E">
          <w:t xml:space="preserve">Potocznie nazywa się je cukrami, co stanowi uproszczenie, ponieważ węglowodany są </w:t>
        </w:r>
      </w:ins>
      <w:r w:rsidR="00396176">
        <w:t xml:space="preserve">de facto </w:t>
      </w:r>
      <w:ins w:id="3804" w:author="Okot" w:date="2019-03-30T17:39:00Z">
        <w:r w:rsidR="001C4B6E">
          <w:t xml:space="preserve">budulcem cząsteczek cukrów. </w:t>
        </w:r>
      </w:ins>
      <w:ins w:id="3805" w:author="Okot" w:date="2019-03-30T17:38:00Z">
        <w:r w:rsidR="001C4B6E">
          <w:t>Rozróżniamy</w:t>
        </w:r>
      </w:ins>
      <w:ins w:id="3806"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3807" w:author="Okot" w:date="2019-03-30T20:18:00Z"/>
        </w:rPr>
        <w:pPrChange w:id="3808" w:author="Okot" w:date="2019-03-30T17:06:00Z">
          <w:pPr>
            <w:ind w:firstLine="0"/>
            <w:jc w:val="left"/>
          </w:pPr>
        </w:pPrChange>
      </w:pPr>
      <w:ins w:id="3809" w:author="Okot" w:date="2019-03-30T17:12:00Z">
        <w:r>
          <w:t>W naturze rzadko występują monocukry</w:t>
        </w:r>
      </w:ins>
      <w:ins w:id="3810" w:author="Okot" w:date="2019-03-30T18:15:00Z">
        <w:r w:rsidR="0039042B">
          <w:t>,</w:t>
        </w:r>
      </w:ins>
      <w:ins w:id="3811" w:author="Okot" w:date="2019-03-30T17:12:00Z">
        <w:r>
          <w:t xml:space="preserve"> a </w:t>
        </w:r>
        <w:r w:rsidR="0039042B">
          <w:t xml:space="preserve">w diecie </w:t>
        </w:r>
      </w:ins>
      <w:ins w:id="3812" w:author="Okot" w:date="2019-03-30T18:18:00Z">
        <w:r w:rsidR="0039042B">
          <w:t>można się zetknąć z</w:t>
        </w:r>
      </w:ins>
      <w:ins w:id="3813" w:author="Okot" w:date="2019-03-30T17:12:00Z">
        <w:r w:rsidR="0039042B">
          <w:t xml:space="preserve"> fruktozą</w:t>
        </w:r>
        <w:r>
          <w:t xml:space="preserve"> (cukier znajdujący się w owocach)</w:t>
        </w:r>
      </w:ins>
      <w:r w:rsidR="00396176">
        <w:t>,</w:t>
      </w:r>
      <w:ins w:id="3814" w:author="Okot" w:date="2019-03-30T17:12:00Z">
        <w:r>
          <w:t xml:space="preserve"> glukoz</w:t>
        </w:r>
      </w:ins>
      <w:ins w:id="3815" w:author="Okot" w:date="2019-03-30T18:19:00Z">
        <w:r w:rsidR="0039042B">
          <w:t>ą</w:t>
        </w:r>
      </w:ins>
      <w:ins w:id="3816" w:author="Okot" w:date="2019-03-30T18:18:00Z">
        <w:r w:rsidR="0039042B">
          <w:t xml:space="preserve"> (obecną we </w:t>
        </w:r>
      </w:ins>
      <w:ins w:id="3817" w:author="Okot" w:date="2019-03-30T18:20:00Z">
        <w:r w:rsidR="0039042B">
          <w:t>krwi) i</w:t>
        </w:r>
      </w:ins>
      <w:ins w:id="3818" w:author="Okot" w:date="2019-03-30T18:19:00Z">
        <w:r w:rsidR="0039042B">
          <w:t xml:space="preserve"> galaktozą (zawartą </w:t>
        </w:r>
      </w:ins>
      <w:ins w:id="3819" w:author="Okot" w:date="2019-03-30T18:20:00Z">
        <w:r w:rsidR="0039042B">
          <w:t>m.in. w</w:t>
        </w:r>
      </w:ins>
      <w:ins w:id="3820" w:author="Okot" w:date="2019-03-30T18:19:00Z">
        <w:r w:rsidR="0039042B">
          <w:t xml:space="preserve"> miodzie)</w:t>
        </w:r>
      </w:ins>
      <w:ins w:id="3821" w:author="Okot" w:date="2019-03-30T17:12:00Z">
        <w:r>
          <w:t>.</w:t>
        </w:r>
      </w:ins>
      <w:ins w:id="3822" w:author="Okot" w:date="2019-03-30T18:21:00Z">
        <w:r w:rsidR="0039042B">
          <w:t xml:space="preserve"> Szeroko rozpowszechnione w pożywieniu są za to dwucukry: sacharoza (</w:t>
        </w:r>
      </w:ins>
      <w:ins w:id="3823" w:author="Okot" w:date="2019-03-30T21:11:00Z">
        <w:r w:rsidR="00B8484D">
          <w:t>popularny</w:t>
        </w:r>
      </w:ins>
      <w:ins w:id="3824" w:author="Okot" w:date="2019-03-30T18:21:00Z">
        <w:r w:rsidR="0039042B">
          <w:t xml:space="preserve"> </w:t>
        </w:r>
      </w:ins>
      <w:ins w:id="3825" w:author="Okot" w:date="2019-03-30T18:22:00Z">
        <w:r w:rsidR="0039042B">
          <w:t>biały</w:t>
        </w:r>
      </w:ins>
      <w:ins w:id="3826" w:author="Okot" w:date="2019-03-30T18:21:00Z">
        <w:r w:rsidR="0039042B">
          <w:t xml:space="preserve"> cukier)</w:t>
        </w:r>
      </w:ins>
      <w:ins w:id="3827" w:author="Okot" w:date="2019-03-30T18:22:00Z">
        <w:r w:rsidR="0039042B">
          <w:t xml:space="preserve"> czy laktoza (</w:t>
        </w:r>
      </w:ins>
      <w:ins w:id="3828" w:author="Okot" w:date="2019-03-30T18:23:00Z">
        <w:r w:rsidR="0039042B">
          <w:t>obecna</w:t>
        </w:r>
      </w:ins>
      <w:ins w:id="3829" w:author="Okot" w:date="2019-03-30T18:22:00Z">
        <w:r w:rsidR="0039042B">
          <w:t xml:space="preserve"> w mleku). </w:t>
        </w:r>
      </w:ins>
      <w:ins w:id="3830" w:author="Okot" w:date="2019-03-30T18:23:00Z">
        <w:r w:rsidR="008C09DF">
          <w:t xml:space="preserve">Węglowodany </w:t>
        </w:r>
      </w:ins>
      <w:ins w:id="3831" w:author="Okot" w:date="2019-03-30T18:24:00Z">
        <w:r w:rsidR="008C09DF">
          <w:t>złożone</w:t>
        </w:r>
        <w:r w:rsidR="00B8484D">
          <w:t>,</w:t>
        </w:r>
      </w:ins>
      <w:ins w:id="3832" w:author="Okot" w:date="2019-03-30T21:11:00Z">
        <w:r w:rsidR="00B8484D">
          <w:t xml:space="preserve"> </w:t>
        </w:r>
      </w:ins>
      <w:ins w:id="3833" w:author="Okot" w:date="2019-03-30T18:24:00Z">
        <w:r w:rsidR="008C09DF">
          <w:t>czyli składające się z co naj</w:t>
        </w:r>
      </w:ins>
      <w:ins w:id="3834" w:author="Okot" w:date="2019-03-30T18:25:00Z">
        <w:r w:rsidR="00B8484D">
          <w:t>mniej trzech cząsteczek cukru,</w:t>
        </w:r>
      </w:ins>
      <w:ins w:id="3835" w:author="Okot" w:date="2019-03-30T18:23:00Z">
        <w:r w:rsidR="008C09DF">
          <w:t xml:space="preserve"> </w:t>
        </w:r>
      </w:ins>
      <w:ins w:id="3836" w:author="Okot" w:date="2019-03-30T18:24:00Z">
        <w:r w:rsidR="008C09DF">
          <w:t xml:space="preserve">są </w:t>
        </w:r>
      </w:ins>
      <w:ins w:id="3837" w:author="Okot" w:date="2019-03-30T18:25:00Z">
        <w:r w:rsidR="008C09DF">
          <w:t>s</w:t>
        </w:r>
      </w:ins>
      <w:ins w:id="3838" w:author="Okot" w:date="2019-03-30T17:40:00Z">
        <w:r w:rsidR="008C09DF">
          <w:t>zczególnie istotne</w:t>
        </w:r>
      </w:ins>
      <w:ins w:id="3839" w:author="Okot" w:date="2019-03-30T17:13:00Z">
        <w:r>
          <w:t xml:space="preserve"> z dietetycznego punkt</w:t>
        </w:r>
      </w:ins>
      <w:ins w:id="3840" w:author="Okot" w:date="2019-03-30T18:25:00Z">
        <w:r w:rsidR="008C09DF">
          <w:t>u</w:t>
        </w:r>
      </w:ins>
      <w:ins w:id="3841" w:author="Okot" w:date="2019-03-30T17:13:00Z">
        <w:r>
          <w:t xml:space="preserve"> wid</w:t>
        </w:r>
        <w:r w:rsidR="008C09DF">
          <w:t>zenia</w:t>
        </w:r>
      </w:ins>
      <w:ins w:id="3842" w:author="Okot" w:date="2019-03-30T17:14:00Z">
        <w:r>
          <w:t>.</w:t>
        </w:r>
      </w:ins>
      <w:ins w:id="3843" w:author="Okot" w:date="2019-03-30T18:25:00Z">
        <w:r w:rsidR="008C09DF">
          <w:t xml:space="preserve"> Z</w:t>
        </w:r>
      </w:ins>
      <w:ins w:id="3844" w:author="Okot" w:date="2019-03-30T18:26:00Z">
        <w:r w:rsidR="008C09DF">
          <w:t xml:space="preserve">aliczamy do nich błonnik i skrobię. </w:t>
        </w:r>
      </w:ins>
    </w:p>
    <w:p w14:paraId="13DAD762" w14:textId="7412625F" w:rsidR="001A43F6" w:rsidRDefault="002F7087">
      <w:pPr>
        <w:rPr>
          <w:ins w:id="3845" w:author="Okot" w:date="2019-03-30T20:18:00Z"/>
        </w:rPr>
        <w:pPrChange w:id="3846" w:author="Okot" w:date="2019-03-30T17:06:00Z">
          <w:pPr>
            <w:ind w:firstLine="0"/>
            <w:jc w:val="left"/>
          </w:pPr>
        </w:pPrChange>
      </w:pPr>
      <w:ins w:id="3847" w:author="Okot" w:date="2019-03-30T17:19:00Z">
        <w:r>
          <w:t>Błonnik</w:t>
        </w:r>
      </w:ins>
      <w:ins w:id="3848" w:author="Okot" w:date="2019-03-30T20:15:00Z">
        <w:r w:rsidR="001A43F6">
          <w:t>, który można znaleźć jedynie w produktach pochodzenia roślinnego,</w:t>
        </w:r>
      </w:ins>
      <w:ins w:id="3849" w:author="Okot" w:date="2019-03-30T17:19:00Z">
        <w:r>
          <w:t xml:space="preserve"> redukuje ryzyko zaparć</w:t>
        </w:r>
      </w:ins>
      <w:ins w:id="3850" w:author="Okot" w:date="2019-03-30T17:44:00Z">
        <w:r w:rsidR="00CD7C0F">
          <w:t xml:space="preserve"> wspomagając pracę jelit</w:t>
        </w:r>
      </w:ins>
      <w:ins w:id="3851" w:author="Okot" w:date="2019-03-30T17:19:00Z">
        <w:r>
          <w:t xml:space="preserve">, </w:t>
        </w:r>
      </w:ins>
      <w:ins w:id="3852" w:author="Okot" w:date="2019-03-30T20:27:00Z">
        <w:r w:rsidR="001B4EBC">
          <w:t xml:space="preserve">obniża ciśnienie, </w:t>
        </w:r>
      </w:ins>
      <w:ins w:id="3853" w:author="Okot" w:date="2019-03-30T17:21:00Z">
        <w:r w:rsidR="00CD7C0F">
          <w:t>zmniejsza</w:t>
        </w:r>
      </w:ins>
      <w:ins w:id="3854" w:author="Okot" w:date="2019-03-30T17:19:00Z">
        <w:r>
          <w:t xml:space="preserve"> poziom cholesterolu całkowitego</w:t>
        </w:r>
      </w:ins>
      <w:r w:rsidR="00BA56E9">
        <w:t xml:space="preserve"> i</w:t>
      </w:r>
      <w:ins w:id="3855" w:author="Okot" w:date="2019-03-30T17:19:00Z">
        <w:r>
          <w:t xml:space="preserve"> LDL</w:t>
        </w:r>
      </w:ins>
      <w:r w:rsidR="00BA56E9">
        <w:t xml:space="preserve"> oraz ryzyko choroby wieńcowej</w:t>
      </w:r>
      <w:ins w:id="3856" w:author="Okot" w:date="2019-03-30T17:19:00Z">
        <w:r>
          <w:t>, zapobiega otyłości</w:t>
        </w:r>
      </w:ins>
      <w:ins w:id="3857" w:author="Okot" w:date="2019-03-30T17:20:00Z">
        <w:r>
          <w:t xml:space="preserve"> i insulinooporności</w:t>
        </w:r>
      </w:ins>
      <w:ins w:id="3858" w:author="Okot" w:date="2019-03-30T17:19:00Z">
        <w:r w:rsidR="00CD7C0F">
          <w:t xml:space="preserve"> stabilizując</w:t>
        </w:r>
      </w:ins>
      <w:ins w:id="3859" w:author="Okot" w:date="2019-03-30T17:21:00Z">
        <w:r>
          <w:t xml:space="preserve"> poziom glukozy we krwi po jedzeniu, </w:t>
        </w:r>
      </w:ins>
      <w:ins w:id="3860" w:author="Okot" w:date="2019-03-30T17:44:00Z">
        <w:r w:rsidR="00CD7C0F">
          <w:t xml:space="preserve">a także </w:t>
        </w:r>
      </w:ins>
      <w:ins w:id="3861" w:author="Okot" w:date="2019-03-30T17:21:00Z">
        <w:r>
          <w:t xml:space="preserve">sprzyja odchudzaniu </w:t>
        </w:r>
      </w:ins>
      <w:ins w:id="3862" w:author="Okot" w:date="2019-03-30T17:22:00Z">
        <w:r>
          <w:t>wzmacniając</w:t>
        </w:r>
      </w:ins>
      <w:ins w:id="3863" w:author="Okot" w:date="2019-03-30T17:21:00Z">
        <w:r>
          <w:t xml:space="preserve"> </w:t>
        </w:r>
      </w:ins>
      <w:ins w:id="3864" w:author="Okot" w:date="2019-03-30T17:22:00Z">
        <w:r>
          <w:t>na dłużej uczucie sytości</w:t>
        </w:r>
      </w:ins>
      <w:ins w:id="3865" w:author="Okot" w:date="2019-03-30T20:01:00Z">
        <w:r w:rsidR="001A0FE8">
          <w:t xml:space="preserve"> i zmniejszając apetyt</w:t>
        </w:r>
      </w:ins>
      <w:ins w:id="3866" w:author="Okot" w:date="2019-03-30T17:22:00Z">
        <w:r>
          <w:t>.</w:t>
        </w:r>
      </w:ins>
      <w:ins w:id="3867" w:author="Okot" w:date="2019-03-30T18:26:00Z">
        <w:r w:rsidR="008C09DF">
          <w:t xml:space="preserve"> </w:t>
        </w:r>
      </w:ins>
      <w:ins w:id="3868" w:author="Okot" w:date="2019-03-30T19:59:00Z">
        <w:r w:rsidR="001A0FE8">
          <w:t xml:space="preserve">Jest substancją nietrawioną przez organizm ludzki, ale przechodzi przez cały układ pokarmowy zabierając ze sobą wiele szkodliwych związków. </w:t>
        </w:r>
      </w:ins>
      <w:r w:rsidR="00396176">
        <w:t>Badanie EPIC, j</w:t>
      </w:r>
      <w:ins w:id="3869" w:author="Okot" w:date="2019-03-30T20:15:00Z">
        <w:r w:rsidR="001A43F6">
          <w:t>edno z najsłynniejszych badań poświęcony</w:t>
        </w:r>
      </w:ins>
      <w:ins w:id="3870" w:author="Okot" w:date="2019-03-30T20:17:00Z">
        <w:r w:rsidR="001A43F6">
          <w:t>c</w:t>
        </w:r>
      </w:ins>
      <w:ins w:id="3871" w:author="Okot" w:date="2019-03-30T20:15:00Z">
        <w:r w:rsidR="001A43F6">
          <w:t>h żywieniu</w:t>
        </w:r>
      </w:ins>
      <w:ins w:id="3872" w:author="Okot" w:date="2019-03-30T20:44:00Z">
        <w:r w:rsidR="009B004F">
          <w:t xml:space="preserve"> i nowotworom</w:t>
        </w:r>
      </w:ins>
      <w:r w:rsidR="00396176">
        <w:t>,</w:t>
      </w:r>
      <w:ins w:id="3873" w:author="Okot" w:date="2019-03-30T20:16:00Z">
        <w:r w:rsidR="001A43F6">
          <w:t xml:space="preserve"> wykazało, że</w:t>
        </w:r>
      </w:ins>
      <w:ins w:id="3874"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3875" w:author="Okot" w:date="2020-01-17T11:05:00Z">
        <w:r w:rsidR="00BA3BD6" w:rsidDel="00EA7D70">
          <w:delText>2</w:delText>
        </w:r>
      </w:del>
      <w:ins w:id="3876" w:author="Okot" w:date="2020-01-17T11:05:00Z">
        <w:r w:rsidR="00E52AE0">
          <w:t>3</w:t>
        </w:r>
      </w:ins>
      <w:ins w:id="3877" w:author="Okot" w:date="2020-03-24T09:13:00Z">
        <w:r w:rsidR="001B7E81">
          <w:t>9</w:t>
        </w:r>
      </w:ins>
      <w:del w:id="3878" w:author="Okot" w:date="2020-03-24T09:13:00Z">
        <w:r w:rsidR="008E53F0" w:rsidDel="001B7E81">
          <w:delText>2</w:delText>
        </w:r>
      </w:del>
      <w:del w:id="3879" w:author="Okot" w:date="2020-01-13T11:41:00Z">
        <w:r w:rsidR="00BA3BD6" w:rsidDel="00320D18">
          <w:delText>2</w:delText>
        </w:r>
      </w:del>
      <w:ins w:id="3880" w:author="Okot" w:date="2019-03-30T20:28:00Z">
        <w:r w:rsidR="001B4EBC">
          <w:t>,</w:t>
        </w:r>
      </w:ins>
      <w:ins w:id="3881" w:author="Okot" w:date="2020-01-17T11:02:00Z">
        <w:r w:rsidR="00992E23">
          <w:t>41</w:t>
        </w:r>
      </w:ins>
      <w:del w:id="3882" w:author="Okot" w:date="2020-03-24T09:09:00Z">
        <w:r w:rsidR="0061038E" w:rsidDel="00992E23">
          <w:delText>4</w:delText>
        </w:r>
      </w:del>
      <w:del w:id="3883" w:author="Okot" w:date="2020-01-17T11:02:00Z">
        <w:r w:rsidR="009E56F2" w:rsidDel="00EA7D70">
          <w:delText>2</w:delText>
        </w:r>
      </w:del>
      <w:del w:id="3884" w:author="Okot" w:date="2020-01-13T11:38:00Z">
        <w:r w:rsidR="000E5AB3" w:rsidDel="00320D18">
          <w:delText>4</w:delText>
        </w:r>
      </w:del>
      <w:ins w:id="3885" w:author="Okot" w:date="2019-03-30T20:17:00Z">
        <w:r w:rsidR="001A43F6">
          <w:t xml:space="preserve">]. </w:t>
        </w:r>
      </w:ins>
    </w:p>
    <w:p w14:paraId="4D8576E2" w14:textId="77777777" w:rsidR="008C09DF" w:rsidRDefault="008C09DF">
      <w:pPr>
        <w:rPr>
          <w:ins w:id="3886" w:author="Okot" w:date="2019-03-30T18:29:00Z"/>
        </w:rPr>
        <w:pPrChange w:id="3887" w:author="Okot" w:date="2019-03-30T17:06:00Z">
          <w:pPr>
            <w:ind w:firstLine="0"/>
            <w:jc w:val="left"/>
          </w:pPr>
        </w:pPrChange>
      </w:pPr>
      <w:ins w:id="3888"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3889" w:author="Okot" w:date="2019-03-30T17:06:00Z">
          <w:pPr>
            <w:ind w:firstLine="0"/>
            <w:jc w:val="left"/>
          </w:pPr>
        </w:pPrChange>
      </w:pPr>
      <w:ins w:id="3890" w:author="Okot" w:date="2019-03-30T18:29:00Z">
        <w:r>
          <w:lastRenderedPageBreak/>
          <w:t xml:space="preserve">Funkcjonuje wiele mitów na temat węglowodanów sprzyjających popularności diet niskowęglowodanowych. Główny z nich mówi, że </w:t>
        </w:r>
      </w:ins>
      <w:ins w:id="3891" w:author="Okot" w:date="2019-03-30T18:30:00Z">
        <w:r>
          <w:t>to właśnie ten makroskładnik tuczy.</w:t>
        </w:r>
        <w:r w:rsidR="001B72D1">
          <w:t xml:space="preserve"> J</w:t>
        </w:r>
      </w:ins>
      <w:ins w:id="3892" w:author="Okot" w:date="2019-03-30T18:31:00Z">
        <w:r>
          <w:t>ak w każdym micie, jest w nim ziarno prawdy.</w:t>
        </w:r>
      </w:ins>
      <w:ins w:id="3893" w:author="Okot" w:date="2019-03-30T18:33:00Z">
        <w:r w:rsidR="007600DA">
          <w:t xml:space="preserve"> </w:t>
        </w:r>
      </w:ins>
    </w:p>
    <w:p w14:paraId="5C3D9912" w14:textId="77777777" w:rsidR="00B81B62" w:rsidRDefault="00062B6C" w:rsidP="00396176">
      <w:pPr>
        <w:rPr>
          <w:ins w:id="3894" w:author="Okot" w:date="2019-03-30T18:44:00Z"/>
        </w:rPr>
      </w:pPr>
      <w:ins w:id="3895" w:author="Okot" w:date="2019-03-30T18:34:00Z">
        <w:r>
          <w:t>I</w:t>
        </w:r>
      </w:ins>
      <w:ins w:id="3896" w:author="Okot" w:date="2019-03-30T18:35:00Z">
        <w:r>
          <w:t>stnieje jeszcze jeden podział węglowodanów i tyczy się on głównie</w:t>
        </w:r>
      </w:ins>
      <w:ins w:id="3897" w:author="Okot" w:date="2019-03-30T18:36:00Z">
        <w:r>
          <w:t xml:space="preserve"> tych pochodzenia</w:t>
        </w:r>
      </w:ins>
      <w:ins w:id="3898" w:author="Okot" w:date="2019-03-30T19:55:00Z">
        <w:r w:rsidR="001B72D1">
          <w:t xml:space="preserve"> zbożowego</w:t>
        </w:r>
      </w:ins>
      <w:ins w:id="3899" w:author="Okot" w:date="2019-03-30T18:35:00Z">
        <w:r>
          <w:t>.</w:t>
        </w:r>
      </w:ins>
      <w:ins w:id="3900" w:author="Okot" w:date="2019-03-30T18:36:00Z">
        <w:r>
          <w:t xml:space="preserve"> Wyróżniamy </w:t>
        </w:r>
      </w:ins>
      <w:ins w:id="3901" w:author="Okot" w:date="2019-03-30T18:37:00Z">
        <w:r>
          <w:t>węglowodany z</w:t>
        </w:r>
      </w:ins>
      <w:ins w:id="3902" w:author="Okot" w:date="2019-03-30T18:36:00Z">
        <w:r>
          <w:t xml:space="preserve"> </w:t>
        </w:r>
      </w:ins>
      <w:ins w:id="3903" w:author="Okot" w:date="2019-03-30T18:37:00Z">
        <w:r>
          <w:t xml:space="preserve">produktów </w:t>
        </w:r>
      </w:ins>
      <w:ins w:id="3904" w:author="Okot" w:date="2019-03-30T18:35:00Z">
        <w:r>
          <w:t>rafinowanych i pełnoziarnistych</w:t>
        </w:r>
      </w:ins>
      <w:ins w:id="3905" w:author="Okot" w:date="2019-03-30T18:38:00Z">
        <w:r>
          <w:t xml:space="preserve">. </w:t>
        </w:r>
      </w:ins>
      <w:ins w:id="3906" w:author="Okot" w:date="2019-03-30T19:55:00Z">
        <w:r w:rsidR="001B72D1">
          <w:t>„</w:t>
        </w:r>
      </w:ins>
      <w:ins w:id="3907" w:author="Okot" w:date="2019-03-30T18:38:00Z">
        <w:r w:rsidR="001B72D1">
          <w:t>Rafinowany</w:t>
        </w:r>
      </w:ins>
      <w:ins w:id="3908" w:author="Okot" w:date="2019-03-30T19:55:00Z">
        <w:r w:rsidR="001B72D1">
          <w:t>”</w:t>
        </w:r>
      </w:ins>
      <w:ins w:id="3909" w:author="Okot" w:date="2019-03-30T18:38:00Z">
        <w:r>
          <w:t xml:space="preserve"> oznacza</w:t>
        </w:r>
      </w:ins>
      <w:ins w:id="3910" w:author="Okot" w:date="2019-03-30T18:39:00Z">
        <w:r w:rsidR="001B72D1">
          <w:t xml:space="preserve"> pochodzący</w:t>
        </w:r>
        <w:r>
          <w:t xml:space="preserve"> z ziarna</w:t>
        </w:r>
      </w:ins>
      <w:ins w:id="3911" w:author="Okot" w:date="2019-03-30T18:38:00Z">
        <w:r>
          <w:t xml:space="preserve"> poddane</w:t>
        </w:r>
      </w:ins>
      <w:ins w:id="3912" w:author="Okot" w:date="2019-03-30T18:39:00Z">
        <w:r>
          <w:t>go</w:t>
        </w:r>
      </w:ins>
      <w:ins w:id="3913" w:author="Okot" w:date="2019-03-30T18:38:00Z">
        <w:r>
          <w:t xml:space="preserve"> intensywnej obróbce, oczyszc</w:t>
        </w:r>
      </w:ins>
      <w:ins w:id="3914" w:author="Okot" w:date="2019-03-30T18:39:00Z">
        <w:r>
          <w:t>z</w:t>
        </w:r>
      </w:ins>
      <w:ins w:id="3915" w:author="Okot" w:date="2019-03-30T18:38:00Z">
        <w:r>
          <w:t>aniu.</w:t>
        </w:r>
      </w:ins>
      <w:ins w:id="3916" w:author="Okot" w:date="2019-03-30T18:39:00Z">
        <w:r>
          <w:t xml:space="preserve"> Niestety, nie chodzi o usuwanie substancji, które są szkodliwe, tylko zarodka i otrębów, które są źródłem wielu składników odżywczych.</w:t>
        </w:r>
      </w:ins>
      <w:ins w:id="3917" w:author="Okot" w:date="2019-03-30T18:40:00Z">
        <w:r>
          <w:t xml:space="preserve"> </w:t>
        </w:r>
      </w:ins>
      <w:ins w:id="3918" w:author="Okot" w:date="2019-03-30T18:41:00Z">
        <w:r>
          <w:t xml:space="preserve">Produkt </w:t>
        </w:r>
      </w:ins>
      <w:ins w:id="3919" w:author="Okot" w:date="2019-03-30T18:40:00Z">
        <w:r>
          <w:t>pełnoziarnist</w:t>
        </w:r>
      </w:ins>
      <w:ins w:id="3920" w:author="Okot" w:date="2019-03-30T18:42:00Z">
        <w:r>
          <w:t>y</w:t>
        </w:r>
      </w:ins>
      <w:ins w:id="3921" w:author="Okot" w:date="2019-03-30T18:40:00Z">
        <w:r w:rsidR="001B72D1">
          <w:t>, chociaż</w:t>
        </w:r>
        <w:r>
          <w:t xml:space="preserve"> </w:t>
        </w:r>
      </w:ins>
      <w:ins w:id="3922" w:author="Okot" w:date="2019-03-30T18:42:00Z">
        <w:r w:rsidR="001B72D1">
          <w:t>zawiera również</w:t>
        </w:r>
        <w:r>
          <w:t xml:space="preserve"> </w:t>
        </w:r>
      </w:ins>
      <w:ins w:id="3923" w:author="Okot" w:date="2019-03-30T18:41:00Z">
        <w:r>
          <w:t>ziarno</w:t>
        </w:r>
      </w:ins>
      <w:ins w:id="3924" w:author="Okot" w:date="2019-03-30T19:56:00Z">
        <w:r w:rsidR="001B72D1">
          <w:t xml:space="preserve"> obrobione (zazwyczaj</w:t>
        </w:r>
      </w:ins>
      <w:ins w:id="3925" w:author="Okot" w:date="2019-03-30T18:41:00Z">
        <w:r>
          <w:t xml:space="preserve"> zmiażdżone lub </w:t>
        </w:r>
      </w:ins>
      <w:ins w:id="3926" w:author="Okot" w:date="2019-03-30T18:43:00Z">
        <w:r>
          <w:t>zmielone</w:t>
        </w:r>
      </w:ins>
      <w:ins w:id="3927" w:author="Okot" w:date="2019-03-30T19:56:00Z">
        <w:r w:rsidR="001B72D1">
          <w:t>)</w:t>
        </w:r>
      </w:ins>
      <w:ins w:id="3928" w:author="Okot" w:date="2019-03-30T18:43:00Z">
        <w:r w:rsidR="001B72D1">
          <w:t xml:space="preserve">, ma w </w:t>
        </w:r>
      </w:ins>
      <w:ins w:id="3929" w:author="Okot" w:date="2019-03-30T19:57:00Z">
        <w:r w:rsidR="001B72D1">
          <w:t>składzie</w:t>
        </w:r>
      </w:ins>
      <w:ins w:id="3930" w:author="Okot" w:date="2019-03-30T18:43:00Z">
        <w:r w:rsidR="001B72D1">
          <w:t xml:space="preserve"> </w:t>
        </w:r>
      </w:ins>
      <w:ins w:id="3931" w:author="Okot" w:date="2019-03-30T19:57:00Z">
        <w:r w:rsidR="001B72D1">
          <w:t>również</w:t>
        </w:r>
      </w:ins>
      <w:ins w:id="3932" w:author="Okot" w:date="2019-03-30T18:42:00Z">
        <w:r>
          <w:t xml:space="preserve"> zarodki i otręby w takiej samej proporcji, w jakiej znajdowały się przed obróbką, d</w:t>
        </w:r>
      </w:ins>
      <w:ins w:id="3933" w:author="Okot" w:date="2019-03-30T18:43:00Z">
        <w:r>
          <w:t xml:space="preserve">zięki czemu jest bogatym źródłem nie tylko węglowodanów złożonych, ale też białka, błonnika, witamin i </w:t>
        </w:r>
      </w:ins>
      <w:ins w:id="3934" w:author="Okot" w:date="2019-03-30T18:44:00Z">
        <w:r>
          <w:t>składników</w:t>
        </w:r>
      </w:ins>
      <w:ins w:id="3935" w:author="Okot" w:date="2019-03-30T18:43:00Z">
        <w:r>
          <w:t xml:space="preserve"> </w:t>
        </w:r>
      </w:ins>
      <w:ins w:id="3936" w:author="Okot" w:date="2019-03-30T18:44:00Z">
        <w:r>
          <w:t>mineralnych.</w:t>
        </w:r>
      </w:ins>
    </w:p>
    <w:p w14:paraId="42263E86" w14:textId="6E83A115" w:rsidR="00396176" w:rsidRDefault="00B81B62">
      <w:pPr>
        <w:pPrChange w:id="3937" w:author="Okot" w:date="2019-03-30T17:06:00Z">
          <w:pPr>
            <w:ind w:firstLine="0"/>
            <w:jc w:val="left"/>
          </w:pPr>
        </w:pPrChange>
      </w:pPr>
      <w:ins w:id="3938" w:author="Okot" w:date="2019-03-30T18:44:00Z">
        <w:r>
          <w:t>Dieta współczesnego człowieka składa się w duże</w:t>
        </w:r>
        <w:r w:rsidR="005D4A75">
          <w:t>j mierze z produkt</w:t>
        </w:r>
      </w:ins>
      <w:ins w:id="3939" w:author="Okot" w:date="2019-03-30T21:12:00Z">
        <w:r w:rsidR="005D4A75">
          <w:t>ów</w:t>
        </w:r>
      </w:ins>
      <w:ins w:id="3940" w:author="Okot" w:date="2019-03-30T18:44:00Z">
        <w:r w:rsidR="005D4A75">
          <w:t xml:space="preserve"> rafinowanych </w:t>
        </w:r>
        <w:r>
          <w:t>(białe pieczywo i inne wypieki oparte na</w:t>
        </w:r>
      </w:ins>
      <w:ins w:id="3941" w:author="Okot" w:date="2019-03-30T18:45:00Z">
        <w:r>
          <w:t xml:space="preserve"> pszennej</w:t>
        </w:r>
      </w:ins>
      <w:ins w:id="3942" w:author="Okot" w:date="2019-03-30T19:57:00Z">
        <w:r w:rsidR="005904BA">
          <w:t xml:space="preserve"> mące</w:t>
        </w:r>
      </w:ins>
      <w:ins w:id="3943" w:author="Okot" w:date="2019-03-30T18:45:00Z">
        <w:r w:rsidR="007F7379">
          <w:t>) oraz wszechobecn</w:t>
        </w:r>
      </w:ins>
      <w:ins w:id="3944" w:author="Okot" w:date="2019-03-31T14:27:00Z">
        <w:r w:rsidR="007F7379">
          <w:t>ego</w:t>
        </w:r>
      </w:ins>
      <w:ins w:id="3945" w:author="Okot" w:date="2019-03-30T18:45:00Z">
        <w:r>
          <w:t xml:space="preserve"> cukru</w:t>
        </w:r>
      </w:ins>
      <w:ins w:id="3946" w:author="Okot" w:date="2019-03-30T18:46:00Z">
        <w:r>
          <w:t xml:space="preserve"> (słodzone jogurty,</w:t>
        </w:r>
      </w:ins>
      <w:ins w:id="3947" w:author="Okot" w:date="2019-03-30T18:47:00Z">
        <w:r>
          <w:t xml:space="preserve"> bułki,</w:t>
        </w:r>
      </w:ins>
      <w:ins w:id="3948" w:author="Okot" w:date="2019-03-30T18:46:00Z">
        <w:r>
          <w:t xml:space="preserve"> batoniki, gotowe sosy, dania w puszce)</w:t>
        </w:r>
      </w:ins>
      <w:ins w:id="3949" w:author="Okot" w:date="2019-03-30T18:45:00Z">
        <w:r>
          <w:t>.</w:t>
        </w:r>
      </w:ins>
      <w:ins w:id="3950" w:author="Okot" w:date="2019-03-31T14:27:00Z">
        <w:r w:rsidR="007F7379">
          <w:t xml:space="preserve"> </w:t>
        </w:r>
      </w:ins>
      <w:ins w:id="3951" w:author="Okot" w:date="2019-03-30T18:48:00Z">
        <w:r>
          <w:t>Jest to pożywienie często wysokokaloryczne, ale są to głównie tak zwane „puste kalorie”</w:t>
        </w:r>
        <w:r w:rsidR="009B004F">
          <w:t>, czyli</w:t>
        </w:r>
      </w:ins>
      <w:ins w:id="3952" w:author="Okot" w:date="2019-03-30T20:39:00Z">
        <w:r w:rsidR="009B004F">
          <w:t xml:space="preserve"> </w:t>
        </w:r>
      </w:ins>
      <w:ins w:id="3953" w:author="Okot" w:date="2019-03-30T18:48:00Z">
        <w:r w:rsidR="009B004F">
          <w:t>ubogie w substancje odżywcze, wypełniają</w:t>
        </w:r>
      </w:ins>
      <w:ins w:id="3954" w:author="Okot" w:date="2019-03-30T20:42:00Z">
        <w:r w:rsidR="009B004F">
          <w:t>ce</w:t>
        </w:r>
      </w:ins>
      <w:ins w:id="3955" w:author="Okot" w:date="2019-03-30T18:48:00Z">
        <w:r w:rsidR="009B004F">
          <w:t xml:space="preserve"> żołądek </w:t>
        </w:r>
      </w:ins>
      <w:ins w:id="3956" w:author="Okot" w:date="2019-03-30T20:42:00Z">
        <w:r w:rsidR="009B004F">
          <w:t xml:space="preserve">jedynie </w:t>
        </w:r>
      </w:ins>
      <w:ins w:id="3957" w:author="Okot" w:date="2019-03-30T18:48:00Z">
        <w:r w:rsidR="009B004F">
          <w:t>na chwilę,</w:t>
        </w:r>
      </w:ins>
      <w:ins w:id="3958" w:author="Okot" w:date="2019-03-30T20:39:00Z">
        <w:r w:rsidR="009B004F">
          <w:t xml:space="preserve"> powodując krótkotrwały przyrost energii, ale</w:t>
        </w:r>
      </w:ins>
      <w:ins w:id="3959" w:author="Okot" w:date="2019-03-30T18:48:00Z">
        <w:r w:rsidR="009B004F">
          <w:t xml:space="preserve"> nie dając </w:t>
        </w:r>
      </w:ins>
      <w:ins w:id="3960" w:author="Okot" w:date="2019-03-30T20:38:00Z">
        <w:r w:rsidR="009B004F">
          <w:t>długotrwałego</w:t>
        </w:r>
      </w:ins>
      <w:ins w:id="3961" w:author="Okot" w:date="2019-03-30T18:48:00Z">
        <w:r w:rsidR="009B004F">
          <w:t xml:space="preserve"> </w:t>
        </w:r>
      </w:ins>
      <w:ins w:id="3962" w:author="Okot" w:date="2019-03-30T20:38:00Z">
        <w:r w:rsidR="009B004F">
          <w:t xml:space="preserve">uczucia sytości. </w:t>
        </w:r>
      </w:ins>
      <w:ins w:id="3963" w:author="Okot" w:date="2019-03-31T14:28:00Z">
        <w:r w:rsidR="007F7379">
          <w:t>Dodatkową pułapką są też tak zwane „cukry dodane” (ang.</w:t>
        </w:r>
      </w:ins>
      <w:r w:rsidR="00E52735">
        <w:t>:</w:t>
      </w:r>
      <w:ins w:id="3964" w:author="Okot" w:date="2019-03-31T14:28:00Z">
        <w:r w:rsidR="007F7379">
          <w:t xml:space="preserve"> </w:t>
        </w:r>
        <w:r w:rsidR="007F7379">
          <w:rPr>
            <w:i/>
          </w:rPr>
          <w:t>added sugars</w:t>
        </w:r>
        <w:r w:rsidR="007F7379">
          <w:t>). Są to</w:t>
        </w:r>
      </w:ins>
      <w:ins w:id="3965" w:author="Okot" w:date="2019-03-31T14:30:00Z">
        <w:r w:rsidR="007F7379">
          <w:t xml:space="preserve"> nadprogramowe</w:t>
        </w:r>
      </w:ins>
      <w:ins w:id="3966" w:author="Okot" w:date="2019-03-31T14:28:00Z">
        <w:r w:rsidR="007F7379">
          <w:t xml:space="preserve"> węglowodany dodawane do żywności w procesie jej </w:t>
        </w:r>
      </w:ins>
      <w:ins w:id="3967" w:author="Okot" w:date="2019-03-31T14:32:00Z">
        <w:r w:rsidR="007F7379">
          <w:t>przygotowania pod</w:t>
        </w:r>
      </w:ins>
      <w:ins w:id="3968" w:author="Okot" w:date="2019-03-31T14:30:00Z">
        <w:r w:rsidR="007F7379">
          <w:t xml:space="preserve"> postacią </w:t>
        </w:r>
      </w:ins>
      <w:ins w:id="3969" w:author="Okot" w:date="2019-03-31T14:31:00Z">
        <w:r w:rsidR="007F7379">
          <w:t>m.in</w:t>
        </w:r>
      </w:ins>
      <w:ins w:id="3970" w:author="Okot" w:date="2019-03-31T14:30:00Z">
        <w:r w:rsidR="007F7379">
          <w:t>.</w:t>
        </w:r>
      </w:ins>
      <w:ins w:id="3971" w:author="Okot" w:date="2019-03-31T14:31:00Z">
        <w:r w:rsidR="007F7379">
          <w:t xml:space="preserve">: białego i brązowego cukru, syropów: kukurydzianego, klonowego, fruktozowego, z agawy, melasy różnego pochodzenia, maltozy, </w:t>
        </w:r>
      </w:ins>
      <w:r w:rsidR="00396176">
        <w:t xml:space="preserve">dekstrozy. </w:t>
      </w:r>
      <w:ins w:id="3972" w:author="Okot" w:date="2019-03-31T14:33:00Z">
        <w:r w:rsidR="00396176">
          <w:t>Chociaż w tabeli z wartością energetyczn</w:t>
        </w:r>
      </w:ins>
      <w:r w:rsidR="00396176">
        <w:t>ą</w:t>
      </w:r>
      <w:ins w:id="3973" w:author="Okot" w:date="2019-03-31T14:33:00Z">
        <w:r w:rsidR="00396176">
          <w:t xml:space="preserve"> często można spotkać się z zapisem </w:t>
        </w:r>
      </w:ins>
      <w:ins w:id="3974" w:author="Okot" w:date="2019-03-31T14:34:00Z">
        <w:r w:rsidR="00396176">
          <w:t>„węglowodany</w:t>
        </w:r>
      </w:ins>
      <w:ins w:id="3975" w:author="Okot" w:date="2019-03-31T14:35:00Z">
        <w:r w:rsidR="00396176">
          <w:t xml:space="preserve"> -</w:t>
        </w:r>
      </w:ins>
      <w:ins w:id="3976" w:author="Okot" w:date="2019-03-31T14:34:00Z">
        <w:r w:rsidR="00396176">
          <w:t xml:space="preserve"> </w:t>
        </w:r>
        <w:r w:rsidR="00396176" w:rsidRPr="007F7379">
          <w:rPr>
            <w:i/>
            <w:rPrChange w:id="3977" w:author="Okot" w:date="2019-03-31T14:35:00Z">
              <w:rPr/>
            </w:rPrChange>
          </w:rPr>
          <w:t>X</w:t>
        </w:r>
        <w:r w:rsidR="00396176">
          <w:t> g w tym</w:t>
        </w:r>
      </w:ins>
      <w:ins w:id="3978" w:author="Okot" w:date="2019-03-31T14:33:00Z">
        <w:r w:rsidR="00396176">
          <w:t xml:space="preserve"> </w:t>
        </w:r>
      </w:ins>
      <w:ins w:id="3979" w:author="Okot" w:date="2019-03-31T14:34:00Z">
        <w:r w:rsidR="00396176">
          <w:t>cukry</w:t>
        </w:r>
      </w:ins>
      <w:ins w:id="3980" w:author="Okot" w:date="2019-03-31T14:35:00Z">
        <w:r w:rsidR="00396176">
          <w:t xml:space="preserve"> -</w:t>
        </w:r>
      </w:ins>
      <w:ins w:id="3981" w:author="Okot" w:date="2019-03-31T14:34:00Z">
        <w:r w:rsidR="00396176">
          <w:t xml:space="preserve"> </w:t>
        </w:r>
        <w:r w:rsidR="00396176" w:rsidRPr="007F7379">
          <w:rPr>
            <w:i/>
            <w:rPrChange w:id="3982" w:author="Okot" w:date="2019-03-31T14:35:00Z">
              <w:rPr/>
            </w:rPrChange>
          </w:rPr>
          <w:t>Y</w:t>
        </w:r>
        <w:r w:rsidR="00396176">
          <w:t> g”</w:t>
        </w:r>
      </w:ins>
      <w:ins w:id="3983" w:author="Okot" w:date="2019-03-31T14:35:00Z">
        <w:r w:rsidR="00396176">
          <w:t xml:space="preserve">, to </w:t>
        </w:r>
        <w:r w:rsidR="00396176">
          <w:rPr>
            <w:i/>
          </w:rPr>
          <w:t xml:space="preserve">Y </w:t>
        </w:r>
        <w:r w:rsidR="00396176">
          <w:t xml:space="preserve">jest łączną sumą </w:t>
        </w:r>
      </w:ins>
      <w:ins w:id="3984" w:author="Okot" w:date="2019-03-31T14:36:00Z">
        <w:r w:rsidR="00396176">
          <w:t xml:space="preserve">zawartości </w:t>
        </w:r>
      </w:ins>
      <w:ins w:id="3985" w:author="Okot" w:date="2019-03-31T14:35:00Z">
        <w:r w:rsidR="00396176">
          <w:t xml:space="preserve">cukrów: tych </w:t>
        </w:r>
      </w:ins>
      <w:ins w:id="3986" w:author="Okot" w:date="2019-03-31T14:36:00Z">
        <w:r w:rsidR="00396176">
          <w:t>występujących</w:t>
        </w:r>
      </w:ins>
      <w:ins w:id="3987" w:author="Okot" w:date="2019-03-31T14:35:00Z">
        <w:r w:rsidR="00396176">
          <w:t xml:space="preserve"> </w:t>
        </w:r>
      </w:ins>
      <w:ins w:id="3988" w:author="Okot" w:date="2019-03-31T14:36:00Z">
        <w:r w:rsidR="00396176">
          <w:t>naturalnie produkcie i dodanych.</w:t>
        </w:r>
      </w:ins>
      <w:r w:rsidR="00396176">
        <w:t xml:space="preserve"> Dlatego, chcąc</w:t>
      </w:r>
      <w:ins w:id="3989" w:author="Okot" w:date="2019-03-31T14:33:00Z">
        <w:r w:rsidR="007F7379">
          <w:t xml:space="preserve"> się wystrzegać</w:t>
        </w:r>
      </w:ins>
      <w:r w:rsidR="00396176">
        <w:t xml:space="preserve"> cukrów dodanych,</w:t>
      </w:r>
      <w:ins w:id="3990" w:author="Okot" w:date="2019-03-31T14:33:00Z">
        <w:r w:rsidR="007F7379">
          <w:t xml:space="preserve"> należy uważnie czytać skład produktu na etykiecie</w:t>
        </w:r>
      </w:ins>
      <w:r w:rsidR="00396176">
        <w:t>.</w:t>
      </w:r>
    </w:p>
    <w:p w14:paraId="5039859A" w14:textId="5E395CC2"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del w:id="3991" w:author="Okot" w:date="2020-03-24T10:03:00Z">
        <w:r w:rsidR="0073700A" w:rsidDel="00E82EDB">
          <w:delText>2</w:delText>
        </w:r>
      </w:del>
      <w:ins w:id="3992" w:author="Okot" w:date="2020-03-24T10:03:00Z">
        <w:r w:rsidR="00E82EDB">
          <w:t>36</w:t>
        </w:r>
      </w:ins>
      <w:del w:id="3993" w:author="Okot" w:date="2020-01-13T12:14:00Z">
        <w:r w:rsidR="0073700A" w:rsidDel="00620498">
          <w:delText>0</w:delText>
        </w:r>
      </w:del>
      <w:del w:id="3994" w:author="Okot" w:date="2020-03-24T10:03:00Z">
        <w:r w:rsidR="008E53F0" w:rsidDel="00E82EDB">
          <w:delText>9</w:delText>
        </w:r>
      </w:del>
      <w:r w:rsidR="009C047A">
        <w:t>].</w:t>
      </w:r>
    </w:p>
    <w:p w14:paraId="49C74680" w14:textId="36BD9EFF" w:rsidR="001A0FE8" w:rsidRDefault="002F7087" w:rsidP="00396176">
      <w:pPr>
        <w:rPr>
          <w:ins w:id="3995" w:author="Okot" w:date="2019-03-30T20:07:00Z"/>
        </w:rPr>
      </w:pPr>
      <w:ins w:id="3996" w:author="Okot" w:date="2019-03-30T17:22:00Z">
        <w:r>
          <w:t xml:space="preserve">Ponieważ węglowodany są głównym źródłem zasilania </w:t>
        </w:r>
      </w:ins>
      <w:ins w:id="3997" w:author="Okot" w:date="2019-03-30T17:23:00Z">
        <w:r>
          <w:t>ludzkiego</w:t>
        </w:r>
      </w:ins>
      <w:ins w:id="3998" w:author="Okot" w:date="2019-03-30T17:22:00Z">
        <w:r>
          <w:t xml:space="preserve"> </w:t>
        </w:r>
      </w:ins>
      <w:ins w:id="3999" w:author="Okot" w:date="2019-03-30T17:23:00Z">
        <w:r>
          <w:t>organizmu</w:t>
        </w:r>
      </w:ins>
      <w:r w:rsidR="00396176">
        <w:t>,</w:t>
      </w:r>
      <w:ins w:id="4000" w:author="Okot" w:date="2019-03-30T17:23:00Z">
        <w:r>
          <w:t xml:space="preserve"> powinny stanowić podstawę diety. </w:t>
        </w:r>
      </w:ins>
      <w:ins w:id="4001" w:author="Okot" w:date="2019-03-30T17:40:00Z">
        <w:r w:rsidR="001C4B6E">
          <w:t>Jak wspominano wcześniej, organizm w razie potrzeby jest w stanie czerpać energię z tłuszczu lub biał</w:t>
        </w:r>
      </w:ins>
      <w:ins w:id="4002" w:author="Okot" w:date="2019-03-30T18:54:00Z">
        <w:r w:rsidR="00582840">
          <w:t>k</w:t>
        </w:r>
      </w:ins>
      <w:ins w:id="4003" w:author="Okot" w:date="2019-03-30T17:41:00Z">
        <w:r w:rsidR="001C4B6E">
          <w:t>a, ale jedynie węglowodany</w:t>
        </w:r>
      </w:ins>
      <w:ins w:id="4004" w:author="Okot" w:date="2019-03-31T14:38:00Z">
        <w:r w:rsidR="005D7BA0">
          <w:t>, a dokładniej glukoza,</w:t>
        </w:r>
      </w:ins>
      <w:ins w:id="4005" w:author="Okot" w:date="2019-03-30T17:41:00Z">
        <w:r w:rsidR="001C4B6E">
          <w:t xml:space="preserve"> są </w:t>
        </w:r>
        <w:r w:rsidR="001C4B6E">
          <w:lastRenderedPageBreak/>
          <w:t xml:space="preserve">wykorzystywane przez mózg. Dlatego stosowanie przez dłuższy czas diety niskowęglowodanowej </w:t>
        </w:r>
      </w:ins>
      <w:ins w:id="4006" w:author="Okot" w:date="2019-03-30T18:54:00Z">
        <w:r w:rsidR="00582840">
          <w:t xml:space="preserve">jest </w:t>
        </w:r>
      </w:ins>
      <w:ins w:id="4007" w:author="Okot" w:date="2019-03-30T17:41:00Z">
        <w:r w:rsidR="001C4B6E">
          <w:t>niebezpieczne.</w:t>
        </w:r>
      </w:ins>
      <w:ins w:id="4008" w:author="Okot" w:date="2019-03-30T20:06:00Z">
        <w:r w:rsidR="001A0FE8">
          <w:t xml:space="preserve"> Wystarczy zresztą przyjrzeć się skutkom jednej z popularniejszych diet niskowęglowodanowych </w:t>
        </w:r>
      </w:ins>
      <w:ins w:id="4009" w:author="Okot" w:date="2019-03-30T20:07:00Z">
        <w:r w:rsidR="001A0FE8">
          <w:t>–</w:t>
        </w:r>
      </w:ins>
      <w:ins w:id="4010" w:author="Okot" w:date="2019-03-30T20:06:00Z">
        <w:r w:rsidR="00616BEB">
          <w:t xml:space="preserve"> diety</w:t>
        </w:r>
        <w:r w:rsidR="001A0FE8">
          <w:t xml:space="preserve"> </w:t>
        </w:r>
      </w:ins>
      <w:ins w:id="4011" w:author="Okot" w:date="2019-03-30T20:07:00Z">
        <w:r w:rsidR="001A0FE8">
          <w:t>Atkinsa. Według sporządzonego na zlecenie Atkins Center for Complementary Medicine badania</w:t>
        </w:r>
      </w:ins>
      <w:ins w:id="4012" w:author="Okot" w:date="2019-03-30T20:08:00Z">
        <w:r w:rsidR="001A0FE8">
          <w:t xml:space="preserve"> dieta była skuteczna – pacjenci chudli średnio 9</w:t>
        </w:r>
        <w:r w:rsidR="00A66E93">
          <w:t> </w:t>
        </w:r>
        <w:r w:rsidR="001A0FE8">
          <w:t>kg</w:t>
        </w:r>
      </w:ins>
      <w:ins w:id="4013" w:author="Okot" w:date="2019-03-30T21:12:00Z">
        <w:r w:rsidR="00A66E93">
          <w:t> </w:t>
        </w:r>
      </w:ins>
      <w:ins w:id="4014" w:author="Okot" w:date="2019-03-30T20:08:00Z">
        <w:r w:rsidR="001A0FE8">
          <w:t xml:space="preserve">miesięcznie. </w:t>
        </w:r>
      </w:ins>
      <w:ins w:id="4015" w:author="Okot" w:date="2019-03-30T20:09:00Z">
        <w:r w:rsidR="001A0FE8">
          <w:t>Skarżyli się jednak na takie skutki uboczne jak: zaparcia, nieprzyjemny oddech, bóle głowy, utrata włosów</w:t>
        </w:r>
      </w:ins>
      <w:ins w:id="4016" w:author="Okot" w:date="2019-03-30T20:10:00Z">
        <w:r w:rsidR="004A2665">
          <w:t xml:space="preserve">. Inne, australijskie badanie ostrzegało przed </w:t>
        </w:r>
      </w:ins>
      <w:ins w:id="4017" w:author="Okot" w:date="2019-03-30T20:11:00Z">
        <w:r w:rsidR="004A2665">
          <w:t xml:space="preserve">m.in. przed </w:t>
        </w:r>
      </w:ins>
      <w:ins w:id="4018" w:author="Okot" w:date="2019-03-30T20:10:00Z">
        <w:r w:rsidR="004A2665">
          <w:t>arytmią, osteoporozą, uszkodzeniem nerek</w:t>
        </w:r>
      </w:ins>
      <w:ins w:id="4019"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4020" w:author="Okot" w:date="2019-03-30T21:13:00Z">
        <w:r w:rsidR="00A66E93" w:rsidRPr="00EB398E">
          <w:t> </w:t>
        </w:r>
      </w:ins>
      <w:ins w:id="4021" w:author="Okot" w:date="2019-03-30T20:13:00Z">
        <w:r w:rsidR="004A2665" w:rsidRPr="00EB398E">
          <w:t>[</w:t>
        </w:r>
      </w:ins>
      <w:ins w:id="4022" w:author="Okot" w:date="2020-01-17T11:04:00Z">
        <w:r w:rsidR="00EA7D70">
          <w:t>3</w:t>
        </w:r>
      </w:ins>
      <w:ins w:id="4023" w:author="Okot" w:date="2020-03-24T09:13:00Z">
        <w:r w:rsidR="001B7E81">
          <w:t>9</w:t>
        </w:r>
      </w:ins>
      <w:del w:id="4024" w:author="Okot" w:date="2020-03-24T09:13:00Z">
        <w:r w:rsidR="008E53F0" w:rsidDel="001B7E81">
          <w:delText>2</w:delText>
        </w:r>
      </w:del>
      <w:del w:id="4025" w:author="Okot" w:date="2020-01-17T11:04:00Z">
        <w:r w:rsidR="00BA3BD6" w:rsidDel="00EA7D70">
          <w:delText>2</w:delText>
        </w:r>
      </w:del>
      <w:del w:id="4026" w:author="Okot" w:date="2020-01-13T11:40:00Z">
        <w:r w:rsidR="00BA3BD6" w:rsidDel="00320D18">
          <w:delText>2</w:delText>
        </w:r>
      </w:del>
      <w:ins w:id="4027"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4028" w:author="Okot" w:date="2019-03-30T17:11:00Z"/>
        </w:rPr>
        <w:pPrChange w:id="4029" w:author="Okot" w:date="2019-03-30T17:06:00Z">
          <w:pPr>
            <w:ind w:firstLine="0"/>
            <w:jc w:val="left"/>
          </w:pPr>
        </w:pPrChange>
      </w:pPr>
      <w:ins w:id="4030" w:author="Okot" w:date="2019-03-30T17:43:00Z">
        <w:r>
          <w:t xml:space="preserve"> Chcąc uniknąć nadmiernego przybierania na wadze,</w:t>
        </w:r>
        <w:r w:rsidR="001C4B6E">
          <w:t xml:space="preserve"> n</w:t>
        </w:r>
      </w:ins>
      <w:ins w:id="4031" w:author="Okot" w:date="2019-03-30T17:23:00Z">
        <w:r w:rsidR="002F7087">
          <w:t xml:space="preserve">ależy jedynie pilnować, żeby </w:t>
        </w:r>
      </w:ins>
      <w:ins w:id="4032" w:author="Okot" w:date="2019-03-30T17:24:00Z">
        <w:r w:rsidR="002F7087">
          <w:t xml:space="preserve">spożywane </w:t>
        </w:r>
      </w:ins>
      <w:ins w:id="4033" w:author="Okot" w:date="2019-03-30T17:23:00Z">
        <w:r w:rsidR="002F7087">
          <w:t>produkty</w:t>
        </w:r>
      </w:ins>
      <w:ins w:id="4034" w:author="Okot" w:date="2019-03-30T17:24:00Z">
        <w:r w:rsidR="002F7087">
          <w:t xml:space="preserve"> zawierały jak najwięcej naturalnie występujących cukrów, a</w:t>
        </w:r>
      </w:ins>
      <w:ins w:id="4035" w:author="Okot" w:date="2019-03-30T17:25:00Z">
        <w:r w:rsidR="002F7087">
          <w:t xml:space="preserve"> </w:t>
        </w:r>
      </w:ins>
      <w:ins w:id="4036" w:author="Okot" w:date="2019-03-30T17:24:00Z">
        <w:r w:rsidR="002F7087">
          <w:t>nie</w:t>
        </w:r>
      </w:ins>
      <w:ins w:id="4037" w:author="Okot" w:date="2019-03-30T17:25:00Z">
        <w:r w:rsidR="002F7087">
          <w:t xml:space="preserve"> </w:t>
        </w:r>
        <w:r w:rsidR="008E15C5">
          <w:t>cukry dodane</w:t>
        </w:r>
      </w:ins>
      <w:ins w:id="4038" w:author="Okot" w:date="2019-03-30T17:45:00Z">
        <w:r w:rsidR="00CD7C0F">
          <w:t>, przedkładać produkty nieprzetworzone nad rafinowane</w:t>
        </w:r>
      </w:ins>
      <w:ins w:id="4039" w:author="Okot" w:date="2019-03-30T17:43:00Z">
        <w:r w:rsidR="001C4B6E">
          <w:t xml:space="preserve"> oraz zadbać o odpowiednią podaż błonnika</w:t>
        </w:r>
      </w:ins>
      <w:ins w:id="4040" w:author="Okot" w:date="2019-03-30T17:26:00Z">
        <w:r w:rsidR="00990739">
          <w:t>.</w:t>
        </w:r>
      </w:ins>
      <w:ins w:id="4041" w:author="Okot" w:date="2019-03-30T17:23:00Z">
        <w:r w:rsidR="002F7087">
          <w:t xml:space="preserve"> </w:t>
        </w:r>
      </w:ins>
    </w:p>
    <w:p w14:paraId="7FEAD86D" w14:textId="77777777" w:rsidR="009B563A" w:rsidRDefault="009B563A">
      <w:pPr>
        <w:rPr>
          <w:ins w:id="4042" w:author="Okot" w:date="2019-03-28T17:35:00Z"/>
        </w:rPr>
        <w:pPrChange w:id="4043" w:author="Okot" w:date="2019-03-28T17:35:00Z">
          <w:pPr>
            <w:ind w:firstLine="0"/>
            <w:jc w:val="left"/>
          </w:pPr>
        </w:pPrChange>
      </w:pPr>
    </w:p>
    <w:p w14:paraId="6F7DC269" w14:textId="532709F1" w:rsidR="009B563A" w:rsidRDefault="009B563A">
      <w:pPr>
        <w:pStyle w:val="Nagwek2"/>
        <w:rPr>
          <w:ins w:id="4044" w:author="Okot" w:date="2019-03-28T17:35:00Z"/>
        </w:rPr>
        <w:pPrChange w:id="4045" w:author="Okot" w:date="2019-03-28T17:35:00Z">
          <w:pPr>
            <w:ind w:firstLine="0"/>
            <w:jc w:val="left"/>
          </w:pPr>
        </w:pPrChange>
      </w:pPr>
      <w:bookmarkStart w:id="4046" w:name="_Toc5963733"/>
      <w:bookmarkStart w:id="4047" w:name="_Toc35941898"/>
      <w:ins w:id="4048" w:author="Okot" w:date="2019-03-28T17:35:00Z">
        <w:r>
          <w:t>2.1.3.4. Zapotrzebowanie na makroskładniki</w:t>
        </w:r>
      </w:ins>
      <w:ins w:id="4049" w:author="Okot" w:date="2019-03-30T19:41:00Z">
        <w:r w:rsidR="00B66E9E">
          <w:t xml:space="preserve"> [</w:t>
        </w:r>
      </w:ins>
      <w:ins w:id="4050" w:author="Okot" w:date="2020-01-13T16:51:00Z">
        <w:r w:rsidR="00992E23">
          <w:t>42</w:t>
        </w:r>
      </w:ins>
      <w:del w:id="4051" w:author="Okot" w:date="2020-03-24T09:07:00Z">
        <w:r w:rsidR="00B26BEF" w:rsidDel="00992E23">
          <w:delText>5</w:delText>
        </w:r>
      </w:del>
      <w:del w:id="4052" w:author="Okot" w:date="2020-01-13T16:51:00Z">
        <w:r w:rsidR="00312C8D" w:rsidDel="00CD0C82">
          <w:delText>2</w:delText>
        </w:r>
      </w:del>
      <w:del w:id="4053" w:author="Okot" w:date="2020-01-13T11:36:00Z">
        <w:r w:rsidR="00100248" w:rsidDel="00320D18">
          <w:delText>5</w:delText>
        </w:r>
      </w:del>
      <w:ins w:id="4054" w:author="Okot" w:date="2019-03-30T19:41:00Z">
        <w:r w:rsidR="00B66E9E">
          <w:t>,</w:t>
        </w:r>
      </w:ins>
      <w:ins w:id="4055" w:author="Okot" w:date="2020-01-13T14:39:00Z">
        <w:r w:rsidR="00992E23">
          <w:t>43</w:t>
        </w:r>
      </w:ins>
      <w:del w:id="4056" w:author="Okot" w:date="2020-03-24T09:05:00Z">
        <w:r w:rsidR="00B26BEF" w:rsidDel="00992E23">
          <w:delText>6</w:delText>
        </w:r>
      </w:del>
      <w:del w:id="4057" w:author="Okot" w:date="2020-01-13T14:39:00Z">
        <w:r w:rsidR="00100248" w:rsidDel="00401F9D">
          <w:delText>2</w:delText>
        </w:r>
      </w:del>
      <w:del w:id="4058" w:author="Okot" w:date="2020-01-13T11:32:00Z">
        <w:r w:rsidR="00100248" w:rsidDel="00F94BCE">
          <w:delText>6</w:delText>
        </w:r>
      </w:del>
      <w:ins w:id="4059" w:author="Okot" w:date="2019-03-30T19:41:00Z">
        <w:r w:rsidR="00B66E9E">
          <w:t>,</w:t>
        </w:r>
      </w:ins>
      <w:ins w:id="4060" w:author="Okot" w:date="2020-01-13T13:49:00Z">
        <w:r w:rsidR="00992E23">
          <w:t>44</w:t>
        </w:r>
      </w:ins>
      <w:del w:id="4061" w:author="Okot" w:date="2020-01-13T13:49:00Z">
        <w:r w:rsidR="00E2330C" w:rsidDel="00AC7631">
          <w:delText>2</w:delText>
        </w:r>
      </w:del>
      <w:del w:id="4062" w:author="Okot" w:date="2020-01-13T11:29:00Z">
        <w:r w:rsidR="00E2330C" w:rsidDel="00F94BCE">
          <w:delText>7</w:delText>
        </w:r>
      </w:del>
      <w:ins w:id="4063" w:author="Okot" w:date="2019-03-30T19:41:00Z">
        <w:r w:rsidR="00B66E9E">
          <w:t>]</w:t>
        </w:r>
      </w:ins>
      <w:bookmarkEnd w:id="4046"/>
      <w:bookmarkEnd w:id="4047"/>
    </w:p>
    <w:p w14:paraId="469816E0" w14:textId="77777777" w:rsidR="009B563A" w:rsidRDefault="009B563A">
      <w:pPr>
        <w:rPr>
          <w:ins w:id="4064" w:author="Okot" w:date="2019-03-28T17:35:00Z"/>
        </w:rPr>
        <w:pPrChange w:id="4065" w:author="Okot" w:date="2019-03-28T17:35:00Z">
          <w:pPr>
            <w:ind w:firstLine="0"/>
            <w:jc w:val="left"/>
          </w:pPr>
        </w:pPrChange>
      </w:pPr>
    </w:p>
    <w:p w14:paraId="53B27C65" w14:textId="77777777" w:rsidR="009B563A" w:rsidRDefault="005D7BA0">
      <w:pPr>
        <w:rPr>
          <w:ins w:id="4066" w:author="Okot" w:date="2019-03-28T23:37:00Z"/>
        </w:rPr>
        <w:pPrChange w:id="4067" w:author="Okot" w:date="2019-03-28T17:35:00Z">
          <w:pPr>
            <w:ind w:firstLine="0"/>
            <w:jc w:val="left"/>
          </w:pPr>
        </w:pPrChange>
      </w:pPr>
      <w:ins w:id="4068" w:author="Okot" w:date="2019-03-31T14:40:00Z">
        <w:r>
          <w:t xml:space="preserve">Punkty poświęcone poszczególnym makroskładnikom </w:t>
        </w:r>
      </w:ins>
      <w:ins w:id="4069" w:author="Okot" w:date="2019-03-31T14:41:00Z">
        <w:r>
          <w:t>mówił</w:t>
        </w:r>
      </w:ins>
      <w:ins w:id="4070" w:author="Okot" w:date="2019-03-31T14:40:00Z">
        <w:r>
          <w:t xml:space="preserve">y o ich roli w </w:t>
        </w:r>
      </w:ins>
      <w:ins w:id="4071" w:author="Okot" w:date="2019-03-31T14:41:00Z">
        <w:r>
          <w:t>organizmie</w:t>
        </w:r>
      </w:ins>
      <w:ins w:id="4072" w:author="Okot" w:date="2019-03-31T14:40:00Z">
        <w:r>
          <w:t>,</w:t>
        </w:r>
      </w:ins>
      <w:ins w:id="4073" w:author="Okot" w:date="2019-03-31T14:41:00Z">
        <w:r>
          <w:t xml:space="preserve"> tłumacząc dlaczego człowiek potrzebuje wszystkich trzech w swojej diecie.</w:t>
        </w:r>
      </w:ins>
      <w:ins w:id="4074" w:author="Okot" w:date="2019-03-28T17:50:00Z">
        <w:r w:rsidR="00A9664B">
          <w:t xml:space="preserve"> W niniejszym punkcie zostanie </w:t>
        </w:r>
        <w:r w:rsidR="005E2604">
          <w:t xml:space="preserve">przedstawione ile </w:t>
        </w:r>
        <w:r w:rsidR="00A9664B">
          <w:t>wynosi</w:t>
        </w:r>
      </w:ins>
      <w:ins w:id="4075" w:author="Okot" w:date="2019-03-31T14:41:00Z">
        <w:r>
          <w:t xml:space="preserve"> zapotrzebowanie na poszczególne elementy</w:t>
        </w:r>
      </w:ins>
      <w:ins w:id="4076" w:author="Okot" w:date="2019-03-28T17:50:00Z">
        <w:r w:rsidR="00A9664B">
          <w:t>.</w:t>
        </w:r>
      </w:ins>
    </w:p>
    <w:p w14:paraId="015B138D" w14:textId="43702713" w:rsidR="00C75CF5" w:rsidRDefault="00C75CF5">
      <w:pPr>
        <w:rPr>
          <w:ins w:id="4077" w:author="Okot" w:date="2019-03-28T23:43:00Z"/>
        </w:rPr>
        <w:pPrChange w:id="4078" w:author="Okot" w:date="2019-03-28T17:35:00Z">
          <w:pPr>
            <w:ind w:firstLine="0"/>
            <w:jc w:val="left"/>
          </w:pPr>
        </w:pPrChange>
      </w:pPr>
      <w:ins w:id="4079" w:author="Okot" w:date="2019-03-28T23:37:00Z">
        <w:r>
          <w:t>Większość instytucji na świecie</w:t>
        </w:r>
      </w:ins>
      <w:ins w:id="4080" w:author="Okot" w:date="2019-03-28T23:38:00Z">
        <w:r>
          <w:t xml:space="preserve"> </w:t>
        </w:r>
      </w:ins>
      <w:ins w:id="4081" w:author="Okot" w:date="2019-03-28T23:37:00Z">
        <w:r>
          <w:t>zajmujących się żywnością i ż</w:t>
        </w:r>
      </w:ins>
      <w:ins w:id="4082" w:author="Okot" w:date="2019-03-28T23:38:00Z">
        <w:r>
          <w:t>ywieniem ustala własne normy na spożycie składników odżywczych</w:t>
        </w:r>
      </w:ins>
      <w:r w:rsidR="00293130">
        <w:t>,</w:t>
      </w:r>
      <w:ins w:id="4083" w:author="Okot" w:date="2019-03-28T23:38:00Z">
        <w:r>
          <w:t xml:space="preserve"> często bazując na badaniach prowadzonych na terenie kraju, w którym </w:t>
        </w:r>
      </w:ins>
      <w:ins w:id="4084" w:author="Okot" w:date="2019-03-28T23:39:00Z">
        <w:r>
          <w:t>się</w:t>
        </w:r>
      </w:ins>
      <w:ins w:id="4085" w:author="Okot" w:date="2019-03-28T23:38:00Z">
        <w:r>
          <w:t xml:space="preserve"> </w:t>
        </w:r>
      </w:ins>
      <w:ins w:id="4086" w:author="Okot" w:date="2019-03-28T23:39:00Z">
        <w:r>
          <w:t xml:space="preserve">znajdują. Efekty tych ustaleń często </w:t>
        </w:r>
      </w:ins>
      <w:ins w:id="4087" w:author="Okot" w:date="2019-03-28T23:40:00Z">
        <w:r>
          <w:t>się</w:t>
        </w:r>
      </w:ins>
      <w:ins w:id="4088" w:author="Okot" w:date="2019-03-28T23:39:00Z">
        <w:r>
          <w:t xml:space="preserve"> </w:t>
        </w:r>
      </w:ins>
      <w:ins w:id="4089" w:author="Okot" w:date="2019-03-28T23:40:00Z">
        <w:r>
          <w:t>pokrywają</w:t>
        </w:r>
      </w:ins>
      <w:ins w:id="4090" w:author="Okot" w:date="2019-03-28T23:42:00Z">
        <w:r>
          <w:t xml:space="preserve"> albo niewiele różnią. </w:t>
        </w:r>
      </w:ins>
      <w:ins w:id="4091" w:author="Okot" w:date="2019-03-28T23:40:00Z">
        <w:r>
          <w:t>Na przykład zalecane spożyci</w:t>
        </w:r>
      </w:ins>
      <w:r w:rsidR="00293130">
        <w:t>e</w:t>
      </w:r>
      <w:ins w:id="4092" w:author="Okot" w:date="2019-03-28T23:40:00Z">
        <w:r>
          <w:t xml:space="preserve"> biał</w:t>
        </w:r>
      </w:ins>
      <w:ins w:id="4093" w:author="Okot" w:date="2019-03-31T14:42:00Z">
        <w:r w:rsidR="00834FF1">
          <w:t>k</w:t>
        </w:r>
      </w:ins>
      <w:ins w:id="4094" w:author="Okot" w:date="2019-03-28T23:40:00Z">
        <w:r>
          <w:t>a według ustaleń USDA i IŻŻ różni się</w:t>
        </w:r>
      </w:ins>
      <w:ins w:id="4095" w:author="Okot" w:date="2019-03-28T23:42:00Z">
        <w:r>
          <w:t xml:space="preserve"> </w:t>
        </w:r>
      </w:ins>
      <w:ins w:id="4096" w:author="Okot" w:date="2019-03-30T21:13:00Z">
        <w:r w:rsidR="00387236">
          <w:t xml:space="preserve">nieznacznie </w:t>
        </w:r>
      </w:ins>
      <w:ins w:id="4097" w:author="Okot" w:date="2019-03-28T23:40:00Z">
        <w:r>
          <w:t>jedynie z</w:t>
        </w:r>
      </w:ins>
      <w:ins w:id="4098" w:author="Okot" w:date="2019-03-28T23:41:00Z">
        <w:r>
          <w:t>aleceni</w:t>
        </w:r>
        <w:r w:rsidR="00387236">
          <w:t>ami dla młodzieży w wieku 14-15 </w:t>
        </w:r>
        <w:r>
          <w:t>lat</w:t>
        </w:r>
      </w:ins>
      <w:ins w:id="4099" w:author="Okot" w:date="2019-03-30T15:42:00Z">
        <w:r w:rsidR="00387236">
          <w:t> </w:t>
        </w:r>
        <w:r w:rsidR="004E3892">
          <w:t>[</w:t>
        </w:r>
      </w:ins>
      <w:del w:id="4100" w:author="Okot" w:date="2020-01-13T14:37:00Z">
        <w:r w:rsidR="009E56F2" w:rsidDel="00401F9D">
          <w:delText>2</w:delText>
        </w:r>
      </w:del>
      <w:ins w:id="4101" w:author="Okot" w:date="2020-01-13T14:37:00Z">
        <w:r w:rsidR="00992E23">
          <w:t>43</w:t>
        </w:r>
      </w:ins>
      <w:del w:id="4102" w:author="Okot" w:date="2020-03-24T09:02:00Z">
        <w:r w:rsidR="00B26BEF" w:rsidDel="00992E23">
          <w:delText>6</w:delText>
        </w:r>
      </w:del>
      <w:del w:id="4103" w:author="Okot" w:date="2020-01-13T11:25:00Z">
        <w:r w:rsidR="00100248" w:rsidDel="00F94BCE">
          <w:delText>6</w:delText>
        </w:r>
      </w:del>
      <w:ins w:id="4104" w:author="Okot" w:date="2019-03-30T15:42:00Z">
        <w:r w:rsidR="004E3892">
          <w:t>]</w:t>
        </w:r>
      </w:ins>
      <w:ins w:id="4105" w:author="Okot" w:date="2019-03-28T23:42:00Z">
        <w:r>
          <w:t xml:space="preserve">. </w:t>
        </w:r>
      </w:ins>
    </w:p>
    <w:p w14:paraId="1E09A812" w14:textId="77777777" w:rsidR="00C75CF5" w:rsidRDefault="00C75CF5">
      <w:pPr>
        <w:rPr>
          <w:ins w:id="4106" w:author="Okot" w:date="2019-03-28T23:37:00Z"/>
        </w:rPr>
        <w:pPrChange w:id="4107" w:author="Okot" w:date="2019-03-28T17:35:00Z">
          <w:pPr>
            <w:ind w:firstLine="0"/>
            <w:jc w:val="left"/>
          </w:pPr>
        </w:pPrChange>
      </w:pPr>
      <w:ins w:id="4108" w:author="Okot" w:date="2019-03-28T23:42:00Z">
        <w:r>
          <w:t>W niniejszej pracy będą przytaczane</w:t>
        </w:r>
      </w:ins>
      <w:ins w:id="4109" w:author="Okot" w:date="2019-03-28T23:44:00Z">
        <w:r w:rsidR="00132B76">
          <w:t xml:space="preserve"> w miarę możliwości</w:t>
        </w:r>
      </w:ins>
      <w:ins w:id="4110" w:author="Okot" w:date="2019-03-28T23:42:00Z">
        <w:r>
          <w:t xml:space="preserve"> zalecenia polskiego </w:t>
        </w:r>
      </w:ins>
      <w:ins w:id="411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4112" w:author="Okot" w:date="2019-03-28T23:28:00Z"/>
        </w:rPr>
        <w:pPrChange w:id="4113" w:author="Okot" w:date="2019-03-28T17:45:00Z">
          <w:pPr>
            <w:ind w:firstLine="0"/>
            <w:jc w:val="left"/>
          </w:pPr>
        </w:pPrChange>
      </w:pPr>
      <w:ins w:id="4114" w:author="Okot" w:date="2019-03-28T17:45:00Z">
        <w:r>
          <w:lastRenderedPageBreak/>
          <w:t>Tabela 2.7</w:t>
        </w:r>
        <w:r w:rsidR="00A9664B">
          <w:t xml:space="preserve">. </w:t>
        </w:r>
      </w:ins>
    </w:p>
    <w:p w14:paraId="4129E53C" w14:textId="1BE941CB" w:rsidR="00A9664B" w:rsidRDefault="00DE1533">
      <w:pPr>
        <w:ind w:firstLine="0"/>
        <w:rPr>
          <w:ins w:id="4115" w:author="Okot" w:date="2019-03-28T17:58:00Z"/>
        </w:rPr>
        <w:pPrChange w:id="4116" w:author="Okot" w:date="2019-03-28T17:45:00Z">
          <w:pPr>
            <w:ind w:firstLine="0"/>
            <w:jc w:val="left"/>
          </w:pPr>
        </w:pPrChange>
      </w:pPr>
      <w:ins w:id="4117" w:author="Okot" w:date="2019-03-28T17:45:00Z">
        <w:r>
          <w:t xml:space="preserve">Zalecane </w:t>
        </w:r>
      </w:ins>
      <w:ins w:id="4118" w:author="Okot" w:date="2019-03-28T23:33:00Z">
        <w:r>
          <w:t>spożycie</w:t>
        </w:r>
      </w:ins>
      <w:ins w:id="4119" w:author="Okot" w:date="2019-03-28T17:45:00Z">
        <w:r>
          <w:t xml:space="preserve"> </w:t>
        </w:r>
      </w:ins>
      <w:ins w:id="4120" w:author="Okot" w:date="2019-03-28T23:33:00Z">
        <w:r>
          <w:t>białka wg IŻŻ</w:t>
        </w:r>
      </w:ins>
      <w:ins w:id="4121" w:author="Okot" w:date="2019-03-28T17:58:00Z">
        <w:r>
          <w:t xml:space="preserve"> [</w:t>
        </w:r>
      </w:ins>
      <w:ins w:id="4122" w:author="Okot" w:date="2020-01-13T14:37:00Z">
        <w:r w:rsidR="00992E23">
          <w:t>43</w:t>
        </w:r>
      </w:ins>
      <w:del w:id="4123" w:author="Okot" w:date="2020-03-24T09:03:00Z">
        <w:r w:rsidR="00B26BEF" w:rsidDel="00992E23">
          <w:delText>6</w:delText>
        </w:r>
      </w:del>
      <w:del w:id="4124" w:author="Okot" w:date="2020-01-13T14:37:00Z">
        <w:r w:rsidR="00100248" w:rsidDel="00401F9D">
          <w:delText>2</w:delText>
        </w:r>
      </w:del>
      <w:del w:id="4125" w:author="Okot" w:date="2020-01-13T11:25:00Z">
        <w:r w:rsidR="00100248" w:rsidDel="00F94BCE">
          <w:delText>6</w:delText>
        </w:r>
      </w:del>
      <w:ins w:id="4126"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4127" w:author="Okot" w:date="2019-03-28T17:59:00Z"/>
        </w:trPr>
        <w:tc>
          <w:tcPr>
            <w:tcW w:w="4530" w:type="dxa"/>
          </w:tcPr>
          <w:p w14:paraId="7F4BF42D" w14:textId="77777777" w:rsidR="001648EA" w:rsidRPr="001648EA" w:rsidRDefault="001648EA">
            <w:pPr>
              <w:ind w:firstLine="0"/>
              <w:jc w:val="center"/>
              <w:rPr>
                <w:ins w:id="4128" w:author="Okot" w:date="2019-03-28T17:59:00Z"/>
                <w:b/>
                <w:rPrChange w:id="4129" w:author="Okot" w:date="2019-03-28T17:59:00Z">
                  <w:rPr>
                    <w:ins w:id="4130" w:author="Okot" w:date="2019-03-28T17:59:00Z"/>
                  </w:rPr>
                </w:rPrChange>
              </w:rPr>
              <w:pPrChange w:id="4131" w:author="Okot" w:date="2019-03-28T17:59:00Z">
                <w:pPr>
                  <w:ind w:firstLine="0"/>
                </w:pPr>
              </w:pPrChange>
            </w:pPr>
            <w:ins w:id="4132" w:author="Okot" w:date="2019-03-28T17:59:00Z">
              <w:r>
                <w:rPr>
                  <w:b/>
                </w:rPr>
                <w:t xml:space="preserve">Grupa </w:t>
              </w:r>
            </w:ins>
            <w:ins w:id="4133" w:author="Okot" w:date="2019-03-31T14:56:00Z">
              <w:r w:rsidR="001229B3">
                <w:rPr>
                  <w:b/>
                </w:rPr>
                <w:t>populacji</w:t>
              </w:r>
            </w:ins>
          </w:p>
        </w:tc>
        <w:tc>
          <w:tcPr>
            <w:tcW w:w="4531" w:type="dxa"/>
          </w:tcPr>
          <w:p w14:paraId="1FE36A32" w14:textId="77777777" w:rsidR="001648EA" w:rsidRPr="001648EA" w:rsidRDefault="001648EA">
            <w:pPr>
              <w:ind w:firstLine="0"/>
              <w:jc w:val="center"/>
              <w:rPr>
                <w:ins w:id="4134" w:author="Okot" w:date="2019-03-28T17:59:00Z"/>
                <w:b/>
                <w:rPrChange w:id="4135" w:author="Okot" w:date="2019-03-28T18:00:00Z">
                  <w:rPr>
                    <w:ins w:id="4136" w:author="Okot" w:date="2019-03-28T17:59:00Z"/>
                  </w:rPr>
                </w:rPrChange>
              </w:rPr>
              <w:pPrChange w:id="4137" w:author="Okot" w:date="2019-03-28T17:59:00Z">
                <w:pPr>
                  <w:ind w:firstLine="0"/>
                </w:pPr>
              </w:pPrChange>
            </w:pPr>
            <w:ins w:id="4138" w:author="Okot" w:date="2019-03-28T17:59:00Z">
              <w:r>
                <w:rPr>
                  <w:b/>
                </w:rPr>
                <w:t>Zapotrzebowanie</w:t>
              </w:r>
              <w:r w:rsidRPr="001648EA">
                <w:rPr>
                  <w:b/>
                  <w:rPrChange w:id="4139" w:author="Okot" w:date="2019-03-28T18:00:00Z">
                    <w:rPr/>
                  </w:rPrChange>
                </w:rPr>
                <w:t xml:space="preserve"> (g/kg.m.c./dz)</w:t>
              </w:r>
            </w:ins>
          </w:p>
        </w:tc>
      </w:tr>
      <w:tr w:rsidR="001648EA" w14:paraId="1D209EBB" w14:textId="77777777" w:rsidTr="001648EA">
        <w:trPr>
          <w:ins w:id="4140" w:author="Okot" w:date="2019-03-28T17:59:00Z"/>
        </w:trPr>
        <w:tc>
          <w:tcPr>
            <w:tcW w:w="4530" w:type="dxa"/>
          </w:tcPr>
          <w:p w14:paraId="7763174C" w14:textId="77777777" w:rsidR="001648EA" w:rsidRDefault="001648EA">
            <w:pPr>
              <w:ind w:firstLine="0"/>
              <w:jc w:val="center"/>
              <w:rPr>
                <w:ins w:id="4141" w:author="Okot" w:date="2019-03-28T17:59:00Z"/>
              </w:rPr>
              <w:pPrChange w:id="4142" w:author="Okot" w:date="2019-03-28T18:00:00Z">
                <w:pPr>
                  <w:ind w:firstLine="0"/>
                </w:pPr>
              </w:pPrChange>
            </w:pPr>
            <w:ins w:id="4143" w:author="Okot" w:date="2019-03-28T18:00:00Z">
              <w:r>
                <w:t>Wiek 1-3</w:t>
              </w:r>
            </w:ins>
            <w:ins w:id="4144" w:author="Okot" w:date="2019-03-31T14:57:00Z">
              <w:r w:rsidR="001229B3">
                <w:t xml:space="preserve"> lat</w:t>
              </w:r>
            </w:ins>
          </w:p>
        </w:tc>
        <w:tc>
          <w:tcPr>
            <w:tcW w:w="4531" w:type="dxa"/>
          </w:tcPr>
          <w:p w14:paraId="2F81AEEE" w14:textId="77777777" w:rsidR="001648EA" w:rsidRDefault="001648EA">
            <w:pPr>
              <w:ind w:firstLine="0"/>
              <w:jc w:val="center"/>
              <w:rPr>
                <w:ins w:id="4145" w:author="Okot" w:date="2019-03-28T17:59:00Z"/>
              </w:rPr>
              <w:pPrChange w:id="4146" w:author="Okot" w:date="2019-03-28T18:00:00Z">
                <w:pPr>
                  <w:ind w:firstLine="0"/>
                </w:pPr>
              </w:pPrChange>
            </w:pPr>
            <w:ins w:id="4147" w:author="Okot" w:date="2019-03-28T18:00:00Z">
              <w:r>
                <w:t>1,05</w:t>
              </w:r>
            </w:ins>
          </w:p>
        </w:tc>
      </w:tr>
      <w:tr w:rsidR="001648EA" w14:paraId="6520BC7C" w14:textId="77777777" w:rsidTr="001648EA">
        <w:trPr>
          <w:ins w:id="4148" w:author="Okot" w:date="2019-03-28T17:59:00Z"/>
        </w:trPr>
        <w:tc>
          <w:tcPr>
            <w:tcW w:w="4530" w:type="dxa"/>
          </w:tcPr>
          <w:p w14:paraId="07761D3D" w14:textId="77777777" w:rsidR="001648EA" w:rsidRDefault="00C75CF5">
            <w:pPr>
              <w:ind w:firstLine="0"/>
              <w:jc w:val="center"/>
              <w:rPr>
                <w:ins w:id="4149" w:author="Okot" w:date="2019-03-28T17:59:00Z"/>
              </w:rPr>
              <w:pPrChange w:id="4150" w:author="Okot" w:date="2019-03-28T18:00:00Z">
                <w:pPr>
                  <w:ind w:firstLine="0"/>
                </w:pPr>
              </w:pPrChange>
            </w:pPr>
            <w:ins w:id="4151" w:author="Okot" w:date="2019-03-28T18:00:00Z">
              <w:r>
                <w:t>Wiek 4-15</w:t>
              </w:r>
            </w:ins>
            <w:ins w:id="4152" w:author="Okot" w:date="2019-03-31T14:57:00Z">
              <w:r w:rsidR="001229B3">
                <w:t xml:space="preserve"> lat</w:t>
              </w:r>
            </w:ins>
          </w:p>
        </w:tc>
        <w:tc>
          <w:tcPr>
            <w:tcW w:w="4531" w:type="dxa"/>
          </w:tcPr>
          <w:p w14:paraId="594C7491" w14:textId="77777777" w:rsidR="001648EA" w:rsidRDefault="001648EA">
            <w:pPr>
              <w:ind w:firstLine="0"/>
              <w:jc w:val="center"/>
              <w:rPr>
                <w:ins w:id="4153" w:author="Okot" w:date="2019-03-28T17:59:00Z"/>
              </w:rPr>
              <w:pPrChange w:id="4154" w:author="Okot" w:date="2019-03-28T18:00:00Z">
                <w:pPr>
                  <w:ind w:firstLine="0"/>
                </w:pPr>
              </w:pPrChange>
            </w:pPr>
            <w:ins w:id="4155" w:author="Okot" w:date="2019-03-28T18:00:00Z">
              <w:r>
                <w:t>0,95</w:t>
              </w:r>
            </w:ins>
          </w:p>
        </w:tc>
      </w:tr>
      <w:tr w:rsidR="001648EA" w14:paraId="539090ED" w14:textId="77777777" w:rsidTr="001648EA">
        <w:trPr>
          <w:ins w:id="4156" w:author="Okot" w:date="2019-03-28T17:59:00Z"/>
        </w:trPr>
        <w:tc>
          <w:tcPr>
            <w:tcW w:w="4530" w:type="dxa"/>
          </w:tcPr>
          <w:p w14:paraId="33EBCAC6" w14:textId="77777777" w:rsidR="001648EA" w:rsidRDefault="00C75CF5">
            <w:pPr>
              <w:ind w:firstLine="0"/>
              <w:jc w:val="center"/>
              <w:rPr>
                <w:ins w:id="4157" w:author="Okot" w:date="2019-03-28T17:59:00Z"/>
              </w:rPr>
              <w:pPrChange w:id="4158" w:author="Okot" w:date="2019-03-28T18:00:00Z">
                <w:pPr>
                  <w:ind w:firstLine="0"/>
                </w:pPr>
              </w:pPrChange>
            </w:pPr>
            <w:ins w:id="4159" w:author="Okot" w:date="2019-03-28T18:00:00Z">
              <w:r>
                <w:t>Wiek 16</w:t>
              </w:r>
              <w:r w:rsidR="001648EA">
                <w:t>-18</w:t>
              </w:r>
            </w:ins>
            <w:ins w:id="4160" w:author="Okot" w:date="2019-03-31T14:57:00Z">
              <w:r w:rsidR="001229B3">
                <w:t xml:space="preserve"> lat</w:t>
              </w:r>
            </w:ins>
          </w:p>
        </w:tc>
        <w:tc>
          <w:tcPr>
            <w:tcW w:w="4531" w:type="dxa"/>
          </w:tcPr>
          <w:p w14:paraId="77CECCB7" w14:textId="77777777" w:rsidR="001648EA" w:rsidRDefault="001648EA">
            <w:pPr>
              <w:ind w:firstLine="0"/>
              <w:jc w:val="center"/>
              <w:rPr>
                <w:ins w:id="4161" w:author="Okot" w:date="2019-03-28T17:59:00Z"/>
              </w:rPr>
              <w:pPrChange w:id="4162" w:author="Okot" w:date="2019-03-28T18:00:00Z">
                <w:pPr>
                  <w:ind w:firstLine="0"/>
                </w:pPr>
              </w:pPrChange>
            </w:pPr>
            <w:ins w:id="4163" w:author="Okot" w:date="2019-03-28T18:00:00Z">
              <w:r>
                <w:t>0,85</w:t>
              </w:r>
            </w:ins>
          </w:p>
        </w:tc>
      </w:tr>
      <w:tr w:rsidR="001648EA" w14:paraId="18167F37" w14:textId="77777777" w:rsidTr="001648EA">
        <w:trPr>
          <w:ins w:id="4164" w:author="Okot" w:date="2019-03-28T17:59:00Z"/>
        </w:trPr>
        <w:tc>
          <w:tcPr>
            <w:tcW w:w="4530" w:type="dxa"/>
          </w:tcPr>
          <w:p w14:paraId="6C14A518" w14:textId="77777777" w:rsidR="001648EA" w:rsidRDefault="001648EA">
            <w:pPr>
              <w:ind w:firstLine="0"/>
              <w:jc w:val="center"/>
              <w:rPr>
                <w:ins w:id="4165" w:author="Okot" w:date="2019-03-28T17:59:00Z"/>
              </w:rPr>
              <w:pPrChange w:id="4166" w:author="Okot" w:date="2019-03-28T18:00:00Z">
                <w:pPr>
                  <w:ind w:firstLine="0"/>
                </w:pPr>
              </w:pPrChange>
            </w:pPr>
            <w:ins w:id="4167" w:author="Okot" w:date="2019-03-28T18:00:00Z">
              <w:r>
                <w:t xml:space="preserve">Dorośli </w:t>
              </w:r>
            </w:ins>
            <w:ins w:id="4168" w:author="Okot" w:date="2019-03-28T18:01:00Z">
              <w:r>
                <w:t>≥</w:t>
              </w:r>
            </w:ins>
            <w:ins w:id="4169" w:author="Okot" w:date="2019-03-28T18:00:00Z">
              <w:r>
                <w:t xml:space="preserve"> 19 lat</w:t>
              </w:r>
            </w:ins>
          </w:p>
        </w:tc>
        <w:tc>
          <w:tcPr>
            <w:tcW w:w="4531" w:type="dxa"/>
          </w:tcPr>
          <w:p w14:paraId="6F0E711E" w14:textId="77777777" w:rsidR="001648EA" w:rsidRDefault="001648EA">
            <w:pPr>
              <w:ind w:firstLine="0"/>
              <w:jc w:val="center"/>
              <w:rPr>
                <w:ins w:id="4170" w:author="Okot" w:date="2019-03-28T17:59:00Z"/>
              </w:rPr>
              <w:pPrChange w:id="4171" w:author="Okot" w:date="2019-03-28T18:01:00Z">
                <w:pPr>
                  <w:ind w:firstLine="0"/>
                </w:pPr>
              </w:pPrChange>
            </w:pPr>
            <w:ins w:id="4172" w:author="Okot" w:date="2019-03-28T18:01:00Z">
              <w:r>
                <w:t>0,8</w:t>
              </w:r>
            </w:ins>
          </w:p>
        </w:tc>
      </w:tr>
      <w:tr w:rsidR="001648EA" w14:paraId="5480CF1F" w14:textId="77777777" w:rsidTr="001648EA">
        <w:trPr>
          <w:ins w:id="4173" w:author="Okot" w:date="2019-03-28T18:01:00Z"/>
        </w:trPr>
        <w:tc>
          <w:tcPr>
            <w:tcW w:w="4530" w:type="dxa"/>
          </w:tcPr>
          <w:p w14:paraId="321B2970" w14:textId="77777777" w:rsidR="001648EA" w:rsidRDefault="001229B3" w:rsidP="00BE3C41">
            <w:pPr>
              <w:ind w:firstLine="0"/>
              <w:jc w:val="center"/>
              <w:rPr>
                <w:ins w:id="4174" w:author="Okot" w:date="2019-03-28T18:01:00Z"/>
              </w:rPr>
            </w:pPr>
            <w:ins w:id="4175" w:author="Okot" w:date="2019-03-31T14:59:00Z">
              <w:r>
                <w:t xml:space="preserve">Kobiety w </w:t>
              </w:r>
            </w:ins>
            <w:ins w:id="4176" w:author="Okot" w:date="2019-03-28T18:01:00Z">
              <w:r>
                <w:t>ciąży</w:t>
              </w:r>
            </w:ins>
          </w:p>
        </w:tc>
        <w:tc>
          <w:tcPr>
            <w:tcW w:w="4531" w:type="dxa"/>
          </w:tcPr>
          <w:p w14:paraId="571179F7" w14:textId="77777777" w:rsidR="001648EA" w:rsidRDefault="001648EA" w:rsidP="00BE3C41">
            <w:pPr>
              <w:ind w:firstLine="0"/>
              <w:jc w:val="center"/>
              <w:rPr>
                <w:ins w:id="4177" w:author="Okot" w:date="2019-03-28T18:01:00Z"/>
              </w:rPr>
            </w:pPr>
            <w:ins w:id="4178" w:author="Okot" w:date="2019-03-28T18:01:00Z">
              <w:r>
                <w:t>1,1</w:t>
              </w:r>
            </w:ins>
          </w:p>
        </w:tc>
      </w:tr>
      <w:tr w:rsidR="001648EA" w14:paraId="6FD2FF32" w14:textId="77777777" w:rsidTr="001648EA">
        <w:trPr>
          <w:ins w:id="4179" w:author="Okot" w:date="2019-03-28T18:01:00Z"/>
        </w:trPr>
        <w:tc>
          <w:tcPr>
            <w:tcW w:w="4530" w:type="dxa"/>
          </w:tcPr>
          <w:p w14:paraId="6C96C2A8" w14:textId="77777777" w:rsidR="001648EA" w:rsidRDefault="001229B3" w:rsidP="00BE3C41">
            <w:pPr>
              <w:ind w:firstLine="0"/>
              <w:jc w:val="center"/>
              <w:rPr>
                <w:ins w:id="4180" w:author="Okot" w:date="2019-03-28T18:01:00Z"/>
              </w:rPr>
            </w:pPr>
            <w:ins w:id="4181" w:author="Okot" w:date="2019-03-31T14:59:00Z">
              <w:r>
                <w:t xml:space="preserve">Kobiety w trakcie </w:t>
              </w:r>
            </w:ins>
            <w:ins w:id="4182" w:author="Okot" w:date="2019-03-28T18:01:00Z">
              <w:r>
                <w:t>laktacji</w:t>
              </w:r>
            </w:ins>
          </w:p>
        </w:tc>
        <w:tc>
          <w:tcPr>
            <w:tcW w:w="4531" w:type="dxa"/>
          </w:tcPr>
          <w:p w14:paraId="6EB6A489" w14:textId="77777777" w:rsidR="001648EA" w:rsidRDefault="001648EA" w:rsidP="00BE3C41">
            <w:pPr>
              <w:ind w:firstLine="0"/>
              <w:jc w:val="center"/>
              <w:rPr>
                <w:ins w:id="4183" w:author="Okot" w:date="2019-03-28T18:01:00Z"/>
              </w:rPr>
            </w:pPr>
            <w:ins w:id="4184" w:author="Okot" w:date="2019-03-28T18:01:00Z">
              <w:r>
                <w:t>1,3</w:t>
              </w:r>
            </w:ins>
          </w:p>
        </w:tc>
      </w:tr>
    </w:tbl>
    <w:p w14:paraId="0C9522DE" w14:textId="77777777" w:rsidR="00A9664B" w:rsidRDefault="00A9664B">
      <w:pPr>
        <w:ind w:firstLine="0"/>
        <w:rPr>
          <w:ins w:id="4185" w:author="Okot" w:date="2019-03-28T17:45:00Z"/>
        </w:rPr>
        <w:pPrChange w:id="4186" w:author="Okot" w:date="2019-03-28T17:45:00Z">
          <w:pPr>
            <w:ind w:firstLine="0"/>
            <w:jc w:val="left"/>
          </w:pPr>
        </w:pPrChange>
      </w:pPr>
    </w:p>
    <w:p w14:paraId="5067624F" w14:textId="77777777" w:rsidR="000F2B7A" w:rsidRDefault="000F2B7A">
      <w:pPr>
        <w:rPr>
          <w:ins w:id="4187" w:author="Okot" w:date="2019-03-30T15:45:00Z"/>
        </w:rPr>
        <w:pPrChange w:id="4188" w:author="Okot" w:date="2019-03-28T17:45:00Z">
          <w:pPr>
            <w:ind w:firstLine="0"/>
            <w:jc w:val="left"/>
          </w:pPr>
        </w:pPrChange>
      </w:pPr>
      <w:ins w:id="4189" w:author="Okot" w:date="2019-03-30T15:45:00Z">
        <w:r>
          <w:t>Jak łatwo można p</w:t>
        </w:r>
        <w:r w:rsidR="0010307F">
          <w:t>oliczyć</w:t>
        </w:r>
      </w:ins>
      <w:r w:rsidR="00293130">
        <w:t>,</w:t>
      </w:r>
      <w:ins w:id="4190" w:author="Okot" w:date="2019-03-30T15:45:00Z">
        <w:r w:rsidR="0010307F">
          <w:t xml:space="preserve"> osoba dorosła ważąca 60 kg potrzebuje spożywać 48 g </w:t>
        </w:r>
        <w:r>
          <w:t>białka</w:t>
        </w:r>
      </w:ins>
      <w:ins w:id="4191" w:author="Okot" w:date="2019-03-30T15:46:00Z">
        <w:r>
          <w:t xml:space="preserve"> dziennie</w:t>
        </w:r>
      </w:ins>
      <w:ins w:id="4192" w:author="Okot" w:date="2019-03-30T15:45:00Z">
        <w:r>
          <w:t>.</w:t>
        </w:r>
      </w:ins>
    </w:p>
    <w:p w14:paraId="29334B5D" w14:textId="23896552" w:rsidR="00A9664B" w:rsidRDefault="00A9664B">
      <w:pPr>
        <w:rPr>
          <w:ins w:id="4193" w:author="Okot" w:date="2019-03-28T23:50:00Z"/>
        </w:rPr>
        <w:pPrChange w:id="4194" w:author="Okot" w:date="2019-03-28T17:45:00Z">
          <w:pPr>
            <w:ind w:firstLine="0"/>
            <w:jc w:val="left"/>
          </w:pPr>
        </w:pPrChange>
      </w:pPr>
      <w:ins w:id="4195"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4196" w:author="Okot" w:date="2019-03-28T17:47:00Z">
        <w:r>
          <w:t xml:space="preserve">W zależności od źródła </w:t>
        </w:r>
      </w:ins>
      <w:ins w:id="4197" w:author="Okot" w:date="2019-03-28T17:48:00Z">
        <w:r>
          <w:t xml:space="preserve">można się dowiedzieć, że powinno ono stanowić 10-35% całkowitego dziennego spożycia </w:t>
        </w:r>
        <w:r w:rsidRPr="00293130">
          <w:t>kalorii</w:t>
        </w:r>
        <w:r>
          <w:t xml:space="preserve"> (ustalenia Rady </w:t>
        </w:r>
      </w:ins>
      <w:ins w:id="4198" w:author="Okot" w:date="2019-03-28T17:49:00Z">
        <w:r>
          <w:t>ds</w:t>
        </w:r>
      </w:ins>
      <w:ins w:id="4199" w:author="Okot" w:date="2019-03-28T17:48:00Z">
        <w:r>
          <w:t>.</w:t>
        </w:r>
      </w:ins>
      <w:ins w:id="4200" w:author="Okot" w:date="2019-03-28T17:49:00Z">
        <w:r>
          <w:t xml:space="preserve"> Żywności i </w:t>
        </w:r>
      </w:ins>
      <w:r w:rsidR="00D74608">
        <w:t>Ż</w:t>
      </w:r>
      <w:ins w:id="4201" w:author="Okot" w:date="2019-03-28T17:49:00Z">
        <w:r>
          <w:t>ywi</w:t>
        </w:r>
      </w:ins>
      <w:r w:rsidR="00D74608">
        <w:t>e</w:t>
      </w:r>
      <w:ins w:id="4202" w:author="Okot" w:date="2019-03-28T17:49:00Z">
        <w:r>
          <w:t xml:space="preserve">nia </w:t>
        </w:r>
      </w:ins>
      <w:r w:rsidR="00D74608">
        <w:t>Instytutu Medycyny USA</w:t>
      </w:r>
      <w:r w:rsidR="00B80D15" w:rsidRPr="00B80D15">
        <w:t>)</w:t>
      </w:r>
      <w:ins w:id="4203" w:author="Okot" w:date="2019-03-28T22:56:00Z">
        <w:r w:rsidR="0010307F" w:rsidRPr="00B80D15">
          <w:t> </w:t>
        </w:r>
      </w:ins>
      <w:ins w:id="4204" w:author="Okot" w:date="2019-03-28T17:51:00Z">
        <w:r w:rsidRPr="00B80D15">
          <w:t>[</w:t>
        </w:r>
      </w:ins>
      <w:del w:id="4205" w:author="Okot" w:date="2020-01-13T16:50:00Z">
        <w:r w:rsidR="00D74608" w:rsidDel="00CD0C82">
          <w:delText>2</w:delText>
        </w:r>
      </w:del>
      <w:ins w:id="4206" w:author="Okot" w:date="2020-01-13T16:50:00Z">
        <w:r w:rsidR="00992E23">
          <w:t>42</w:t>
        </w:r>
      </w:ins>
      <w:del w:id="4207" w:author="Okot" w:date="2020-03-24T09:06:00Z">
        <w:r w:rsidR="00B26BEF" w:rsidDel="00992E23">
          <w:delText>5</w:delText>
        </w:r>
      </w:del>
      <w:del w:id="4208" w:author="Okot" w:date="2020-01-13T11:35:00Z">
        <w:r w:rsidR="00D74608" w:rsidDel="00F94BCE">
          <w:delText>5</w:delText>
        </w:r>
      </w:del>
      <w:ins w:id="4209" w:author="Okot" w:date="2019-03-28T17:51:00Z">
        <w:r w:rsidRPr="00B80D15">
          <w:t>]</w:t>
        </w:r>
      </w:ins>
      <w:r w:rsidR="00B80D15">
        <w:t xml:space="preserve"> </w:t>
      </w:r>
      <w:ins w:id="4210" w:author="Okot" w:date="2019-03-28T17:49:00Z">
        <w:r w:rsidR="00741654">
          <w:t>lub</w:t>
        </w:r>
      </w:ins>
      <w:ins w:id="4211" w:author="Okot" w:date="2019-03-28T17:51:00Z">
        <w:r>
          <w:t xml:space="preserve"> 10-20%</w:t>
        </w:r>
      </w:ins>
      <w:ins w:id="4212" w:author="Okot" w:date="2019-03-28T23:10:00Z">
        <w:r w:rsidR="0098475B">
          <w:t xml:space="preserve"> (Nordic Nutrition Recommendations z 2004 r</w:t>
        </w:r>
      </w:ins>
      <w:ins w:id="4213" w:author="Okot" w:date="2019-03-30T21:14:00Z">
        <w:r w:rsidR="0010307F">
          <w:t>.</w:t>
        </w:r>
      </w:ins>
      <w:ins w:id="4214" w:author="Okot" w:date="2019-03-28T23:10:00Z">
        <w:r w:rsidR="0098475B">
          <w:t>)</w:t>
        </w:r>
      </w:ins>
      <w:ins w:id="4215" w:author="Okot" w:date="2019-03-30T21:14:00Z">
        <w:r w:rsidR="0010307F">
          <w:t> </w:t>
        </w:r>
      </w:ins>
      <w:ins w:id="4216" w:author="Okot" w:date="2019-03-28T17:51:00Z">
        <w:r>
          <w:t>[</w:t>
        </w:r>
      </w:ins>
      <w:ins w:id="4217" w:author="Okot" w:date="2020-01-13T14:37:00Z">
        <w:r w:rsidR="00992E23">
          <w:t>43</w:t>
        </w:r>
      </w:ins>
      <w:del w:id="4218" w:author="Okot" w:date="2020-03-24T09:03:00Z">
        <w:r w:rsidR="00B26BEF" w:rsidDel="00992E23">
          <w:delText>6</w:delText>
        </w:r>
      </w:del>
      <w:del w:id="4219" w:author="Okot" w:date="2020-01-13T14:37:00Z">
        <w:r w:rsidR="0077649F" w:rsidDel="00401F9D">
          <w:delText>2</w:delText>
        </w:r>
      </w:del>
      <w:del w:id="4220" w:author="Okot" w:date="2020-01-13T11:25:00Z">
        <w:r w:rsidR="0077649F" w:rsidDel="00F94BCE">
          <w:delText>6</w:delText>
        </w:r>
      </w:del>
      <w:ins w:id="4221" w:author="Okot" w:date="2019-03-28T17:51:00Z">
        <w:r>
          <w:t>]</w:t>
        </w:r>
      </w:ins>
      <w:ins w:id="4222"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4223" w:author="Okot" w:date="2019-03-28T17:54:00Z">
        <w:r>
          <w:t>, a dzienne spożycie tego makroskładnika nie powinno prze</w:t>
        </w:r>
        <w:r w:rsidR="001648EA">
          <w:t xml:space="preserve">kraczać 10% całkowitej liczby </w:t>
        </w:r>
        <w:r w:rsidR="001648EA" w:rsidRPr="00B80D15">
          <w:t>skonsumowanych kalorii</w:t>
        </w:r>
      </w:ins>
      <w:ins w:id="4224" w:author="Okot" w:date="2019-03-28T22:56:00Z">
        <w:r w:rsidR="00741654" w:rsidRPr="00B80D15">
          <w:t>,</w:t>
        </w:r>
      </w:ins>
      <w:ins w:id="4225" w:author="Okot" w:date="2019-03-28T17:54:00Z">
        <w:r w:rsidR="001648EA" w:rsidRPr="00B80D15">
          <w:t xml:space="preserve"> zwłaszcza jeśli</w:t>
        </w:r>
      </w:ins>
      <w:ins w:id="4226" w:author="Okot" w:date="2019-03-28T17:55:00Z">
        <w:r w:rsidR="001648EA" w:rsidRPr="00B80D15">
          <w:t xml:space="preserve"> spożywane jest głównie </w:t>
        </w:r>
      </w:ins>
      <w:ins w:id="4227" w:author="Okot" w:date="2019-03-28T17:56:00Z">
        <w:r w:rsidR="001648EA" w:rsidRPr="00B80D15">
          <w:t>białko</w:t>
        </w:r>
      </w:ins>
      <w:ins w:id="4228" w:author="Okot" w:date="2019-03-28T17:55:00Z">
        <w:r w:rsidR="001648EA" w:rsidRPr="00B80D15">
          <w:t xml:space="preserve"> pochodzenia zwierzęcego</w:t>
        </w:r>
      </w:ins>
      <w:r w:rsidR="0073700A" w:rsidRPr="00B80D15">
        <w:t> </w:t>
      </w:r>
      <w:r w:rsidR="0077649F">
        <w:t>[</w:t>
      </w:r>
      <w:del w:id="4229" w:author="Okot" w:date="2020-01-17T11:04:00Z">
        <w:r w:rsidR="0077649F" w:rsidDel="00EA7D70">
          <w:delText>2</w:delText>
        </w:r>
      </w:del>
      <w:ins w:id="4230" w:author="Okot" w:date="2020-01-17T11:04:00Z">
        <w:r w:rsidR="00EA7D70">
          <w:t>3</w:t>
        </w:r>
      </w:ins>
      <w:ins w:id="4231" w:author="Okot" w:date="2020-03-24T09:13:00Z">
        <w:r w:rsidR="001B7E81">
          <w:t>9</w:t>
        </w:r>
      </w:ins>
      <w:del w:id="4232" w:author="Okot" w:date="2020-03-24T09:13:00Z">
        <w:r w:rsidR="008E53F0" w:rsidDel="001B7E81">
          <w:delText>2</w:delText>
        </w:r>
      </w:del>
      <w:del w:id="4233" w:author="Okot" w:date="2020-01-13T11:40:00Z">
        <w:r w:rsidR="0077649F" w:rsidDel="00320D18">
          <w:delText>2</w:delText>
        </w:r>
      </w:del>
      <w:r w:rsidR="00293130" w:rsidRPr="00B80D15">
        <w:t>]</w:t>
      </w:r>
      <w:ins w:id="4234" w:author="Okot" w:date="2019-03-28T17:55:00Z">
        <w:r w:rsidR="001648EA" w:rsidRPr="00B80D15">
          <w:t>.</w:t>
        </w:r>
      </w:ins>
      <w:ins w:id="4235" w:author="Okot" w:date="2019-03-28T17:54:00Z">
        <w:r w:rsidR="001648EA">
          <w:t xml:space="preserve"> </w:t>
        </w:r>
      </w:ins>
      <w:ins w:id="4236" w:author="Okot" w:date="2019-03-28T17:52:00Z">
        <w:r>
          <w:t xml:space="preserve"> </w:t>
        </w:r>
      </w:ins>
    </w:p>
    <w:p w14:paraId="2FDF0062" w14:textId="77777777" w:rsidR="009C414A" w:rsidRDefault="00614F36">
      <w:pPr>
        <w:rPr>
          <w:ins w:id="4237" w:author="Okot" w:date="2019-03-30T17:03:00Z"/>
        </w:rPr>
        <w:pPrChange w:id="4238" w:author="Okot" w:date="2019-03-28T13:48:00Z">
          <w:pPr>
            <w:ind w:firstLine="0"/>
            <w:jc w:val="left"/>
          </w:pPr>
        </w:pPrChange>
      </w:pPr>
      <w:ins w:id="4239" w:author="Okot" w:date="2019-03-28T23:50:00Z">
        <w:r>
          <w:t>W części</w:t>
        </w:r>
      </w:ins>
      <w:ins w:id="4240" w:author="Okot" w:date="2019-03-28T23:51:00Z">
        <w:r>
          <w:t xml:space="preserve"> 2.1.3.1. była mowa o</w:t>
        </w:r>
        <w:r w:rsidR="00834FF1">
          <w:t xml:space="preserve"> negatywnych skutkach pochłaniania</w:t>
        </w:r>
        <w:r>
          <w:t xml:space="preserve"> dużych ilości białka. Ze względu na ryzyko </w:t>
        </w:r>
      </w:ins>
      <w:ins w:id="4241" w:author="Okot" w:date="2019-03-28T23:52:00Z">
        <w:r>
          <w:t>szkód dla zdrowia</w:t>
        </w:r>
      </w:ins>
      <w:ins w:id="4242" w:author="Okot" w:date="2019-03-28T23:53:00Z">
        <w:r>
          <w:t xml:space="preserve"> IŻŻ sugeruje, żeby dorośli nie spożywali więcej niż 2 g białka/kg.m.c. Sportowcy</w:t>
        </w:r>
      </w:ins>
      <w:ins w:id="4243" w:author="Okot" w:date="2019-03-28T23:54:00Z">
        <w:r>
          <w:t xml:space="preserve"> mogą przesunąć tę granicę do 1,2-1,4 g/kg.m.c.</w:t>
        </w:r>
        <w:r w:rsidR="00E941AA">
          <w:t>, a w skrajnych przypadkach</w:t>
        </w:r>
      </w:ins>
      <w:ins w:id="4244" w:author="Okot" w:date="2019-03-28T23:53:00Z">
        <w:r>
          <w:t xml:space="preserve"> </w:t>
        </w:r>
      </w:ins>
      <w:ins w:id="4245" w:author="Okot" w:date="2019-03-28T23:54:00Z">
        <w:r w:rsidR="00E941AA">
          <w:t>uprawiania sportów wytrzymałościowych do 3</w:t>
        </w:r>
      </w:ins>
      <w:ins w:id="4246" w:author="Okot" w:date="2019-03-28T23:55:00Z">
        <w:r w:rsidR="00E941AA">
          <w:t> g/kg.m.c.</w:t>
        </w:r>
      </w:ins>
    </w:p>
    <w:p w14:paraId="191E8206" w14:textId="77777777" w:rsidR="00B66E9E" w:rsidRDefault="00B81B62">
      <w:pPr>
        <w:rPr>
          <w:ins w:id="4247" w:author="Okot" w:date="2019-03-31T13:54:00Z"/>
        </w:rPr>
        <w:pPrChange w:id="4248" w:author="Okot" w:date="2019-03-28T13:48:00Z">
          <w:pPr>
            <w:ind w:firstLine="0"/>
            <w:jc w:val="left"/>
          </w:pPr>
        </w:pPrChange>
      </w:pPr>
      <w:ins w:id="4249" w:author="Okot" w:date="2019-03-30T18:52:00Z">
        <w:r>
          <w:t>Wiele kontrowersji wiąże się z wytyczny</w:t>
        </w:r>
        <w:r w:rsidR="00834FF1">
          <w:t>mi odnośnie spożycia tłuszcz</w:t>
        </w:r>
      </w:ins>
      <w:r w:rsidR="00293130">
        <w:t>ów</w:t>
      </w:r>
      <w:ins w:id="4250" w:author="Okot" w:date="2019-03-30T18:52:00Z">
        <w:r w:rsidR="00834FF1">
          <w:t>.</w:t>
        </w:r>
      </w:ins>
      <w:ins w:id="4251" w:author="Okot" w:date="2019-03-31T14:44:00Z">
        <w:r w:rsidR="00834FF1">
          <w:t xml:space="preserve"> Większość instytucji</w:t>
        </w:r>
      </w:ins>
      <w:ins w:id="4252" w:author="Okot" w:date="2019-03-30T18:53:00Z">
        <w:r>
          <w:t xml:space="preserve"> </w:t>
        </w:r>
      </w:ins>
      <w:ins w:id="4253" w:author="Okot" w:date="2019-03-30T18:55:00Z">
        <w:r w:rsidR="00834FF1">
          <w:t>nie ustaliła</w:t>
        </w:r>
        <w:r w:rsidR="00582840">
          <w:t xml:space="preserve"> konkretnego zapotrzebowa</w:t>
        </w:r>
        <w:r w:rsidR="00834FF1">
          <w:t>nia, jedynie zakres dystrybucji.</w:t>
        </w:r>
      </w:ins>
      <w:ins w:id="4254" w:author="Okot" w:date="2019-03-31T14:44:00Z">
        <w:r w:rsidR="00834FF1">
          <w:t xml:space="preserve"> Według</w:t>
        </w:r>
      </w:ins>
      <w:ins w:id="4255" w:author="Okot" w:date="2019-03-30T18:55:00Z">
        <w:r w:rsidR="00582840">
          <w:t xml:space="preserve"> </w:t>
        </w:r>
      </w:ins>
      <w:ins w:id="4256" w:author="Okot" w:date="2019-03-31T14:44:00Z">
        <w:r w:rsidR="00834FF1">
          <w:t>USDA</w:t>
        </w:r>
      </w:ins>
      <w:ins w:id="4257" w:author="Okot" w:date="2019-03-30T18:55:00Z">
        <w:r w:rsidR="00582840">
          <w:t xml:space="preserve"> dla dorosłych wynosi</w:t>
        </w:r>
      </w:ins>
      <w:ins w:id="4258" w:author="Okot" w:date="2019-03-31T14:45:00Z">
        <w:r w:rsidR="00834FF1">
          <w:t xml:space="preserve"> on</w:t>
        </w:r>
      </w:ins>
      <w:ins w:id="4259" w:author="Okot" w:date="2019-03-30T18:55:00Z">
        <w:r w:rsidR="00582840">
          <w:t xml:space="preserve"> 20-35% całkowitej dziennej podaży </w:t>
        </w:r>
      </w:ins>
      <w:ins w:id="4260" w:author="Okot" w:date="2019-03-30T18:56:00Z">
        <w:r w:rsidR="00582840">
          <w:t>energii</w:t>
        </w:r>
      </w:ins>
      <w:ins w:id="4261" w:author="Okot" w:date="2019-03-30T18:55:00Z">
        <w:r w:rsidR="00582840">
          <w:t>.</w:t>
        </w:r>
      </w:ins>
      <w:ins w:id="4262" w:author="Okot" w:date="2019-03-30T18:56:00Z">
        <w:r w:rsidR="00582840">
          <w:t xml:space="preserve"> Jednak wiele badań wskazuje na to, że są to wartości wygórowane, biorąc pod uwagę szkodliwe działania tłuszczów </w:t>
        </w:r>
      </w:ins>
      <w:ins w:id="4263" w:author="Okot" w:date="2019-03-30T18:57:00Z">
        <w:r w:rsidR="00582840">
          <w:t>nasyconych</w:t>
        </w:r>
      </w:ins>
      <w:ins w:id="4264" w:author="Okot" w:date="2019-03-30T18:56:00Z">
        <w:r w:rsidR="00582840">
          <w:t xml:space="preserve">, które dla </w:t>
        </w:r>
      </w:ins>
      <w:ins w:id="4265" w:author="Okot" w:date="2019-03-30T18:57:00Z">
        <w:r w:rsidR="00582840">
          <w:t xml:space="preserve">wielu ludzi stanowią </w:t>
        </w:r>
      </w:ins>
      <w:ins w:id="4266" w:author="Okot" w:date="2019-03-31T14:09:00Z">
        <w:r w:rsidR="000B1407">
          <w:t>naj</w:t>
        </w:r>
      </w:ins>
      <w:ins w:id="4267" w:author="Okot" w:date="2019-03-30T18:57:00Z">
        <w:r w:rsidR="00582840">
          <w:t>większą czę</w:t>
        </w:r>
        <w:r w:rsidR="00B66E9E">
          <w:t>ść spożycia tego makroskładnika i należy je zmniejszyć do 15-25%.</w:t>
        </w:r>
      </w:ins>
      <w:ins w:id="4268" w:author="Okot" w:date="2019-03-30T19:43:00Z">
        <w:r w:rsidR="00B66E9E">
          <w:t xml:space="preserve"> Bardziej radykalni eksperci sugerują, że już 10% będzie wystarczające.</w:t>
        </w:r>
      </w:ins>
      <w:ins w:id="4269" w:author="Okot" w:date="2019-03-31T14:05:00Z">
        <w:r w:rsidR="000B1407">
          <w:t xml:space="preserve"> Z kolei raport WHO z 2005 r.</w:t>
        </w:r>
      </w:ins>
      <w:ins w:id="4270" w:author="Okot" w:date="2019-03-31T14:06:00Z">
        <w:r w:rsidR="000B1407">
          <w:t xml:space="preserve"> przyznaje co prawda, że należy pobierać nie więcej niż 30% energii z</w:t>
        </w:r>
      </w:ins>
      <w:ins w:id="4271" w:author="Okot" w:date="2019-03-31T14:07:00Z">
        <w:r w:rsidR="000B1407">
          <w:t xml:space="preserve"> tłuszczów, twierdzi jednak też, że ilość ta nie powinna się zmniejszać poniżej 15%.</w:t>
        </w:r>
      </w:ins>
      <w:ins w:id="4272" w:author="Okot" w:date="2019-03-31T14:06:00Z">
        <w:r w:rsidR="000B1407">
          <w:t xml:space="preserve"> </w:t>
        </w:r>
      </w:ins>
      <w:ins w:id="4273" w:author="Okot" w:date="2019-03-31T14:47:00Z">
        <w:r w:rsidR="00834FF1">
          <w:t>Z tymi ostatnimi ustaleniami pokrywają się rekomendacje IŻŻ.</w:t>
        </w:r>
      </w:ins>
    </w:p>
    <w:p w14:paraId="426EF287" w14:textId="77777777" w:rsidR="00C548B3" w:rsidRDefault="00B66E9E">
      <w:pPr>
        <w:rPr>
          <w:ins w:id="4274" w:author="Okot" w:date="2019-03-31T13:54:00Z"/>
        </w:rPr>
        <w:pPrChange w:id="4275" w:author="Okot" w:date="2019-03-28T13:48:00Z">
          <w:pPr>
            <w:ind w:firstLine="0"/>
            <w:jc w:val="left"/>
          </w:pPr>
        </w:pPrChange>
      </w:pPr>
      <w:ins w:id="4276" w:author="Okot" w:date="2019-03-30T19:44:00Z">
        <w:r>
          <w:lastRenderedPageBreak/>
          <w:t>O ile brak jednoznacznej konkluzji dotyczy całkowitej podaży</w:t>
        </w:r>
      </w:ins>
      <w:r w:rsidR="00293130">
        <w:t xml:space="preserve"> tłuszczów</w:t>
      </w:r>
      <w:ins w:id="4277" w:author="Okot" w:date="2019-03-30T19:44:00Z">
        <w:r>
          <w:t xml:space="preserve">, to ustalono </w:t>
        </w:r>
      </w:ins>
      <w:r w:rsidR="00416B5E">
        <w:t>sugerowaną</w:t>
      </w:r>
      <w:r w:rsidR="00293130">
        <w:t xml:space="preserve"> </w:t>
      </w:r>
      <w:ins w:id="4278" w:author="Okot" w:date="2019-03-30T19:44:00Z">
        <w:r>
          <w:t>dzienną dawkę</w:t>
        </w:r>
      </w:ins>
      <w:r w:rsidR="00293130">
        <w:t xml:space="preserve"> kwasów</w:t>
      </w:r>
      <w:ins w:id="4279" w:author="Okot" w:date="2019-03-30T19:44:00Z">
        <w:r>
          <w:t xml:space="preserve"> omega-3</w:t>
        </w:r>
      </w:ins>
      <w:r w:rsidR="00293130">
        <w:t>, która</w:t>
      </w:r>
      <w:ins w:id="4280" w:author="Okot" w:date="2019-03-30T19:44:00Z">
        <w:r>
          <w:t xml:space="preserve"> wynosi co najmniej 1,6</w:t>
        </w:r>
      </w:ins>
      <w:ins w:id="4281" w:author="Okot" w:date="2019-03-30T21:14:00Z">
        <w:r w:rsidR="00573BBB">
          <w:t> </w:t>
        </w:r>
      </w:ins>
      <w:ins w:id="4282" w:author="Okot" w:date="2019-03-30T19:44:00Z">
        <w:r w:rsidR="00573BBB">
          <w:t>g d</w:t>
        </w:r>
        <w:r>
          <w:t xml:space="preserve">la mężczyzn </w:t>
        </w:r>
        <w:r w:rsidR="00573BBB">
          <w:t>i</w:t>
        </w:r>
      </w:ins>
      <w:r w:rsidR="00293130">
        <w:t> </w:t>
      </w:r>
      <w:ins w:id="4283" w:author="Okot" w:date="2019-03-30T19:44:00Z">
        <w:r w:rsidR="00573BBB">
          <w:t>1,1 g </w:t>
        </w:r>
        <w:r>
          <w:t>dla kobiet.</w:t>
        </w:r>
      </w:ins>
      <w:ins w:id="4284" w:author="Okot" w:date="2019-03-30T19:46:00Z">
        <w:r>
          <w:t xml:space="preserve"> </w:t>
        </w:r>
      </w:ins>
      <w:ins w:id="4285" w:author="Okot" w:date="2019-03-30T17:03:00Z">
        <w:r w:rsidR="0070269B">
          <w:t>Zaleca się</w:t>
        </w:r>
      </w:ins>
      <w:ins w:id="4286" w:author="Okot" w:date="2019-03-30T19:47:00Z">
        <w:r>
          <w:t xml:space="preserve"> też</w:t>
        </w:r>
      </w:ins>
      <w:ins w:id="4287" w:author="Okot" w:date="2019-03-30T17:03:00Z">
        <w:r w:rsidR="0070269B">
          <w:t>, żeby zawartość</w:t>
        </w:r>
        <w:r w:rsidR="00C548B3">
          <w:t xml:space="preserve"> kwasu alfa-lino</w:t>
        </w:r>
      </w:ins>
      <w:ins w:id="4288" w:author="Okot" w:date="2019-03-30T17:04:00Z">
        <w:r w:rsidR="00C548B3">
          <w:t>lenowego</w:t>
        </w:r>
      </w:ins>
      <w:ins w:id="4289" w:author="Okot" w:date="2019-03-30T17:15:00Z">
        <w:r w:rsidR="0070269B">
          <w:t xml:space="preserve"> mierzona w kaloriach </w:t>
        </w:r>
      </w:ins>
      <w:ins w:id="4290" w:author="Okot" w:date="2019-03-30T17:04:00Z">
        <w:r w:rsidR="00C548B3">
          <w:t xml:space="preserve">kształtowała </w:t>
        </w:r>
      </w:ins>
      <w:ins w:id="4291" w:author="Okot" w:date="2019-03-30T17:05:00Z">
        <w:r w:rsidR="00C548B3">
          <w:t>się</w:t>
        </w:r>
      </w:ins>
      <w:ins w:id="4292" w:author="Okot" w:date="2019-03-30T17:04:00Z">
        <w:r w:rsidR="00C548B3">
          <w:t xml:space="preserve"> </w:t>
        </w:r>
      </w:ins>
      <w:ins w:id="4293" w:author="Okot" w:date="2019-03-30T17:05:00Z">
        <w:r w:rsidR="00C548B3">
          <w:t xml:space="preserve">na poziomie 0,5% całkowitej dziennej podaży energii. </w:t>
        </w:r>
      </w:ins>
    </w:p>
    <w:p w14:paraId="355AF06C" w14:textId="77777777" w:rsidR="007C5664" w:rsidRDefault="000266A6" w:rsidP="006F5DB1">
      <w:pPr>
        <w:rPr>
          <w:ins w:id="4294" w:author="Okot" w:date="2019-03-30T17:26:00Z"/>
        </w:rPr>
      </w:pPr>
      <w:ins w:id="4295" w:author="Okot" w:date="2019-03-31T13:54:00Z">
        <w:r>
          <w:t>Brak jest również ustalonych norm spożyci</w:t>
        </w:r>
      </w:ins>
      <w:r w:rsidR="00FD1C88">
        <w:t>a</w:t>
      </w:r>
      <w:ins w:id="4296" w:author="Okot" w:date="2019-03-31T13:54:00Z">
        <w:r>
          <w:t xml:space="preserve"> tłuszczów nasyconych. </w:t>
        </w:r>
      </w:ins>
      <w:ins w:id="4297" w:author="Okot" w:date="2019-03-31T13:55:00Z">
        <w:r>
          <w:t xml:space="preserve">W świetle </w:t>
        </w:r>
      </w:ins>
      <w:ins w:id="4298" w:author="Okot" w:date="2019-03-31T13:59:00Z">
        <w:r w:rsidR="00FD3B11">
          <w:t xml:space="preserve">aktualnych </w:t>
        </w:r>
      </w:ins>
      <w:ins w:id="4299" w:author="Okot" w:date="2019-03-31T13:55:00Z">
        <w:r>
          <w:t>badań</w:t>
        </w:r>
      </w:ins>
      <w:ins w:id="4300" w:author="Okot" w:date="2019-03-31T13:58:00Z">
        <w:r w:rsidR="00FD3B11">
          <w:t xml:space="preserve"> każda </w:t>
        </w:r>
      </w:ins>
      <w:ins w:id="4301" w:author="Okot" w:date="2019-03-31T13:59:00Z">
        <w:r w:rsidR="00FD3B11">
          <w:t xml:space="preserve">ilość </w:t>
        </w:r>
      </w:ins>
      <w:ins w:id="4302" w:author="Okot" w:date="2019-03-31T13:58:00Z">
        <w:r w:rsidR="00FD3B11">
          <w:t>SFA w pożywieniu podnosi ryzyko chorób serca.</w:t>
        </w:r>
      </w:ins>
      <w:ins w:id="4303" w:author="Okot" w:date="2019-03-31T13:59:00Z">
        <w:r w:rsidR="00FD3B11">
          <w:t xml:space="preserve"> Jednak nie znaleziono jeszcze metody całkowitej ich eliminacji z diety.</w:t>
        </w:r>
      </w:ins>
    </w:p>
    <w:p w14:paraId="7CC62EBB" w14:textId="77777777" w:rsidR="00567A53" w:rsidRDefault="00866AD1">
      <w:pPr>
        <w:rPr>
          <w:ins w:id="4304" w:author="Okot" w:date="2019-03-31T14:52:00Z"/>
        </w:rPr>
      </w:pPr>
      <w:ins w:id="4305" w:author="Okot" w:date="2019-03-30T17:26:00Z">
        <w:r>
          <w:t>Ustalone są normy zapotrzebowania na białko oraz limit tłuszczów w diecie.</w:t>
        </w:r>
      </w:ins>
      <w:ins w:id="4306" w:author="Okot" w:date="2019-03-30T17:27:00Z">
        <w:r>
          <w:t xml:space="preserve"> Cała reszta energii powinna </w:t>
        </w:r>
      </w:ins>
      <w:ins w:id="4307" w:author="Okot" w:date="2019-03-30T17:28:00Z">
        <w:r>
          <w:t>pochodzić z węglowodanów. Jak powiedziano w punkcie 2.1.3.3.</w:t>
        </w:r>
      </w:ins>
      <w:ins w:id="4308" w:author="Okot" w:date="2019-03-30T21:15:00Z">
        <w:r w:rsidR="00E67072">
          <w:t>,</w:t>
        </w:r>
      </w:ins>
      <w:ins w:id="4309" w:author="Okot" w:date="2019-03-30T17:28:00Z">
        <w:r>
          <w:t xml:space="preserve"> węglowodany to główne źródło zasilania człowieka, dlatego </w:t>
        </w:r>
      </w:ins>
      <w:r w:rsidR="00FD1C88">
        <w:t xml:space="preserve">ich </w:t>
      </w:r>
      <w:ins w:id="4310" w:author="Okot" w:date="2019-03-30T17:28:00Z">
        <w:r>
          <w:t xml:space="preserve">zawartość w diecie powinna być procentowo największa i </w:t>
        </w:r>
      </w:ins>
      <w:ins w:id="4311" w:author="Okot" w:date="2019-03-30T17:29:00Z">
        <w:r>
          <w:t>oscylować</w:t>
        </w:r>
      </w:ins>
      <w:ins w:id="4312" w:author="Okot" w:date="2019-03-30T17:28:00Z">
        <w:r>
          <w:t xml:space="preserve"> </w:t>
        </w:r>
      </w:ins>
      <w:ins w:id="4313" w:author="Okot" w:date="2019-03-30T17:29:00Z">
        <w:r w:rsidR="00567A53">
          <w:t>w okolicy 45-75</w:t>
        </w:r>
        <w:r>
          <w:t>%</w:t>
        </w:r>
      </w:ins>
      <w:ins w:id="4314" w:author="Okot" w:date="2019-03-30T17:30:00Z">
        <w:r>
          <w:t xml:space="preserve"> dziennego spożycia kalorii</w:t>
        </w:r>
      </w:ins>
      <w:ins w:id="4315" w:author="Okot" w:date="2019-03-30T17:32:00Z">
        <w:r>
          <w:t>,</w:t>
        </w:r>
      </w:ins>
      <w:ins w:id="4316" w:author="Okot" w:date="2019-03-30T17:30:00Z">
        <w:r>
          <w:t xml:space="preserve"> przy czym nie więcej niż 10% energii (dziennej, a nie jedynie pochodzącej z węglowodanów)</w:t>
        </w:r>
      </w:ins>
      <w:ins w:id="4317" w:author="Okot" w:date="2019-03-30T17:32:00Z">
        <w:r>
          <w:t xml:space="preserve"> powinno pochodzić z cukrów dodanych</w:t>
        </w:r>
      </w:ins>
      <w:ins w:id="4318" w:author="Okot" w:date="2019-03-30T17:29:00Z">
        <w:r>
          <w:t>.</w:t>
        </w:r>
      </w:ins>
      <w:ins w:id="4319" w:author="Okot" w:date="2019-03-30T17:26:00Z">
        <w:r>
          <w:t xml:space="preserve"> </w:t>
        </w:r>
      </w:ins>
      <w:ins w:id="4320" w:author="Okot" w:date="2019-03-31T15:00:00Z">
        <w:r w:rsidR="00CB64A1">
          <w:t>Jednocześnie w</w:t>
        </w:r>
      </w:ins>
      <w:ins w:id="4321" w:author="Okot" w:date="2019-03-31T14:50:00Z">
        <w:r w:rsidR="00567A53">
          <w:t>yznacznikiem zapotrzebowania na węglowodany jest ilość glukozy wymagana przez komórki mózgowe.</w:t>
        </w:r>
      </w:ins>
    </w:p>
    <w:p w14:paraId="59FBB16B" w14:textId="77777777" w:rsidR="00567A53" w:rsidRDefault="00567A53">
      <w:pPr>
        <w:rPr>
          <w:ins w:id="4322" w:author="Okot" w:date="2019-03-31T14:52:00Z"/>
        </w:rPr>
      </w:pPr>
    </w:p>
    <w:p w14:paraId="27D24EE2" w14:textId="77777777" w:rsidR="00567A53" w:rsidRDefault="00567A53">
      <w:pPr>
        <w:ind w:firstLine="0"/>
        <w:rPr>
          <w:ins w:id="4323" w:author="Okot" w:date="2019-03-31T14:55:00Z"/>
        </w:rPr>
        <w:pPrChange w:id="4324" w:author="Okot" w:date="2019-03-31T14:52:00Z">
          <w:pPr/>
        </w:pPrChange>
      </w:pPr>
      <w:ins w:id="4325" w:author="Okot" w:date="2019-03-31T14:52:00Z">
        <w:r>
          <w:t>Tabela</w:t>
        </w:r>
      </w:ins>
      <w:ins w:id="4326" w:author="Okot" w:date="2019-03-31T14:55:00Z">
        <w:r w:rsidR="001229B3">
          <w:t xml:space="preserve"> 2.</w:t>
        </w:r>
      </w:ins>
      <w:r w:rsidR="0024444E">
        <w:t>8</w:t>
      </w:r>
      <w:ins w:id="4327" w:author="Okot" w:date="2019-03-31T14:55:00Z">
        <w:r w:rsidR="001229B3">
          <w:t>.</w:t>
        </w:r>
      </w:ins>
    </w:p>
    <w:p w14:paraId="4A28F4FD" w14:textId="5265491A" w:rsidR="001229B3" w:rsidRDefault="001229B3">
      <w:pPr>
        <w:ind w:firstLine="0"/>
        <w:rPr>
          <w:ins w:id="4328" w:author="Okot" w:date="2019-03-31T14:56:00Z"/>
        </w:rPr>
        <w:pPrChange w:id="4329" w:author="Okot" w:date="2019-03-31T14:52:00Z">
          <w:pPr/>
        </w:pPrChange>
      </w:pPr>
      <w:ins w:id="4330" w:author="Okot" w:date="2019-03-31T14:55:00Z">
        <w:r>
          <w:t>Zalecane spożycie węglowodanów ze względu na potrzeby mózgu [</w:t>
        </w:r>
      </w:ins>
      <w:ins w:id="4331" w:author="Okot" w:date="2020-01-13T14:37:00Z">
        <w:r w:rsidR="00992E23">
          <w:t>43</w:t>
        </w:r>
      </w:ins>
      <w:del w:id="4332" w:author="Okot" w:date="2020-03-24T09:03:00Z">
        <w:r w:rsidR="00B26BEF" w:rsidDel="00992E23">
          <w:delText>6</w:delText>
        </w:r>
      </w:del>
      <w:del w:id="4333" w:author="Okot" w:date="2020-01-13T14:37:00Z">
        <w:r w:rsidR="00100248" w:rsidDel="00401F9D">
          <w:delText>2</w:delText>
        </w:r>
      </w:del>
      <w:del w:id="4334" w:author="Okot" w:date="2020-01-13T11:26:00Z">
        <w:r w:rsidR="00100248" w:rsidDel="00F94BCE">
          <w:delText>6</w:delText>
        </w:r>
      </w:del>
      <w:ins w:id="4335" w:author="Okot" w:date="2019-03-31T14:55:00Z">
        <w:r>
          <w:t>]</w:t>
        </w:r>
      </w:ins>
      <w:ins w:id="4336"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4337" w:author="Okot" w:date="2019-03-31T14:56:00Z"/>
        </w:trPr>
        <w:tc>
          <w:tcPr>
            <w:tcW w:w="4530" w:type="dxa"/>
          </w:tcPr>
          <w:p w14:paraId="204B734A" w14:textId="77777777" w:rsidR="001229B3" w:rsidRDefault="001229B3">
            <w:pPr>
              <w:ind w:firstLine="0"/>
              <w:jc w:val="center"/>
              <w:rPr>
                <w:ins w:id="4338" w:author="Okot" w:date="2019-03-31T14:56:00Z"/>
              </w:rPr>
              <w:pPrChange w:id="4339" w:author="Okot" w:date="2019-03-31T14:56:00Z">
                <w:pPr>
                  <w:ind w:firstLine="0"/>
                </w:pPr>
              </w:pPrChange>
            </w:pPr>
            <w:ins w:id="4340" w:author="Okot" w:date="2019-03-31T14:56:00Z">
              <w:r>
                <w:rPr>
                  <w:b/>
                </w:rPr>
                <w:t>Grupa populacji</w:t>
              </w:r>
            </w:ins>
          </w:p>
        </w:tc>
        <w:tc>
          <w:tcPr>
            <w:tcW w:w="4531" w:type="dxa"/>
          </w:tcPr>
          <w:p w14:paraId="0992AE82" w14:textId="77777777" w:rsidR="001229B3" w:rsidRDefault="001229B3">
            <w:pPr>
              <w:ind w:firstLine="0"/>
              <w:jc w:val="center"/>
              <w:rPr>
                <w:ins w:id="4341" w:author="Okot" w:date="2019-03-31T14:56:00Z"/>
              </w:rPr>
              <w:pPrChange w:id="4342" w:author="Okot" w:date="2019-03-31T14:56:00Z">
                <w:pPr>
                  <w:ind w:firstLine="0"/>
                </w:pPr>
              </w:pPrChange>
            </w:pPr>
            <w:ins w:id="4343" w:author="Okot" w:date="2019-03-31T14:56:00Z">
              <w:r>
                <w:rPr>
                  <w:b/>
                </w:rPr>
                <w:t>Zapotrzebowanie (g/</w:t>
              </w:r>
              <w:r w:rsidRPr="00877302">
                <w:rPr>
                  <w:b/>
                </w:rPr>
                <w:t>dz</w:t>
              </w:r>
            </w:ins>
            <w:r w:rsidR="00A03EAC">
              <w:rPr>
                <w:b/>
              </w:rPr>
              <w:t>.</w:t>
            </w:r>
            <w:ins w:id="4344" w:author="Okot" w:date="2019-03-31T14:56:00Z">
              <w:r w:rsidRPr="00877302">
                <w:rPr>
                  <w:b/>
                </w:rPr>
                <w:t>)</w:t>
              </w:r>
            </w:ins>
          </w:p>
        </w:tc>
      </w:tr>
      <w:tr w:rsidR="001229B3" w14:paraId="75604158" w14:textId="77777777" w:rsidTr="001229B3">
        <w:trPr>
          <w:ins w:id="4345" w:author="Okot" w:date="2019-03-31T14:56:00Z"/>
        </w:trPr>
        <w:tc>
          <w:tcPr>
            <w:tcW w:w="4530" w:type="dxa"/>
          </w:tcPr>
          <w:p w14:paraId="5FDC8193" w14:textId="77777777" w:rsidR="001229B3" w:rsidRDefault="001229B3">
            <w:pPr>
              <w:ind w:firstLine="0"/>
              <w:jc w:val="center"/>
              <w:rPr>
                <w:ins w:id="4346" w:author="Okot" w:date="2019-03-31T14:56:00Z"/>
              </w:rPr>
              <w:pPrChange w:id="4347" w:author="Okot" w:date="2019-03-31T14:57:00Z">
                <w:pPr>
                  <w:ind w:firstLine="0"/>
                </w:pPr>
              </w:pPrChange>
            </w:pPr>
            <w:ins w:id="4348" w:author="Okot" w:date="2019-03-31T14:57:00Z">
              <w:r>
                <w:t>Wiek 0-0,5 roku</w:t>
              </w:r>
            </w:ins>
          </w:p>
        </w:tc>
        <w:tc>
          <w:tcPr>
            <w:tcW w:w="4531" w:type="dxa"/>
          </w:tcPr>
          <w:p w14:paraId="2963D146" w14:textId="77777777" w:rsidR="001229B3" w:rsidRDefault="001229B3">
            <w:pPr>
              <w:ind w:firstLine="0"/>
              <w:jc w:val="center"/>
              <w:rPr>
                <w:ins w:id="4349" w:author="Okot" w:date="2019-03-31T14:56:00Z"/>
              </w:rPr>
              <w:pPrChange w:id="4350" w:author="Okot" w:date="2019-03-31T14:57:00Z">
                <w:pPr>
                  <w:ind w:firstLine="0"/>
                </w:pPr>
              </w:pPrChange>
            </w:pPr>
            <w:ins w:id="4351" w:author="Okot" w:date="2019-03-31T14:57:00Z">
              <w:r>
                <w:t>60</w:t>
              </w:r>
            </w:ins>
          </w:p>
        </w:tc>
      </w:tr>
      <w:tr w:rsidR="001229B3" w14:paraId="56A620E9" w14:textId="77777777" w:rsidTr="001229B3">
        <w:trPr>
          <w:ins w:id="4352" w:author="Okot" w:date="2019-03-31T14:56:00Z"/>
        </w:trPr>
        <w:tc>
          <w:tcPr>
            <w:tcW w:w="4530" w:type="dxa"/>
          </w:tcPr>
          <w:p w14:paraId="08B7C1C9" w14:textId="77777777" w:rsidR="001229B3" w:rsidRDefault="001229B3">
            <w:pPr>
              <w:ind w:firstLine="0"/>
              <w:jc w:val="center"/>
              <w:rPr>
                <w:ins w:id="4353" w:author="Okot" w:date="2019-03-31T14:56:00Z"/>
              </w:rPr>
              <w:pPrChange w:id="4354" w:author="Okot" w:date="2019-03-31T14:57:00Z">
                <w:pPr>
                  <w:ind w:firstLine="0"/>
                </w:pPr>
              </w:pPrChange>
            </w:pPr>
            <w:ins w:id="4355" w:author="Okot" w:date="2019-03-31T14:57:00Z">
              <w:r>
                <w:t>Wiek 0,6-1 rok</w:t>
              </w:r>
            </w:ins>
          </w:p>
        </w:tc>
        <w:tc>
          <w:tcPr>
            <w:tcW w:w="4531" w:type="dxa"/>
          </w:tcPr>
          <w:p w14:paraId="0C91F664" w14:textId="77777777" w:rsidR="001229B3" w:rsidRDefault="001229B3">
            <w:pPr>
              <w:ind w:firstLine="0"/>
              <w:jc w:val="center"/>
              <w:rPr>
                <w:ins w:id="4356" w:author="Okot" w:date="2019-03-31T14:56:00Z"/>
              </w:rPr>
              <w:pPrChange w:id="4357" w:author="Okot" w:date="2019-03-31T14:58:00Z">
                <w:pPr>
                  <w:ind w:firstLine="0"/>
                </w:pPr>
              </w:pPrChange>
            </w:pPr>
            <w:ins w:id="4358" w:author="Okot" w:date="2019-03-31T14:58:00Z">
              <w:r>
                <w:t>95</w:t>
              </w:r>
            </w:ins>
          </w:p>
        </w:tc>
      </w:tr>
      <w:tr w:rsidR="001229B3" w14:paraId="14025455" w14:textId="77777777" w:rsidTr="001229B3">
        <w:trPr>
          <w:ins w:id="4359" w:author="Okot" w:date="2019-03-31T14:58:00Z"/>
        </w:trPr>
        <w:tc>
          <w:tcPr>
            <w:tcW w:w="4530" w:type="dxa"/>
          </w:tcPr>
          <w:p w14:paraId="3E496888" w14:textId="77777777" w:rsidR="001229B3" w:rsidRDefault="001229B3" w:rsidP="00405B12">
            <w:pPr>
              <w:ind w:firstLine="0"/>
              <w:jc w:val="center"/>
              <w:rPr>
                <w:ins w:id="4360" w:author="Okot" w:date="2019-03-31T14:58:00Z"/>
              </w:rPr>
            </w:pPr>
            <w:ins w:id="4361" w:author="Okot" w:date="2019-03-31T14:58:00Z">
              <w:r>
                <w:t>Wiek ≥ 1 roku</w:t>
              </w:r>
            </w:ins>
          </w:p>
        </w:tc>
        <w:tc>
          <w:tcPr>
            <w:tcW w:w="4531" w:type="dxa"/>
          </w:tcPr>
          <w:p w14:paraId="213BF3BD" w14:textId="77777777" w:rsidR="001229B3" w:rsidRDefault="001229B3" w:rsidP="00405B12">
            <w:pPr>
              <w:ind w:firstLine="0"/>
              <w:jc w:val="center"/>
              <w:rPr>
                <w:ins w:id="4362" w:author="Okot" w:date="2019-03-31T14:58:00Z"/>
              </w:rPr>
            </w:pPr>
            <w:ins w:id="4363" w:author="Okot" w:date="2019-03-31T14:58:00Z">
              <w:r>
                <w:t>130</w:t>
              </w:r>
            </w:ins>
          </w:p>
        </w:tc>
      </w:tr>
      <w:tr w:rsidR="001229B3" w14:paraId="7AF328BF" w14:textId="77777777" w:rsidTr="001229B3">
        <w:trPr>
          <w:ins w:id="4364" w:author="Okot" w:date="2019-03-31T14:58:00Z"/>
        </w:trPr>
        <w:tc>
          <w:tcPr>
            <w:tcW w:w="4530" w:type="dxa"/>
          </w:tcPr>
          <w:p w14:paraId="3869FCF9" w14:textId="77777777" w:rsidR="001229B3" w:rsidRDefault="001229B3" w:rsidP="001229B3">
            <w:pPr>
              <w:ind w:firstLine="0"/>
              <w:jc w:val="center"/>
              <w:rPr>
                <w:ins w:id="4365" w:author="Okot" w:date="2019-03-31T14:58:00Z"/>
              </w:rPr>
            </w:pPr>
            <w:ins w:id="4366" w:author="Okot" w:date="2019-03-31T14:59:00Z">
              <w:r>
                <w:t>Kobiety w ciąży</w:t>
              </w:r>
            </w:ins>
          </w:p>
        </w:tc>
        <w:tc>
          <w:tcPr>
            <w:tcW w:w="4531" w:type="dxa"/>
          </w:tcPr>
          <w:p w14:paraId="551AA9DB" w14:textId="77777777" w:rsidR="001229B3" w:rsidRDefault="001229B3" w:rsidP="001229B3">
            <w:pPr>
              <w:ind w:firstLine="0"/>
              <w:jc w:val="center"/>
              <w:rPr>
                <w:ins w:id="4367" w:author="Okot" w:date="2019-03-31T14:58:00Z"/>
              </w:rPr>
            </w:pPr>
            <w:ins w:id="4368" w:author="Okot" w:date="2019-03-31T14:58:00Z">
              <w:r>
                <w:t>175</w:t>
              </w:r>
            </w:ins>
          </w:p>
        </w:tc>
      </w:tr>
      <w:tr w:rsidR="001229B3" w14:paraId="1DB2EF5D" w14:textId="77777777" w:rsidTr="001229B3">
        <w:trPr>
          <w:ins w:id="4369" w:author="Okot" w:date="2019-03-31T14:59:00Z"/>
        </w:trPr>
        <w:tc>
          <w:tcPr>
            <w:tcW w:w="4530" w:type="dxa"/>
          </w:tcPr>
          <w:p w14:paraId="5D6F20B2" w14:textId="77777777" w:rsidR="001229B3" w:rsidRDefault="001229B3" w:rsidP="001229B3">
            <w:pPr>
              <w:ind w:firstLine="0"/>
              <w:jc w:val="center"/>
              <w:rPr>
                <w:ins w:id="4370" w:author="Okot" w:date="2019-03-31T14:59:00Z"/>
              </w:rPr>
            </w:pPr>
            <w:ins w:id="4371" w:author="Okot" w:date="2019-03-31T14:59:00Z">
              <w:r>
                <w:t>Kobiety w trakcie laktacji</w:t>
              </w:r>
            </w:ins>
          </w:p>
        </w:tc>
        <w:tc>
          <w:tcPr>
            <w:tcW w:w="4531" w:type="dxa"/>
          </w:tcPr>
          <w:p w14:paraId="0B462981" w14:textId="77777777" w:rsidR="001229B3" w:rsidRDefault="001229B3" w:rsidP="001229B3">
            <w:pPr>
              <w:ind w:firstLine="0"/>
              <w:jc w:val="center"/>
              <w:rPr>
                <w:ins w:id="4372" w:author="Okot" w:date="2019-03-31T14:59:00Z"/>
              </w:rPr>
            </w:pPr>
            <w:ins w:id="4373" w:author="Okot" w:date="2019-03-31T14:59:00Z">
              <w:r>
                <w:t>210</w:t>
              </w:r>
            </w:ins>
          </w:p>
        </w:tc>
      </w:tr>
    </w:tbl>
    <w:p w14:paraId="749590C8" w14:textId="77777777" w:rsidR="001229B3" w:rsidRDefault="001229B3">
      <w:pPr>
        <w:ind w:firstLine="0"/>
        <w:rPr>
          <w:ins w:id="4374" w:author="Okot" w:date="2019-03-31T14:56:00Z"/>
        </w:rPr>
        <w:pPrChange w:id="4375" w:author="Okot" w:date="2019-03-31T14:52:00Z">
          <w:pPr/>
        </w:pPrChange>
      </w:pPr>
    </w:p>
    <w:p w14:paraId="28E04C3B" w14:textId="77777777" w:rsidR="00335CA6" w:rsidRDefault="00866AD1">
      <w:pPr>
        <w:rPr>
          <w:ins w:id="4376" w:author="Okot" w:date="2019-03-31T15:09:00Z"/>
        </w:rPr>
      </w:pPr>
      <w:ins w:id="4377" w:author="Okot" w:date="2019-03-30T17:32:00Z">
        <w:r>
          <w:t>Bardziej precyzyjne są rekomendacje odnośnie błonnika pokarmowego: z</w:t>
        </w:r>
      </w:ins>
      <w:ins w:id="4378" w:author="Okot" w:date="2019-03-30T17:17:00Z">
        <w:r>
          <w:t>alecane spożycie</w:t>
        </w:r>
        <w:r w:rsidR="00335CA6">
          <w:t xml:space="preserve"> dla</w:t>
        </w:r>
        <w:r w:rsidR="00E67072">
          <w:t xml:space="preserve"> osoby dorosłej to </w:t>
        </w:r>
      </w:ins>
      <w:r w:rsidR="00FD1C88">
        <w:t xml:space="preserve">minimum </w:t>
      </w:r>
      <w:ins w:id="4379" w:author="Okot" w:date="2019-03-30T17:17:00Z">
        <w:r w:rsidR="00E67072">
          <w:t>25 g. </w:t>
        </w:r>
        <w:r w:rsidR="00335CA6">
          <w:t>D</w:t>
        </w:r>
        <w:r w:rsidR="00E67072">
          <w:t>zieci i młodzież między 10</w:t>
        </w:r>
      </w:ins>
      <w:ins w:id="4380" w:author="Okot" w:date="2019-03-30T21:15:00Z">
        <w:r w:rsidR="00E67072">
          <w:t> </w:t>
        </w:r>
      </w:ins>
      <w:ins w:id="4381" w:author="Okot" w:date="2019-03-30T17:17:00Z">
        <w:r w:rsidR="00E67072">
          <w:t>a</w:t>
        </w:r>
      </w:ins>
      <w:ins w:id="4382" w:author="Okot" w:date="2019-03-30T21:15:00Z">
        <w:r w:rsidR="00E67072">
          <w:t> </w:t>
        </w:r>
      </w:ins>
      <w:ins w:id="4383"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4384" w:author="Okot" w:date="2019-03-31T15:18:00Z"/>
        </w:rPr>
      </w:pPr>
      <w:ins w:id="4385" w:author="Okot" w:date="2019-03-31T15:12:00Z">
        <w:r>
          <w:t xml:space="preserve">Jak można </w:t>
        </w:r>
      </w:ins>
      <w:ins w:id="4386" w:author="Okot" w:date="2019-03-31T15:14:00Z">
        <w:r>
          <w:t>było</w:t>
        </w:r>
      </w:ins>
      <w:ins w:id="4387" w:author="Okot" w:date="2019-03-31T15:12:00Z">
        <w:r>
          <w:t xml:space="preserve"> </w:t>
        </w:r>
      </w:ins>
      <w:ins w:id="4388" w:author="Okot" w:date="2019-03-31T15:14:00Z">
        <w:r>
          <w:t>przeczytać w</w:t>
        </w:r>
      </w:ins>
      <w:ins w:id="4389" w:author="Okot" w:date="2019-03-31T15:17:00Z">
        <w:r>
          <w:t xml:space="preserve"> punktach poświęconych </w:t>
        </w:r>
      </w:ins>
      <w:ins w:id="4390" w:author="Okot" w:date="2019-03-31T15:18:00Z">
        <w:r>
          <w:t>makroskładnikom</w:t>
        </w:r>
      </w:ins>
      <w:ins w:id="4391" w:author="Okot" w:date="2019-03-31T15:17:00Z">
        <w:r>
          <w:t>, ich</w:t>
        </w:r>
      </w:ins>
      <w:ins w:id="4392" w:author="Okot" w:date="2019-03-31T15:14:00Z">
        <w:r>
          <w:t xml:space="preserve"> </w:t>
        </w:r>
      </w:ins>
      <w:ins w:id="4393" w:author="Okot" w:date="2019-03-31T15:17:00Z">
        <w:r>
          <w:t>właściwa dystrybucja</w:t>
        </w:r>
      </w:ins>
      <w:ins w:id="4394" w:author="Okot" w:date="2019-03-31T15:12:00Z">
        <w:r>
          <w:t xml:space="preserve"> </w:t>
        </w:r>
      </w:ins>
      <w:ins w:id="4395" w:author="Okot" w:date="2019-03-31T15:13:00Z">
        <w:r>
          <w:t>jest istotn</w:t>
        </w:r>
      </w:ins>
      <w:ins w:id="4396" w:author="Okot" w:date="2019-03-31T15:17:00Z">
        <w:r>
          <w:t>a</w:t>
        </w:r>
      </w:ins>
      <w:ins w:id="4397" w:author="Okot" w:date="2019-03-31T15:13:00Z">
        <w:r>
          <w:t xml:space="preserve"> dla bezproblemowego funkcjonowa</w:t>
        </w:r>
      </w:ins>
      <w:ins w:id="4398" w:author="Okot" w:date="2019-03-31T15:14:00Z">
        <w:r>
          <w:t>nia organizmu, dlatego</w:t>
        </w:r>
      </w:ins>
      <w:ins w:id="4399" w:author="Okot" w:date="2019-03-31T15:18:00Z">
        <w:r>
          <w:t xml:space="preserve"> </w:t>
        </w:r>
      </w:ins>
      <w:r w:rsidR="00FD1C88">
        <w:t>najważniejsze</w:t>
      </w:r>
      <w:ins w:id="4400"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4401" w:author="Okot" w:date="2019-03-31T15:20:00Z"/>
        </w:rPr>
      </w:pPr>
    </w:p>
    <w:p w14:paraId="7354F2EB" w14:textId="77777777" w:rsidR="003429B4" w:rsidRDefault="003429B4">
      <w:pPr>
        <w:spacing w:after="160" w:line="259" w:lineRule="auto"/>
        <w:ind w:firstLine="0"/>
        <w:jc w:val="left"/>
        <w:rPr>
          <w:ins w:id="4402" w:author="Okot" w:date="2020-03-24T11:49:00Z"/>
        </w:rPr>
      </w:pPr>
      <w:ins w:id="4403" w:author="Okot" w:date="2020-03-24T11:49:00Z">
        <w:r>
          <w:br w:type="page"/>
        </w:r>
      </w:ins>
    </w:p>
    <w:p w14:paraId="4D38A105" w14:textId="2D280502" w:rsidR="00405B12" w:rsidRDefault="00405B12">
      <w:pPr>
        <w:ind w:firstLine="0"/>
        <w:rPr>
          <w:ins w:id="4404" w:author="Okot" w:date="2019-03-31T15:20:00Z"/>
        </w:rPr>
        <w:pPrChange w:id="4405" w:author="Okot" w:date="2019-03-31T15:20:00Z">
          <w:pPr/>
        </w:pPrChange>
      </w:pPr>
      <w:ins w:id="4406" w:author="Okot" w:date="2019-03-31T15:20:00Z">
        <w:r>
          <w:lastRenderedPageBreak/>
          <w:t>Tabela 2</w:t>
        </w:r>
      </w:ins>
      <w:r w:rsidR="0024444E">
        <w:t>.9</w:t>
      </w:r>
      <w:ins w:id="4407" w:author="Okot" w:date="2019-03-31T15:20:00Z">
        <w:r>
          <w:t>.</w:t>
        </w:r>
      </w:ins>
    </w:p>
    <w:p w14:paraId="108629EA" w14:textId="1CF80F5E" w:rsidR="005E2604" w:rsidRDefault="008511DF">
      <w:pPr>
        <w:ind w:firstLine="0"/>
        <w:rPr>
          <w:ins w:id="4408" w:author="Okot" w:date="2019-03-31T15:21:00Z"/>
        </w:rPr>
        <w:pPrChange w:id="4409" w:author="Okot" w:date="2019-03-31T15:20:00Z">
          <w:pPr/>
        </w:pPrChange>
      </w:pPr>
      <w:ins w:id="4410" w:author="Okot" w:date="2019-03-31T15:21:00Z">
        <w:r>
          <w:t>Zalecana d</w:t>
        </w:r>
      </w:ins>
      <w:ins w:id="4411" w:author="Okot" w:date="2019-03-31T15:20:00Z">
        <w:r>
          <w:t>ystrybucja makro</w:t>
        </w:r>
      </w:ins>
      <w:r w:rsidR="00D502A8">
        <w:t>składników</w:t>
      </w:r>
      <w:ins w:id="4412" w:author="Okot" w:date="2019-03-31T15:20:00Z">
        <w:r>
          <w:t xml:space="preserve"> w diecie</w:t>
        </w:r>
      </w:ins>
      <w:ins w:id="4413" w:author="Okot" w:date="2019-03-31T15:18:00Z">
        <w:r w:rsidR="00405B12">
          <w:t xml:space="preserve"> </w:t>
        </w:r>
      </w:ins>
      <w:ins w:id="4414" w:author="Okot" w:date="2019-03-31T15:21:00Z">
        <w:r>
          <w:t>wg IŻŻ [</w:t>
        </w:r>
      </w:ins>
      <w:ins w:id="4415" w:author="Okot" w:date="2020-01-13T13:21:00Z">
        <w:r w:rsidR="00992E23">
          <w:t>43</w:t>
        </w:r>
      </w:ins>
      <w:del w:id="4416" w:author="Okot" w:date="2020-03-24T09:03:00Z">
        <w:r w:rsidR="00B26BEF" w:rsidDel="00992E23">
          <w:delText>6</w:delText>
        </w:r>
      </w:del>
      <w:ins w:id="4417" w:author="Okot" w:date="2020-01-13T13:21:00Z">
        <w:r w:rsidR="00C429C0">
          <w:t>].</w:t>
        </w:r>
      </w:ins>
      <w:del w:id="4418" w:author="Okot" w:date="2020-01-13T13:21:00Z">
        <w:r w:rsidR="00100248" w:rsidDel="00C429C0">
          <w:delText>2</w:delText>
        </w:r>
      </w:del>
      <w:del w:id="4419" w:author="Okot" w:date="2020-01-13T11:25:00Z">
        <w:r w:rsidR="00100248" w:rsidDel="00F94BCE">
          <w:delText>6</w:delText>
        </w:r>
      </w:del>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4420" w:author="Okot" w:date="2019-03-31T15:22:00Z"/>
        </w:trPr>
        <w:tc>
          <w:tcPr>
            <w:tcW w:w="3964" w:type="dxa"/>
          </w:tcPr>
          <w:p w14:paraId="0602BB78" w14:textId="77777777" w:rsidR="008511DF" w:rsidRPr="008511DF" w:rsidRDefault="008511DF">
            <w:pPr>
              <w:ind w:firstLine="0"/>
              <w:jc w:val="center"/>
              <w:rPr>
                <w:ins w:id="4421" w:author="Okot" w:date="2019-03-31T15:22:00Z"/>
                <w:b/>
                <w:rPrChange w:id="4422" w:author="Okot" w:date="2019-03-31T15:22:00Z">
                  <w:rPr>
                    <w:ins w:id="4423" w:author="Okot" w:date="2019-03-31T15:22:00Z"/>
                  </w:rPr>
                </w:rPrChange>
              </w:rPr>
              <w:pPrChange w:id="4424" w:author="Okot" w:date="2019-03-31T15:22:00Z">
                <w:pPr>
                  <w:ind w:firstLine="0"/>
                </w:pPr>
              </w:pPrChange>
            </w:pPr>
            <w:ins w:id="4425" w:author="Okot" w:date="2019-03-31T15:22:00Z">
              <w:r>
                <w:rPr>
                  <w:b/>
                </w:rPr>
                <w:t>Makroelementy</w:t>
              </w:r>
            </w:ins>
          </w:p>
        </w:tc>
        <w:tc>
          <w:tcPr>
            <w:tcW w:w="5097" w:type="dxa"/>
          </w:tcPr>
          <w:p w14:paraId="31DEACAF" w14:textId="77777777" w:rsidR="008511DF" w:rsidRPr="008511DF" w:rsidRDefault="008511DF">
            <w:pPr>
              <w:ind w:firstLine="0"/>
              <w:jc w:val="center"/>
              <w:rPr>
                <w:ins w:id="4426" w:author="Okot" w:date="2019-03-31T15:22:00Z"/>
                <w:b/>
                <w:rPrChange w:id="4427" w:author="Okot" w:date="2019-03-31T15:23:00Z">
                  <w:rPr>
                    <w:ins w:id="4428" w:author="Okot" w:date="2019-03-31T15:22:00Z"/>
                  </w:rPr>
                </w:rPrChange>
              </w:rPr>
              <w:pPrChange w:id="4429" w:author="Okot" w:date="2019-03-31T15:23:00Z">
                <w:pPr>
                  <w:ind w:firstLine="0"/>
                </w:pPr>
              </w:pPrChange>
            </w:pPr>
            <w:ins w:id="4430"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4431" w:author="Okot" w:date="2019-03-31T15:22:00Z"/>
                <w:b/>
                <w:rPrChange w:id="4432" w:author="Okot" w:date="2019-03-31T15:22:00Z">
                  <w:rPr>
                    <w:ins w:id="4433" w:author="Okot" w:date="2019-03-31T15:22:00Z"/>
                  </w:rPr>
                </w:rPrChange>
              </w:rPr>
              <w:pPrChange w:id="4434"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4435" w:author="Okot" w:date="2019-03-31T15:22:00Z"/>
              </w:rPr>
              <w:pPrChange w:id="4436"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4437" w:author="Okot" w:date="2019-03-31T15:22:00Z"/>
                <w:b/>
                <w:rPrChange w:id="4438" w:author="Okot" w:date="2019-03-31T15:22:00Z">
                  <w:rPr>
                    <w:ins w:id="4439" w:author="Okot" w:date="2019-03-31T15:22:00Z"/>
                  </w:rPr>
                </w:rPrChange>
              </w:rPr>
              <w:pPrChange w:id="4440"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4441"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4442" w:author="Okot" w:date="2019-03-31T15:22:00Z">
                  <w:rPr/>
                </w:rPrChange>
              </w:rPr>
              <w:pPrChange w:id="4443"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4444" w:author="Okot" w:date="2019-03-31T15:22:00Z"/>
              </w:rPr>
              <w:pPrChange w:id="4445"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4446" w:author="Okot" w:date="2019-03-31T15:10:00Z"/>
        </w:rPr>
      </w:pPr>
    </w:p>
    <w:p w14:paraId="44F7ABCE" w14:textId="0E97205A" w:rsidR="006F5DB1" w:rsidRDefault="006F5DB1" w:rsidP="006F5DB1">
      <w:pPr>
        <w:pStyle w:val="Nagwek2"/>
      </w:pPr>
      <w:bookmarkStart w:id="4447" w:name="_Toc35941899"/>
      <w:r>
        <w:t>2.1.4. Witaminy i składniki mineralne</w:t>
      </w:r>
      <w:r w:rsidR="009E56F2">
        <w:t xml:space="preserve"> [</w:t>
      </w:r>
      <w:ins w:id="4448" w:author="Okot" w:date="2020-01-13T16:51:00Z">
        <w:r w:rsidR="00992E23">
          <w:t>42</w:t>
        </w:r>
      </w:ins>
      <w:del w:id="4449" w:author="Okot" w:date="2020-03-24T09:07:00Z">
        <w:r w:rsidR="00B26BEF" w:rsidDel="00992E23">
          <w:delText>5</w:delText>
        </w:r>
      </w:del>
      <w:del w:id="4450" w:author="Okot" w:date="2020-01-13T16:51:00Z">
        <w:r w:rsidR="009E56F2" w:rsidDel="00CD0C82">
          <w:delText>2</w:delText>
        </w:r>
      </w:del>
      <w:del w:id="4451" w:author="Okot" w:date="2020-01-13T11:35:00Z">
        <w:r w:rsidR="00100248" w:rsidDel="00F94BCE">
          <w:delText>5</w:delText>
        </w:r>
      </w:del>
      <w:r w:rsidR="009E56F2">
        <w:t>,</w:t>
      </w:r>
      <w:ins w:id="4452" w:author="Okot" w:date="2020-01-13T14:39:00Z">
        <w:r w:rsidR="00992E23">
          <w:t>43</w:t>
        </w:r>
      </w:ins>
      <w:del w:id="4453" w:author="Okot" w:date="2020-03-24T09:05:00Z">
        <w:r w:rsidR="00B26BEF" w:rsidDel="00992E23">
          <w:delText>6</w:delText>
        </w:r>
      </w:del>
      <w:del w:id="4454" w:author="Okot" w:date="2020-01-13T14:39:00Z">
        <w:r w:rsidR="009E56F2" w:rsidDel="00401F9D">
          <w:delText>2</w:delText>
        </w:r>
      </w:del>
      <w:del w:id="4455" w:author="Okot" w:date="2020-01-13T11:32:00Z">
        <w:r w:rsidR="00100248" w:rsidDel="00F94BCE">
          <w:delText>6</w:delText>
        </w:r>
      </w:del>
      <w:r w:rsidR="009E56F2">
        <w:t>,</w:t>
      </w:r>
      <w:ins w:id="4456" w:author="Okot" w:date="2020-01-13T13:49:00Z">
        <w:r w:rsidR="00992E23">
          <w:t>44</w:t>
        </w:r>
      </w:ins>
      <w:del w:id="4457" w:author="Okot" w:date="2020-01-13T13:49:00Z">
        <w:r w:rsidR="009E56F2" w:rsidDel="00AC7631">
          <w:delText>2</w:delText>
        </w:r>
      </w:del>
      <w:del w:id="4458" w:author="Okot" w:date="2020-01-13T11:30:00Z">
        <w:r w:rsidR="00E2330C" w:rsidDel="00F94BCE">
          <w:delText>7</w:delText>
        </w:r>
      </w:del>
      <w:r w:rsidR="00E2330C">
        <w:t>,</w:t>
      </w:r>
      <w:ins w:id="4459" w:author="Okot" w:date="2020-02-05T18:17:00Z">
        <w:r w:rsidR="00BB6D79">
          <w:t>47</w:t>
        </w:r>
      </w:ins>
      <w:del w:id="4460" w:author="Okot" w:date="2020-02-05T18:17:00Z">
        <w:r w:rsidR="00E2330C" w:rsidDel="00E61A1C">
          <w:delText>3</w:delText>
        </w:r>
      </w:del>
      <w:del w:id="4461" w:author="Okot" w:date="2020-01-13T11:26:00Z">
        <w:r w:rsidR="00E2330C" w:rsidDel="00F94BCE">
          <w:delText>0</w:delText>
        </w:r>
      </w:del>
      <w:r w:rsidR="00DA1886">
        <w:t>]</w:t>
      </w:r>
      <w:bookmarkEnd w:id="4447"/>
    </w:p>
    <w:p w14:paraId="6C86C850" w14:textId="77777777" w:rsidR="003B3440" w:rsidRDefault="003B3440" w:rsidP="003B3440"/>
    <w:p w14:paraId="09BF9409" w14:textId="6900B59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4462" w:author="Okot" w:date="2020-01-17T11:05:00Z">
        <w:r w:rsidR="00E52AE0">
          <w:t>3</w:t>
        </w:r>
      </w:ins>
      <w:ins w:id="4463" w:author="Okot" w:date="2020-03-24T09:13:00Z">
        <w:r w:rsidR="001B7E81">
          <w:t>9</w:t>
        </w:r>
      </w:ins>
      <w:del w:id="4464" w:author="Okot" w:date="2020-03-24T09:13:00Z">
        <w:r w:rsidR="008E53F0" w:rsidDel="001B7E81">
          <w:delText>2</w:delText>
        </w:r>
      </w:del>
      <w:del w:id="4465" w:author="Okot" w:date="2020-01-17T11:05:00Z">
        <w:r w:rsidR="00BA3BD6" w:rsidDel="00EA7D70">
          <w:delText>2</w:delText>
        </w:r>
      </w:del>
      <w:del w:id="4466"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4467" w:name="_Toc5963735"/>
      <w:bookmarkStart w:id="4468" w:name="_Toc35941900"/>
      <w:r>
        <w:t xml:space="preserve">2.1.4.1. </w:t>
      </w:r>
      <w:r w:rsidR="00BE5A3D">
        <w:t>Cynk</w:t>
      </w:r>
      <w:bookmarkEnd w:id="4467"/>
      <w:bookmarkEnd w:id="4468"/>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4469" w:name="_Toc5963736"/>
      <w:bookmarkStart w:id="4470" w:name="_Toc35941901"/>
      <w:r>
        <w:t xml:space="preserve">2.1.4.2. </w:t>
      </w:r>
      <w:r w:rsidR="002D5603">
        <w:t>Fluor</w:t>
      </w:r>
      <w:bookmarkEnd w:id="4469"/>
      <w:bookmarkEnd w:id="4470"/>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4471" w:name="_Toc5963737"/>
      <w:bookmarkStart w:id="4472" w:name="_Toc35941902"/>
      <w:r>
        <w:lastRenderedPageBreak/>
        <w:t xml:space="preserve">2.1.4.3. </w:t>
      </w:r>
      <w:r w:rsidR="00422C09">
        <w:t>Fosfor</w:t>
      </w:r>
      <w:bookmarkEnd w:id="4471"/>
      <w:bookmarkEnd w:id="4472"/>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4B1E6DC"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4473" w:author="Okot" w:date="2020-01-17T11:01:00Z">
        <w:r w:rsidR="00992E23">
          <w:t>41</w:t>
        </w:r>
      </w:ins>
      <w:del w:id="4474" w:author="Okot" w:date="2020-03-24T09:08:00Z">
        <w:r w:rsidR="00B26BEF" w:rsidDel="00992E23">
          <w:delText>4</w:delText>
        </w:r>
      </w:del>
      <w:del w:id="4475" w:author="Okot" w:date="2020-01-17T11:01:00Z">
        <w:r w:rsidR="000E5AB3" w:rsidDel="00EA7D70">
          <w:delText>2</w:delText>
        </w:r>
      </w:del>
      <w:del w:id="4476"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4477" w:name="_Toc5963738"/>
      <w:bookmarkStart w:id="4478" w:name="_Toc35941903"/>
      <w:r>
        <w:t xml:space="preserve">2.1.4.4. </w:t>
      </w:r>
      <w:r w:rsidR="000D5E29">
        <w:t>Jod</w:t>
      </w:r>
      <w:bookmarkEnd w:id="4477"/>
      <w:bookmarkEnd w:id="447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4479" w:name="_Toc5963739"/>
      <w:bookmarkStart w:id="4480" w:name="_Toc35941904"/>
      <w:r>
        <w:lastRenderedPageBreak/>
        <w:t xml:space="preserve">2.1.4.5. </w:t>
      </w:r>
      <w:r w:rsidR="00C102D5">
        <w:t>Magnez</w:t>
      </w:r>
      <w:bookmarkEnd w:id="4479"/>
      <w:bookmarkEnd w:id="448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4481" w:name="_Toc5963740"/>
      <w:bookmarkStart w:id="4482" w:name="_Toc35941905"/>
      <w:r>
        <w:t>2.1.4.6. Miedź</w:t>
      </w:r>
      <w:bookmarkEnd w:id="4481"/>
      <w:bookmarkEnd w:id="448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4483" w:name="_Toc5963741"/>
      <w:bookmarkStart w:id="4484" w:name="_Toc35941906"/>
      <w:r>
        <w:lastRenderedPageBreak/>
        <w:t>2.1.4.7</w:t>
      </w:r>
      <w:r w:rsidR="00846159">
        <w:t xml:space="preserve">. </w:t>
      </w:r>
      <w:r w:rsidR="003B3637">
        <w:t>Potas</w:t>
      </w:r>
      <w:bookmarkEnd w:id="4483"/>
      <w:bookmarkEnd w:id="4484"/>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4485" w:name="_Toc5963742"/>
      <w:bookmarkStart w:id="4486" w:name="_Toc35941907"/>
      <w:r>
        <w:t>2.1.4.</w:t>
      </w:r>
      <w:r w:rsidR="003C3C76">
        <w:t>8</w:t>
      </w:r>
      <w:r>
        <w:t xml:space="preserve">. </w:t>
      </w:r>
      <w:r w:rsidR="002F5269">
        <w:t>Selen</w:t>
      </w:r>
      <w:bookmarkEnd w:id="4485"/>
      <w:bookmarkEnd w:id="4486"/>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4487" w:name="_Toc5963743"/>
      <w:bookmarkStart w:id="4488" w:name="_Toc35941908"/>
      <w:r>
        <w:lastRenderedPageBreak/>
        <w:t>2.1.4.</w:t>
      </w:r>
      <w:r w:rsidR="003C3C76">
        <w:t>9</w:t>
      </w:r>
      <w:r>
        <w:t>.</w:t>
      </w:r>
      <w:r w:rsidR="00231370">
        <w:t xml:space="preserve"> </w:t>
      </w:r>
      <w:r w:rsidR="003B3440">
        <w:t>Sód</w:t>
      </w:r>
      <w:bookmarkEnd w:id="4487"/>
      <w:bookmarkEnd w:id="4488"/>
    </w:p>
    <w:p w14:paraId="7382E6F7" w14:textId="77777777" w:rsidR="00846159" w:rsidRDefault="00846159" w:rsidP="003B3440">
      <w:pPr>
        <w:rPr>
          <w:b/>
        </w:rPr>
      </w:pPr>
    </w:p>
    <w:p w14:paraId="7FE37AB4" w14:textId="63B042CB"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4489" w:author="Okot" w:date="2020-01-17T11:01:00Z">
        <w:r w:rsidR="000E5AB3" w:rsidDel="00EA7D70">
          <w:delText>2</w:delText>
        </w:r>
      </w:del>
      <w:ins w:id="4490" w:author="Okot" w:date="2020-01-17T11:01:00Z">
        <w:r w:rsidR="00992E23">
          <w:t>41</w:t>
        </w:r>
      </w:ins>
      <w:del w:id="4491" w:author="Okot" w:date="2020-03-24T09:09:00Z">
        <w:r w:rsidR="00B26BEF" w:rsidDel="00992E23">
          <w:delText>4</w:delText>
        </w:r>
      </w:del>
      <w:del w:id="4492"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4493" w:name="_Toc5963744"/>
      <w:bookmarkStart w:id="4494" w:name="_Toc35941909"/>
      <w:r>
        <w:t>2.1.4.10</w:t>
      </w:r>
      <w:r w:rsidR="00846159">
        <w:t xml:space="preserve">. </w:t>
      </w:r>
      <w:r w:rsidR="000B2BAD">
        <w:t>Wapń</w:t>
      </w:r>
      <w:bookmarkEnd w:id="4493"/>
      <w:bookmarkEnd w:id="449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4495" w:name="_Toc5963745"/>
      <w:bookmarkStart w:id="4496" w:name="_Toc35941910"/>
      <w:r>
        <w:lastRenderedPageBreak/>
        <w:t>2.1.4.11</w:t>
      </w:r>
      <w:r w:rsidR="00846159">
        <w:t>.</w:t>
      </w:r>
      <w:r w:rsidR="00846159" w:rsidRPr="00846159">
        <w:rPr>
          <w:rStyle w:val="Nagwek2Znak"/>
        </w:rPr>
        <w:t xml:space="preserve"> </w:t>
      </w:r>
      <w:r w:rsidR="00143CE6">
        <w:t>Witamina A</w:t>
      </w:r>
      <w:bookmarkEnd w:id="4495"/>
      <w:bookmarkEnd w:id="4496"/>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4497" w:name="_Toc5963746"/>
      <w:bookmarkStart w:id="4498" w:name="_Toc35941911"/>
      <w:r>
        <w:t>2.1.4.12</w:t>
      </w:r>
      <w:r w:rsidR="00846159">
        <w:t xml:space="preserve">. </w:t>
      </w:r>
      <w:r w:rsidR="00326F17">
        <w:t>Witamina B</w:t>
      </w:r>
      <w:r w:rsidR="00326F17">
        <w:rPr>
          <w:vertAlign w:val="subscript"/>
        </w:rPr>
        <w:t>1</w:t>
      </w:r>
      <w:bookmarkEnd w:id="4497"/>
      <w:bookmarkEnd w:id="449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4499" w:name="_Toc5963747"/>
      <w:bookmarkStart w:id="4500" w:name="_Toc35941912"/>
      <w:r>
        <w:t>2.1.4.13</w:t>
      </w:r>
      <w:r w:rsidR="00846159">
        <w:t xml:space="preserve">. </w:t>
      </w:r>
      <w:r w:rsidR="00CF2F65">
        <w:t>Witamina B</w:t>
      </w:r>
      <w:r w:rsidR="00CF2F65">
        <w:rPr>
          <w:vertAlign w:val="subscript"/>
        </w:rPr>
        <w:t>2</w:t>
      </w:r>
      <w:bookmarkEnd w:id="4499"/>
      <w:bookmarkEnd w:id="4500"/>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4501" w:name="_Toc5963748"/>
      <w:bookmarkStart w:id="4502" w:name="_Toc35941913"/>
      <w:r>
        <w:lastRenderedPageBreak/>
        <w:t>2.1.4.14</w:t>
      </w:r>
      <w:r w:rsidR="00846159">
        <w:t xml:space="preserve">. </w:t>
      </w:r>
      <w:r w:rsidR="00755008">
        <w:t>Witamina B</w:t>
      </w:r>
      <w:r w:rsidR="00755008">
        <w:rPr>
          <w:vertAlign w:val="subscript"/>
        </w:rPr>
        <w:t>3</w:t>
      </w:r>
      <w:bookmarkEnd w:id="4501"/>
      <w:bookmarkEnd w:id="450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4503" w:name="_Toc5963749"/>
      <w:bookmarkStart w:id="4504" w:name="_Toc35941914"/>
      <w:r>
        <w:t>2.1.4.15</w:t>
      </w:r>
      <w:r w:rsidR="00846159">
        <w:t xml:space="preserve">. </w:t>
      </w:r>
      <w:r w:rsidR="009D74E6">
        <w:t>Witamina B</w:t>
      </w:r>
      <w:r w:rsidR="009D74E6">
        <w:rPr>
          <w:vertAlign w:val="subscript"/>
        </w:rPr>
        <w:t>4</w:t>
      </w:r>
      <w:bookmarkEnd w:id="4503"/>
      <w:bookmarkEnd w:id="4504"/>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4505" w:name="_Toc5963750"/>
      <w:bookmarkStart w:id="4506" w:name="_Toc35941915"/>
      <w:r>
        <w:t>2.1.4.16</w:t>
      </w:r>
      <w:r w:rsidR="00846159">
        <w:t xml:space="preserve">. </w:t>
      </w:r>
      <w:r w:rsidR="00C053F6">
        <w:t>Witamina B</w:t>
      </w:r>
      <w:r w:rsidR="00C053F6">
        <w:rPr>
          <w:vertAlign w:val="subscript"/>
        </w:rPr>
        <w:t>5</w:t>
      </w:r>
      <w:bookmarkEnd w:id="4505"/>
      <w:bookmarkEnd w:id="450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4507" w:name="_Toc5963751"/>
      <w:bookmarkStart w:id="4508" w:name="_Toc35941916"/>
      <w:r>
        <w:lastRenderedPageBreak/>
        <w:t>2.1.4.17</w:t>
      </w:r>
      <w:r w:rsidR="00846159">
        <w:t xml:space="preserve">. </w:t>
      </w:r>
      <w:r w:rsidR="00BD3FB5">
        <w:t>Witamina B</w:t>
      </w:r>
      <w:r w:rsidR="00BD3FB5">
        <w:rPr>
          <w:vertAlign w:val="subscript"/>
        </w:rPr>
        <w:t>6</w:t>
      </w:r>
      <w:bookmarkEnd w:id="4507"/>
      <w:bookmarkEnd w:id="4508"/>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4509" w:name="_Toc5963752"/>
      <w:bookmarkStart w:id="4510" w:name="_Toc35941917"/>
      <w:r>
        <w:t>2.1.4.18</w:t>
      </w:r>
      <w:r w:rsidR="00846159">
        <w:t xml:space="preserve">. </w:t>
      </w:r>
      <w:r w:rsidR="00755008">
        <w:t>Witamina B</w:t>
      </w:r>
      <w:r w:rsidR="00755008">
        <w:rPr>
          <w:vertAlign w:val="subscript"/>
        </w:rPr>
        <w:t>9</w:t>
      </w:r>
      <w:bookmarkEnd w:id="4509"/>
      <w:bookmarkEnd w:id="4510"/>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4511" w:name="_Toc5963753"/>
      <w:bookmarkStart w:id="4512" w:name="_Toc35941918"/>
      <w:r>
        <w:t>2.1.4.19</w:t>
      </w:r>
      <w:r w:rsidR="00846159">
        <w:t xml:space="preserve">. </w:t>
      </w:r>
      <w:r w:rsidR="00434E31">
        <w:t>Witamina B</w:t>
      </w:r>
      <w:r w:rsidR="00434E31">
        <w:rPr>
          <w:vertAlign w:val="subscript"/>
        </w:rPr>
        <w:t>12</w:t>
      </w:r>
      <w:bookmarkEnd w:id="4511"/>
      <w:bookmarkEnd w:id="451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4513" w:name="_Toc5963754"/>
      <w:bookmarkStart w:id="4514" w:name="_Toc35941919"/>
      <w:r>
        <w:t>2.1.4.20</w:t>
      </w:r>
      <w:r w:rsidR="00846159">
        <w:t xml:space="preserve">. </w:t>
      </w:r>
      <w:r w:rsidR="00C053F6">
        <w:t>Witamina C</w:t>
      </w:r>
      <w:bookmarkEnd w:id="4513"/>
      <w:bookmarkEnd w:id="451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4515" w:name="_Toc5963755"/>
      <w:bookmarkStart w:id="4516" w:name="_Toc35941920"/>
      <w:r>
        <w:t>2.1.4.2</w:t>
      </w:r>
      <w:r w:rsidR="003C3C76">
        <w:t>1</w:t>
      </w:r>
      <w:r>
        <w:t xml:space="preserve">. </w:t>
      </w:r>
      <w:r w:rsidR="00515536">
        <w:t>Witamin</w:t>
      </w:r>
      <w:r w:rsidR="00B5002F">
        <w:t>a</w:t>
      </w:r>
      <w:r w:rsidR="00515536">
        <w:t xml:space="preserve"> D</w:t>
      </w:r>
      <w:bookmarkEnd w:id="4515"/>
      <w:bookmarkEnd w:id="4516"/>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4517" w:name="_Toc5963756"/>
      <w:bookmarkStart w:id="4518" w:name="_Toc35941921"/>
      <w:r>
        <w:t>2.1.4.2</w:t>
      </w:r>
      <w:r w:rsidR="003C3C76">
        <w:t>2</w:t>
      </w:r>
      <w:r>
        <w:t xml:space="preserve">. </w:t>
      </w:r>
      <w:r w:rsidR="003B511D">
        <w:t>Witamina E</w:t>
      </w:r>
      <w:bookmarkEnd w:id="4517"/>
      <w:bookmarkEnd w:id="451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4519" w:name="_Toc5963757"/>
      <w:bookmarkStart w:id="4520" w:name="_Toc35941922"/>
      <w:r>
        <w:t>2.1.4.2</w:t>
      </w:r>
      <w:r w:rsidR="003C3C76">
        <w:t>3</w:t>
      </w:r>
      <w:r>
        <w:t xml:space="preserve">. </w:t>
      </w:r>
      <w:r w:rsidR="00FE7E80">
        <w:t>Witamina H</w:t>
      </w:r>
      <w:bookmarkEnd w:id="4519"/>
      <w:bookmarkEnd w:id="4520"/>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4521" w:name="_Toc5963758"/>
      <w:bookmarkStart w:id="4522" w:name="_Toc35941923"/>
      <w:r>
        <w:t>2.1.4.2</w:t>
      </w:r>
      <w:r w:rsidR="003C3C76">
        <w:t>4</w:t>
      </w:r>
      <w:r>
        <w:t xml:space="preserve">. </w:t>
      </w:r>
      <w:r w:rsidR="00341771">
        <w:t>Witamina K</w:t>
      </w:r>
      <w:bookmarkEnd w:id="4521"/>
      <w:bookmarkEnd w:id="452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4523" w:name="_Toc5963759"/>
      <w:bookmarkStart w:id="4524" w:name="_Toc35941924"/>
      <w:r>
        <w:lastRenderedPageBreak/>
        <w:t>2.1.4.2</w:t>
      </w:r>
      <w:r w:rsidR="003C3C76">
        <w:t>5</w:t>
      </w:r>
      <w:r>
        <w:t xml:space="preserve">. </w:t>
      </w:r>
      <w:r w:rsidR="000139A3">
        <w:t>Żelazo</w:t>
      </w:r>
      <w:bookmarkEnd w:id="4523"/>
      <w:bookmarkEnd w:id="4524"/>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0BA15ED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4525" w:author="Okot" w:date="2020-01-17T11:01:00Z">
        <w:r w:rsidR="00992E23">
          <w:t>41</w:t>
        </w:r>
      </w:ins>
      <w:del w:id="4526" w:author="Okot" w:date="2020-03-24T09:09:00Z">
        <w:r w:rsidR="0061038E" w:rsidDel="00992E23">
          <w:delText>4</w:delText>
        </w:r>
      </w:del>
      <w:del w:id="4527" w:author="Okot" w:date="2020-01-17T11:01:00Z">
        <w:r w:rsidR="000E5AB3" w:rsidDel="00EA7D70">
          <w:delText>2</w:delText>
        </w:r>
      </w:del>
      <w:del w:id="4528"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2ABA8FE6" w:rsidR="00540593" w:rsidRDefault="009A7070" w:rsidP="00AA6750">
      <w:pPr>
        <w:pStyle w:val="Nagwek2"/>
      </w:pPr>
      <w:bookmarkStart w:id="4529" w:name="_Toc35941925"/>
      <w:r>
        <w:t>2.1.5</w:t>
      </w:r>
      <w:r w:rsidR="00540593">
        <w:t>. Składniki antyodżywcze</w:t>
      </w:r>
      <w:r w:rsidR="009E56F2">
        <w:t xml:space="preserve"> [</w:t>
      </w:r>
      <w:ins w:id="4530" w:author="Okot" w:date="2020-01-13T13:48:00Z">
        <w:r w:rsidR="00BB6D79">
          <w:t>44</w:t>
        </w:r>
      </w:ins>
      <w:del w:id="4531" w:author="Okot" w:date="2020-01-13T13:48:00Z">
        <w:r w:rsidR="009E56F2" w:rsidDel="00AC7631">
          <w:delText>2</w:delText>
        </w:r>
      </w:del>
      <w:ins w:id="4532" w:author="Okot" w:date="2020-01-13T13:19:00Z">
        <w:r w:rsidR="001A54BE">
          <w:t>]</w:t>
        </w:r>
      </w:ins>
      <w:bookmarkEnd w:id="4529"/>
      <w:del w:id="4533" w:author="Okot" w:date="2020-01-13T11:24:00Z">
        <w:r w:rsidR="00E2330C" w:rsidDel="00EC125A">
          <w:delText>7</w:delText>
        </w:r>
      </w:del>
      <w:del w:id="4534" w:author="Okot" w:date="2020-01-13T13:16:00Z">
        <w:r w:rsidR="00540593" w:rsidDel="001A54BE">
          <w:delText>]</w:delText>
        </w:r>
      </w:del>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DC29725" w:rsidR="001E6254" w:rsidRDefault="001E6254" w:rsidP="007D5D7A">
      <w:pPr>
        <w:pStyle w:val="Nagwek2"/>
      </w:pPr>
      <w:bookmarkStart w:id="4535" w:name="_Toc35941926"/>
      <w:r>
        <w:t>2.1.6. Cholesterol [</w:t>
      </w:r>
      <w:del w:id="4536" w:author="Okot" w:date="2020-01-13T14:36:00Z">
        <w:r w:rsidR="00100248" w:rsidDel="00401F9D">
          <w:delText>2</w:delText>
        </w:r>
      </w:del>
      <w:ins w:id="4537" w:author="Okot" w:date="2020-01-13T14:36:00Z">
        <w:r w:rsidR="00992E23">
          <w:t>43</w:t>
        </w:r>
      </w:ins>
      <w:del w:id="4538" w:author="Okot" w:date="2020-03-24T09:03:00Z">
        <w:r w:rsidR="00B26BEF" w:rsidDel="00992E23">
          <w:delText>6</w:delText>
        </w:r>
      </w:del>
      <w:del w:id="4539" w:author="Okot" w:date="2020-01-13T11:25:00Z">
        <w:r w:rsidR="00100248" w:rsidDel="00F94BCE">
          <w:delText>6</w:delText>
        </w:r>
      </w:del>
      <w:r>
        <w:t>]</w:t>
      </w:r>
      <w:bookmarkEnd w:id="4535"/>
    </w:p>
    <w:p w14:paraId="2BFA1FE5" w14:textId="77777777" w:rsidR="001E6254" w:rsidRDefault="001E6254">
      <w:pPr>
        <w:pPrChange w:id="4540"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2D700926"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4541" w:author="Okot" w:date="2020-01-13T12:16:00Z">
        <w:r w:rsidR="00E82EDB">
          <w:t>35</w:t>
        </w:r>
      </w:ins>
      <w:del w:id="4542" w:author="Okot" w:date="2020-03-24T10:03:00Z">
        <w:r w:rsidR="008E53F0" w:rsidDel="00E82EDB">
          <w:delText>8</w:delText>
        </w:r>
      </w:del>
      <w:del w:id="4543"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F8EDA31"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4544" w:author="Okot" w:date="2020-02-05T18:17:00Z">
        <w:r w:rsidR="00BB6D79">
          <w:t>47</w:t>
        </w:r>
      </w:ins>
      <w:del w:id="4545" w:author="Okot" w:date="2020-02-05T18:17:00Z">
        <w:r w:rsidR="00E2330C" w:rsidDel="00E61A1C">
          <w:delText>3</w:delText>
        </w:r>
      </w:del>
      <w:del w:id="4546" w:author="Okot" w:date="2020-01-13T11:22:00Z">
        <w:r w:rsidR="00E2330C" w:rsidDel="00EC125A">
          <w:delText>0</w:delText>
        </w:r>
      </w:del>
      <w:r w:rsidR="00C55D20">
        <w:t>]</w:t>
      </w:r>
      <w:r w:rsidR="00712E02">
        <w:t>.</w:t>
      </w:r>
    </w:p>
    <w:p w14:paraId="29FF558E" w14:textId="77777777" w:rsidR="00540593" w:rsidRPr="00540593" w:rsidRDefault="00540593"/>
    <w:p w14:paraId="4381F4CA" w14:textId="7BE55D60" w:rsidR="00AA6750" w:rsidRDefault="00231370" w:rsidP="00AA6750">
      <w:pPr>
        <w:pStyle w:val="Nagwek2"/>
      </w:pPr>
      <w:bookmarkStart w:id="4547" w:name="_Toc35941927"/>
      <w:r>
        <w:t>2.1.7</w:t>
      </w:r>
      <w:r w:rsidR="00540593">
        <w:t xml:space="preserve">. </w:t>
      </w:r>
      <w:r w:rsidR="00AA6750">
        <w:t>Suplementy</w:t>
      </w:r>
      <w:r w:rsidR="002349CF">
        <w:t xml:space="preserve"> </w:t>
      </w:r>
      <w:r w:rsidR="003E3A0E">
        <w:t>diety </w:t>
      </w:r>
      <w:r w:rsidR="002349CF">
        <w:t>[</w:t>
      </w:r>
      <w:ins w:id="4548" w:author="Okot" w:date="2020-01-13T14:36:00Z">
        <w:r w:rsidR="00992E23">
          <w:t>43</w:t>
        </w:r>
      </w:ins>
      <w:del w:id="4549" w:author="Okot" w:date="2020-03-24T09:03:00Z">
        <w:r w:rsidR="00B26BEF" w:rsidDel="00992E23">
          <w:delText>6</w:delText>
        </w:r>
      </w:del>
      <w:del w:id="4550" w:author="Okot" w:date="2020-01-13T14:36:00Z">
        <w:r w:rsidR="009E56F2" w:rsidDel="00401F9D">
          <w:delText>2</w:delText>
        </w:r>
      </w:del>
      <w:del w:id="4551" w:author="Okot" w:date="2020-01-13T11:25:00Z">
        <w:r w:rsidR="00100248" w:rsidDel="00F94BCE">
          <w:delText>6</w:delText>
        </w:r>
      </w:del>
      <w:r w:rsidR="002349CF">
        <w:t>]</w:t>
      </w:r>
      <w:bookmarkEnd w:id="4547"/>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19AC1C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4552" w:author="Okot" w:date="2020-02-05T18:17:00Z">
        <w:r w:rsidR="00E61A1C">
          <w:t>4</w:t>
        </w:r>
      </w:ins>
      <w:ins w:id="4553" w:author="Okot" w:date="2020-03-24T08:50:00Z">
        <w:r w:rsidR="00BB6D79">
          <w:t>7</w:t>
        </w:r>
      </w:ins>
      <w:del w:id="4554" w:author="Okot" w:date="2020-02-05T18:17:00Z">
        <w:r w:rsidR="00E2330C" w:rsidDel="00E61A1C">
          <w:delText>3</w:delText>
        </w:r>
      </w:del>
      <w:del w:id="4555"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32928E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4556" w:author="Okot" w:date="2020-01-13T14:36:00Z">
        <w:r w:rsidR="00992E23">
          <w:t>43</w:t>
        </w:r>
      </w:ins>
      <w:del w:id="4557" w:author="Okot" w:date="2020-03-24T09:03:00Z">
        <w:r w:rsidR="00B26BEF" w:rsidDel="00992E23">
          <w:delText>6</w:delText>
        </w:r>
      </w:del>
      <w:del w:id="4558" w:author="Okot" w:date="2020-01-13T14:36:00Z">
        <w:r w:rsidR="00312C8D" w:rsidDel="00401F9D">
          <w:delText>2</w:delText>
        </w:r>
      </w:del>
      <w:del w:id="4559"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4560" w:author="Okot" w:date="2020-01-13T16:50:00Z">
        <w:r w:rsidR="00992E23">
          <w:t>42</w:t>
        </w:r>
      </w:ins>
      <w:del w:id="4561" w:author="Okot" w:date="2020-03-24T09:06:00Z">
        <w:r w:rsidR="00B26BEF" w:rsidDel="00992E23">
          <w:delText>5</w:delText>
        </w:r>
      </w:del>
      <w:del w:id="4562" w:author="Okot" w:date="2020-01-13T16:50:00Z">
        <w:r w:rsidR="00312C8D" w:rsidDel="00CD0C82">
          <w:delText>2</w:delText>
        </w:r>
      </w:del>
      <w:del w:id="4563"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4564" w:author="Okot" w:date="2020-01-13T16:50:00Z">
        <w:r w:rsidR="00992E23">
          <w:t>42</w:t>
        </w:r>
      </w:ins>
      <w:del w:id="4565" w:author="Okot" w:date="2020-03-24T09:06:00Z">
        <w:r w:rsidR="00B26BEF" w:rsidDel="00992E23">
          <w:delText>5</w:delText>
        </w:r>
      </w:del>
      <w:del w:id="4566" w:author="Okot" w:date="2020-01-13T16:50:00Z">
        <w:r w:rsidR="00100248" w:rsidDel="00CD0C82">
          <w:delText>2</w:delText>
        </w:r>
      </w:del>
      <w:del w:id="4567"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4568" w:author="Okot" w:date="2020-01-21T13:35:00Z"/>
        </w:rPr>
      </w:pPr>
      <w:del w:id="4569" w:author="Okot" w:date="2020-01-21T13:35:00Z">
        <w:r w:rsidDel="000B2B3D">
          <w:delText>2.1.8</w:delText>
        </w:r>
        <w:r w:rsidR="009A7070" w:rsidDel="000B2B3D">
          <w:delText xml:space="preserve">. </w:delText>
        </w:r>
        <w:r w:rsidR="00AA13F1" w:rsidDel="000B2B3D">
          <w:delText>Biodostępność i interakcje</w:delText>
        </w:r>
        <w:r w:rsidR="004B2A3B" w:rsidDel="000B2B3D">
          <w:delText xml:space="preserve"> </w:delText>
        </w:r>
      </w:del>
    </w:p>
    <w:p w14:paraId="1827F4D0" w14:textId="5B740BAD" w:rsidR="00AA6750" w:rsidDel="000B2B3D" w:rsidRDefault="00AA6750" w:rsidP="00572864">
      <w:pPr>
        <w:rPr>
          <w:del w:id="4570" w:author="Okot" w:date="2020-01-21T13:35:00Z"/>
          <w:b/>
        </w:rPr>
      </w:pPr>
    </w:p>
    <w:p w14:paraId="4FE79386" w14:textId="07C2EFB8" w:rsidR="00CC6C7C" w:rsidDel="000B2B3D" w:rsidRDefault="00CC6C7C" w:rsidP="00572864">
      <w:pPr>
        <w:rPr>
          <w:del w:id="4571" w:author="Okot" w:date="2020-01-21T13:35:00Z"/>
        </w:rPr>
      </w:pPr>
      <w:del w:id="4572"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4573" w:author="Okot" w:date="2020-01-13T13:48:00Z">
        <w:r w:rsidR="007D32E9" w:rsidDel="00AC7631">
          <w:delText>2</w:delText>
        </w:r>
      </w:del>
      <w:del w:id="4574" w:author="Okot" w:date="2020-01-13T11:24:00Z">
        <w:r w:rsidR="00E2330C" w:rsidDel="00EC125A">
          <w:delText>7</w:delText>
        </w:r>
      </w:del>
      <w:del w:id="4575"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4576" w:author="Okot" w:date="2020-01-13T14:36:00Z">
        <w:r w:rsidR="00100248" w:rsidDel="00401F9D">
          <w:delText>2</w:delText>
        </w:r>
      </w:del>
      <w:del w:id="4577" w:author="Okot" w:date="2020-01-13T11:26:00Z">
        <w:r w:rsidR="00100248" w:rsidDel="00F94BCE">
          <w:delText>6</w:delText>
        </w:r>
      </w:del>
      <w:del w:id="4578" w:author="Okot" w:date="2020-01-21T13:35:00Z">
        <w:r w:rsidR="00A030C3" w:rsidDel="000B2B3D">
          <w:delText>].</w:delText>
        </w:r>
      </w:del>
    </w:p>
    <w:p w14:paraId="02134BDB" w14:textId="5ABF0868" w:rsidR="00A030C3" w:rsidDel="000B2B3D" w:rsidRDefault="00A030C3" w:rsidP="00572864">
      <w:pPr>
        <w:rPr>
          <w:del w:id="4579" w:author="Okot" w:date="2020-01-21T13:35:00Z"/>
        </w:rPr>
      </w:pPr>
      <w:del w:id="4580"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4581" w:author="Okot" w:date="2020-01-21T13:35:00Z"/>
        </w:rPr>
      </w:pPr>
      <w:del w:id="4582"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4583" w:author="Okot" w:date="2020-01-21T13:35:00Z"/>
        </w:rPr>
      </w:pPr>
      <w:del w:id="4584"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4585" w:author="Okot" w:date="2020-01-13T11:22:00Z">
        <w:r w:rsidR="00E2330C" w:rsidDel="00EC125A">
          <w:delText>0</w:delText>
        </w:r>
      </w:del>
      <w:del w:id="4586"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4587" w:author="Okot" w:date="2020-01-21T13:35:00Z"/>
        </w:rPr>
      </w:pPr>
      <w:del w:id="4588"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4589" w:author="Okot" w:date="2020-01-21T13:35:00Z"/>
        </w:rPr>
      </w:pPr>
      <w:del w:id="4590"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4591" w:author="Okot" w:date="2020-01-21T13:35:00Z"/>
        </w:rPr>
      </w:pPr>
      <w:del w:id="4592"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4593" w:author="Okot" w:date="2020-01-21T13:35:00Z"/>
        </w:rPr>
      </w:pPr>
    </w:p>
    <w:p w14:paraId="2C665F85" w14:textId="42F454EE" w:rsidR="00917F69" w:rsidDel="000B2B3D" w:rsidRDefault="0024444E" w:rsidP="0024444E">
      <w:pPr>
        <w:ind w:firstLine="0"/>
        <w:rPr>
          <w:del w:id="4594" w:author="Okot" w:date="2020-01-21T13:35:00Z"/>
        </w:rPr>
      </w:pPr>
      <w:del w:id="4595"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4596" w:author="Okot" w:date="2020-01-21T13:35:00Z"/>
        </w:rPr>
      </w:pPr>
      <w:del w:id="4597"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4598" w:author="Okot" w:date="2020-01-13T14:39:00Z">
        <w:r w:rsidR="00312C8D" w:rsidDel="00401F9D">
          <w:delText>2</w:delText>
        </w:r>
      </w:del>
      <w:del w:id="4599" w:author="Okot" w:date="2020-01-13T11:31:00Z">
        <w:r w:rsidR="00100248" w:rsidDel="00F94BCE">
          <w:delText>6</w:delText>
        </w:r>
      </w:del>
      <w:del w:id="4600" w:author="Okot" w:date="2020-01-21T13:35:00Z">
        <w:r w:rsidDel="000B2B3D">
          <w:delText xml:space="preserve">, </w:delText>
        </w:r>
        <w:r w:rsidR="00E2330C" w:rsidDel="000B2B3D">
          <w:delText>3</w:delText>
        </w:r>
      </w:del>
      <w:del w:id="4601" w:author="Okot" w:date="2020-01-13T11:26:00Z">
        <w:r w:rsidR="00E2330C" w:rsidDel="00F94BCE">
          <w:delText>0</w:delText>
        </w:r>
      </w:del>
      <w:del w:id="4602"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4603" w:author="Okot" w:date="2020-01-21T13:35:00Z"/>
        </w:trPr>
        <w:tc>
          <w:tcPr>
            <w:tcW w:w="562" w:type="dxa"/>
          </w:tcPr>
          <w:p w14:paraId="21F33473" w14:textId="4B72E4F5" w:rsidR="007B5927" w:rsidDel="000B2B3D" w:rsidRDefault="007B5927" w:rsidP="000C3523">
            <w:pPr>
              <w:ind w:firstLine="0"/>
              <w:jc w:val="center"/>
              <w:rPr>
                <w:del w:id="4604"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4605" w:author="Okot" w:date="2020-01-21T13:35:00Z"/>
                <w:sz w:val="18"/>
                <w:szCs w:val="18"/>
              </w:rPr>
            </w:pPr>
            <w:del w:id="4606"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4607" w:author="Okot" w:date="2020-01-21T13:35:00Z"/>
                <w:sz w:val="20"/>
                <w:szCs w:val="20"/>
              </w:rPr>
            </w:pPr>
            <w:del w:id="4608"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4609" w:author="Okot" w:date="2020-01-21T13:35:00Z"/>
                <w:sz w:val="20"/>
                <w:szCs w:val="20"/>
              </w:rPr>
            </w:pPr>
            <w:del w:id="4610"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4611" w:author="Okot" w:date="2020-01-21T13:35:00Z"/>
                <w:sz w:val="20"/>
                <w:szCs w:val="20"/>
              </w:rPr>
            </w:pPr>
            <w:del w:id="4612"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4613" w:author="Okot" w:date="2020-01-21T13:35:00Z"/>
                <w:sz w:val="20"/>
                <w:szCs w:val="20"/>
              </w:rPr>
            </w:pPr>
            <w:del w:id="4614"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4615" w:author="Okot" w:date="2020-01-21T13:35:00Z"/>
                <w:sz w:val="20"/>
                <w:szCs w:val="20"/>
              </w:rPr>
            </w:pPr>
            <w:del w:id="4616"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4617" w:author="Okot" w:date="2020-01-21T13:35:00Z"/>
                <w:sz w:val="20"/>
                <w:szCs w:val="20"/>
              </w:rPr>
            </w:pPr>
            <w:del w:id="4618"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4619" w:author="Okot" w:date="2020-01-21T13:35:00Z"/>
                <w:sz w:val="20"/>
                <w:szCs w:val="20"/>
              </w:rPr>
            </w:pPr>
            <w:del w:id="4620"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4621" w:author="Okot" w:date="2020-01-21T13:35:00Z"/>
                <w:sz w:val="20"/>
                <w:szCs w:val="20"/>
              </w:rPr>
            </w:pPr>
            <w:del w:id="4622"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4623" w:author="Okot" w:date="2020-01-21T13:35:00Z"/>
                <w:b/>
                <w:sz w:val="20"/>
                <w:szCs w:val="20"/>
              </w:rPr>
            </w:pPr>
            <w:del w:id="4624"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4625" w:author="Okot" w:date="2020-01-21T13:35:00Z"/>
                <w:b/>
                <w:sz w:val="20"/>
                <w:szCs w:val="20"/>
                <w:vertAlign w:val="subscript"/>
              </w:rPr>
            </w:pPr>
            <w:del w:id="4626"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4627" w:author="Okot" w:date="2020-01-21T13:35:00Z"/>
                <w:b/>
                <w:sz w:val="20"/>
                <w:szCs w:val="20"/>
              </w:rPr>
            </w:pPr>
            <w:del w:id="4628"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4629" w:author="Okot" w:date="2020-01-21T13:35:00Z"/>
                <w:b/>
                <w:sz w:val="20"/>
                <w:szCs w:val="20"/>
              </w:rPr>
            </w:pPr>
            <w:del w:id="4630"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4631" w:author="Okot" w:date="2020-01-21T13:35:00Z"/>
                <w:b/>
                <w:sz w:val="20"/>
                <w:szCs w:val="20"/>
              </w:rPr>
            </w:pPr>
            <w:del w:id="4632"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4633" w:author="Okot" w:date="2020-01-21T13:35:00Z"/>
                <w:b/>
                <w:sz w:val="20"/>
                <w:szCs w:val="20"/>
              </w:rPr>
            </w:pPr>
            <w:del w:id="4634"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4635" w:author="Okot" w:date="2020-01-21T13:35:00Z"/>
                <w:b/>
                <w:sz w:val="20"/>
                <w:szCs w:val="20"/>
              </w:rPr>
            </w:pPr>
            <w:del w:id="4636"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4637" w:author="Okot" w:date="2020-01-21T13:35:00Z"/>
                <w:b/>
                <w:sz w:val="20"/>
                <w:szCs w:val="20"/>
              </w:rPr>
            </w:pPr>
            <w:del w:id="4638" w:author="Okot" w:date="2020-01-21T13:35:00Z">
              <w:r w:rsidRPr="000C3523" w:rsidDel="000B2B3D">
                <w:rPr>
                  <w:b/>
                  <w:sz w:val="20"/>
                  <w:szCs w:val="20"/>
                </w:rPr>
                <w:delText>K</w:delText>
              </w:r>
            </w:del>
          </w:p>
        </w:tc>
      </w:tr>
      <w:tr w:rsidR="0099329A" w:rsidDel="000B2B3D" w14:paraId="37C97FF2" w14:textId="18768834" w:rsidTr="0099329A">
        <w:trPr>
          <w:del w:id="4639" w:author="Okot" w:date="2020-01-21T13:35:00Z"/>
        </w:trPr>
        <w:tc>
          <w:tcPr>
            <w:tcW w:w="562" w:type="dxa"/>
          </w:tcPr>
          <w:p w14:paraId="1CBF9C16" w14:textId="05910DC7" w:rsidR="007B5927" w:rsidDel="000B2B3D" w:rsidRDefault="007B5927" w:rsidP="000C3523">
            <w:pPr>
              <w:ind w:firstLine="0"/>
              <w:jc w:val="center"/>
              <w:rPr>
                <w:del w:id="4640" w:author="Okot" w:date="2020-01-21T13:35:00Z"/>
              </w:rPr>
            </w:pPr>
            <w:del w:id="4641"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4642" w:author="Okot" w:date="2020-01-21T13:35:00Z"/>
              </w:rPr>
            </w:pPr>
          </w:p>
        </w:tc>
        <w:tc>
          <w:tcPr>
            <w:tcW w:w="352" w:type="dxa"/>
          </w:tcPr>
          <w:p w14:paraId="3F76A8F6" w14:textId="7429E277" w:rsidR="007B5927" w:rsidDel="000B2B3D" w:rsidRDefault="007B5927" w:rsidP="000C3523">
            <w:pPr>
              <w:ind w:firstLine="0"/>
              <w:jc w:val="center"/>
              <w:rPr>
                <w:del w:id="4643" w:author="Okot" w:date="2020-01-21T13:35:00Z"/>
              </w:rPr>
            </w:pPr>
          </w:p>
        </w:tc>
        <w:tc>
          <w:tcPr>
            <w:tcW w:w="498" w:type="dxa"/>
          </w:tcPr>
          <w:p w14:paraId="463CB252" w14:textId="05E1E5EC" w:rsidR="007B5927" w:rsidDel="000B2B3D" w:rsidRDefault="007B5927" w:rsidP="000C3523">
            <w:pPr>
              <w:ind w:firstLine="0"/>
              <w:jc w:val="center"/>
              <w:rPr>
                <w:del w:id="4644" w:author="Okot" w:date="2020-01-21T13:35:00Z"/>
              </w:rPr>
            </w:pPr>
          </w:p>
        </w:tc>
        <w:tc>
          <w:tcPr>
            <w:tcW w:w="483" w:type="dxa"/>
          </w:tcPr>
          <w:p w14:paraId="2191BC2C" w14:textId="463E376C" w:rsidR="007B5927" w:rsidDel="000B2B3D" w:rsidRDefault="007B5927" w:rsidP="000C3523">
            <w:pPr>
              <w:ind w:firstLine="0"/>
              <w:jc w:val="center"/>
              <w:rPr>
                <w:del w:id="4645" w:author="Okot" w:date="2020-01-21T13:35:00Z"/>
              </w:rPr>
            </w:pPr>
          </w:p>
        </w:tc>
        <w:tc>
          <w:tcPr>
            <w:tcW w:w="450" w:type="dxa"/>
          </w:tcPr>
          <w:p w14:paraId="6EECA94A" w14:textId="5BE0F5E9" w:rsidR="007B5927" w:rsidDel="000B2B3D" w:rsidRDefault="007B5927" w:rsidP="000C3523">
            <w:pPr>
              <w:ind w:firstLine="0"/>
              <w:jc w:val="center"/>
              <w:rPr>
                <w:del w:id="4646" w:author="Okot" w:date="2020-01-21T13:35:00Z"/>
              </w:rPr>
            </w:pPr>
            <w:del w:id="4647"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4648" w:author="Okot" w:date="2020-01-21T13:35:00Z"/>
              </w:rPr>
            </w:pPr>
          </w:p>
        </w:tc>
        <w:tc>
          <w:tcPr>
            <w:tcW w:w="450" w:type="dxa"/>
          </w:tcPr>
          <w:p w14:paraId="6DEA087F" w14:textId="18B39976" w:rsidR="007B5927" w:rsidDel="000B2B3D" w:rsidRDefault="007B5927" w:rsidP="000C3523">
            <w:pPr>
              <w:ind w:firstLine="0"/>
              <w:jc w:val="center"/>
              <w:rPr>
                <w:del w:id="4649" w:author="Okot" w:date="2020-01-21T13:35:00Z"/>
              </w:rPr>
            </w:pPr>
          </w:p>
        </w:tc>
        <w:tc>
          <w:tcPr>
            <w:tcW w:w="439" w:type="dxa"/>
          </w:tcPr>
          <w:p w14:paraId="4654F12A" w14:textId="3D12F1A6" w:rsidR="007B5927" w:rsidDel="000B2B3D" w:rsidRDefault="007B5927" w:rsidP="000C3523">
            <w:pPr>
              <w:ind w:firstLine="0"/>
              <w:jc w:val="center"/>
              <w:rPr>
                <w:del w:id="4650" w:author="Okot" w:date="2020-01-21T13:35:00Z"/>
              </w:rPr>
            </w:pPr>
          </w:p>
        </w:tc>
        <w:tc>
          <w:tcPr>
            <w:tcW w:w="416" w:type="dxa"/>
          </w:tcPr>
          <w:p w14:paraId="43B4AA01" w14:textId="1ACD4679" w:rsidR="007B5927" w:rsidDel="000B2B3D" w:rsidRDefault="007B5927" w:rsidP="000C3523">
            <w:pPr>
              <w:ind w:firstLine="0"/>
              <w:jc w:val="center"/>
              <w:rPr>
                <w:del w:id="4651" w:author="Okot" w:date="2020-01-21T13:35:00Z"/>
              </w:rPr>
            </w:pPr>
            <w:del w:id="4652"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4653" w:author="Okot" w:date="2020-01-21T13:35:00Z"/>
              </w:rPr>
            </w:pPr>
            <w:del w:id="4654"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4655" w:author="Okot" w:date="2020-01-21T13:35:00Z"/>
              </w:rPr>
            </w:pPr>
          </w:p>
        </w:tc>
        <w:tc>
          <w:tcPr>
            <w:tcW w:w="529" w:type="dxa"/>
          </w:tcPr>
          <w:p w14:paraId="66416830" w14:textId="7D94B57F" w:rsidR="007B5927" w:rsidDel="000B2B3D" w:rsidRDefault="007B5927" w:rsidP="000C3523">
            <w:pPr>
              <w:ind w:firstLine="0"/>
              <w:jc w:val="center"/>
              <w:rPr>
                <w:del w:id="4656" w:author="Okot" w:date="2020-01-21T13:35:00Z"/>
              </w:rPr>
            </w:pPr>
          </w:p>
        </w:tc>
        <w:tc>
          <w:tcPr>
            <w:tcW w:w="529" w:type="dxa"/>
          </w:tcPr>
          <w:p w14:paraId="7646E841" w14:textId="4D03B495" w:rsidR="007B5927" w:rsidDel="000B2B3D" w:rsidRDefault="007B5927" w:rsidP="000C3523">
            <w:pPr>
              <w:ind w:firstLine="0"/>
              <w:jc w:val="center"/>
              <w:rPr>
                <w:del w:id="4657" w:author="Okot" w:date="2020-01-21T13:35:00Z"/>
              </w:rPr>
            </w:pPr>
          </w:p>
        </w:tc>
        <w:tc>
          <w:tcPr>
            <w:tcW w:w="529" w:type="dxa"/>
          </w:tcPr>
          <w:p w14:paraId="1948F842" w14:textId="2233A441" w:rsidR="007B5927" w:rsidDel="000B2B3D" w:rsidRDefault="007B5927" w:rsidP="000C3523">
            <w:pPr>
              <w:ind w:firstLine="0"/>
              <w:jc w:val="center"/>
              <w:rPr>
                <w:del w:id="4658" w:author="Okot" w:date="2020-01-21T13:35:00Z"/>
              </w:rPr>
            </w:pPr>
          </w:p>
        </w:tc>
        <w:tc>
          <w:tcPr>
            <w:tcW w:w="529" w:type="dxa"/>
          </w:tcPr>
          <w:p w14:paraId="1F68AC28" w14:textId="32310936" w:rsidR="007B5927" w:rsidDel="000B2B3D" w:rsidRDefault="007B5927" w:rsidP="000C3523">
            <w:pPr>
              <w:ind w:firstLine="0"/>
              <w:jc w:val="center"/>
              <w:rPr>
                <w:del w:id="4659" w:author="Okot" w:date="2020-01-21T13:35:00Z"/>
              </w:rPr>
            </w:pPr>
          </w:p>
        </w:tc>
        <w:tc>
          <w:tcPr>
            <w:tcW w:w="639" w:type="dxa"/>
          </w:tcPr>
          <w:p w14:paraId="0DA14C82" w14:textId="1E3B2DEB" w:rsidR="007B5927" w:rsidDel="000B2B3D" w:rsidRDefault="007B5927" w:rsidP="000C3523">
            <w:pPr>
              <w:ind w:firstLine="0"/>
              <w:jc w:val="center"/>
              <w:rPr>
                <w:del w:id="4660" w:author="Okot" w:date="2020-01-21T13:35:00Z"/>
              </w:rPr>
            </w:pPr>
          </w:p>
        </w:tc>
        <w:tc>
          <w:tcPr>
            <w:tcW w:w="529" w:type="dxa"/>
          </w:tcPr>
          <w:p w14:paraId="0000BFC4" w14:textId="5F5D46EB" w:rsidR="007B5927" w:rsidDel="000B2B3D" w:rsidRDefault="007B5927" w:rsidP="000C3523">
            <w:pPr>
              <w:ind w:firstLine="0"/>
              <w:jc w:val="center"/>
              <w:rPr>
                <w:del w:id="4661" w:author="Okot" w:date="2020-01-21T13:35:00Z"/>
              </w:rPr>
            </w:pPr>
          </w:p>
        </w:tc>
      </w:tr>
      <w:tr w:rsidR="0099329A" w:rsidDel="000B2B3D" w14:paraId="7D7D3821" w14:textId="34EDE157" w:rsidTr="0099329A">
        <w:trPr>
          <w:del w:id="4662" w:author="Okot" w:date="2020-01-21T13:35:00Z"/>
        </w:trPr>
        <w:tc>
          <w:tcPr>
            <w:tcW w:w="562" w:type="dxa"/>
          </w:tcPr>
          <w:p w14:paraId="483E342B" w14:textId="1653FCC6" w:rsidR="007B5927" w:rsidDel="000B2B3D" w:rsidRDefault="007B5927" w:rsidP="000C3523">
            <w:pPr>
              <w:ind w:firstLine="0"/>
              <w:jc w:val="center"/>
              <w:rPr>
                <w:del w:id="4663" w:author="Okot" w:date="2020-01-21T13:35:00Z"/>
              </w:rPr>
            </w:pPr>
            <w:del w:id="4664"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4665" w:author="Okot" w:date="2020-01-21T13:35:00Z"/>
              </w:rPr>
            </w:pPr>
            <w:del w:id="4666"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4667" w:author="Okot" w:date="2020-01-21T13:35:00Z"/>
              </w:rPr>
            </w:pPr>
          </w:p>
        </w:tc>
        <w:tc>
          <w:tcPr>
            <w:tcW w:w="498" w:type="dxa"/>
          </w:tcPr>
          <w:p w14:paraId="6595C12F" w14:textId="7365D80F" w:rsidR="007B5927" w:rsidDel="000B2B3D" w:rsidRDefault="007B5927" w:rsidP="000C3523">
            <w:pPr>
              <w:ind w:firstLine="0"/>
              <w:jc w:val="center"/>
              <w:rPr>
                <w:del w:id="4668" w:author="Okot" w:date="2020-01-21T13:35:00Z"/>
              </w:rPr>
            </w:pPr>
            <w:del w:id="4669"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4670" w:author="Okot" w:date="2020-01-21T13:35:00Z"/>
              </w:rPr>
            </w:pPr>
          </w:p>
        </w:tc>
        <w:tc>
          <w:tcPr>
            <w:tcW w:w="450" w:type="dxa"/>
          </w:tcPr>
          <w:p w14:paraId="3B38874B" w14:textId="27896735" w:rsidR="007B5927" w:rsidDel="000B2B3D" w:rsidRDefault="007B5927" w:rsidP="000C3523">
            <w:pPr>
              <w:ind w:firstLine="0"/>
              <w:jc w:val="center"/>
              <w:rPr>
                <w:del w:id="4671" w:author="Okot" w:date="2020-01-21T13:35:00Z"/>
              </w:rPr>
            </w:pPr>
            <w:del w:id="4672"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4673" w:author="Okot" w:date="2020-01-21T13:35:00Z"/>
              </w:rPr>
            </w:pPr>
          </w:p>
        </w:tc>
        <w:tc>
          <w:tcPr>
            <w:tcW w:w="450" w:type="dxa"/>
          </w:tcPr>
          <w:p w14:paraId="7B27AD93" w14:textId="57C4E0E8" w:rsidR="007B5927" w:rsidDel="000B2B3D" w:rsidRDefault="007B5927" w:rsidP="000C3523">
            <w:pPr>
              <w:ind w:firstLine="0"/>
              <w:jc w:val="center"/>
              <w:rPr>
                <w:del w:id="4674" w:author="Okot" w:date="2020-01-21T13:35:00Z"/>
              </w:rPr>
            </w:pPr>
          </w:p>
        </w:tc>
        <w:tc>
          <w:tcPr>
            <w:tcW w:w="439" w:type="dxa"/>
          </w:tcPr>
          <w:p w14:paraId="3C3AD19F" w14:textId="36F4FB80" w:rsidR="007B5927" w:rsidDel="000B2B3D" w:rsidRDefault="007B5927" w:rsidP="000C3523">
            <w:pPr>
              <w:ind w:firstLine="0"/>
              <w:jc w:val="center"/>
              <w:rPr>
                <w:del w:id="4675" w:author="Okot" w:date="2020-01-21T13:35:00Z"/>
              </w:rPr>
            </w:pPr>
            <w:del w:id="4676"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4677" w:author="Okot" w:date="2020-01-21T13:35:00Z"/>
              </w:rPr>
            </w:pPr>
            <w:del w:id="4678"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4679" w:author="Okot" w:date="2020-01-21T13:35:00Z"/>
              </w:rPr>
            </w:pPr>
          </w:p>
        </w:tc>
        <w:tc>
          <w:tcPr>
            <w:tcW w:w="529" w:type="dxa"/>
          </w:tcPr>
          <w:p w14:paraId="11600A83" w14:textId="439C7342" w:rsidR="007B5927" w:rsidDel="000B2B3D" w:rsidRDefault="007B5927" w:rsidP="000C3523">
            <w:pPr>
              <w:ind w:firstLine="0"/>
              <w:jc w:val="center"/>
              <w:rPr>
                <w:del w:id="4680" w:author="Okot" w:date="2020-01-21T13:35:00Z"/>
              </w:rPr>
            </w:pPr>
          </w:p>
        </w:tc>
        <w:tc>
          <w:tcPr>
            <w:tcW w:w="529" w:type="dxa"/>
          </w:tcPr>
          <w:p w14:paraId="2C7FF6B1" w14:textId="63FE8CE8" w:rsidR="007B5927" w:rsidDel="000B2B3D" w:rsidRDefault="007B5927" w:rsidP="000C3523">
            <w:pPr>
              <w:ind w:firstLine="0"/>
              <w:jc w:val="center"/>
              <w:rPr>
                <w:del w:id="4681" w:author="Okot" w:date="2020-01-21T13:35:00Z"/>
              </w:rPr>
            </w:pPr>
          </w:p>
        </w:tc>
        <w:tc>
          <w:tcPr>
            <w:tcW w:w="529" w:type="dxa"/>
          </w:tcPr>
          <w:p w14:paraId="4427B97F" w14:textId="377089A2" w:rsidR="007B5927" w:rsidDel="000B2B3D" w:rsidRDefault="007B5927" w:rsidP="000C3523">
            <w:pPr>
              <w:ind w:firstLine="0"/>
              <w:jc w:val="center"/>
              <w:rPr>
                <w:del w:id="4682" w:author="Okot" w:date="2020-01-21T13:35:00Z"/>
              </w:rPr>
            </w:pPr>
          </w:p>
        </w:tc>
        <w:tc>
          <w:tcPr>
            <w:tcW w:w="529" w:type="dxa"/>
          </w:tcPr>
          <w:p w14:paraId="430404C5" w14:textId="735CCE29" w:rsidR="007B5927" w:rsidDel="000B2B3D" w:rsidRDefault="007B5927" w:rsidP="000C3523">
            <w:pPr>
              <w:ind w:firstLine="0"/>
              <w:jc w:val="center"/>
              <w:rPr>
                <w:del w:id="4683" w:author="Okot" w:date="2020-01-21T13:35:00Z"/>
              </w:rPr>
            </w:pPr>
          </w:p>
        </w:tc>
        <w:tc>
          <w:tcPr>
            <w:tcW w:w="529" w:type="dxa"/>
          </w:tcPr>
          <w:p w14:paraId="0C37C5EC" w14:textId="4A5DF195" w:rsidR="007B5927" w:rsidDel="000B2B3D" w:rsidRDefault="007B5927" w:rsidP="000C3523">
            <w:pPr>
              <w:ind w:firstLine="0"/>
              <w:jc w:val="center"/>
              <w:rPr>
                <w:del w:id="4684" w:author="Okot" w:date="2020-01-21T13:35:00Z"/>
              </w:rPr>
            </w:pPr>
          </w:p>
        </w:tc>
        <w:tc>
          <w:tcPr>
            <w:tcW w:w="639" w:type="dxa"/>
          </w:tcPr>
          <w:p w14:paraId="52B0A5BB" w14:textId="1109B02E" w:rsidR="007B5927" w:rsidDel="000B2B3D" w:rsidRDefault="007B5927" w:rsidP="000C3523">
            <w:pPr>
              <w:ind w:firstLine="0"/>
              <w:jc w:val="center"/>
              <w:rPr>
                <w:del w:id="4685" w:author="Okot" w:date="2020-01-21T13:35:00Z"/>
              </w:rPr>
            </w:pPr>
          </w:p>
        </w:tc>
        <w:tc>
          <w:tcPr>
            <w:tcW w:w="529" w:type="dxa"/>
          </w:tcPr>
          <w:p w14:paraId="5DD2DD36" w14:textId="3BB8A064" w:rsidR="007B5927" w:rsidDel="000B2B3D" w:rsidRDefault="007B5927" w:rsidP="000C3523">
            <w:pPr>
              <w:ind w:firstLine="0"/>
              <w:jc w:val="center"/>
              <w:rPr>
                <w:del w:id="4686" w:author="Okot" w:date="2020-01-21T13:35:00Z"/>
              </w:rPr>
            </w:pPr>
          </w:p>
        </w:tc>
      </w:tr>
      <w:tr w:rsidR="0099329A" w:rsidDel="000B2B3D" w14:paraId="63884B7F" w14:textId="179A9F7C" w:rsidTr="0099329A">
        <w:trPr>
          <w:del w:id="4687" w:author="Okot" w:date="2020-01-21T13:35:00Z"/>
        </w:trPr>
        <w:tc>
          <w:tcPr>
            <w:tcW w:w="562" w:type="dxa"/>
          </w:tcPr>
          <w:p w14:paraId="47DF502F" w14:textId="24EA853F" w:rsidR="007B5927" w:rsidDel="000B2B3D" w:rsidRDefault="007B5927" w:rsidP="000C3523">
            <w:pPr>
              <w:ind w:firstLine="0"/>
              <w:jc w:val="center"/>
              <w:rPr>
                <w:del w:id="4688" w:author="Okot" w:date="2020-01-21T13:35:00Z"/>
              </w:rPr>
            </w:pPr>
            <w:del w:id="4689"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4690" w:author="Okot" w:date="2020-01-21T13:35:00Z"/>
              </w:rPr>
            </w:pPr>
          </w:p>
        </w:tc>
        <w:tc>
          <w:tcPr>
            <w:tcW w:w="352" w:type="dxa"/>
          </w:tcPr>
          <w:p w14:paraId="637EF178" w14:textId="1BB68A13" w:rsidR="007B5927" w:rsidDel="000B2B3D" w:rsidRDefault="007B5927" w:rsidP="000C3523">
            <w:pPr>
              <w:ind w:firstLine="0"/>
              <w:jc w:val="center"/>
              <w:rPr>
                <w:del w:id="4691" w:author="Okot" w:date="2020-01-21T13:35:00Z"/>
              </w:rPr>
            </w:pPr>
          </w:p>
        </w:tc>
        <w:tc>
          <w:tcPr>
            <w:tcW w:w="498" w:type="dxa"/>
          </w:tcPr>
          <w:p w14:paraId="180270AC" w14:textId="44DBB439" w:rsidR="007B5927" w:rsidDel="000B2B3D" w:rsidRDefault="007B5927" w:rsidP="000C3523">
            <w:pPr>
              <w:ind w:firstLine="0"/>
              <w:jc w:val="center"/>
              <w:rPr>
                <w:del w:id="4692" w:author="Okot" w:date="2020-01-21T13:35:00Z"/>
              </w:rPr>
            </w:pPr>
          </w:p>
        </w:tc>
        <w:tc>
          <w:tcPr>
            <w:tcW w:w="483" w:type="dxa"/>
          </w:tcPr>
          <w:p w14:paraId="30A9356D" w14:textId="3B9DC6D3" w:rsidR="007B5927" w:rsidDel="000B2B3D" w:rsidRDefault="007B5927" w:rsidP="000C3523">
            <w:pPr>
              <w:ind w:firstLine="0"/>
              <w:jc w:val="center"/>
              <w:rPr>
                <w:del w:id="4693" w:author="Okot" w:date="2020-01-21T13:35:00Z"/>
              </w:rPr>
            </w:pPr>
          </w:p>
        </w:tc>
        <w:tc>
          <w:tcPr>
            <w:tcW w:w="450" w:type="dxa"/>
          </w:tcPr>
          <w:p w14:paraId="66736040" w14:textId="2EE15782" w:rsidR="007B5927" w:rsidDel="000B2B3D" w:rsidRDefault="007B5927" w:rsidP="000C3523">
            <w:pPr>
              <w:ind w:firstLine="0"/>
              <w:jc w:val="center"/>
              <w:rPr>
                <w:del w:id="4694" w:author="Okot" w:date="2020-01-21T13:35:00Z"/>
              </w:rPr>
            </w:pPr>
          </w:p>
        </w:tc>
        <w:tc>
          <w:tcPr>
            <w:tcW w:w="416" w:type="dxa"/>
          </w:tcPr>
          <w:p w14:paraId="7340664A" w14:textId="15E6DB50" w:rsidR="007B5927" w:rsidDel="000B2B3D" w:rsidRDefault="007B5927" w:rsidP="000C3523">
            <w:pPr>
              <w:ind w:firstLine="0"/>
              <w:jc w:val="center"/>
              <w:rPr>
                <w:del w:id="4695" w:author="Okot" w:date="2020-01-21T13:35:00Z"/>
              </w:rPr>
            </w:pPr>
          </w:p>
        </w:tc>
        <w:tc>
          <w:tcPr>
            <w:tcW w:w="450" w:type="dxa"/>
          </w:tcPr>
          <w:p w14:paraId="08A12C6F" w14:textId="547851AC" w:rsidR="007B5927" w:rsidDel="000B2B3D" w:rsidRDefault="007B5927" w:rsidP="000C3523">
            <w:pPr>
              <w:ind w:firstLine="0"/>
              <w:jc w:val="center"/>
              <w:rPr>
                <w:del w:id="4696" w:author="Okot" w:date="2020-01-21T13:35:00Z"/>
              </w:rPr>
            </w:pPr>
          </w:p>
        </w:tc>
        <w:tc>
          <w:tcPr>
            <w:tcW w:w="439" w:type="dxa"/>
          </w:tcPr>
          <w:p w14:paraId="2A324211" w14:textId="26E20382" w:rsidR="007B5927" w:rsidDel="000B2B3D" w:rsidRDefault="007B5927" w:rsidP="000C3523">
            <w:pPr>
              <w:ind w:firstLine="0"/>
              <w:jc w:val="center"/>
              <w:rPr>
                <w:del w:id="4697" w:author="Okot" w:date="2020-01-21T13:35:00Z"/>
              </w:rPr>
            </w:pPr>
            <w:del w:id="4698"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4699" w:author="Okot" w:date="2020-01-21T13:35:00Z"/>
              </w:rPr>
            </w:pPr>
          </w:p>
        </w:tc>
        <w:tc>
          <w:tcPr>
            <w:tcW w:w="516" w:type="dxa"/>
          </w:tcPr>
          <w:p w14:paraId="30EB42CB" w14:textId="630C1A5D" w:rsidR="007B5927" w:rsidDel="000B2B3D" w:rsidRDefault="007B5927" w:rsidP="000C3523">
            <w:pPr>
              <w:ind w:firstLine="0"/>
              <w:jc w:val="center"/>
              <w:rPr>
                <w:del w:id="4700" w:author="Okot" w:date="2020-01-21T13:35:00Z"/>
              </w:rPr>
            </w:pPr>
          </w:p>
        </w:tc>
        <w:tc>
          <w:tcPr>
            <w:tcW w:w="529" w:type="dxa"/>
          </w:tcPr>
          <w:p w14:paraId="4C6E3206" w14:textId="625C4BA8" w:rsidR="007B5927" w:rsidDel="000B2B3D" w:rsidRDefault="007B5927" w:rsidP="000C3523">
            <w:pPr>
              <w:ind w:firstLine="0"/>
              <w:jc w:val="center"/>
              <w:rPr>
                <w:del w:id="4701" w:author="Okot" w:date="2020-01-21T13:35:00Z"/>
              </w:rPr>
            </w:pPr>
            <w:del w:id="4702"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4703" w:author="Okot" w:date="2020-01-21T13:35:00Z"/>
              </w:rPr>
            </w:pPr>
            <w:del w:id="4704"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4705" w:author="Okot" w:date="2020-01-21T13:35:00Z"/>
              </w:rPr>
            </w:pPr>
          </w:p>
        </w:tc>
        <w:tc>
          <w:tcPr>
            <w:tcW w:w="529" w:type="dxa"/>
          </w:tcPr>
          <w:p w14:paraId="11AEF4D5" w14:textId="373A711E" w:rsidR="007B5927" w:rsidDel="000B2B3D" w:rsidRDefault="007B5927" w:rsidP="000C3523">
            <w:pPr>
              <w:ind w:firstLine="0"/>
              <w:jc w:val="center"/>
              <w:rPr>
                <w:del w:id="4706" w:author="Okot" w:date="2020-01-21T13:35:00Z"/>
              </w:rPr>
            </w:pPr>
          </w:p>
        </w:tc>
        <w:tc>
          <w:tcPr>
            <w:tcW w:w="529" w:type="dxa"/>
          </w:tcPr>
          <w:p w14:paraId="7FF34C5E" w14:textId="58126570" w:rsidR="007B5927" w:rsidDel="000B2B3D" w:rsidRDefault="007B5927" w:rsidP="000C3523">
            <w:pPr>
              <w:ind w:firstLine="0"/>
              <w:jc w:val="center"/>
              <w:rPr>
                <w:del w:id="4707" w:author="Okot" w:date="2020-01-21T13:35:00Z"/>
              </w:rPr>
            </w:pPr>
            <w:del w:id="4708"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4709" w:author="Okot" w:date="2020-01-21T13:35:00Z"/>
              </w:rPr>
            </w:pPr>
          </w:p>
        </w:tc>
        <w:tc>
          <w:tcPr>
            <w:tcW w:w="529" w:type="dxa"/>
          </w:tcPr>
          <w:p w14:paraId="41834203" w14:textId="714C4FB4" w:rsidR="007B5927" w:rsidDel="000B2B3D" w:rsidRDefault="007B5927" w:rsidP="000C3523">
            <w:pPr>
              <w:ind w:firstLine="0"/>
              <w:jc w:val="center"/>
              <w:rPr>
                <w:del w:id="4710" w:author="Okot" w:date="2020-01-21T13:35:00Z"/>
              </w:rPr>
            </w:pPr>
          </w:p>
        </w:tc>
      </w:tr>
      <w:tr w:rsidR="0099329A" w:rsidDel="000B2B3D" w14:paraId="2EC64EB6" w14:textId="37313FDE" w:rsidTr="0099329A">
        <w:trPr>
          <w:del w:id="4711" w:author="Okot" w:date="2020-01-21T13:35:00Z"/>
        </w:trPr>
        <w:tc>
          <w:tcPr>
            <w:tcW w:w="562" w:type="dxa"/>
          </w:tcPr>
          <w:p w14:paraId="7EC5423E" w14:textId="21E50B86" w:rsidR="007B5927" w:rsidDel="000B2B3D" w:rsidRDefault="007B5927" w:rsidP="000C3523">
            <w:pPr>
              <w:ind w:firstLine="0"/>
              <w:jc w:val="center"/>
              <w:rPr>
                <w:del w:id="4712" w:author="Okot" w:date="2020-01-21T13:35:00Z"/>
              </w:rPr>
            </w:pPr>
            <w:del w:id="4713"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4714" w:author="Okot" w:date="2020-01-21T13:35:00Z"/>
              </w:rPr>
            </w:pPr>
          </w:p>
        </w:tc>
        <w:tc>
          <w:tcPr>
            <w:tcW w:w="352" w:type="dxa"/>
          </w:tcPr>
          <w:p w14:paraId="2699AAC5" w14:textId="43268716" w:rsidR="007B5927" w:rsidDel="000B2B3D" w:rsidRDefault="007B5927" w:rsidP="000C3523">
            <w:pPr>
              <w:ind w:firstLine="0"/>
              <w:jc w:val="center"/>
              <w:rPr>
                <w:del w:id="4715" w:author="Okot" w:date="2020-01-21T13:35:00Z"/>
              </w:rPr>
            </w:pPr>
          </w:p>
        </w:tc>
        <w:tc>
          <w:tcPr>
            <w:tcW w:w="498" w:type="dxa"/>
          </w:tcPr>
          <w:p w14:paraId="70390A53" w14:textId="3819254B" w:rsidR="007B5927" w:rsidDel="000B2B3D" w:rsidRDefault="007B5927" w:rsidP="000C3523">
            <w:pPr>
              <w:ind w:firstLine="0"/>
              <w:jc w:val="center"/>
              <w:rPr>
                <w:del w:id="4716" w:author="Okot" w:date="2020-01-21T13:35:00Z"/>
              </w:rPr>
            </w:pPr>
          </w:p>
        </w:tc>
        <w:tc>
          <w:tcPr>
            <w:tcW w:w="483" w:type="dxa"/>
          </w:tcPr>
          <w:p w14:paraId="574E0C49" w14:textId="37B880F8" w:rsidR="007B5927" w:rsidDel="000B2B3D" w:rsidRDefault="007B5927" w:rsidP="000C3523">
            <w:pPr>
              <w:ind w:firstLine="0"/>
              <w:jc w:val="center"/>
              <w:rPr>
                <w:del w:id="4717" w:author="Okot" w:date="2020-01-21T13:35:00Z"/>
              </w:rPr>
            </w:pPr>
          </w:p>
        </w:tc>
        <w:tc>
          <w:tcPr>
            <w:tcW w:w="450" w:type="dxa"/>
          </w:tcPr>
          <w:p w14:paraId="683A295B" w14:textId="3C3871F3" w:rsidR="007B5927" w:rsidDel="000B2B3D" w:rsidRDefault="007B5927" w:rsidP="000C3523">
            <w:pPr>
              <w:ind w:firstLine="0"/>
              <w:jc w:val="center"/>
              <w:rPr>
                <w:del w:id="4718" w:author="Okot" w:date="2020-01-21T13:35:00Z"/>
              </w:rPr>
            </w:pPr>
          </w:p>
        </w:tc>
        <w:tc>
          <w:tcPr>
            <w:tcW w:w="416" w:type="dxa"/>
          </w:tcPr>
          <w:p w14:paraId="1A5163EC" w14:textId="5C785888" w:rsidR="007B5927" w:rsidDel="000B2B3D" w:rsidRDefault="007B5927" w:rsidP="000C3523">
            <w:pPr>
              <w:ind w:firstLine="0"/>
              <w:jc w:val="center"/>
              <w:rPr>
                <w:del w:id="4719" w:author="Okot" w:date="2020-01-21T13:35:00Z"/>
              </w:rPr>
            </w:pPr>
          </w:p>
        </w:tc>
        <w:tc>
          <w:tcPr>
            <w:tcW w:w="450" w:type="dxa"/>
          </w:tcPr>
          <w:p w14:paraId="3F7322BC" w14:textId="0FE950C5" w:rsidR="007B5927" w:rsidDel="000B2B3D" w:rsidRDefault="007B5927" w:rsidP="000C3523">
            <w:pPr>
              <w:ind w:firstLine="0"/>
              <w:jc w:val="center"/>
              <w:rPr>
                <w:del w:id="4720" w:author="Okot" w:date="2020-01-21T13:35:00Z"/>
              </w:rPr>
            </w:pPr>
          </w:p>
        </w:tc>
        <w:tc>
          <w:tcPr>
            <w:tcW w:w="439" w:type="dxa"/>
          </w:tcPr>
          <w:p w14:paraId="3F086382" w14:textId="04CC569C" w:rsidR="007B5927" w:rsidDel="000B2B3D" w:rsidRDefault="007B5927" w:rsidP="000C3523">
            <w:pPr>
              <w:ind w:firstLine="0"/>
              <w:jc w:val="center"/>
              <w:rPr>
                <w:del w:id="4721" w:author="Okot" w:date="2020-01-21T13:35:00Z"/>
              </w:rPr>
            </w:pPr>
          </w:p>
        </w:tc>
        <w:tc>
          <w:tcPr>
            <w:tcW w:w="416" w:type="dxa"/>
          </w:tcPr>
          <w:p w14:paraId="3FDE4A91" w14:textId="2E234543" w:rsidR="007B5927" w:rsidDel="000B2B3D" w:rsidRDefault="007B5927" w:rsidP="000C3523">
            <w:pPr>
              <w:ind w:firstLine="0"/>
              <w:jc w:val="center"/>
              <w:rPr>
                <w:del w:id="4722" w:author="Okot" w:date="2020-01-21T13:35:00Z"/>
              </w:rPr>
            </w:pPr>
            <w:del w:id="4723"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4724" w:author="Okot" w:date="2020-01-21T13:35:00Z"/>
              </w:rPr>
            </w:pPr>
          </w:p>
        </w:tc>
        <w:tc>
          <w:tcPr>
            <w:tcW w:w="529" w:type="dxa"/>
          </w:tcPr>
          <w:p w14:paraId="11B58D69" w14:textId="1440F585" w:rsidR="007B5927" w:rsidDel="000B2B3D" w:rsidRDefault="007B5927" w:rsidP="000C3523">
            <w:pPr>
              <w:ind w:firstLine="0"/>
              <w:jc w:val="center"/>
              <w:rPr>
                <w:del w:id="4725" w:author="Okot" w:date="2020-01-21T13:35:00Z"/>
              </w:rPr>
            </w:pPr>
          </w:p>
        </w:tc>
        <w:tc>
          <w:tcPr>
            <w:tcW w:w="529" w:type="dxa"/>
          </w:tcPr>
          <w:p w14:paraId="7CFEBBE0" w14:textId="1B17A378" w:rsidR="007B5927" w:rsidDel="000B2B3D" w:rsidRDefault="007B5927" w:rsidP="000C3523">
            <w:pPr>
              <w:ind w:firstLine="0"/>
              <w:jc w:val="center"/>
              <w:rPr>
                <w:del w:id="4726" w:author="Okot" w:date="2020-01-21T13:35:00Z"/>
              </w:rPr>
            </w:pPr>
          </w:p>
        </w:tc>
        <w:tc>
          <w:tcPr>
            <w:tcW w:w="529" w:type="dxa"/>
          </w:tcPr>
          <w:p w14:paraId="537A6C32" w14:textId="74E6F640" w:rsidR="007B5927" w:rsidDel="000B2B3D" w:rsidRDefault="007B5927" w:rsidP="000C3523">
            <w:pPr>
              <w:ind w:firstLine="0"/>
              <w:jc w:val="center"/>
              <w:rPr>
                <w:del w:id="4727" w:author="Okot" w:date="2020-01-21T13:35:00Z"/>
              </w:rPr>
            </w:pPr>
          </w:p>
        </w:tc>
        <w:tc>
          <w:tcPr>
            <w:tcW w:w="529" w:type="dxa"/>
          </w:tcPr>
          <w:p w14:paraId="1A95A2B1" w14:textId="5B81F646" w:rsidR="007B5927" w:rsidDel="000B2B3D" w:rsidRDefault="007B5927" w:rsidP="000C3523">
            <w:pPr>
              <w:ind w:firstLine="0"/>
              <w:jc w:val="center"/>
              <w:rPr>
                <w:del w:id="4728" w:author="Okot" w:date="2020-01-21T13:35:00Z"/>
              </w:rPr>
            </w:pPr>
          </w:p>
        </w:tc>
        <w:tc>
          <w:tcPr>
            <w:tcW w:w="529" w:type="dxa"/>
          </w:tcPr>
          <w:p w14:paraId="798F22AF" w14:textId="23D1D38B" w:rsidR="007B5927" w:rsidDel="000B2B3D" w:rsidRDefault="007B5927" w:rsidP="000C3523">
            <w:pPr>
              <w:ind w:firstLine="0"/>
              <w:jc w:val="center"/>
              <w:rPr>
                <w:del w:id="4729" w:author="Okot" w:date="2020-01-21T13:35:00Z"/>
              </w:rPr>
            </w:pPr>
          </w:p>
        </w:tc>
        <w:tc>
          <w:tcPr>
            <w:tcW w:w="639" w:type="dxa"/>
          </w:tcPr>
          <w:p w14:paraId="0332913C" w14:textId="43AD357E" w:rsidR="007B5927" w:rsidDel="000B2B3D" w:rsidRDefault="007B5927" w:rsidP="000C3523">
            <w:pPr>
              <w:ind w:firstLine="0"/>
              <w:jc w:val="center"/>
              <w:rPr>
                <w:del w:id="4730" w:author="Okot" w:date="2020-01-21T13:35:00Z"/>
              </w:rPr>
            </w:pPr>
          </w:p>
        </w:tc>
        <w:tc>
          <w:tcPr>
            <w:tcW w:w="529" w:type="dxa"/>
          </w:tcPr>
          <w:p w14:paraId="45FA4F70" w14:textId="66E9ECE0" w:rsidR="007B5927" w:rsidDel="000B2B3D" w:rsidRDefault="007B5927" w:rsidP="000C3523">
            <w:pPr>
              <w:ind w:firstLine="0"/>
              <w:jc w:val="center"/>
              <w:rPr>
                <w:del w:id="4731" w:author="Okot" w:date="2020-01-21T13:35:00Z"/>
              </w:rPr>
            </w:pPr>
          </w:p>
        </w:tc>
      </w:tr>
      <w:tr w:rsidR="0099329A" w:rsidDel="000B2B3D" w14:paraId="3EF8865D" w14:textId="7BED32CE" w:rsidTr="0099329A">
        <w:trPr>
          <w:del w:id="4732" w:author="Okot" w:date="2020-01-21T13:35:00Z"/>
        </w:trPr>
        <w:tc>
          <w:tcPr>
            <w:tcW w:w="562" w:type="dxa"/>
          </w:tcPr>
          <w:p w14:paraId="08C6707D" w14:textId="776BF01A" w:rsidR="007B5927" w:rsidDel="000B2B3D" w:rsidRDefault="007B5927" w:rsidP="000C3523">
            <w:pPr>
              <w:ind w:firstLine="0"/>
              <w:jc w:val="center"/>
              <w:rPr>
                <w:del w:id="4733" w:author="Okot" w:date="2020-01-21T13:35:00Z"/>
              </w:rPr>
            </w:pPr>
            <w:del w:id="4734"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4735" w:author="Okot" w:date="2020-01-21T13:35:00Z"/>
              </w:rPr>
            </w:pPr>
            <w:del w:id="4736"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4737" w:author="Okot" w:date="2020-01-21T13:35:00Z"/>
              </w:rPr>
            </w:pPr>
          </w:p>
        </w:tc>
        <w:tc>
          <w:tcPr>
            <w:tcW w:w="498" w:type="dxa"/>
          </w:tcPr>
          <w:p w14:paraId="52611295" w14:textId="2556FBBF" w:rsidR="007B5927" w:rsidDel="000B2B3D" w:rsidRDefault="007B5927" w:rsidP="000C3523">
            <w:pPr>
              <w:ind w:firstLine="0"/>
              <w:jc w:val="center"/>
              <w:rPr>
                <w:del w:id="4738" w:author="Okot" w:date="2020-01-21T13:35:00Z"/>
              </w:rPr>
            </w:pPr>
          </w:p>
        </w:tc>
        <w:tc>
          <w:tcPr>
            <w:tcW w:w="483" w:type="dxa"/>
          </w:tcPr>
          <w:p w14:paraId="7112C4C7" w14:textId="15048E01" w:rsidR="007B5927" w:rsidDel="000B2B3D" w:rsidRDefault="007B5927" w:rsidP="000C3523">
            <w:pPr>
              <w:ind w:firstLine="0"/>
              <w:jc w:val="center"/>
              <w:rPr>
                <w:del w:id="4739" w:author="Okot" w:date="2020-01-21T13:35:00Z"/>
              </w:rPr>
            </w:pPr>
          </w:p>
        </w:tc>
        <w:tc>
          <w:tcPr>
            <w:tcW w:w="450" w:type="dxa"/>
          </w:tcPr>
          <w:p w14:paraId="781400A6" w14:textId="6AC87801" w:rsidR="007B5927" w:rsidDel="000B2B3D" w:rsidRDefault="007B5927" w:rsidP="000C3523">
            <w:pPr>
              <w:ind w:firstLine="0"/>
              <w:jc w:val="center"/>
              <w:rPr>
                <w:del w:id="4740" w:author="Okot" w:date="2020-01-21T13:35:00Z"/>
              </w:rPr>
            </w:pPr>
          </w:p>
        </w:tc>
        <w:tc>
          <w:tcPr>
            <w:tcW w:w="416" w:type="dxa"/>
          </w:tcPr>
          <w:p w14:paraId="3269D1F9" w14:textId="27B0AEAF" w:rsidR="007B5927" w:rsidDel="000B2B3D" w:rsidRDefault="007B5927" w:rsidP="000C3523">
            <w:pPr>
              <w:ind w:firstLine="0"/>
              <w:jc w:val="center"/>
              <w:rPr>
                <w:del w:id="4741" w:author="Okot" w:date="2020-01-21T13:35:00Z"/>
              </w:rPr>
            </w:pPr>
          </w:p>
        </w:tc>
        <w:tc>
          <w:tcPr>
            <w:tcW w:w="450" w:type="dxa"/>
          </w:tcPr>
          <w:p w14:paraId="20A90611" w14:textId="402A2DD7" w:rsidR="007B5927" w:rsidDel="000B2B3D" w:rsidRDefault="007B5927" w:rsidP="000C3523">
            <w:pPr>
              <w:ind w:firstLine="0"/>
              <w:jc w:val="center"/>
              <w:rPr>
                <w:del w:id="4742" w:author="Okot" w:date="2020-01-21T13:35:00Z"/>
              </w:rPr>
            </w:pPr>
          </w:p>
        </w:tc>
        <w:tc>
          <w:tcPr>
            <w:tcW w:w="439" w:type="dxa"/>
          </w:tcPr>
          <w:p w14:paraId="0F5A6E08" w14:textId="2D2D68C6" w:rsidR="007B5927" w:rsidDel="000B2B3D" w:rsidRDefault="007B5927" w:rsidP="000C3523">
            <w:pPr>
              <w:ind w:firstLine="0"/>
              <w:jc w:val="center"/>
              <w:rPr>
                <w:del w:id="4743" w:author="Okot" w:date="2020-01-21T13:35:00Z"/>
              </w:rPr>
            </w:pPr>
          </w:p>
        </w:tc>
        <w:tc>
          <w:tcPr>
            <w:tcW w:w="416" w:type="dxa"/>
          </w:tcPr>
          <w:p w14:paraId="1B3BD0B2" w14:textId="42193B56" w:rsidR="007B5927" w:rsidDel="000B2B3D" w:rsidRDefault="007B5927" w:rsidP="000C3523">
            <w:pPr>
              <w:ind w:firstLine="0"/>
              <w:jc w:val="center"/>
              <w:rPr>
                <w:del w:id="4744" w:author="Okot" w:date="2020-01-21T13:35:00Z"/>
              </w:rPr>
            </w:pPr>
            <w:del w:id="4745"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4746" w:author="Okot" w:date="2020-01-21T13:35:00Z"/>
              </w:rPr>
            </w:pPr>
          </w:p>
        </w:tc>
        <w:tc>
          <w:tcPr>
            <w:tcW w:w="529" w:type="dxa"/>
          </w:tcPr>
          <w:p w14:paraId="0DBE68E1" w14:textId="516E4C72" w:rsidR="007B5927" w:rsidDel="000B2B3D" w:rsidRDefault="007B5927" w:rsidP="000C3523">
            <w:pPr>
              <w:ind w:firstLine="0"/>
              <w:jc w:val="center"/>
              <w:rPr>
                <w:del w:id="4747" w:author="Okot" w:date="2020-01-21T13:35:00Z"/>
              </w:rPr>
            </w:pPr>
          </w:p>
        </w:tc>
        <w:tc>
          <w:tcPr>
            <w:tcW w:w="529" w:type="dxa"/>
          </w:tcPr>
          <w:p w14:paraId="5CCA39E2" w14:textId="0F779692" w:rsidR="007B5927" w:rsidDel="000B2B3D" w:rsidRDefault="007B5927" w:rsidP="000C3523">
            <w:pPr>
              <w:ind w:firstLine="0"/>
              <w:jc w:val="center"/>
              <w:rPr>
                <w:del w:id="4748" w:author="Okot" w:date="2020-01-21T13:35:00Z"/>
              </w:rPr>
            </w:pPr>
          </w:p>
        </w:tc>
        <w:tc>
          <w:tcPr>
            <w:tcW w:w="529" w:type="dxa"/>
          </w:tcPr>
          <w:p w14:paraId="551B6B24" w14:textId="79D81AC1" w:rsidR="007B5927" w:rsidDel="000B2B3D" w:rsidRDefault="007B5927" w:rsidP="000C3523">
            <w:pPr>
              <w:ind w:firstLine="0"/>
              <w:jc w:val="center"/>
              <w:rPr>
                <w:del w:id="4749" w:author="Okot" w:date="2020-01-21T13:35:00Z"/>
              </w:rPr>
            </w:pPr>
          </w:p>
        </w:tc>
        <w:tc>
          <w:tcPr>
            <w:tcW w:w="529" w:type="dxa"/>
          </w:tcPr>
          <w:p w14:paraId="17EA2E54" w14:textId="72875565" w:rsidR="007B5927" w:rsidDel="000B2B3D" w:rsidRDefault="007B5927" w:rsidP="000C3523">
            <w:pPr>
              <w:ind w:firstLine="0"/>
              <w:jc w:val="center"/>
              <w:rPr>
                <w:del w:id="4750" w:author="Okot" w:date="2020-01-21T13:35:00Z"/>
              </w:rPr>
            </w:pPr>
            <w:del w:id="4751"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4752" w:author="Okot" w:date="2020-01-21T13:35:00Z"/>
              </w:rPr>
            </w:pPr>
          </w:p>
        </w:tc>
        <w:tc>
          <w:tcPr>
            <w:tcW w:w="639" w:type="dxa"/>
          </w:tcPr>
          <w:p w14:paraId="344E1F71" w14:textId="63732E8E" w:rsidR="007B5927" w:rsidDel="000B2B3D" w:rsidRDefault="007B5927" w:rsidP="000C3523">
            <w:pPr>
              <w:ind w:firstLine="0"/>
              <w:jc w:val="center"/>
              <w:rPr>
                <w:del w:id="4753" w:author="Okot" w:date="2020-01-21T13:35:00Z"/>
              </w:rPr>
            </w:pPr>
          </w:p>
        </w:tc>
        <w:tc>
          <w:tcPr>
            <w:tcW w:w="529" w:type="dxa"/>
          </w:tcPr>
          <w:p w14:paraId="34190599" w14:textId="54CDF2EC" w:rsidR="007B5927" w:rsidDel="000B2B3D" w:rsidRDefault="007B5927" w:rsidP="000C3523">
            <w:pPr>
              <w:ind w:firstLine="0"/>
              <w:jc w:val="center"/>
              <w:rPr>
                <w:del w:id="4754" w:author="Okot" w:date="2020-01-21T13:35:00Z"/>
              </w:rPr>
            </w:pPr>
          </w:p>
        </w:tc>
      </w:tr>
      <w:tr w:rsidR="0099329A" w:rsidDel="000B2B3D" w14:paraId="3ED469C4" w14:textId="45A5692D" w:rsidTr="0099329A">
        <w:trPr>
          <w:del w:id="4755" w:author="Okot" w:date="2020-01-21T13:35:00Z"/>
        </w:trPr>
        <w:tc>
          <w:tcPr>
            <w:tcW w:w="562" w:type="dxa"/>
          </w:tcPr>
          <w:p w14:paraId="5F477812" w14:textId="55C2F854" w:rsidR="007B5927" w:rsidDel="000B2B3D" w:rsidRDefault="007B5927" w:rsidP="000C3523">
            <w:pPr>
              <w:ind w:firstLine="0"/>
              <w:jc w:val="center"/>
              <w:rPr>
                <w:del w:id="4756" w:author="Okot" w:date="2020-01-21T13:35:00Z"/>
              </w:rPr>
            </w:pPr>
            <w:del w:id="4757"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4758" w:author="Okot" w:date="2020-01-21T13:35:00Z"/>
              </w:rPr>
            </w:pPr>
          </w:p>
        </w:tc>
        <w:tc>
          <w:tcPr>
            <w:tcW w:w="352" w:type="dxa"/>
          </w:tcPr>
          <w:p w14:paraId="5E4914D7" w14:textId="0AC2CA1C" w:rsidR="007B5927" w:rsidDel="000B2B3D" w:rsidRDefault="007B5927" w:rsidP="000C3523">
            <w:pPr>
              <w:ind w:firstLine="0"/>
              <w:jc w:val="center"/>
              <w:rPr>
                <w:del w:id="4759" w:author="Okot" w:date="2020-01-21T13:35:00Z"/>
              </w:rPr>
            </w:pPr>
          </w:p>
        </w:tc>
        <w:tc>
          <w:tcPr>
            <w:tcW w:w="498" w:type="dxa"/>
          </w:tcPr>
          <w:p w14:paraId="34B172F1" w14:textId="6DD05B93" w:rsidR="007B5927" w:rsidDel="000B2B3D" w:rsidRDefault="007B5927" w:rsidP="000C3523">
            <w:pPr>
              <w:ind w:firstLine="0"/>
              <w:jc w:val="center"/>
              <w:rPr>
                <w:del w:id="4760" w:author="Okot" w:date="2020-01-21T13:35:00Z"/>
              </w:rPr>
            </w:pPr>
            <w:del w:id="4761"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4762" w:author="Okot" w:date="2020-01-21T13:35:00Z"/>
              </w:rPr>
            </w:pPr>
          </w:p>
        </w:tc>
        <w:tc>
          <w:tcPr>
            <w:tcW w:w="450" w:type="dxa"/>
          </w:tcPr>
          <w:p w14:paraId="2F84C592" w14:textId="1B466321" w:rsidR="007B5927" w:rsidDel="000B2B3D" w:rsidRDefault="007B5927" w:rsidP="000C3523">
            <w:pPr>
              <w:ind w:firstLine="0"/>
              <w:jc w:val="center"/>
              <w:rPr>
                <w:del w:id="4763" w:author="Okot" w:date="2020-01-21T13:35:00Z"/>
              </w:rPr>
            </w:pPr>
          </w:p>
        </w:tc>
        <w:tc>
          <w:tcPr>
            <w:tcW w:w="416" w:type="dxa"/>
          </w:tcPr>
          <w:p w14:paraId="139C37CD" w14:textId="7655A7DA" w:rsidR="007B5927" w:rsidDel="000B2B3D" w:rsidRDefault="007B5927" w:rsidP="000C3523">
            <w:pPr>
              <w:ind w:firstLine="0"/>
              <w:jc w:val="center"/>
              <w:rPr>
                <w:del w:id="4764" w:author="Okot" w:date="2020-01-21T13:35:00Z"/>
              </w:rPr>
            </w:pPr>
          </w:p>
        </w:tc>
        <w:tc>
          <w:tcPr>
            <w:tcW w:w="450" w:type="dxa"/>
          </w:tcPr>
          <w:p w14:paraId="6B156B11" w14:textId="4F153F3F" w:rsidR="007B5927" w:rsidDel="000B2B3D" w:rsidRDefault="007B5927" w:rsidP="000C3523">
            <w:pPr>
              <w:ind w:firstLine="0"/>
              <w:jc w:val="center"/>
              <w:rPr>
                <w:del w:id="4765" w:author="Okot" w:date="2020-01-21T13:35:00Z"/>
              </w:rPr>
            </w:pPr>
            <w:del w:id="4766"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4767" w:author="Okot" w:date="2020-01-21T13:35:00Z"/>
              </w:rPr>
            </w:pPr>
            <w:del w:id="4768"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4769" w:author="Okot" w:date="2020-01-21T13:35:00Z"/>
              </w:rPr>
            </w:pPr>
          </w:p>
        </w:tc>
        <w:tc>
          <w:tcPr>
            <w:tcW w:w="516" w:type="dxa"/>
          </w:tcPr>
          <w:p w14:paraId="19B7315F" w14:textId="6C99A0DE" w:rsidR="007B5927" w:rsidDel="000B2B3D" w:rsidRDefault="007B5927" w:rsidP="000C3523">
            <w:pPr>
              <w:ind w:firstLine="0"/>
              <w:jc w:val="center"/>
              <w:rPr>
                <w:del w:id="4770" w:author="Okot" w:date="2020-01-21T13:35:00Z"/>
              </w:rPr>
            </w:pPr>
          </w:p>
        </w:tc>
        <w:tc>
          <w:tcPr>
            <w:tcW w:w="529" w:type="dxa"/>
          </w:tcPr>
          <w:p w14:paraId="23EDCF46" w14:textId="5CBD4D19" w:rsidR="007B5927" w:rsidDel="000B2B3D" w:rsidRDefault="007B5927" w:rsidP="000C3523">
            <w:pPr>
              <w:ind w:firstLine="0"/>
              <w:jc w:val="center"/>
              <w:rPr>
                <w:del w:id="4771" w:author="Okot" w:date="2020-01-21T13:35:00Z"/>
              </w:rPr>
            </w:pPr>
          </w:p>
        </w:tc>
        <w:tc>
          <w:tcPr>
            <w:tcW w:w="529" w:type="dxa"/>
          </w:tcPr>
          <w:p w14:paraId="75356806" w14:textId="65439A03" w:rsidR="007B5927" w:rsidDel="000B2B3D" w:rsidRDefault="007B5927" w:rsidP="000C3523">
            <w:pPr>
              <w:ind w:firstLine="0"/>
              <w:jc w:val="center"/>
              <w:rPr>
                <w:del w:id="4772" w:author="Okot" w:date="2020-01-21T13:35:00Z"/>
              </w:rPr>
            </w:pPr>
          </w:p>
        </w:tc>
        <w:tc>
          <w:tcPr>
            <w:tcW w:w="529" w:type="dxa"/>
          </w:tcPr>
          <w:p w14:paraId="1CE4A5D8" w14:textId="6D784E70" w:rsidR="007B5927" w:rsidDel="000B2B3D" w:rsidRDefault="007B5927" w:rsidP="000C3523">
            <w:pPr>
              <w:ind w:firstLine="0"/>
              <w:jc w:val="center"/>
              <w:rPr>
                <w:del w:id="4773" w:author="Okot" w:date="2020-01-21T13:35:00Z"/>
              </w:rPr>
            </w:pPr>
          </w:p>
        </w:tc>
        <w:tc>
          <w:tcPr>
            <w:tcW w:w="529" w:type="dxa"/>
          </w:tcPr>
          <w:p w14:paraId="0ABB0618" w14:textId="3B66075D" w:rsidR="007B5927" w:rsidDel="000B2B3D" w:rsidRDefault="007B5927" w:rsidP="000C3523">
            <w:pPr>
              <w:ind w:firstLine="0"/>
              <w:jc w:val="center"/>
              <w:rPr>
                <w:del w:id="4774" w:author="Okot" w:date="2020-01-21T13:35:00Z"/>
              </w:rPr>
            </w:pPr>
          </w:p>
        </w:tc>
        <w:tc>
          <w:tcPr>
            <w:tcW w:w="529" w:type="dxa"/>
          </w:tcPr>
          <w:p w14:paraId="43E58A28" w14:textId="54354B2F" w:rsidR="007B5927" w:rsidDel="000B2B3D" w:rsidRDefault="007B5927" w:rsidP="000C3523">
            <w:pPr>
              <w:ind w:firstLine="0"/>
              <w:jc w:val="center"/>
              <w:rPr>
                <w:del w:id="4775" w:author="Okot" w:date="2020-01-21T13:35:00Z"/>
              </w:rPr>
            </w:pPr>
          </w:p>
        </w:tc>
        <w:tc>
          <w:tcPr>
            <w:tcW w:w="639" w:type="dxa"/>
          </w:tcPr>
          <w:p w14:paraId="57F1E64A" w14:textId="1B922018" w:rsidR="007B5927" w:rsidDel="000B2B3D" w:rsidRDefault="007B5927" w:rsidP="000C3523">
            <w:pPr>
              <w:ind w:firstLine="0"/>
              <w:jc w:val="center"/>
              <w:rPr>
                <w:del w:id="4776" w:author="Okot" w:date="2020-01-21T13:35:00Z"/>
              </w:rPr>
            </w:pPr>
          </w:p>
        </w:tc>
        <w:tc>
          <w:tcPr>
            <w:tcW w:w="529" w:type="dxa"/>
          </w:tcPr>
          <w:p w14:paraId="761C82D7" w14:textId="4FE60046" w:rsidR="007B5927" w:rsidDel="000B2B3D" w:rsidRDefault="007B5927" w:rsidP="000C3523">
            <w:pPr>
              <w:ind w:firstLine="0"/>
              <w:jc w:val="center"/>
              <w:rPr>
                <w:del w:id="4777" w:author="Okot" w:date="2020-01-21T13:35:00Z"/>
              </w:rPr>
            </w:pPr>
          </w:p>
        </w:tc>
      </w:tr>
      <w:tr w:rsidR="0099329A" w:rsidDel="000B2B3D" w14:paraId="729EFE83" w14:textId="1D947232" w:rsidTr="0099329A">
        <w:trPr>
          <w:del w:id="4778" w:author="Okot" w:date="2020-01-21T13:35:00Z"/>
        </w:trPr>
        <w:tc>
          <w:tcPr>
            <w:tcW w:w="562" w:type="dxa"/>
          </w:tcPr>
          <w:p w14:paraId="75EA6130" w14:textId="75C0C4D4" w:rsidR="007B5927" w:rsidDel="000B2B3D" w:rsidRDefault="007B5927" w:rsidP="000C3523">
            <w:pPr>
              <w:ind w:firstLine="0"/>
              <w:jc w:val="center"/>
              <w:rPr>
                <w:del w:id="4779" w:author="Okot" w:date="2020-01-21T13:35:00Z"/>
              </w:rPr>
            </w:pPr>
            <w:del w:id="4780"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4781" w:author="Okot" w:date="2020-01-21T13:35:00Z"/>
              </w:rPr>
            </w:pPr>
          </w:p>
        </w:tc>
        <w:tc>
          <w:tcPr>
            <w:tcW w:w="352" w:type="dxa"/>
          </w:tcPr>
          <w:p w14:paraId="6B08E1EB" w14:textId="1CB3B869" w:rsidR="007B5927" w:rsidDel="000B2B3D" w:rsidRDefault="007B5927" w:rsidP="000C3523">
            <w:pPr>
              <w:ind w:firstLine="0"/>
              <w:jc w:val="center"/>
              <w:rPr>
                <w:del w:id="4782" w:author="Okot" w:date="2020-01-21T13:35:00Z"/>
              </w:rPr>
            </w:pPr>
          </w:p>
        </w:tc>
        <w:tc>
          <w:tcPr>
            <w:tcW w:w="498" w:type="dxa"/>
          </w:tcPr>
          <w:p w14:paraId="4ECFD255" w14:textId="35B6624C" w:rsidR="007B5927" w:rsidDel="000B2B3D" w:rsidRDefault="007B5927" w:rsidP="000C3523">
            <w:pPr>
              <w:ind w:firstLine="0"/>
              <w:jc w:val="center"/>
              <w:rPr>
                <w:del w:id="4783" w:author="Okot" w:date="2020-01-21T13:35:00Z"/>
              </w:rPr>
            </w:pPr>
          </w:p>
        </w:tc>
        <w:tc>
          <w:tcPr>
            <w:tcW w:w="483" w:type="dxa"/>
          </w:tcPr>
          <w:p w14:paraId="15C4D854" w14:textId="30E5C265" w:rsidR="007B5927" w:rsidDel="000B2B3D" w:rsidRDefault="007B5927" w:rsidP="000C3523">
            <w:pPr>
              <w:ind w:firstLine="0"/>
              <w:jc w:val="center"/>
              <w:rPr>
                <w:del w:id="4784" w:author="Okot" w:date="2020-01-21T13:35:00Z"/>
              </w:rPr>
            </w:pPr>
          </w:p>
        </w:tc>
        <w:tc>
          <w:tcPr>
            <w:tcW w:w="450" w:type="dxa"/>
          </w:tcPr>
          <w:p w14:paraId="3BABD300" w14:textId="795F6CC9" w:rsidR="007B5927" w:rsidDel="000B2B3D" w:rsidRDefault="007B5927" w:rsidP="000C3523">
            <w:pPr>
              <w:ind w:firstLine="0"/>
              <w:jc w:val="center"/>
              <w:rPr>
                <w:del w:id="4785" w:author="Okot" w:date="2020-01-21T13:35:00Z"/>
              </w:rPr>
            </w:pPr>
          </w:p>
        </w:tc>
        <w:tc>
          <w:tcPr>
            <w:tcW w:w="416" w:type="dxa"/>
          </w:tcPr>
          <w:p w14:paraId="49CA8197" w14:textId="5CDD61E4" w:rsidR="007B5927" w:rsidDel="000B2B3D" w:rsidRDefault="007B5927" w:rsidP="000C3523">
            <w:pPr>
              <w:ind w:firstLine="0"/>
              <w:jc w:val="center"/>
              <w:rPr>
                <w:del w:id="4786" w:author="Okot" w:date="2020-01-21T13:35:00Z"/>
              </w:rPr>
            </w:pPr>
          </w:p>
        </w:tc>
        <w:tc>
          <w:tcPr>
            <w:tcW w:w="450" w:type="dxa"/>
          </w:tcPr>
          <w:p w14:paraId="78DA487B" w14:textId="34013FDF" w:rsidR="007B5927" w:rsidDel="000B2B3D" w:rsidRDefault="007B5927" w:rsidP="000C3523">
            <w:pPr>
              <w:ind w:firstLine="0"/>
              <w:jc w:val="center"/>
              <w:rPr>
                <w:del w:id="4787" w:author="Okot" w:date="2020-01-21T13:35:00Z"/>
              </w:rPr>
            </w:pPr>
          </w:p>
        </w:tc>
        <w:tc>
          <w:tcPr>
            <w:tcW w:w="439" w:type="dxa"/>
          </w:tcPr>
          <w:p w14:paraId="691B9396" w14:textId="2EFC11E6" w:rsidR="007B5927" w:rsidDel="000B2B3D" w:rsidRDefault="007B5927" w:rsidP="000C3523">
            <w:pPr>
              <w:ind w:firstLine="0"/>
              <w:jc w:val="center"/>
              <w:rPr>
                <w:del w:id="4788" w:author="Okot" w:date="2020-01-21T13:35:00Z"/>
              </w:rPr>
            </w:pPr>
          </w:p>
        </w:tc>
        <w:tc>
          <w:tcPr>
            <w:tcW w:w="416" w:type="dxa"/>
          </w:tcPr>
          <w:p w14:paraId="61F9D9E6" w14:textId="17476DC3" w:rsidR="007B5927" w:rsidDel="000B2B3D" w:rsidRDefault="007B5927" w:rsidP="000C3523">
            <w:pPr>
              <w:ind w:firstLine="0"/>
              <w:jc w:val="center"/>
              <w:rPr>
                <w:del w:id="4789" w:author="Okot" w:date="2020-01-21T13:35:00Z"/>
              </w:rPr>
            </w:pPr>
          </w:p>
        </w:tc>
        <w:tc>
          <w:tcPr>
            <w:tcW w:w="516" w:type="dxa"/>
          </w:tcPr>
          <w:p w14:paraId="492948C9" w14:textId="2A4A9713" w:rsidR="007B5927" w:rsidDel="000B2B3D" w:rsidRDefault="007B5927" w:rsidP="000C3523">
            <w:pPr>
              <w:ind w:firstLine="0"/>
              <w:jc w:val="center"/>
              <w:rPr>
                <w:del w:id="4790" w:author="Okot" w:date="2020-01-21T13:35:00Z"/>
              </w:rPr>
            </w:pPr>
            <w:del w:id="4791"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4792" w:author="Okot" w:date="2020-01-21T13:35:00Z"/>
              </w:rPr>
            </w:pPr>
          </w:p>
        </w:tc>
        <w:tc>
          <w:tcPr>
            <w:tcW w:w="529" w:type="dxa"/>
          </w:tcPr>
          <w:p w14:paraId="7F171EFC" w14:textId="32630E8F" w:rsidR="007B5927" w:rsidDel="000B2B3D" w:rsidRDefault="007B5927" w:rsidP="000C3523">
            <w:pPr>
              <w:ind w:firstLine="0"/>
              <w:jc w:val="center"/>
              <w:rPr>
                <w:del w:id="4793" w:author="Okot" w:date="2020-01-21T13:35:00Z"/>
              </w:rPr>
            </w:pPr>
            <w:del w:id="4794"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4795" w:author="Okot" w:date="2020-01-21T13:35:00Z"/>
              </w:rPr>
            </w:pPr>
          </w:p>
        </w:tc>
        <w:tc>
          <w:tcPr>
            <w:tcW w:w="529" w:type="dxa"/>
          </w:tcPr>
          <w:p w14:paraId="42E17099" w14:textId="30561F48" w:rsidR="007B5927" w:rsidDel="000B2B3D" w:rsidRDefault="007B5927" w:rsidP="000C3523">
            <w:pPr>
              <w:ind w:firstLine="0"/>
              <w:jc w:val="center"/>
              <w:rPr>
                <w:del w:id="4796" w:author="Okot" w:date="2020-01-21T13:35:00Z"/>
              </w:rPr>
            </w:pPr>
          </w:p>
        </w:tc>
        <w:tc>
          <w:tcPr>
            <w:tcW w:w="529" w:type="dxa"/>
          </w:tcPr>
          <w:p w14:paraId="5DA9826F" w14:textId="72FACDD1" w:rsidR="007B5927" w:rsidDel="000B2B3D" w:rsidRDefault="007B5927" w:rsidP="000C3523">
            <w:pPr>
              <w:ind w:firstLine="0"/>
              <w:jc w:val="center"/>
              <w:rPr>
                <w:del w:id="4797" w:author="Okot" w:date="2020-01-21T13:35:00Z"/>
              </w:rPr>
            </w:pPr>
          </w:p>
        </w:tc>
        <w:tc>
          <w:tcPr>
            <w:tcW w:w="639" w:type="dxa"/>
          </w:tcPr>
          <w:p w14:paraId="4AFDC8E5" w14:textId="1AB6C1C4" w:rsidR="007B5927" w:rsidDel="000B2B3D" w:rsidRDefault="007B5927" w:rsidP="000C3523">
            <w:pPr>
              <w:ind w:firstLine="0"/>
              <w:jc w:val="center"/>
              <w:rPr>
                <w:del w:id="4798" w:author="Okot" w:date="2020-01-21T13:35:00Z"/>
              </w:rPr>
            </w:pPr>
            <w:del w:id="4799"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4800" w:author="Okot" w:date="2020-01-21T13:35:00Z"/>
              </w:rPr>
            </w:pPr>
          </w:p>
        </w:tc>
      </w:tr>
      <w:tr w:rsidR="0099329A" w:rsidDel="000B2B3D" w14:paraId="4FA78B83" w14:textId="766D85BB" w:rsidTr="0099329A">
        <w:trPr>
          <w:del w:id="4801" w:author="Okot" w:date="2020-01-21T13:35:00Z"/>
        </w:trPr>
        <w:tc>
          <w:tcPr>
            <w:tcW w:w="562" w:type="dxa"/>
          </w:tcPr>
          <w:p w14:paraId="5896ED1C" w14:textId="62EDA5D4" w:rsidR="007B5927" w:rsidDel="000B2B3D" w:rsidRDefault="007B5927" w:rsidP="000C3523">
            <w:pPr>
              <w:ind w:firstLine="0"/>
              <w:jc w:val="center"/>
              <w:rPr>
                <w:del w:id="4802" w:author="Okot" w:date="2020-01-21T13:35:00Z"/>
              </w:rPr>
            </w:pPr>
            <w:del w:id="4803"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4804" w:author="Okot" w:date="2020-01-21T13:35:00Z"/>
              </w:rPr>
            </w:pPr>
          </w:p>
        </w:tc>
        <w:tc>
          <w:tcPr>
            <w:tcW w:w="352" w:type="dxa"/>
          </w:tcPr>
          <w:p w14:paraId="4A73883D" w14:textId="571015C5" w:rsidR="007B5927" w:rsidDel="000B2B3D" w:rsidRDefault="007B5927" w:rsidP="000C3523">
            <w:pPr>
              <w:ind w:firstLine="0"/>
              <w:jc w:val="center"/>
              <w:rPr>
                <w:del w:id="4805" w:author="Okot" w:date="2020-01-21T13:35:00Z"/>
              </w:rPr>
            </w:pPr>
          </w:p>
        </w:tc>
        <w:tc>
          <w:tcPr>
            <w:tcW w:w="498" w:type="dxa"/>
          </w:tcPr>
          <w:p w14:paraId="4D3E6CBE" w14:textId="1F200162" w:rsidR="007B5927" w:rsidDel="000B2B3D" w:rsidRDefault="007B5927" w:rsidP="000C3523">
            <w:pPr>
              <w:ind w:firstLine="0"/>
              <w:jc w:val="center"/>
              <w:rPr>
                <w:del w:id="4806" w:author="Okot" w:date="2020-01-21T13:35:00Z"/>
              </w:rPr>
            </w:pPr>
          </w:p>
        </w:tc>
        <w:tc>
          <w:tcPr>
            <w:tcW w:w="483" w:type="dxa"/>
          </w:tcPr>
          <w:p w14:paraId="6EDE9408" w14:textId="29E1C5C6" w:rsidR="007B5927" w:rsidDel="000B2B3D" w:rsidRDefault="007B5927" w:rsidP="000C3523">
            <w:pPr>
              <w:ind w:firstLine="0"/>
              <w:jc w:val="center"/>
              <w:rPr>
                <w:del w:id="4807" w:author="Okot" w:date="2020-01-21T13:35:00Z"/>
              </w:rPr>
            </w:pPr>
          </w:p>
        </w:tc>
        <w:tc>
          <w:tcPr>
            <w:tcW w:w="450" w:type="dxa"/>
          </w:tcPr>
          <w:p w14:paraId="6BE1DD08" w14:textId="556D071C" w:rsidR="007B5927" w:rsidDel="000B2B3D" w:rsidRDefault="007B5927" w:rsidP="000C3523">
            <w:pPr>
              <w:ind w:firstLine="0"/>
              <w:jc w:val="center"/>
              <w:rPr>
                <w:del w:id="4808" w:author="Okot" w:date="2020-01-21T13:35:00Z"/>
              </w:rPr>
            </w:pPr>
          </w:p>
        </w:tc>
        <w:tc>
          <w:tcPr>
            <w:tcW w:w="416" w:type="dxa"/>
          </w:tcPr>
          <w:p w14:paraId="52E96BEC" w14:textId="52B69044" w:rsidR="007B5927" w:rsidDel="000B2B3D" w:rsidRDefault="007B5927" w:rsidP="000C3523">
            <w:pPr>
              <w:ind w:firstLine="0"/>
              <w:jc w:val="center"/>
              <w:rPr>
                <w:del w:id="4809" w:author="Okot" w:date="2020-01-21T13:35:00Z"/>
              </w:rPr>
            </w:pPr>
          </w:p>
        </w:tc>
        <w:tc>
          <w:tcPr>
            <w:tcW w:w="450" w:type="dxa"/>
          </w:tcPr>
          <w:p w14:paraId="5FDE2BDA" w14:textId="40C96B67" w:rsidR="007B5927" w:rsidDel="000B2B3D" w:rsidRDefault="007B5927" w:rsidP="000C3523">
            <w:pPr>
              <w:ind w:firstLine="0"/>
              <w:jc w:val="center"/>
              <w:rPr>
                <w:del w:id="4810" w:author="Okot" w:date="2020-01-21T13:35:00Z"/>
              </w:rPr>
            </w:pPr>
          </w:p>
        </w:tc>
        <w:tc>
          <w:tcPr>
            <w:tcW w:w="439" w:type="dxa"/>
          </w:tcPr>
          <w:p w14:paraId="69453258" w14:textId="0A2A1B13" w:rsidR="007B5927" w:rsidDel="000B2B3D" w:rsidRDefault="007B5927" w:rsidP="000C3523">
            <w:pPr>
              <w:ind w:firstLine="0"/>
              <w:jc w:val="center"/>
              <w:rPr>
                <w:del w:id="4811" w:author="Okot" w:date="2020-01-21T13:35:00Z"/>
              </w:rPr>
            </w:pPr>
            <w:del w:id="4812"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4813" w:author="Okot" w:date="2020-01-21T13:35:00Z"/>
              </w:rPr>
            </w:pPr>
          </w:p>
        </w:tc>
        <w:tc>
          <w:tcPr>
            <w:tcW w:w="516" w:type="dxa"/>
          </w:tcPr>
          <w:p w14:paraId="5EF87E0E" w14:textId="737C15EF" w:rsidR="007B5927" w:rsidDel="000B2B3D" w:rsidRDefault="007B5927" w:rsidP="000C3523">
            <w:pPr>
              <w:ind w:firstLine="0"/>
              <w:jc w:val="center"/>
              <w:rPr>
                <w:del w:id="4814" w:author="Okot" w:date="2020-01-21T13:35:00Z"/>
              </w:rPr>
            </w:pPr>
          </w:p>
        </w:tc>
        <w:tc>
          <w:tcPr>
            <w:tcW w:w="529" w:type="dxa"/>
          </w:tcPr>
          <w:p w14:paraId="7E08CE80" w14:textId="7A627133" w:rsidR="007B5927" w:rsidDel="000B2B3D" w:rsidRDefault="007B5927" w:rsidP="000C3523">
            <w:pPr>
              <w:ind w:firstLine="0"/>
              <w:jc w:val="center"/>
              <w:rPr>
                <w:del w:id="4815" w:author="Okot" w:date="2020-01-21T13:35:00Z"/>
              </w:rPr>
            </w:pPr>
          </w:p>
        </w:tc>
        <w:tc>
          <w:tcPr>
            <w:tcW w:w="529" w:type="dxa"/>
          </w:tcPr>
          <w:p w14:paraId="32E70886" w14:textId="2D9DA9A4" w:rsidR="007B5927" w:rsidDel="000B2B3D" w:rsidRDefault="007B5927" w:rsidP="000C3523">
            <w:pPr>
              <w:ind w:firstLine="0"/>
              <w:jc w:val="center"/>
              <w:rPr>
                <w:del w:id="4816" w:author="Okot" w:date="2020-01-21T13:35:00Z"/>
              </w:rPr>
            </w:pPr>
          </w:p>
        </w:tc>
        <w:tc>
          <w:tcPr>
            <w:tcW w:w="529" w:type="dxa"/>
          </w:tcPr>
          <w:p w14:paraId="643ED89D" w14:textId="1481B2A7" w:rsidR="007B5927" w:rsidDel="000B2B3D" w:rsidRDefault="007B5927" w:rsidP="000C3523">
            <w:pPr>
              <w:ind w:firstLine="0"/>
              <w:jc w:val="center"/>
              <w:rPr>
                <w:del w:id="4817" w:author="Okot" w:date="2020-01-21T13:35:00Z"/>
              </w:rPr>
            </w:pPr>
          </w:p>
        </w:tc>
        <w:tc>
          <w:tcPr>
            <w:tcW w:w="529" w:type="dxa"/>
          </w:tcPr>
          <w:p w14:paraId="5A08FA5E" w14:textId="4EAF5B60" w:rsidR="007B5927" w:rsidDel="000B2B3D" w:rsidRDefault="007B5927" w:rsidP="000C3523">
            <w:pPr>
              <w:ind w:firstLine="0"/>
              <w:jc w:val="center"/>
              <w:rPr>
                <w:del w:id="4818" w:author="Okot" w:date="2020-01-21T13:35:00Z"/>
              </w:rPr>
            </w:pPr>
          </w:p>
        </w:tc>
        <w:tc>
          <w:tcPr>
            <w:tcW w:w="529" w:type="dxa"/>
          </w:tcPr>
          <w:p w14:paraId="2579C13D" w14:textId="3851603F" w:rsidR="007B5927" w:rsidDel="000B2B3D" w:rsidRDefault="007B5927" w:rsidP="000C3523">
            <w:pPr>
              <w:ind w:firstLine="0"/>
              <w:jc w:val="center"/>
              <w:rPr>
                <w:del w:id="4819" w:author="Okot" w:date="2020-01-21T13:35:00Z"/>
              </w:rPr>
            </w:pPr>
          </w:p>
        </w:tc>
        <w:tc>
          <w:tcPr>
            <w:tcW w:w="639" w:type="dxa"/>
          </w:tcPr>
          <w:p w14:paraId="4AF719E0" w14:textId="24E619B8" w:rsidR="007B5927" w:rsidDel="000B2B3D" w:rsidRDefault="007B5927" w:rsidP="000C3523">
            <w:pPr>
              <w:ind w:firstLine="0"/>
              <w:jc w:val="center"/>
              <w:rPr>
                <w:del w:id="4820" w:author="Okot" w:date="2020-01-21T13:35:00Z"/>
              </w:rPr>
            </w:pPr>
          </w:p>
        </w:tc>
        <w:tc>
          <w:tcPr>
            <w:tcW w:w="529" w:type="dxa"/>
          </w:tcPr>
          <w:p w14:paraId="04A8829E" w14:textId="2A75709A" w:rsidR="007B5927" w:rsidDel="000B2B3D" w:rsidRDefault="007B5927" w:rsidP="000C3523">
            <w:pPr>
              <w:ind w:firstLine="0"/>
              <w:jc w:val="center"/>
              <w:rPr>
                <w:del w:id="4821" w:author="Okot" w:date="2020-01-21T13:35:00Z"/>
              </w:rPr>
            </w:pPr>
          </w:p>
        </w:tc>
      </w:tr>
      <w:tr w:rsidR="0099329A" w:rsidDel="000B2B3D" w14:paraId="68F0B08A" w14:textId="4D014830" w:rsidTr="0099329A">
        <w:trPr>
          <w:del w:id="4822" w:author="Okot" w:date="2020-01-21T13:35:00Z"/>
        </w:trPr>
        <w:tc>
          <w:tcPr>
            <w:tcW w:w="562" w:type="dxa"/>
          </w:tcPr>
          <w:p w14:paraId="69A00F8E" w14:textId="62B04334" w:rsidR="007B5927" w:rsidDel="000B2B3D" w:rsidRDefault="007B5927" w:rsidP="000C3523">
            <w:pPr>
              <w:ind w:firstLine="0"/>
              <w:jc w:val="center"/>
              <w:rPr>
                <w:del w:id="4823" w:author="Okot" w:date="2020-01-21T13:35:00Z"/>
              </w:rPr>
            </w:pPr>
            <w:del w:id="4824"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4825" w:author="Okot" w:date="2020-01-21T13:35:00Z"/>
              </w:rPr>
            </w:pPr>
            <w:del w:id="4826"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4827" w:author="Okot" w:date="2020-01-21T13:35:00Z"/>
              </w:rPr>
            </w:pPr>
          </w:p>
        </w:tc>
        <w:tc>
          <w:tcPr>
            <w:tcW w:w="498" w:type="dxa"/>
          </w:tcPr>
          <w:p w14:paraId="14AD68EF" w14:textId="7E865B3C" w:rsidR="007B5927" w:rsidDel="000B2B3D" w:rsidRDefault="007B5927" w:rsidP="000C3523">
            <w:pPr>
              <w:ind w:firstLine="0"/>
              <w:jc w:val="center"/>
              <w:rPr>
                <w:del w:id="4828" w:author="Okot" w:date="2020-01-21T13:35:00Z"/>
              </w:rPr>
            </w:pPr>
            <w:del w:id="4829"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4830" w:author="Okot" w:date="2020-01-21T13:35:00Z"/>
              </w:rPr>
            </w:pPr>
            <w:del w:id="4831"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4832" w:author="Okot" w:date="2020-01-21T13:35:00Z"/>
              </w:rPr>
            </w:pPr>
          </w:p>
        </w:tc>
        <w:tc>
          <w:tcPr>
            <w:tcW w:w="416" w:type="dxa"/>
          </w:tcPr>
          <w:p w14:paraId="4FED888B" w14:textId="23E3543A" w:rsidR="007B5927" w:rsidDel="000B2B3D" w:rsidRDefault="007B5927" w:rsidP="000C3523">
            <w:pPr>
              <w:ind w:firstLine="0"/>
              <w:jc w:val="center"/>
              <w:rPr>
                <w:del w:id="4833" w:author="Okot" w:date="2020-01-21T13:35:00Z"/>
              </w:rPr>
            </w:pPr>
          </w:p>
        </w:tc>
        <w:tc>
          <w:tcPr>
            <w:tcW w:w="450" w:type="dxa"/>
          </w:tcPr>
          <w:p w14:paraId="669C26BE" w14:textId="632306AA" w:rsidR="007B5927" w:rsidDel="000B2B3D" w:rsidRDefault="007B5927" w:rsidP="000C3523">
            <w:pPr>
              <w:ind w:firstLine="0"/>
              <w:jc w:val="center"/>
              <w:rPr>
                <w:del w:id="4834" w:author="Okot" w:date="2020-01-21T13:35:00Z"/>
              </w:rPr>
            </w:pPr>
          </w:p>
        </w:tc>
        <w:tc>
          <w:tcPr>
            <w:tcW w:w="439" w:type="dxa"/>
          </w:tcPr>
          <w:p w14:paraId="0F873698" w14:textId="51C3A08B" w:rsidR="007B5927" w:rsidDel="000B2B3D" w:rsidRDefault="007B5927" w:rsidP="000C3523">
            <w:pPr>
              <w:ind w:firstLine="0"/>
              <w:jc w:val="center"/>
              <w:rPr>
                <w:del w:id="4835" w:author="Okot" w:date="2020-01-21T13:35:00Z"/>
              </w:rPr>
            </w:pPr>
          </w:p>
        </w:tc>
        <w:tc>
          <w:tcPr>
            <w:tcW w:w="416" w:type="dxa"/>
          </w:tcPr>
          <w:p w14:paraId="51462A74" w14:textId="58F2C6D7" w:rsidR="007B5927" w:rsidDel="000B2B3D" w:rsidRDefault="007B5927" w:rsidP="000C3523">
            <w:pPr>
              <w:ind w:firstLine="0"/>
              <w:jc w:val="center"/>
              <w:rPr>
                <w:del w:id="4836" w:author="Okot" w:date="2020-01-21T13:35:00Z"/>
              </w:rPr>
            </w:pPr>
            <w:del w:id="4837"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4838" w:author="Okot" w:date="2020-01-21T13:35:00Z"/>
              </w:rPr>
            </w:pPr>
          </w:p>
        </w:tc>
        <w:tc>
          <w:tcPr>
            <w:tcW w:w="529" w:type="dxa"/>
          </w:tcPr>
          <w:p w14:paraId="641762B8" w14:textId="7B76AF54" w:rsidR="007B5927" w:rsidDel="000B2B3D" w:rsidRDefault="007B5927" w:rsidP="000C3523">
            <w:pPr>
              <w:ind w:firstLine="0"/>
              <w:jc w:val="center"/>
              <w:rPr>
                <w:del w:id="4839" w:author="Okot" w:date="2020-01-21T13:35:00Z"/>
              </w:rPr>
            </w:pPr>
          </w:p>
        </w:tc>
        <w:tc>
          <w:tcPr>
            <w:tcW w:w="529" w:type="dxa"/>
          </w:tcPr>
          <w:p w14:paraId="70330721" w14:textId="13311F15" w:rsidR="007B5927" w:rsidDel="000B2B3D" w:rsidRDefault="007B5927" w:rsidP="000C3523">
            <w:pPr>
              <w:ind w:firstLine="0"/>
              <w:jc w:val="center"/>
              <w:rPr>
                <w:del w:id="4840" w:author="Okot" w:date="2020-01-21T13:35:00Z"/>
              </w:rPr>
            </w:pPr>
          </w:p>
        </w:tc>
        <w:tc>
          <w:tcPr>
            <w:tcW w:w="529" w:type="dxa"/>
          </w:tcPr>
          <w:p w14:paraId="70A57878" w14:textId="5E821BF4" w:rsidR="007B5927" w:rsidDel="000B2B3D" w:rsidRDefault="007B5927" w:rsidP="000C3523">
            <w:pPr>
              <w:ind w:firstLine="0"/>
              <w:jc w:val="center"/>
              <w:rPr>
                <w:del w:id="4841" w:author="Okot" w:date="2020-01-21T13:35:00Z"/>
              </w:rPr>
            </w:pPr>
          </w:p>
        </w:tc>
        <w:tc>
          <w:tcPr>
            <w:tcW w:w="529" w:type="dxa"/>
          </w:tcPr>
          <w:p w14:paraId="170B7A9F" w14:textId="407749BD" w:rsidR="007B5927" w:rsidDel="000B2B3D" w:rsidRDefault="007B5927" w:rsidP="000C3523">
            <w:pPr>
              <w:ind w:firstLine="0"/>
              <w:jc w:val="center"/>
              <w:rPr>
                <w:del w:id="4842" w:author="Okot" w:date="2020-01-21T13:35:00Z"/>
              </w:rPr>
            </w:pPr>
            <w:del w:id="4843"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4844" w:author="Okot" w:date="2020-01-21T13:35:00Z"/>
              </w:rPr>
            </w:pPr>
            <w:del w:id="4845"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4846" w:author="Okot" w:date="2020-01-21T13:35:00Z"/>
              </w:rPr>
            </w:pPr>
          </w:p>
        </w:tc>
        <w:tc>
          <w:tcPr>
            <w:tcW w:w="529" w:type="dxa"/>
          </w:tcPr>
          <w:p w14:paraId="501FA458" w14:textId="2D7A6F01" w:rsidR="007B5927" w:rsidDel="000B2B3D" w:rsidRDefault="007B5927" w:rsidP="000C3523">
            <w:pPr>
              <w:ind w:firstLine="0"/>
              <w:jc w:val="center"/>
              <w:rPr>
                <w:del w:id="4847" w:author="Okot" w:date="2020-01-21T13:35:00Z"/>
              </w:rPr>
            </w:pPr>
          </w:p>
        </w:tc>
      </w:tr>
      <w:tr w:rsidR="0099329A" w:rsidDel="000B2B3D" w14:paraId="3A810EC5" w14:textId="504960DE" w:rsidTr="0099329A">
        <w:trPr>
          <w:del w:id="4848" w:author="Okot" w:date="2020-01-21T13:35:00Z"/>
        </w:trPr>
        <w:tc>
          <w:tcPr>
            <w:tcW w:w="562" w:type="dxa"/>
          </w:tcPr>
          <w:p w14:paraId="74B17F89" w14:textId="453B3693" w:rsidR="007B5927" w:rsidDel="000B2B3D" w:rsidRDefault="007B5927" w:rsidP="000C3523">
            <w:pPr>
              <w:ind w:firstLine="0"/>
              <w:jc w:val="center"/>
              <w:rPr>
                <w:del w:id="4849" w:author="Okot" w:date="2020-01-21T13:35:00Z"/>
              </w:rPr>
            </w:pPr>
            <w:del w:id="4850"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4851" w:author="Okot" w:date="2020-01-21T13:35:00Z"/>
              </w:rPr>
            </w:pPr>
            <w:del w:id="4852"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4853" w:author="Okot" w:date="2020-01-21T13:35:00Z"/>
              </w:rPr>
            </w:pPr>
          </w:p>
        </w:tc>
        <w:tc>
          <w:tcPr>
            <w:tcW w:w="498" w:type="dxa"/>
          </w:tcPr>
          <w:p w14:paraId="1EB89FD1" w14:textId="19077CE9" w:rsidR="007B5927" w:rsidDel="000B2B3D" w:rsidRDefault="007B5927" w:rsidP="000C3523">
            <w:pPr>
              <w:ind w:firstLine="0"/>
              <w:jc w:val="center"/>
              <w:rPr>
                <w:del w:id="4854" w:author="Okot" w:date="2020-01-21T13:35:00Z"/>
              </w:rPr>
            </w:pPr>
          </w:p>
        </w:tc>
        <w:tc>
          <w:tcPr>
            <w:tcW w:w="483" w:type="dxa"/>
          </w:tcPr>
          <w:p w14:paraId="2BD7D225" w14:textId="4F4FC0E6" w:rsidR="007B5927" w:rsidDel="000B2B3D" w:rsidRDefault="007B5927" w:rsidP="000C3523">
            <w:pPr>
              <w:ind w:firstLine="0"/>
              <w:jc w:val="center"/>
              <w:rPr>
                <w:del w:id="4855" w:author="Okot" w:date="2020-01-21T13:35:00Z"/>
              </w:rPr>
            </w:pPr>
            <w:del w:id="4856"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4857" w:author="Okot" w:date="2020-01-21T13:35:00Z"/>
              </w:rPr>
            </w:pPr>
          </w:p>
        </w:tc>
        <w:tc>
          <w:tcPr>
            <w:tcW w:w="416" w:type="dxa"/>
          </w:tcPr>
          <w:p w14:paraId="18CFB689" w14:textId="67B8C0F9" w:rsidR="007B5927" w:rsidDel="000B2B3D" w:rsidRDefault="007B5927" w:rsidP="000C3523">
            <w:pPr>
              <w:ind w:firstLine="0"/>
              <w:jc w:val="center"/>
              <w:rPr>
                <w:del w:id="4858" w:author="Okot" w:date="2020-01-21T13:35:00Z"/>
              </w:rPr>
            </w:pPr>
          </w:p>
        </w:tc>
        <w:tc>
          <w:tcPr>
            <w:tcW w:w="450" w:type="dxa"/>
          </w:tcPr>
          <w:p w14:paraId="739A57F8" w14:textId="35D003D9" w:rsidR="007B5927" w:rsidDel="000B2B3D" w:rsidRDefault="007B5927" w:rsidP="000C3523">
            <w:pPr>
              <w:ind w:firstLine="0"/>
              <w:jc w:val="center"/>
              <w:rPr>
                <w:del w:id="4859" w:author="Okot" w:date="2020-01-21T13:35:00Z"/>
              </w:rPr>
            </w:pPr>
          </w:p>
        </w:tc>
        <w:tc>
          <w:tcPr>
            <w:tcW w:w="439" w:type="dxa"/>
          </w:tcPr>
          <w:p w14:paraId="032DB9C3" w14:textId="448CAB43" w:rsidR="007B5927" w:rsidDel="000B2B3D" w:rsidRDefault="00362FC4" w:rsidP="000C3523">
            <w:pPr>
              <w:ind w:firstLine="0"/>
              <w:jc w:val="center"/>
              <w:rPr>
                <w:del w:id="4860" w:author="Okot" w:date="2020-01-21T13:35:00Z"/>
              </w:rPr>
            </w:pPr>
            <w:del w:id="4861"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4862" w:author="Okot" w:date="2020-01-21T13:35:00Z"/>
              </w:rPr>
            </w:pPr>
          </w:p>
        </w:tc>
        <w:tc>
          <w:tcPr>
            <w:tcW w:w="516" w:type="dxa"/>
          </w:tcPr>
          <w:p w14:paraId="78C8BE41" w14:textId="1A160B93" w:rsidR="007B5927" w:rsidDel="000B2B3D" w:rsidRDefault="007B5927" w:rsidP="000C3523">
            <w:pPr>
              <w:ind w:firstLine="0"/>
              <w:jc w:val="center"/>
              <w:rPr>
                <w:del w:id="4863" w:author="Okot" w:date="2020-01-21T13:35:00Z"/>
              </w:rPr>
            </w:pPr>
          </w:p>
        </w:tc>
        <w:tc>
          <w:tcPr>
            <w:tcW w:w="529" w:type="dxa"/>
          </w:tcPr>
          <w:p w14:paraId="4837B7BE" w14:textId="5AC6CC76" w:rsidR="007B5927" w:rsidDel="000B2B3D" w:rsidRDefault="007B5927" w:rsidP="000C3523">
            <w:pPr>
              <w:ind w:firstLine="0"/>
              <w:jc w:val="center"/>
              <w:rPr>
                <w:del w:id="4864" w:author="Okot" w:date="2020-01-21T13:35:00Z"/>
              </w:rPr>
            </w:pPr>
          </w:p>
        </w:tc>
        <w:tc>
          <w:tcPr>
            <w:tcW w:w="529" w:type="dxa"/>
          </w:tcPr>
          <w:p w14:paraId="1C90D38F" w14:textId="179E9E57" w:rsidR="007B5927" w:rsidDel="000B2B3D" w:rsidRDefault="007B5927" w:rsidP="000C3523">
            <w:pPr>
              <w:ind w:firstLine="0"/>
              <w:jc w:val="center"/>
              <w:rPr>
                <w:del w:id="4865" w:author="Okot" w:date="2020-01-21T13:35:00Z"/>
              </w:rPr>
            </w:pPr>
          </w:p>
        </w:tc>
        <w:tc>
          <w:tcPr>
            <w:tcW w:w="529" w:type="dxa"/>
          </w:tcPr>
          <w:p w14:paraId="7B10DF20" w14:textId="3B2D306B" w:rsidR="007B5927" w:rsidDel="000B2B3D" w:rsidRDefault="007B5927" w:rsidP="000C3523">
            <w:pPr>
              <w:ind w:firstLine="0"/>
              <w:jc w:val="center"/>
              <w:rPr>
                <w:del w:id="4866" w:author="Okot" w:date="2020-01-21T13:35:00Z"/>
              </w:rPr>
            </w:pPr>
          </w:p>
        </w:tc>
        <w:tc>
          <w:tcPr>
            <w:tcW w:w="529" w:type="dxa"/>
          </w:tcPr>
          <w:p w14:paraId="514CC815" w14:textId="4FA75748" w:rsidR="007B5927" w:rsidDel="000B2B3D" w:rsidRDefault="007B5927" w:rsidP="000C3523">
            <w:pPr>
              <w:ind w:firstLine="0"/>
              <w:jc w:val="center"/>
              <w:rPr>
                <w:del w:id="4867" w:author="Okot" w:date="2020-01-21T13:35:00Z"/>
              </w:rPr>
            </w:pPr>
            <w:del w:id="4868"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4869" w:author="Okot" w:date="2020-01-21T13:35:00Z"/>
              </w:rPr>
            </w:pPr>
          </w:p>
        </w:tc>
        <w:tc>
          <w:tcPr>
            <w:tcW w:w="639" w:type="dxa"/>
          </w:tcPr>
          <w:p w14:paraId="0F431B0B" w14:textId="72D6171A" w:rsidR="007B5927" w:rsidDel="000B2B3D" w:rsidRDefault="007B5927" w:rsidP="000C3523">
            <w:pPr>
              <w:ind w:firstLine="0"/>
              <w:jc w:val="center"/>
              <w:rPr>
                <w:del w:id="4870" w:author="Okot" w:date="2020-01-21T13:35:00Z"/>
              </w:rPr>
            </w:pPr>
          </w:p>
        </w:tc>
        <w:tc>
          <w:tcPr>
            <w:tcW w:w="529" w:type="dxa"/>
          </w:tcPr>
          <w:p w14:paraId="1C711D63" w14:textId="1A412587" w:rsidR="007B5927" w:rsidDel="000B2B3D" w:rsidRDefault="007B5927" w:rsidP="000C3523">
            <w:pPr>
              <w:ind w:firstLine="0"/>
              <w:jc w:val="center"/>
              <w:rPr>
                <w:del w:id="4871" w:author="Okot" w:date="2020-01-21T13:35:00Z"/>
              </w:rPr>
            </w:pPr>
          </w:p>
        </w:tc>
      </w:tr>
      <w:tr w:rsidR="0099329A" w:rsidDel="000B2B3D" w14:paraId="03CC368D" w14:textId="5E969F2D" w:rsidTr="0099329A">
        <w:trPr>
          <w:del w:id="4872" w:author="Okot" w:date="2020-01-21T13:35:00Z"/>
        </w:trPr>
        <w:tc>
          <w:tcPr>
            <w:tcW w:w="562" w:type="dxa"/>
          </w:tcPr>
          <w:p w14:paraId="04207110" w14:textId="2A1600A9" w:rsidR="007B5927" w:rsidRPr="0099329A" w:rsidDel="000B2B3D" w:rsidRDefault="007B5927" w:rsidP="000C3523">
            <w:pPr>
              <w:ind w:firstLine="0"/>
              <w:jc w:val="center"/>
              <w:rPr>
                <w:del w:id="4873" w:author="Okot" w:date="2020-01-21T13:35:00Z"/>
                <w:b/>
              </w:rPr>
            </w:pPr>
            <w:del w:id="4874"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4875" w:author="Okot" w:date="2020-01-21T13:35:00Z"/>
              </w:rPr>
            </w:pPr>
          </w:p>
        </w:tc>
        <w:tc>
          <w:tcPr>
            <w:tcW w:w="352" w:type="dxa"/>
          </w:tcPr>
          <w:p w14:paraId="2EA285DF" w14:textId="6C38A4D8" w:rsidR="007B5927" w:rsidDel="000B2B3D" w:rsidRDefault="007B5927" w:rsidP="000C3523">
            <w:pPr>
              <w:ind w:firstLine="0"/>
              <w:jc w:val="center"/>
              <w:rPr>
                <w:del w:id="4876" w:author="Okot" w:date="2020-01-21T13:35:00Z"/>
              </w:rPr>
            </w:pPr>
          </w:p>
        </w:tc>
        <w:tc>
          <w:tcPr>
            <w:tcW w:w="498" w:type="dxa"/>
          </w:tcPr>
          <w:p w14:paraId="2BF69AF3" w14:textId="5418F1EC" w:rsidR="007B5927" w:rsidDel="000B2B3D" w:rsidRDefault="007B5927" w:rsidP="000C3523">
            <w:pPr>
              <w:ind w:firstLine="0"/>
              <w:jc w:val="center"/>
              <w:rPr>
                <w:del w:id="4877" w:author="Okot" w:date="2020-01-21T13:35:00Z"/>
              </w:rPr>
            </w:pPr>
            <w:del w:id="4878"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4879" w:author="Okot" w:date="2020-01-21T13:35:00Z"/>
              </w:rPr>
            </w:pPr>
          </w:p>
        </w:tc>
        <w:tc>
          <w:tcPr>
            <w:tcW w:w="450" w:type="dxa"/>
          </w:tcPr>
          <w:p w14:paraId="416C479A" w14:textId="642ACEE2" w:rsidR="007B5927" w:rsidDel="000B2B3D" w:rsidRDefault="007B5927" w:rsidP="000C3523">
            <w:pPr>
              <w:ind w:firstLine="0"/>
              <w:jc w:val="center"/>
              <w:rPr>
                <w:del w:id="4880" w:author="Okot" w:date="2020-01-21T13:35:00Z"/>
              </w:rPr>
            </w:pPr>
          </w:p>
        </w:tc>
        <w:tc>
          <w:tcPr>
            <w:tcW w:w="416" w:type="dxa"/>
          </w:tcPr>
          <w:p w14:paraId="7203C6A5" w14:textId="594FA0D2" w:rsidR="007B5927" w:rsidDel="000B2B3D" w:rsidRDefault="007B5927" w:rsidP="000C3523">
            <w:pPr>
              <w:ind w:firstLine="0"/>
              <w:jc w:val="center"/>
              <w:rPr>
                <w:del w:id="4881" w:author="Okot" w:date="2020-01-21T13:35:00Z"/>
              </w:rPr>
            </w:pPr>
            <w:del w:id="4882"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4883" w:author="Okot" w:date="2020-01-21T13:35:00Z"/>
              </w:rPr>
            </w:pPr>
          </w:p>
        </w:tc>
        <w:tc>
          <w:tcPr>
            <w:tcW w:w="439" w:type="dxa"/>
          </w:tcPr>
          <w:p w14:paraId="16068D8A" w14:textId="5A35288B" w:rsidR="007B5927" w:rsidDel="000B2B3D" w:rsidRDefault="007B5927" w:rsidP="000C3523">
            <w:pPr>
              <w:ind w:firstLine="0"/>
              <w:jc w:val="center"/>
              <w:rPr>
                <w:del w:id="4884" w:author="Okot" w:date="2020-01-21T13:35:00Z"/>
              </w:rPr>
            </w:pPr>
          </w:p>
        </w:tc>
        <w:tc>
          <w:tcPr>
            <w:tcW w:w="416" w:type="dxa"/>
          </w:tcPr>
          <w:p w14:paraId="1470B4E9" w14:textId="44613C68" w:rsidR="007B5927" w:rsidDel="000B2B3D" w:rsidRDefault="007B5927" w:rsidP="000C3523">
            <w:pPr>
              <w:ind w:firstLine="0"/>
              <w:jc w:val="center"/>
              <w:rPr>
                <w:del w:id="4885" w:author="Okot" w:date="2020-01-21T13:35:00Z"/>
              </w:rPr>
            </w:pPr>
          </w:p>
        </w:tc>
        <w:tc>
          <w:tcPr>
            <w:tcW w:w="516" w:type="dxa"/>
          </w:tcPr>
          <w:p w14:paraId="42D916F3" w14:textId="61572870" w:rsidR="007B5927" w:rsidDel="000B2B3D" w:rsidRDefault="007B5927" w:rsidP="000C3523">
            <w:pPr>
              <w:ind w:firstLine="0"/>
              <w:jc w:val="center"/>
              <w:rPr>
                <w:del w:id="4886" w:author="Okot" w:date="2020-01-21T13:35:00Z"/>
              </w:rPr>
            </w:pPr>
          </w:p>
        </w:tc>
        <w:tc>
          <w:tcPr>
            <w:tcW w:w="529" w:type="dxa"/>
          </w:tcPr>
          <w:p w14:paraId="1D524CFC" w14:textId="67B7358A" w:rsidR="007B5927" w:rsidDel="000B2B3D" w:rsidRDefault="007B5927" w:rsidP="000C3523">
            <w:pPr>
              <w:ind w:firstLine="0"/>
              <w:jc w:val="center"/>
              <w:rPr>
                <w:del w:id="4887" w:author="Okot" w:date="2020-01-21T13:35:00Z"/>
              </w:rPr>
            </w:pPr>
          </w:p>
        </w:tc>
        <w:tc>
          <w:tcPr>
            <w:tcW w:w="529" w:type="dxa"/>
          </w:tcPr>
          <w:p w14:paraId="796017D1" w14:textId="7A8DDBB3" w:rsidR="007B5927" w:rsidDel="000B2B3D" w:rsidRDefault="007B5927" w:rsidP="000C3523">
            <w:pPr>
              <w:ind w:firstLine="0"/>
              <w:jc w:val="center"/>
              <w:rPr>
                <w:del w:id="4888" w:author="Okot" w:date="2020-01-21T13:35:00Z"/>
              </w:rPr>
            </w:pPr>
          </w:p>
        </w:tc>
        <w:tc>
          <w:tcPr>
            <w:tcW w:w="529" w:type="dxa"/>
          </w:tcPr>
          <w:p w14:paraId="767E9692" w14:textId="2F3269CC" w:rsidR="007B5927" w:rsidDel="000B2B3D" w:rsidRDefault="007B5927" w:rsidP="000C3523">
            <w:pPr>
              <w:ind w:firstLine="0"/>
              <w:jc w:val="center"/>
              <w:rPr>
                <w:del w:id="4889" w:author="Okot" w:date="2020-01-21T13:35:00Z"/>
              </w:rPr>
            </w:pPr>
          </w:p>
        </w:tc>
        <w:tc>
          <w:tcPr>
            <w:tcW w:w="529" w:type="dxa"/>
          </w:tcPr>
          <w:p w14:paraId="716363BC" w14:textId="3C11960B" w:rsidR="007B5927" w:rsidDel="000B2B3D" w:rsidRDefault="007B5927" w:rsidP="000C3523">
            <w:pPr>
              <w:ind w:firstLine="0"/>
              <w:jc w:val="center"/>
              <w:rPr>
                <w:del w:id="4890" w:author="Okot" w:date="2020-01-21T13:35:00Z"/>
              </w:rPr>
            </w:pPr>
          </w:p>
        </w:tc>
        <w:tc>
          <w:tcPr>
            <w:tcW w:w="529" w:type="dxa"/>
          </w:tcPr>
          <w:p w14:paraId="0CF61784" w14:textId="09B60329" w:rsidR="007B5927" w:rsidDel="000B2B3D" w:rsidRDefault="007B5927" w:rsidP="000C3523">
            <w:pPr>
              <w:ind w:firstLine="0"/>
              <w:jc w:val="center"/>
              <w:rPr>
                <w:del w:id="4891" w:author="Okot" w:date="2020-01-21T13:35:00Z"/>
              </w:rPr>
            </w:pPr>
          </w:p>
        </w:tc>
        <w:tc>
          <w:tcPr>
            <w:tcW w:w="639" w:type="dxa"/>
          </w:tcPr>
          <w:p w14:paraId="57F0CBF0" w14:textId="26A3E33C" w:rsidR="007B5927" w:rsidDel="000B2B3D" w:rsidRDefault="007B5927" w:rsidP="000C3523">
            <w:pPr>
              <w:ind w:firstLine="0"/>
              <w:jc w:val="center"/>
              <w:rPr>
                <w:del w:id="4892" w:author="Okot" w:date="2020-01-21T13:35:00Z"/>
              </w:rPr>
            </w:pPr>
            <w:del w:id="4893"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4894" w:author="Okot" w:date="2020-01-21T13:35:00Z"/>
              </w:rPr>
            </w:pPr>
          </w:p>
        </w:tc>
      </w:tr>
      <w:tr w:rsidR="0099329A" w:rsidDel="000B2B3D" w14:paraId="3D967D86" w14:textId="3C277CED" w:rsidTr="0099329A">
        <w:trPr>
          <w:del w:id="4895" w:author="Okot" w:date="2020-01-21T13:35:00Z"/>
        </w:trPr>
        <w:tc>
          <w:tcPr>
            <w:tcW w:w="562" w:type="dxa"/>
          </w:tcPr>
          <w:p w14:paraId="4C557F5C" w14:textId="760C6700" w:rsidR="007B5927" w:rsidRPr="0099329A" w:rsidDel="000B2B3D" w:rsidRDefault="007B5927" w:rsidP="000C3523">
            <w:pPr>
              <w:ind w:firstLine="0"/>
              <w:jc w:val="center"/>
              <w:rPr>
                <w:del w:id="4896" w:author="Okot" w:date="2020-01-21T13:35:00Z"/>
                <w:b/>
              </w:rPr>
            </w:pPr>
            <w:del w:id="4897"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4898" w:author="Okot" w:date="2020-01-21T13:35:00Z"/>
              </w:rPr>
            </w:pPr>
          </w:p>
        </w:tc>
        <w:tc>
          <w:tcPr>
            <w:tcW w:w="352" w:type="dxa"/>
          </w:tcPr>
          <w:p w14:paraId="39A2A9F1" w14:textId="09796AF9" w:rsidR="007B5927" w:rsidDel="000B2B3D" w:rsidRDefault="007B5927" w:rsidP="000C3523">
            <w:pPr>
              <w:ind w:firstLine="0"/>
              <w:jc w:val="center"/>
              <w:rPr>
                <w:del w:id="4899" w:author="Okot" w:date="2020-01-21T13:35:00Z"/>
              </w:rPr>
            </w:pPr>
          </w:p>
        </w:tc>
        <w:tc>
          <w:tcPr>
            <w:tcW w:w="498" w:type="dxa"/>
          </w:tcPr>
          <w:p w14:paraId="305E435D" w14:textId="12099898" w:rsidR="007B5927" w:rsidDel="000B2B3D" w:rsidRDefault="007B5927" w:rsidP="000C3523">
            <w:pPr>
              <w:ind w:firstLine="0"/>
              <w:jc w:val="center"/>
              <w:rPr>
                <w:del w:id="4900" w:author="Okot" w:date="2020-01-21T13:35:00Z"/>
              </w:rPr>
            </w:pPr>
          </w:p>
        </w:tc>
        <w:tc>
          <w:tcPr>
            <w:tcW w:w="483" w:type="dxa"/>
          </w:tcPr>
          <w:p w14:paraId="2B4B2532" w14:textId="152FB34C" w:rsidR="007B5927" w:rsidDel="000B2B3D" w:rsidRDefault="007B5927" w:rsidP="000C3523">
            <w:pPr>
              <w:ind w:firstLine="0"/>
              <w:jc w:val="center"/>
              <w:rPr>
                <w:del w:id="4901" w:author="Okot" w:date="2020-01-21T13:35:00Z"/>
              </w:rPr>
            </w:pPr>
          </w:p>
        </w:tc>
        <w:tc>
          <w:tcPr>
            <w:tcW w:w="450" w:type="dxa"/>
          </w:tcPr>
          <w:p w14:paraId="7CDEC3E8" w14:textId="61FE274D" w:rsidR="007B5927" w:rsidDel="000B2B3D" w:rsidRDefault="007B5927" w:rsidP="000C3523">
            <w:pPr>
              <w:ind w:firstLine="0"/>
              <w:jc w:val="center"/>
              <w:rPr>
                <w:del w:id="4902" w:author="Okot" w:date="2020-01-21T13:35:00Z"/>
              </w:rPr>
            </w:pPr>
          </w:p>
        </w:tc>
        <w:tc>
          <w:tcPr>
            <w:tcW w:w="416" w:type="dxa"/>
          </w:tcPr>
          <w:p w14:paraId="090E85D5" w14:textId="6E3693C1" w:rsidR="007B5927" w:rsidDel="000B2B3D" w:rsidRDefault="007B5927" w:rsidP="000C3523">
            <w:pPr>
              <w:ind w:firstLine="0"/>
              <w:jc w:val="center"/>
              <w:rPr>
                <w:del w:id="4903" w:author="Okot" w:date="2020-01-21T13:35:00Z"/>
              </w:rPr>
            </w:pPr>
          </w:p>
        </w:tc>
        <w:tc>
          <w:tcPr>
            <w:tcW w:w="450" w:type="dxa"/>
          </w:tcPr>
          <w:p w14:paraId="0D30FB3F" w14:textId="3ECF4AB3" w:rsidR="007B5927" w:rsidDel="000B2B3D" w:rsidRDefault="007B5927" w:rsidP="000C3523">
            <w:pPr>
              <w:ind w:firstLine="0"/>
              <w:jc w:val="center"/>
              <w:rPr>
                <w:del w:id="4904" w:author="Okot" w:date="2020-01-21T13:35:00Z"/>
              </w:rPr>
            </w:pPr>
          </w:p>
        </w:tc>
        <w:tc>
          <w:tcPr>
            <w:tcW w:w="439" w:type="dxa"/>
          </w:tcPr>
          <w:p w14:paraId="2B236293" w14:textId="31718AF9" w:rsidR="007B5927" w:rsidDel="000B2B3D" w:rsidRDefault="007B5927" w:rsidP="000C3523">
            <w:pPr>
              <w:ind w:firstLine="0"/>
              <w:jc w:val="center"/>
              <w:rPr>
                <w:del w:id="4905" w:author="Okot" w:date="2020-01-21T13:35:00Z"/>
              </w:rPr>
            </w:pPr>
          </w:p>
        </w:tc>
        <w:tc>
          <w:tcPr>
            <w:tcW w:w="416" w:type="dxa"/>
          </w:tcPr>
          <w:p w14:paraId="07896E35" w14:textId="6BED330B" w:rsidR="007B5927" w:rsidDel="000B2B3D" w:rsidRDefault="007B5927" w:rsidP="000C3523">
            <w:pPr>
              <w:ind w:firstLine="0"/>
              <w:jc w:val="center"/>
              <w:rPr>
                <w:del w:id="4906" w:author="Okot" w:date="2020-01-21T13:35:00Z"/>
              </w:rPr>
            </w:pPr>
          </w:p>
        </w:tc>
        <w:tc>
          <w:tcPr>
            <w:tcW w:w="516" w:type="dxa"/>
          </w:tcPr>
          <w:p w14:paraId="3E55A1B3" w14:textId="05CC1CDE" w:rsidR="007B5927" w:rsidDel="000B2B3D" w:rsidRDefault="007B5927" w:rsidP="000C3523">
            <w:pPr>
              <w:ind w:firstLine="0"/>
              <w:jc w:val="center"/>
              <w:rPr>
                <w:del w:id="4907" w:author="Okot" w:date="2020-01-21T13:35:00Z"/>
              </w:rPr>
            </w:pPr>
          </w:p>
        </w:tc>
        <w:tc>
          <w:tcPr>
            <w:tcW w:w="529" w:type="dxa"/>
          </w:tcPr>
          <w:p w14:paraId="76291D93" w14:textId="027C2B79" w:rsidR="007B5927" w:rsidDel="000B2B3D" w:rsidRDefault="007B5927" w:rsidP="000C3523">
            <w:pPr>
              <w:ind w:firstLine="0"/>
              <w:jc w:val="center"/>
              <w:rPr>
                <w:del w:id="4908" w:author="Okot" w:date="2020-01-21T13:35:00Z"/>
              </w:rPr>
            </w:pPr>
          </w:p>
        </w:tc>
        <w:tc>
          <w:tcPr>
            <w:tcW w:w="529" w:type="dxa"/>
          </w:tcPr>
          <w:p w14:paraId="22609088" w14:textId="709C649F" w:rsidR="007B5927" w:rsidDel="000B2B3D" w:rsidRDefault="007B5927" w:rsidP="000C3523">
            <w:pPr>
              <w:ind w:firstLine="0"/>
              <w:jc w:val="center"/>
              <w:rPr>
                <w:del w:id="4909" w:author="Okot" w:date="2020-01-21T13:35:00Z"/>
              </w:rPr>
            </w:pPr>
          </w:p>
        </w:tc>
        <w:tc>
          <w:tcPr>
            <w:tcW w:w="529" w:type="dxa"/>
          </w:tcPr>
          <w:p w14:paraId="6D957C42" w14:textId="3ACD1349" w:rsidR="007B5927" w:rsidDel="000B2B3D" w:rsidRDefault="007B5927" w:rsidP="000C3523">
            <w:pPr>
              <w:ind w:firstLine="0"/>
              <w:jc w:val="center"/>
              <w:rPr>
                <w:del w:id="4910" w:author="Okot" w:date="2020-01-21T13:35:00Z"/>
              </w:rPr>
            </w:pPr>
          </w:p>
        </w:tc>
        <w:tc>
          <w:tcPr>
            <w:tcW w:w="529" w:type="dxa"/>
          </w:tcPr>
          <w:p w14:paraId="1ACCDB6D" w14:textId="6869BB19" w:rsidR="007B5927" w:rsidDel="000B2B3D" w:rsidRDefault="007B5927" w:rsidP="000C3523">
            <w:pPr>
              <w:ind w:firstLine="0"/>
              <w:jc w:val="center"/>
              <w:rPr>
                <w:del w:id="4911" w:author="Okot" w:date="2020-01-21T13:35:00Z"/>
              </w:rPr>
            </w:pPr>
            <w:del w:id="4912"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4913" w:author="Okot" w:date="2020-01-21T13:35:00Z"/>
              </w:rPr>
            </w:pPr>
          </w:p>
        </w:tc>
        <w:tc>
          <w:tcPr>
            <w:tcW w:w="639" w:type="dxa"/>
          </w:tcPr>
          <w:p w14:paraId="74364304" w14:textId="78277FE4" w:rsidR="007B5927" w:rsidDel="000B2B3D" w:rsidRDefault="007B5927" w:rsidP="000C3523">
            <w:pPr>
              <w:ind w:firstLine="0"/>
              <w:jc w:val="center"/>
              <w:rPr>
                <w:del w:id="4914" w:author="Okot" w:date="2020-01-21T13:35:00Z"/>
              </w:rPr>
            </w:pPr>
          </w:p>
        </w:tc>
        <w:tc>
          <w:tcPr>
            <w:tcW w:w="529" w:type="dxa"/>
          </w:tcPr>
          <w:p w14:paraId="60B5E81D" w14:textId="1E624CC2" w:rsidR="007B5927" w:rsidDel="000B2B3D" w:rsidRDefault="007B5927" w:rsidP="000C3523">
            <w:pPr>
              <w:ind w:firstLine="0"/>
              <w:jc w:val="center"/>
              <w:rPr>
                <w:del w:id="4915" w:author="Okot" w:date="2020-01-21T13:35:00Z"/>
              </w:rPr>
            </w:pPr>
          </w:p>
        </w:tc>
      </w:tr>
      <w:tr w:rsidR="0099329A" w:rsidDel="000B2B3D" w14:paraId="5EE0C233" w14:textId="221230F4" w:rsidTr="0099329A">
        <w:trPr>
          <w:del w:id="4916" w:author="Okot" w:date="2020-01-21T13:35:00Z"/>
        </w:trPr>
        <w:tc>
          <w:tcPr>
            <w:tcW w:w="562" w:type="dxa"/>
          </w:tcPr>
          <w:p w14:paraId="515A411D" w14:textId="16E58E5D" w:rsidR="007B5927" w:rsidRPr="0099329A" w:rsidDel="000B2B3D" w:rsidRDefault="007B5927" w:rsidP="000C3523">
            <w:pPr>
              <w:ind w:firstLine="0"/>
              <w:jc w:val="center"/>
              <w:rPr>
                <w:del w:id="4917" w:author="Okot" w:date="2020-01-21T13:35:00Z"/>
                <w:b/>
              </w:rPr>
            </w:pPr>
            <w:del w:id="4918"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4919" w:author="Okot" w:date="2020-01-21T13:35:00Z"/>
              </w:rPr>
            </w:pPr>
          </w:p>
        </w:tc>
        <w:tc>
          <w:tcPr>
            <w:tcW w:w="352" w:type="dxa"/>
          </w:tcPr>
          <w:p w14:paraId="015DC7FF" w14:textId="5166EA37" w:rsidR="007B5927" w:rsidDel="000B2B3D" w:rsidRDefault="007B5927" w:rsidP="000C3523">
            <w:pPr>
              <w:ind w:firstLine="0"/>
              <w:jc w:val="center"/>
              <w:rPr>
                <w:del w:id="4920" w:author="Okot" w:date="2020-01-21T13:35:00Z"/>
              </w:rPr>
            </w:pPr>
          </w:p>
        </w:tc>
        <w:tc>
          <w:tcPr>
            <w:tcW w:w="498" w:type="dxa"/>
          </w:tcPr>
          <w:p w14:paraId="05CE2C93" w14:textId="743410D3" w:rsidR="007B5927" w:rsidDel="000B2B3D" w:rsidRDefault="007B5927" w:rsidP="000C3523">
            <w:pPr>
              <w:ind w:firstLine="0"/>
              <w:jc w:val="center"/>
              <w:rPr>
                <w:del w:id="4921" w:author="Okot" w:date="2020-01-21T13:35:00Z"/>
              </w:rPr>
            </w:pPr>
            <w:del w:id="4922"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4923" w:author="Okot" w:date="2020-01-21T13:35:00Z"/>
              </w:rPr>
            </w:pPr>
          </w:p>
        </w:tc>
        <w:tc>
          <w:tcPr>
            <w:tcW w:w="450" w:type="dxa"/>
          </w:tcPr>
          <w:p w14:paraId="383A8D9B" w14:textId="36793A07" w:rsidR="007B5927" w:rsidDel="000B2B3D" w:rsidRDefault="007B5927" w:rsidP="000C3523">
            <w:pPr>
              <w:ind w:firstLine="0"/>
              <w:jc w:val="center"/>
              <w:rPr>
                <w:del w:id="4924" w:author="Okot" w:date="2020-01-21T13:35:00Z"/>
              </w:rPr>
            </w:pPr>
          </w:p>
        </w:tc>
        <w:tc>
          <w:tcPr>
            <w:tcW w:w="416" w:type="dxa"/>
          </w:tcPr>
          <w:p w14:paraId="3957443B" w14:textId="63B3F41C" w:rsidR="007B5927" w:rsidDel="000B2B3D" w:rsidRDefault="007B5927" w:rsidP="000C3523">
            <w:pPr>
              <w:ind w:firstLine="0"/>
              <w:jc w:val="center"/>
              <w:rPr>
                <w:del w:id="4925" w:author="Okot" w:date="2020-01-21T13:35:00Z"/>
              </w:rPr>
            </w:pPr>
          </w:p>
        </w:tc>
        <w:tc>
          <w:tcPr>
            <w:tcW w:w="450" w:type="dxa"/>
          </w:tcPr>
          <w:p w14:paraId="63E16BDD" w14:textId="09A8C0A6" w:rsidR="007B5927" w:rsidDel="000B2B3D" w:rsidRDefault="007B5927" w:rsidP="000C3523">
            <w:pPr>
              <w:ind w:firstLine="0"/>
              <w:jc w:val="center"/>
              <w:rPr>
                <w:del w:id="4926" w:author="Okot" w:date="2020-01-21T13:35:00Z"/>
              </w:rPr>
            </w:pPr>
          </w:p>
        </w:tc>
        <w:tc>
          <w:tcPr>
            <w:tcW w:w="439" w:type="dxa"/>
          </w:tcPr>
          <w:p w14:paraId="59F3F4B8" w14:textId="29F3580E" w:rsidR="007B5927" w:rsidDel="000B2B3D" w:rsidRDefault="007B5927" w:rsidP="000C3523">
            <w:pPr>
              <w:ind w:firstLine="0"/>
              <w:jc w:val="center"/>
              <w:rPr>
                <w:del w:id="4927" w:author="Okot" w:date="2020-01-21T13:35:00Z"/>
              </w:rPr>
            </w:pPr>
          </w:p>
        </w:tc>
        <w:tc>
          <w:tcPr>
            <w:tcW w:w="416" w:type="dxa"/>
          </w:tcPr>
          <w:p w14:paraId="7F002536" w14:textId="7785C9F4" w:rsidR="007B5927" w:rsidDel="000B2B3D" w:rsidRDefault="007B5927" w:rsidP="000C3523">
            <w:pPr>
              <w:ind w:firstLine="0"/>
              <w:jc w:val="center"/>
              <w:rPr>
                <w:del w:id="4928" w:author="Okot" w:date="2020-01-21T13:35:00Z"/>
              </w:rPr>
            </w:pPr>
          </w:p>
        </w:tc>
        <w:tc>
          <w:tcPr>
            <w:tcW w:w="516" w:type="dxa"/>
          </w:tcPr>
          <w:p w14:paraId="43A077D0" w14:textId="62A190AC" w:rsidR="007B5927" w:rsidDel="000B2B3D" w:rsidRDefault="007B5927" w:rsidP="000C3523">
            <w:pPr>
              <w:ind w:firstLine="0"/>
              <w:jc w:val="center"/>
              <w:rPr>
                <w:del w:id="4929" w:author="Okot" w:date="2020-01-21T13:35:00Z"/>
              </w:rPr>
            </w:pPr>
          </w:p>
        </w:tc>
        <w:tc>
          <w:tcPr>
            <w:tcW w:w="529" w:type="dxa"/>
          </w:tcPr>
          <w:p w14:paraId="7E212F50" w14:textId="6B37FA36" w:rsidR="007B5927" w:rsidDel="000B2B3D" w:rsidRDefault="007B5927" w:rsidP="000C3523">
            <w:pPr>
              <w:ind w:firstLine="0"/>
              <w:jc w:val="center"/>
              <w:rPr>
                <w:del w:id="4930" w:author="Okot" w:date="2020-01-21T13:35:00Z"/>
              </w:rPr>
            </w:pPr>
          </w:p>
        </w:tc>
        <w:tc>
          <w:tcPr>
            <w:tcW w:w="529" w:type="dxa"/>
          </w:tcPr>
          <w:p w14:paraId="5A211E93" w14:textId="5D86E0C0" w:rsidR="007B5927" w:rsidDel="000B2B3D" w:rsidRDefault="007B5927" w:rsidP="000C3523">
            <w:pPr>
              <w:ind w:firstLine="0"/>
              <w:jc w:val="center"/>
              <w:rPr>
                <w:del w:id="4931" w:author="Okot" w:date="2020-01-21T13:35:00Z"/>
              </w:rPr>
            </w:pPr>
            <w:del w:id="4932"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4933" w:author="Okot" w:date="2020-01-21T13:35:00Z"/>
              </w:rPr>
            </w:pPr>
          </w:p>
        </w:tc>
        <w:tc>
          <w:tcPr>
            <w:tcW w:w="529" w:type="dxa"/>
          </w:tcPr>
          <w:p w14:paraId="4017471F" w14:textId="4DCDDFBA" w:rsidR="007B5927" w:rsidDel="000B2B3D" w:rsidRDefault="007B5927" w:rsidP="000C3523">
            <w:pPr>
              <w:ind w:firstLine="0"/>
              <w:jc w:val="center"/>
              <w:rPr>
                <w:del w:id="4934" w:author="Okot" w:date="2020-01-21T13:35:00Z"/>
              </w:rPr>
            </w:pPr>
          </w:p>
        </w:tc>
        <w:tc>
          <w:tcPr>
            <w:tcW w:w="529" w:type="dxa"/>
          </w:tcPr>
          <w:p w14:paraId="58105770" w14:textId="6E0CC7F2" w:rsidR="007B5927" w:rsidDel="000B2B3D" w:rsidRDefault="007B5927" w:rsidP="000C3523">
            <w:pPr>
              <w:ind w:firstLine="0"/>
              <w:jc w:val="center"/>
              <w:rPr>
                <w:del w:id="4935" w:author="Okot" w:date="2020-01-21T13:35:00Z"/>
              </w:rPr>
            </w:pPr>
          </w:p>
        </w:tc>
        <w:tc>
          <w:tcPr>
            <w:tcW w:w="639" w:type="dxa"/>
          </w:tcPr>
          <w:p w14:paraId="05F7421A" w14:textId="7B5F85E6" w:rsidR="007B5927" w:rsidDel="000B2B3D" w:rsidRDefault="007B5927" w:rsidP="000C3523">
            <w:pPr>
              <w:ind w:firstLine="0"/>
              <w:jc w:val="center"/>
              <w:rPr>
                <w:del w:id="4936" w:author="Okot" w:date="2020-01-21T13:35:00Z"/>
              </w:rPr>
            </w:pPr>
          </w:p>
        </w:tc>
        <w:tc>
          <w:tcPr>
            <w:tcW w:w="529" w:type="dxa"/>
          </w:tcPr>
          <w:p w14:paraId="79AF8DD3" w14:textId="1AA0B37B" w:rsidR="007B5927" w:rsidDel="000B2B3D" w:rsidRDefault="007B5927" w:rsidP="000C3523">
            <w:pPr>
              <w:ind w:firstLine="0"/>
              <w:jc w:val="center"/>
              <w:rPr>
                <w:del w:id="4937" w:author="Okot" w:date="2020-01-21T13:35:00Z"/>
              </w:rPr>
            </w:pPr>
          </w:p>
        </w:tc>
      </w:tr>
      <w:tr w:rsidR="0099329A" w:rsidDel="000B2B3D" w14:paraId="63AAB39F" w14:textId="5D74B036" w:rsidTr="0099329A">
        <w:trPr>
          <w:del w:id="4938" w:author="Okot" w:date="2020-01-21T13:35:00Z"/>
        </w:trPr>
        <w:tc>
          <w:tcPr>
            <w:tcW w:w="562" w:type="dxa"/>
          </w:tcPr>
          <w:p w14:paraId="6F8703C1" w14:textId="607BA67D" w:rsidR="007B5927" w:rsidRPr="0099329A" w:rsidDel="000B2B3D" w:rsidRDefault="007B5927" w:rsidP="000C3523">
            <w:pPr>
              <w:ind w:firstLine="0"/>
              <w:jc w:val="center"/>
              <w:rPr>
                <w:del w:id="4939" w:author="Okot" w:date="2020-01-21T13:35:00Z"/>
                <w:b/>
              </w:rPr>
            </w:pPr>
            <w:del w:id="4940"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4941" w:author="Okot" w:date="2020-01-21T13:35:00Z"/>
              </w:rPr>
            </w:pPr>
          </w:p>
        </w:tc>
        <w:tc>
          <w:tcPr>
            <w:tcW w:w="352" w:type="dxa"/>
          </w:tcPr>
          <w:p w14:paraId="2A1BD436" w14:textId="0ACF5A3C" w:rsidR="007B5927" w:rsidDel="000B2B3D" w:rsidRDefault="007B5927" w:rsidP="000C3523">
            <w:pPr>
              <w:ind w:firstLine="0"/>
              <w:jc w:val="center"/>
              <w:rPr>
                <w:del w:id="4942" w:author="Okot" w:date="2020-01-21T13:35:00Z"/>
              </w:rPr>
            </w:pPr>
          </w:p>
        </w:tc>
        <w:tc>
          <w:tcPr>
            <w:tcW w:w="498" w:type="dxa"/>
          </w:tcPr>
          <w:p w14:paraId="08A8E400" w14:textId="4FC56D51" w:rsidR="007B5927" w:rsidDel="000B2B3D" w:rsidRDefault="007B5927" w:rsidP="000C3523">
            <w:pPr>
              <w:ind w:firstLine="0"/>
              <w:jc w:val="center"/>
              <w:rPr>
                <w:del w:id="4943" w:author="Okot" w:date="2020-01-21T13:35:00Z"/>
              </w:rPr>
            </w:pPr>
          </w:p>
        </w:tc>
        <w:tc>
          <w:tcPr>
            <w:tcW w:w="483" w:type="dxa"/>
          </w:tcPr>
          <w:p w14:paraId="523F994F" w14:textId="63FF8BC3" w:rsidR="007B5927" w:rsidDel="000B2B3D" w:rsidRDefault="007B5927" w:rsidP="000C3523">
            <w:pPr>
              <w:ind w:firstLine="0"/>
              <w:jc w:val="center"/>
              <w:rPr>
                <w:del w:id="4944" w:author="Okot" w:date="2020-01-21T13:35:00Z"/>
              </w:rPr>
            </w:pPr>
          </w:p>
        </w:tc>
        <w:tc>
          <w:tcPr>
            <w:tcW w:w="450" w:type="dxa"/>
          </w:tcPr>
          <w:p w14:paraId="6CE94636" w14:textId="5DA1B678" w:rsidR="007B5927" w:rsidDel="000B2B3D" w:rsidRDefault="007B5927" w:rsidP="000C3523">
            <w:pPr>
              <w:ind w:firstLine="0"/>
              <w:jc w:val="center"/>
              <w:rPr>
                <w:del w:id="4945" w:author="Okot" w:date="2020-01-21T13:35:00Z"/>
              </w:rPr>
            </w:pPr>
          </w:p>
        </w:tc>
        <w:tc>
          <w:tcPr>
            <w:tcW w:w="416" w:type="dxa"/>
          </w:tcPr>
          <w:p w14:paraId="4C376FA4" w14:textId="1FE1F263" w:rsidR="007B5927" w:rsidDel="000B2B3D" w:rsidRDefault="007B5927" w:rsidP="000C3523">
            <w:pPr>
              <w:ind w:firstLine="0"/>
              <w:jc w:val="center"/>
              <w:rPr>
                <w:del w:id="4946" w:author="Okot" w:date="2020-01-21T13:35:00Z"/>
              </w:rPr>
            </w:pPr>
          </w:p>
        </w:tc>
        <w:tc>
          <w:tcPr>
            <w:tcW w:w="450" w:type="dxa"/>
          </w:tcPr>
          <w:p w14:paraId="05C2C152" w14:textId="3A1C7CCF" w:rsidR="007B5927" w:rsidDel="000B2B3D" w:rsidRDefault="007B5927" w:rsidP="000C3523">
            <w:pPr>
              <w:ind w:firstLine="0"/>
              <w:jc w:val="center"/>
              <w:rPr>
                <w:del w:id="4947" w:author="Okot" w:date="2020-01-21T13:35:00Z"/>
              </w:rPr>
            </w:pPr>
          </w:p>
        </w:tc>
        <w:tc>
          <w:tcPr>
            <w:tcW w:w="439" w:type="dxa"/>
          </w:tcPr>
          <w:p w14:paraId="1B7F18FE" w14:textId="71ECD78E" w:rsidR="007B5927" w:rsidDel="000B2B3D" w:rsidRDefault="007B5927" w:rsidP="000C3523">
            <w:pPr>
              <w:ind w:firstLine="0"/>
              <w:jc w:val="center"/>
              <w:rPr>
                <w:del w:id="4948" w:author="Okot" w:date="2020-01-21T13:35:00Z"/>
              </w:rPr>
            </w:pPr>
          </w:p>
        </w:tc>
        <w:tc>
          <w:tcPr>
            <w:tcW w:w="416" w:type="dxa"/>
          </w:tcPr>
          <w:p w14:paraId="75EE9692" w14:textId="261651EE" w:rsidR="007B5927" w:rsidDel="000B2B3D" w:rsidRDefault="007B5927" w:rsidP="000C3523">
            <w:pPr>
              <w:ind w:firstLine="0"/>
              <w:jc w:val="center"/>
              <w:rPr>
                <w:del w:id="4949" w:author="Okot" w:date="2020-01-21T13:35:00Z"/>
              </w:rPr>
            </w:pPr>
          </w:p>
        </w:tc>
        <w:tc>
          <w:tcPr>
            <w:tcW w:w="516" w:type="dxa"/>
          </w:tcPr>
          <w:p w14:paraId="5D13581F" w14:textId="4151EE4E" w:rsidR="007B5927" w:rsidDel="000B2B3D" w:rsidRDefault="007B5927" w:rsidP="000C3523">
            <w:pPr>
              <w:ind w:firstLine="0"/>
              <w:jc w:val="center"/>
              <w:rPr>
                <w:del w:id="4950" w:author="Okot" w:date="2020-01-21T13:35:00Z"/>
              </w:rPr>
            </w:pPr>
          </w:p>
        </w:tc>
        <w:tc>
          <w:tcPr>
            <w:tcW w:w="529" w:type="dxa"/>
          </w:tcPr>
          <w:p w14:paraId="4A288B7B" w14:textId="7F2FEDD0" w:rsidR="007B5927" w:rsidDel="000B2B3D" w:rsidRDefault="007B5927" w:rsidP="000C3523">
            <w:pPr>
              <w:ind w:firstLine="0"/>
              <w:jc w:val="center"/>
              <w:rPr>
                <w:del w:id="4951" w:author="Okot" w:date="2020-01-21T13:35:00Z"/>
              </w:rPr>
            </w:pPr>
          </w:p>
        </w:tc>
        <w:tc>
          <w:tcPr>
            <w:tcW w:w="529" w:type="dxa"/>
          </w:tcPr>
          <w:p w14:paraId="107BCEF2" w14:textId="6CC34FB4" w:rsidR="007B5927" w:rsidDel="000B2B3D" w:rsidRDefault="007B5927" w:rsidP="000C3523">
            <w:pPr>
              <w:ind w:firstLine="0"/>
              <w:jc w:val="center"/>
              <w:rPr>
                <w:del w:id="4952" w:author="Okot" w:date="2020-01-21T13:35:00Z"/>
              </w:rPr>
            </w:pPr>
          </w:p>
        </w:tc>
        <w:tc>
          <w:tcPr>
            <w:tcW w:w="529" w:type="dxa"/>
          </w:tcPr>
          <w:p w14:paraId="78BEC48C" w14:textId="1BD59212" w:rsidR="007B5927" w:rsidDel="000B2B3D" w:rsidRDefault="007B5927" w:rsidP="000C3523">
            <w:pPr>
              <w:ind w:firstLine="0"/>
              <w:jc w:val="center"/>
              <w:rPr>
                <w:del w:id="4953" w:author="Okot" w:date="2020-01-21T13:35:00Z"/>
              </w:rPr>
            </w:pPr>
          </w:p>
        </w:tc>
        <w:tc>
          <w:tcPr>
            <w:tcW w:w="529" w:type="dxa"/>
          </w:tcPr>
          <w:p w14:paraId="49871643" w14:textId="6B5182BF" w:rsidR="007B5927" w:rsidDel="000B2B3D" w:rsidRDefault="007B5927" w:rsidP="000C3523">
            <w:pPr>
              <w:ind w:firstLine="0"/>
              <w:jc w:val="center"/>
              <w:rPr>
                <w:del w:id="4954" w:author="Okot" w:date="2020-01-21T13:35:00Z"/>
              </w:rPr>
            </w:pPr>
            <w:del w:id="4955"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4956" w:author="Okot" w:date="2020-01-21T13:35:00Z"/>
              </w:rPr>
            </w:pPr>
          </w:p>
        </w:tc>
        <w:tc>
          <w:tcPr>
            <w:tcW w:w="639" w:type="dxa"/>
          </w:tcPr>
          <w:p w14:paraId="369C66A1" w14:textId="1037DCAF" w:rsidR="007B5927" w:rsidDel="000B2B3D" w:rsidRDefault="007B5927" w:rsidP="000C3523">
            <w:pPr>
              <w:ind w:firstLine="0"/>
              <w:jc w:val="center"/>
              <w:rPr>
                <w:del w:id="4957" w:author="Okot" w:date="2020-01-21T13:35:00Z"/>
              </w:rPr>
            </w:pPr>
          </w:p>
        </w:tc>
        <w:tc>
          <w:tcPr>
            <w:tcW w:w="529" w:type="dxa"/>
          </w:tcPr>
          <w:p w14:paraId="2919F3CC" w14:textId="4A19DE5F" w:rsidR="007B5927" w:rsidDel="000B2B3D" w:rsidRDefault="007B5927" w:rsidP="000C3523">
            <w:pPr>
              <w:ind w:firstLine="0"/>
              <w:jc w:val="center"/>
              <w:rPr>
                <w:del w:id="4958" w:author="Okot" w:date="2020-01-21T13:35:00Z"/>
              </w:rPr>
            </w:pPr>
          </w:p>
        </w:tc>
      </w:tr>
      <w:tr w:rsidR="0099329A" w:rsidDel="000B2B3D" w14:paraId="0762F4EE" w14:textId="7DC17825" w:rsidTr="0099329A">
        <w:trPr>
          <w:del w:id="4959" w:author="Okot" w:date="2020-01-21T13:35:00Z"/>
        </w:trPr>
        <w:tc>
          <w:tcPr>
            <w:tcW w:w="562" w:type="dxa"/>
          </w:tcPr>
          <w:p w14:paraId="26B9C4CA" w14:textId="3C7E7883" w:rsidR="007B5927" w:rsidRPr="0099329A" w:rsidDel="000B2B3D" w:rsidRDefault="007B5927" w:rsidP="000C3523">
            <w:pPr>
              <w:ind w:firstLine="0"/>
              <w:jc w:val="center"/>
              <w:rPr>
                <w:del w:id="4960" w:author="Okot" w:date="2020-01-21T13:35:00Z"/>
                <w:b/>
              </w:rPr>
            </w:pPr>
            <w:del w:id="4961"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4962" w:author="Okot" w:date="2020-01-21T13:35:00Z"/>
              </w:rPr>
            </w:pPr>
          </w:p>
        </w:tc>
        <w:tc>
          <w:tcPr>
            <w:tcW w:w="352" w:type="dxa"/>
          </w:tcPr>
          <w:p w14:paraId="2448642C" w14:textId="2B36157C" w:rsidR="007B5927" w:rsidDel="000B2B3D" w:rsidRDefault="007B5927" w:rsidP="000C3523">
            <w:pPr>
              <w:ind w:firstLine="0"/>
              <w:jc w:val="center"/>
              <w:rPr>
                <w:del w:id="4963" w:author="Okot" w:date="2020-01-21T13:35:00Z"/>
              </w:rPr>
            </w:pPr>
          </w:p>
        </w:tc>
        <w:tc>
          <w:tcPr>
            <w:tcW w:w="498" w:type="dxa"/>
          </w:tcPr>
          <w:p w14:paraId="0837BE69" w14:textId="54E2F403" w:rsidR="007B5927" w:rsidDel="000B2B3D" w:rsidRDefault="007B5927" w:rsidP="000C3523">
            <w:pPr>
              <w:ind w:firstLine="0"/>
              <w:jc w:val="center"/>
              <w:rPr>
                <w:del w:id="4964" w:author="Okot" w:date="2020-01-21T13:35:00Z"/>
              </w:rPr>
            </w:pPr>
          </w:p>
        </w:tc>
        <w:tc>
          <w:tcPr>
            <w:tcW w:w="483" w:type="dxa"/>
          </w:tcPr>
          <w:p w14:paraId="5D906E20" w14:textId="21B7F940" w:rsidR="007B5927" w:rsidDel="000B2B3D" w:rsidRDefault="007B5927" w:rsidP="000C3523">
            <w:pPr>
              <w:ind w:firstLine="0"/>
              <w:jc w:val="center"/>
              <w:rPr>
                <w:del w:id="4965" w:author="Okot" w:date="2020-01-21T13:35:00Z"/>
              </w:rPr>
            </w:pPr>
          </w:p>
        </w:tc>
        <w:tc>
          <w:tcPr>
            <w:tcW w:w="450" w:type="dxa"/>
          </w:tcPr>
          <w:p w14:paraId="08DDB35F" w14:textId="29E1BDC7" w:rsidR="007B5927" w:rsidDel="000B2B3D" w:rsidRDefault="007B5927" w:rsidP="000C3523">
            <w:pPr>
              <w:ind w:firstLine="0"/>
              <w:jc w:val="center"/>
              <w:rPr>
                <w:del w:id="4966" w:author="Okot" w:date="2020-01-21T13:35:00Z"/>
              </w:rPr>
            </w:pPr>
          </w:p>
        </w:tc>
        <w:tc>
          <w:tcPr>
            <w:tcW w:w="416" w:type="dxa"/>
          </w:tcPr>
          <w:p w14:paraId="3C36ECA6" w14:textId="543A579B" w:rsidR="007B5927" w:rsidDel="000B2B3D" w:rsidRDefault="007B5927" w:rsidP="000C3523">
            <w:pPr>
              <w:ind w:firstLine="0"/>
              <w:jc w:val="center"/>
              <w:rPr>
                <w:del w:id="4967" w:author="Okot" w:date="2020-01-21T13:35:00Z"/>
              </w:rPr>
            </w:pPr>
          </w:p>
        </w:tc>
        <w:tc>
          <w:tcPr>
            <w:tcW w:w="450" w:type="dxa"/>
          </w:tcPr>
          <w:p w14:paraId="22216B6E" w14:textId="5D3FA6C1" w:rsidR="007B5927" w:rsidDel="000B2B3D" w:rsidRDefault="007B5927" w:rsidP="000C3523">
            <w:pPr>
              <w:ind w:firstLine="0"/>
              <w:jc w:val="center"/>
              <w:rPr>
                <w:del w:id="4968" w:author="Okot" w:date="2020-01-21T13:35:00Z"/>
              </w:rPr>
            </w:pPr>
          </w:p>
        </w:tc>
        <w:tc>
          <w:tcPr>
            <w:tcW w:w="439" w:type="dxa"/>
          </w:tcPr>
          <w:p w14:paraId="77232D9B" w14:textId="6DED24F5" w:rsidR="007B5927" w:rsidDel="000B2B3D" w:rsidRDefault="007B5927" w:rsidP="000C3523">
            <w:pPr>
              <w:ind w:firstLine="0"/>
              <w:jc w:val="center"/>
              <w:rPr>
                <w:del w:id="4969" w:author="Okot" w:date="2020-01-21T13:35:00Z"/>
              </w:rPr>
            </w:pPr>
          </w:p>
        </w:tc>
        <w:tc>
          <w:tcPr>
            <w:tcW w:w="416" w:type="dxa"/>
          </w:tcPr>
          <w:p w14:paraId="1B997A90" w14:textId="3DAFCBF5" w:rsidR="007B5927" w:rsidDel="000B2B3D" w:rsidRDefault="007B5927" w:rsidP="000C3523">
            <w:pPr>
              <w:ind w:firstLine="0"/>
              <w:jc w:val="center"/>
              <w:rPr>
                <w:del w:id="4970" w:author="Okot" w:date="2020-01-21T13:35:00Z"/>
              </w:rPr>
            </w:pPr>
            <w:del w:id="4971"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4972" w:author="Okot" w:date="2020-01-21T13:35:00Z"/>
              </w:rPr>
            </w:pPr>
          </w:p>
        </w:tc>
        <w:tc>
          <w:tcPr>
            <w:tcW w:w="529" w:type="dxa"/>
          </w:tcPr>
          <w:p w14:paraId="0F7C17E2" w14:textId="022F3D45" w:rsidR="007B5927" w:rsidDel="000B2B3D" w:rsidRDefault="007B5927" w:rsidP="000C3523">
            <w:pPr>
              <w:ind w:firstLine="0"/>
              <w:jc w:val="center"/>
              <w:rPr>
                <w:del w:id="4973" w:author="Okot" w:date="2020-01-21T13:35:00Z"/>
              </w:rPr>
            </w:pPr>
          </w:p>
        </w:tc>
        <w:tc>
          <w:tcPr>
            <w:tcW w:w="529" w:type="dxa"/>
          </w:tcPr>
          <w:p w14:paraId="26ACF56C" w14:textId="694E278D" w:rsidR="007B5927" w:rsidDel="000B2B3D" w:rsidRDefault="007B5927" w:rsidP="000C3523">
            <w:pPr>
              <w:ind w:firstLine="0"/>
              <w:jc w:val="center"/>
              <w:rPr>
                <w:del w:id="4974" w:author="Okot" w:date="2020-01-21T13:35:00Z"/>
              </w:rPr>
            </w:pPr>
          </w:p>
        </w:tc>
        <w:tc>
          <w:tcPr>
            <w:tcW w:w="529" w:type="dxa"/>
          </w:tcPr>
          <w:p w14:paraId="544FEC2D" w14:textId="765041DC" w:rsidR="007B5927" w:rsidDel="000B2B3D" w:rsidRDefault="007B5927" w:rsidP="000C3523">
            <w:pPr>
              <w:ind w:firstLine="0"/>
              <w:jc w:val="center"/>
              <w:rPr>
                <w:del w:id="4975" w:author="Okot" w:date="2020-01-21T13:35:00Z"/>
              </w:rPr>
            </w:pPr>
          </w:p>
        </w:tc>
        <w:tc>
          <w:tcPr>
            <w:tcW w:w="529" w:type="dxa"/>
          </w:tcPr>
          <w:p w14:paraId="1924602E" w14:textId="7FFB8C81" w:rsidR="007B5927" w:rsidDel="000B2B3D" w:rsidRDefault="007B5927" w:rsidP="000C3523">
            <w:pPr>
              <w:ind w:firstLine="0"/>
              <w:jc w:val="center"/>
              <w:rPr>
                <w:del w:id="4976" w:author="Okot" w:date="2020-01-21T13:35:00Z"/>
              </w:rPr>
            </w:pPr>
          </w:p>
        </w:tc>
        <w:tc>
          <w:tcPr>
            <w:tcW w:w="529" w:type="dxa"/>
          </w:tcPr>
          <w:p w14:paraId="238A726B" w14:textId="704A2D2B" w:rsidR="007B5927" w:rsidDel="000B2B3D" w:rsidRDefault="007B5927" w:rsidP="000C3523">
            <w:pPr>
              <w:ind w:firstLine="0"/>
              <w:jc w:val="center"/>
              <w:rPr>
                <w:del w:id="4977" w:author="Okot" w:date="2020-01-21T13:35:00Z"/>
              </w:rPr>
            </w:pPr>
          </w:p>
        </w:tc>
        <w:tc>
          <w:tcPr>
            <w:tcW w:w="639" w:type="dxa"/>
          </w:tcPr>
          <w:p w14:paraId="11544512" w14:textId="68B3B1A5" w:rsidR="007B5927" w:rsidDel="000B2B3D" w:rsidRDefault="007B5927" w:rsidP="000C3523">
            <w:pPr>
              <w:ind w:firstLine="0"/>
              <w:jc w:val="center"/>
              <w:rPr>
                <w:del w:id="4978" w:author="Okot" w:date="2020-01-21T13:35:00Z"/>
              </w:rPr>
            </w:pPr>
          </w:p>
        </w:tc>
        <w:tc>
          <w:tcPr>
            <w:tcW w:w="529" w:type="dxa"/>
          </w:tcPr>
          <w:p w14:paraId="68EA80FA" w14:textId="50B2FDDA" w:rsidR="007B5927" w:rsidDel="000B2B3D" w:rsidRDefault="007B5927" w:rsidP="000C3523">
            <w:pPr>
              <w:ind w:firstLine="0"/>
              <w:jc w:val="center"/>
              <w:rPr>
                <w:del w:id="4979" w:author="Okot" w:date="2020-01-21T13:35:00Z"/>
              </w:rPr>
            </w:pPr>
          </w:p>
        </w:tc>
      </w:tr>
      <w:tr w:rsidR="0099329A" w:rsidDel="000B2B3D" w14:paraId="63922587" w14:textId="68335EE2" w:rsidTr="0099329A">
        <w:trPr>
          <w:del w:id="4980" w:author="Okot" w:date="2020-01-21T13:35:00Z"/>
        </w:trPr>
        <w:tc>
          <w:tcPr>
            <w:tcW w:w="562" w:type="dxa"/>
          </w:tcPr>
          <w:p w14:paraId="7A5AF678" w14:textId="022B2F7D" w:rsidR="007B5927" w:rsidRPr="0099329A" w:rsidDel="000B2B3D" w:rsidRDefault="007B5927" w:rsidP="000C3523">
            <w:pPr>
              <w:ind w:firstLine="0"/>
              <w:jc w:val="center"/>
              <w:rPr>
                <w:del w:id="4981" w:author="Okot" w:date="2020-01-21T13:35:00Z"/>
                <w:b/>
              </w:rPr>
            </w:pPr>
            <w:del w:id="4982"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4983" w:author="Okot" w:date="2020-01-21T13:35:00Z"/>
              </w:rPr>
            </w:pPr>
          </w:p>
        </w:tc>
        <w:tc>
          <w:tcPr>
            <w:tcW w:w="352" w:type="dxa"/>
          </w:tcPr>
          <w:p w14:paraId="51B1F91D" w14:textId="43979506" w:rsidR="007B5927" w:rsidDel="000B2B3D" w:rsidRDefault="007B5927" w:rsidP="000C3523">
            <w:pPr>
              <w:ind w:firstLine="0"/>
              <w:jc w:val="center"/>
              <w:rPr>
                <w:del w:id="4984" w:author="Okot" w:date="2020-01-21T13:35:00Z"/>
              </w:rPr>
            </w:pPr>
          </w:p>
        </w:tc>
        <w:tc>
          <w:tcPr>
            <w:tcW w:w="498" w:type="dxa"/>
          </w:tcPr>
          <w:p w14:paraId="33AEB623" w14:textId="293CD6C1" w:rsidR="007B5927" w:rsidDel="000B2B3D" w:rsidRDefault="007B5927" w:rsidP="000C3523">
            <w:pPr>
              <w:ind w:firstLine="0"/>
              <w:jc w:val="center"/>
              <w:rPr>
                <w:del w:id="4985" w:author="Okot" w:date="2020-01-21T13:35:00Z"/>
              </w:rPr>
            </w:pPr>
            <w:del w:id="4986"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4987" w:author="Okot" w:date="2020-01-21T13:35:00Z"/>
              </w:rPr>
            </w:pPr>
          </w:p>
        </w:tc>
        <w:tc>
          <w:tcPr>
            <w:tcW w:w="450" w:type="dxa"/>
          </w:tcPr>
          <w:p w14:paraId="785753B5" w14:textId="20CE3FC8" w:rsidR="007B5927" w:rsidDel="000B2B3D" w:rsidRDefault="007B5927" w:rsidP="000C3523">
            <w:pPr>
              <w:ind w:firstLine="0"/>
              <w:jc w:val="center"/>
              <w:rPr>
                <w:del w:id="4988" w:author="Okot" w:date="2020-01-21T13:35:00Z"/>
              </w:rPr>
            </w:pPr>
            <w:del w:id="4989"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4990" w:author="Okot" w:date="2020-01-21T13:35:00Z"/>
              </w:rPr>
            </w:pPr>
            <w:del w:id="4991"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4992" w:author="Okot" w:date="2020-01-21T13:35:00Z"/>
              </w:rPr>
            </w:pPr>
          </w:p>
        </w:tc>
        <w:tc>
          <w:tcPr>
            <w:tcW w:w="439" w:type="dxa"/>
          </w:tcPr>
          <w:p w14:paraId="52EBC551" w14:textId="37A42474" w:rsidR="007B5927" w:rsidDel="000B2B3D" w:rsidRDefault="007B5927" w:rsidP="000C3523">
            <w:pPr>
              <w:ind w:firstLine="0"/>
              <w:jc w:val="center"/>
              <w:rPr>
                <w:del w:id="4993" w:author="Okot" w:date="2020-01-21T13:35:00Z"/>
              </w:rPr>
            </w:pPr>
            <w:del w:id="4994"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4995" w:author="Okot" w:date="2020-01-21T13:35:00Z"/>
              </w:rPr>
            </w:pPr>
            <w:del w:id="4996"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4997" w:author="Okot" w:date="2020-01-21T13:35:00Z"/>
              </w:rPr>
            </w:pPr>
          </w:p>
        </w:tc>
        <w:tc>
          <w:tcPr>
            <w:tcW w:w="529" w:type="dxa"/>
          </w:tcPr>
          <w:p w14:paraId="6298B557" w14:textId="07368645" w:rsidR="007B5927" w:rsidDel="000B2B3D" w:rsidRDefault="007B5927" w:rsidP="000C3523">
            <w:pPr>
              <w:ind w:firstLine="0"/>
              <w:jc w:val="center"/>
              <w:rPr>
                <w:del w:id="4998" w:author="Okot" w:date="2020-01-21T13:35:00Z"/>
              </w:rPr>
            </w:pPr>
          </w:p>
        </w:tc>
        <w:tc>
          <w:tcPr>
            <w:tcW w:w="529" w:type="dxa"/>
          </w:tcPr>
          <w:p w14:paraId="1771AB1E" w14:textId="51C9BEFC" w:rsidR="007B5927" w:rsidDel="000B2B3D" w:rsidRDefault="007B5927" w:rsidP="000C3523">
            <w:pPr>
              <w:ind w:firstLine="0"/>
              <w:jc w:val="center"/>
              <w:rPr>
                <w:del w:id="4999" w:author="Okot" w:date="2020-01-21T13:35:00Z"/>
              </w:rPr>
            </w:pPr>
            <w:del w:id="5000"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5001" w:author="Okot" w:date="2020-01-21T13:35:00Z"/>
              </w:rPr>
            </w:pPr>
            <w:del w:id="5002"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5003" w:author="Okot" w:date="2020-01-21T13:35:00Z"/>
              </w:rPr>
            </w:pPr>
            <w:del w:id="5004"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5005" w:author="Okot" w:date="2020-01-21T13:35:00Z"/>
              </w:rPr>
            </w:pPr>
          </w:p>
        </w:tc>
        <w:tc>
          <w:tcPr>
            <w:tcW w:w="639" w:type="dxa"/>
          </w:tcPr>
          <w:p w14:paraId="42760D5A" w14:textId="282C3F10" w:rsidR="007B5927" w:rsidDel="000B2B3D" w:rsidRDefault="007B5927" w:rsidP="000C3523">
            <w:pPr>
              <w:ind w:firstLine="0"/>
              <w:jc w:val="center"/>
              <w:rPr>
                <w:del w:id="5006" w:author="Okot" w:date="2020-01-21T13:35:00Z"/>
              </w:rPr>
            </w:pPr>
            <w:del w:id="5007"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5008" w:author="Okot" w:date="2020-01-21T13:35:00Z"/>
              </w:rPr>
            </w:pPr>
          </w:p>
        </w:tc>
      </w:tr>
      <w:tr w:rsidR="0099329A" w:rsidDel="000B2B3D" w14:paraId="27799357" w14:textId="363DFAF1" w:rsidTr="0099329A">
        <w:trPr>
          <w:del w:id="5009" w:author="Okot" w:date="2020-01-21T13:35:00Z"/>
        </w:trPr>
        <w:tc>
          <w:tcPr>
            <w:tcW w:w="562" w:type="dxa"/>
          </w:tcPr>
          <w:p w14:paraId="78B6A5A6" w14:textId="15CBED9A" w:rsidR="007B5927" w:rsidRPr="0099329A" w:rsidDel="000B2B3D" w:rsidRDefault="007B5927" w:rsidP="000C3523">
            <w:pPr>
              <w:ind w:firstLine="0"/>
              <w:jc w:val="center"/>
              <w:rPr>
                <w:del w:id="5010" w:author="Okot" w:date="2020-01-21T13:35:00Z"/>
                <w:b/>
              </w:rPr>
            </w:pPr>
            <w:del w:id="5011"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5012" w:author="Okot" w:date="2020-01-21T13:35:00Z"/>
              </w:rPr>
            </w:pPr>
          </w:p>
        </w:tc>
        <w:tc>
          <w:tcPr>
            <w:tcW w:w="352" w:type="dxa"/>
          </w:tcPr>
          <w:p w14:paraId="5038E71C" w14:textId="490C2F3F" w:rsidR="007B5927" w:rsidDel="000B2B3D" w:rsidRDefault="007B5927" w:rsidP="000C3523">
            <w:pPr>
              <w:ind w:firstLine="0"/>
              <w:jc w:val="center"/>
              <w:rPr>
                <w:del w:id="5013" w:author="Okot" w:date="2020-01-21T13:35:00Z"/>
              </w:rPr>
            </w:pPr>
            <w:del w:id="5014"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5015" w:author="Okot" w:date="2020-01-21T13:35:00Z"/>
              </w:rPr>
            </w:pPr>
            <w:del w:id="5016"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5017" w:author="Okot" w:date="2020-01-21T13:35:00Z"/>
              </w:rPr>
            </w:pPr>
          </w:p>
        </w:tc>
        <w:tc>
          <w:tcPr>
            <w:tcW w:w="450" w:type="dxa"/>
          </w:tcPr>
          <w:p w14:paraId="7A3B4FF7" w14:textId="68600890" w:rsidR="007B5927" w:rsidDel="000B2B3D" w:rsidRDefault="007B5927" w:rsidP="000C3523">
            <w:pPr>
              <w:ind w:firstLine="0"/>
              <w:jc w:val="center"/>
              <w:rPr>
                <w:del w:id="5018" w:author="Okot" w:date="2020-01-21T13:35:00Z"/>
              </w:rPr>
            </w:pPr>
          </w:p>
        </w:tc>
        <w:tc>
          <w:tcPr>
            <w:tcW w:w="416" w:type="dxa"/>
          </w:tcPr>
          <w:p w14:paraId="5077AB8B" w14:textId="47356510" w:rsidR="007B5927" w:rsidDel="000B2B3D" w:rsidRDefault="007B5927" w:rsidP="000C3523">
            <w:pPr>
              <w:ind w:firstLine="0"/>
              <w:jc w:val="center"/>
              <w:rPr>
                <w:del w:id="5019" w:author="Okot" w:date="2020-01-21T13:35:00Z"/>
              </w:rPr>
            </w:pPr>
          </w:p>
        </w:tc>
        <w:tc>
          <w:tcPr>
            <w:tcW w:w="450" w:type="dxa"/>
          </w:tcPr>
          <w:p w14:paraId="19FCD43B" w14:textId="6672EE1A" w:rsidR="007B5927" w:rsidDel="000B2B3D" w:rsidRDefault="007B5927" w:rsidP="000C3523">
            <w:pPr>
              <w:ind w:firstLine="0"/>
              <w:jc w:val="center"/>
              <w:rPr>
                <w:del w:id="5020" w:author="Okot" w:date="2020-01-21T13:35:00Z"/>
              </w:rPr>
            </w:pPr>
          </w:p>
        </w:tc>
        <w:tc>
          <w:tcPr>
            <w:tcW w:w="439" w:type="dxa"/>
          </w:tcPr>
          <w:p w14:paraId="1366A205" w14:textId="62254CBC" w:rsidR="007B5927" w:rsidDel="000B2B3D" w:rsidRDefault="007B5927" w:rsidP="000C3523">
            <w:pPr>
              <w:ind w:firstLine="0"/>
              <w:jc w:val="center"/>
              <w:rPr>
                <w:del w:id="5021" w:author="Okot" w:date="2020-01-21T13:35:00Z"/>
              </w:rPr>
            </w:pPr>
            <w:del w:id="5022"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5023" w:author="Okot" w:date="2020-01-21T13:35:00Z"/>
              </w:rPr>
            </w:pPr>
          </w:p>
        </w:tc>
        <w:tc>
          <w:tcPr>
            <w:tcW w:w="516" w:type="dxa"/>
          </w:tcPr>
          <w:p w14:paraId="4DD740EF" w14:textId="5FF0BFF7" w:rsidR="007B5927" w:rsidDel="000B2B3D" w:rsidRDefault="007B5927" w:rsidP="000C3523">
            <w:pPr>
              <w:ind w:firstLine="0"/>
              <w:jc w:val="center"/>
              <w:rPr>
                <w:del w:id="5024" w:author="Okot" w:date="2020-01-21T13:35:00Z"/>
              </w:rPr>
            </w:pPr>
          </w:p>
        </w:tc>
        <w:tc>
          <w:tcPr>
            <w:tcW w:w="529" w:type="dxa"/>
          </w:tcPr>
          <w:p w14:paraId="55E2F1DB" w14:textId="32015D7E" w:rsidR="007B5927" w:rsidDel="000B2B3D" w:rsidRDefault="007B5927" w:rsidP="000C3523">
            <w:pPr>
              <w:ind w:firstLine="0"/>
              <w:jc w:val="center"/>
              <w:rPr>
                <w:del w:id="5025" w:author="Okot" w:date="2020-01-21T13:35:00Z"/>
              </w:rPr>
            </w:pPr>
          </w:p>
        </w:tc>
        <w:tc>
          <w:tcPr>
            <w:tcW w:w="529" w:type="dxa"/>
          </w:tcPr>
          <w:p w14:paraId="7E654103" w14:textId="796C80CA" w:rsidR="007B5927" w:rsidDel="000B2B3D" w:rsidRDefault="007B5927" w:rsidP="000C3523">
            <w:pPr>
              <w:ind w:firstLine="0"/>
              <w:jc w:val="center"/>
              <w:rPr>
                <w:del w:id="5026" w:author="Okot" w:date="2020-01-21T13:35:00Z"/>
              </w:rPr>
            </w:pPr>
          </w:p>
        </w:tc>
        <w:tc>
          <w:tcPr>
            <w:tcW w:w="529" w:type="dxa"/>
          </w:tcPr>
          <w:p w14:paraId="0D7C03DC" w14:textId="5295B34D" w:rsidR="007B5927" w:rsidDel="000B2B3D" w:rsidRDefault="007B5927" w:rsidP="000C3523">
            <w:pPr>
              <w:ind w:firstLine="0"/>
              <w:jc w:val="center"/>
              <w:rPr>
                <w:del w:id="5027" w:author="Okot" w:date="2020-01-21T13:35:00Z"/>
              </w:rPr>
            </w:pPr>
          </w:p>
        </w:tc>
        <w:tc>
          <w:tcPr>
            <w:tcW w:w="529" w:type="dxa"/>
          </w:tcPr>
          <w:p w14:paraId="69ACB475" w14:textId="540C7CCB" w:rsidR="007B5927" w:rsidDel="000B2B3D" w:rsidRDefault="007B5927" w:rsidP="000C3523">
            <w:pPr>
              <w:ind w:firstLine="0"/>
              <w:jc w:val="center"/>
              <w:rPr>
                <w:del w:id="5028" w:author="Okot" w:date="2020-01-21T13:35:00Z"/>
              </w:rPr>
            </w:pPr>
          </w:p>
        </w:tc>
        <w:tc>
          <w:tcPr>
            <w:tcW w:w="529" w:type="dxa"/>
          </w:tcPr>
          <w:p w14:paraId="2193ECC9" w14:textId="7E1C6031" w:rsidR="007B5927" w:rsidDel="000B2B3D" w:rsidRDefault="007B5927" w:rsidP="000C3523">
            <w:pPr>
              <w:ind w:firstLine="0"/>
              <w:jc w:val="center"/>
              <w:rPr>
                <w:del w:id="5029" w:author="Okot" w:date="2020-01-21T13:35:00Z"/>
              </w:rPr>
            </w:pPr>
          </w:p>
        </w:tc>
        <w:tc>
          <w:tcPr>
            <w:tcW w:w="639" w:type="dxa"/>
          </w:tcPr>
          <w:p w14:paraId="42EF8D4C" w14:textId="21A33FF3" w:rsidR="007B5927" w:rsidDel="000B2B3D" w:rsidRDefault="007B5927" w:rsidP="000C3523">
            <w:pPr>
              <w:ind w:firstLine="0"/>
              <w:jc w:val="center"/>
              <w:rPr>
                <w:del w:id="5030" w:author="Okot" w:date="2020-01-21T13:35:00Z"/>
              </w:rPr>
            </w:pPr>
          </w:p>
        </w:tc>
        <w:tc>
          <w:tcPr>
            <w:tcW w:w="529" w:type="dxa"/>
          </w:tcPr>
          <w:p w14:paraId="7B0C71E0" w14:textId="0ED90268" w:rsidR="007B5927" w:rsidDel="000B2B3D" w:rsidRDefault="007B5927" w:rsidP="000C3523">
            <w:pPr>
              <w:ind w:firstLine="0"/>
              <w:jc w:val="center"/>
              <w:rPr>
                <w:del w:id="5031" w:author="Okot" w:date="2020-01-21T13:35:00Z"/>
              </w:rPr>
            </w:pPr>
          </w:p>
        </w:tc>
      </w:tr>
      <w:tr w:rsidR="0099329A" w:rsidDel="000B2B3D" w14:paraId="30317404" w14:textId="3DBB2802" w:rsidTr="0099329A">
        <w:trPr>
          <w:del w:id="5032" w:author="Okot" w:date="2020-01-21T13:35:00Z"/>
        </w:trPr>
        <w:tc>
          <w:tcPr>
            <w:tcW w:w="562" w:type="dxa"/>
          </w:tcPr>
          <w:p w14:paraId="7E1638E8" w14:textId="02D0BB02" w:rsidR="007B5927" w:rsidRPr="0099329A" w:rsidDel="000B2B3D" w:rsidRDefault="007B5927" w:rsidP="000C3523">
            <w:pPr>
              <w:ind w:firstLine="0"/>
              <w:jc w:val="center"/>
              <w:rPr>
                <w:del w:id="5033" w:author="Okot" w:date="2020-01-21T13:35:00Z"/>
                <w:b/>
              </w:rPr>
            </w:pPr>
            <w:del w:id="5034"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5035" w:author="Okot" w:date="2020-01-21T13:35:00Z"/>
              </w:rPr>
            </w:pPr>
          </w:p>
        </w:tc>
        <w:tc>
          <w:tcPr>
            <w:tcW w:w="352" w:type="dxa"/>
          </w:tcPr>
          <w:p w14:paraId="42FC5FF7" w14:textId="313E1563" w:rsidR="007B5927" w:rsidDel="000B2B3D" w:rsidRDefault="007B5927" w:rsidP="000C3523">
            <w:pPr>
              <w:ind w:firstLine="0"/>
              <w:jc w:val="center"/>
              <w:rPr>
                <w:del w:id="5036" w:author="Okot" w:date="2020-01-21T13:35:00Z"/>
              </w:rPr>
            </w:pPr>
          </w:p>
        </w:tc>
        <w:tc>
          <w:tcPr>
            <w:tcW w:w="498" w:type="dxa"/>
          </w:tcPr>
          <w:p w14:paraId="66FA7061" w14:textId="35C73AA0" w:rsidR="007B5927" w:rsidDel="000B2B3D" w:rsidRDefault="007B5927" w:rsidP="000C3523">
            <w:pPr>
              <w:ind w:firstLine="0"/>
              <w:jc w:val="center"/>
              <w:rPr>
                <w:del w:id="5037" w:author="Okot" w:date="2020-01-21T13:35:00Z"/>
              </w:rPr>
            </w:pPr>
            <w:del w:id="5038"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5039" w:author="Okot" w:date="2020-01-21T13:35:00Z"/>
              </w:rPr>
            </w:pPr>
          </w:p>
        </w:tc>
        <w:tc>
          <w:tcPr>
            <w:tcW w:w="450" w:type="dxa"/>
          </w:tcPr>
          <w:p w14:paraId="54AD7070" w14:textId="0442A4FC" w:rsidR="007B5927" w:rsidDel="000B2B3D" w:rsidRDefault="007B5927" w:rsidP="000C3523">
            <w:pPr>
              <w:ind w:firstLine="0"/>
              <w:jc w:val="center"/>
              <w:rPr>
                <w:del w:id="5040" w:author="Okot" w:date="2020-01-21T13:35:00Z"/>
              </w:rPr>
            </w:pPr>
          </w:p>
        </w:tc>
        <w:tc>
          <w:tcPr>
            <w:tcW w:w="416" w:type="dxa"/>
          </w:tcPr>
          <w:p w14:paraId="1CBF493D" w14:textId="0BC0039C" w:rsidR="007B5927" w:rsidDel="000B2B3D" w:rsidRDefault="007B5927" w:rsidP="000C3523">
            <w:pPr>
              <w:ind w:firstLine="0"/>
              <w:jc w:val="center"/>
              <w:rPr>
                <w:del w:id="5041" w:author="Okot" w:date="2020-01-21T13:35:00Z"/>
              </w:rPr>
            </w:pPr>
            <w:del w:id="5042"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5043" w:author="Okot" w:date="2020-01-21T13:35:00Z"/>
              </w:rPr>
            </w:pPr>
          </w:p>
        </w:tc>
        <w:tc>
          <w:tcPr>
            <w:tcW w:w="439" w:type="dxa"/>
          </w:tcPr>
          <w:p w14:paraId="7397B96D" w14:textId="09FFAF6A" w:rsidR="007B5927" w:rsidDel="000B2B3D" w:rsidRDefault="007B5927" w:rsidP="000C3523">
            <w:pPr>
              <w:ind w:firstLine="0"/>
              <w:jc w:val="center"/>
              <w:rPr>
                <w:del w:id="5044" w:author="Okot" w:date="2020-01-21T13:35:00Z"/>
              </w:rPr>
            </w:pPr>
          </w:p>
        </w:tc>
        <w:tc>
          <w:tcPr>
            <w:tcW w:w="416" w:type="dxa"/>
          </w:tcPr>
          <w:p w14:paraId="1EB1772C" w14:textId="30F91EA5" w:rsidR="007B5927" w:rsidDel="000B2B3D" w:rsidRDefault="007B5927" w:rsidP="000C3523">
            <w:pPr>
              <w:ind w:firstLine="0"/>
              <w:jc w:val="center"/>
              <w:rPr>
                <w:del w:id="5045" w:author="Okot" w:date="2020-01-21T13:35:00Z"/>
              </w:rPr>
            </w:pPr>
          </w:p>
        </w:tc>
        <w:tc>
          <w:tcPr>
            <w:tcW w:w="516" w:type="dxa"/>
          </w:tcPr>
          <w:p w14:paraId="19358E1B" w14:textId="60196F10" w:rsidR="007B5927" w:rsidDel="000B2B3D" w:rsidRDefault="007B5927" w:rsidP="000C3523">
            <w:pPr>
              <w:ind w:firstLine="0"/>
              <w:jc w:val="center"/>
              <w:rPr>
                <w:del w:id="5046" w:author="Okot" w:date="2020-01-21T13:35:00Z"/>
              </w:rPr>
            </w:pPr>
            <w:del w:id="5047"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5048" w:author="Okot" w:date="2020-01-21T13:35:00Z"/>
              </w:rPr>
            </w:pPr>
          </w:p>
        </w:tc>
        <w:tc>
          <w:tcPr>
            <w:tcW w:w="529" w:type="dxa"/>
          </w:tcPr>
          <w:p w14:paraId="35386E5F" w14:textId="43A0AC8A" w:rsidR="007B5927" w:rsidDel="000B2B3D" w:rsidRDefault="007B5927" w:rsidP="000C3523">
            <w:pPr>
              <w:ind w:firstLine="0"/>
              <w:jc w:val="center"/>
              <w:rPr>
                <w:del w:id="5049" w:author="Okot" w:date="2020-01-21T13:35:00Z"/>
              </w:rPr>
            </w:pPr>
          </w:p>
        </w:tc>
        <w:tc>
          <w:tcPr>
            <w:tcW w:w="529" w:type="dxa"/>
          </w:tcPr>
          <w:p w14:paraId="50EF0096" w14:textId="06080F84" w:rsidR="007B5927" w:rsidDel="000B2B3D" w:rsidRDefault="007B5927" w:rsidP="000C3523">
            <w:pPr>
              <w:ind w:firstLine="0"/>
              <w:jc w:val="center"/>
              <w:rPr>
                <w:del w:id="5050" w:author="Okot" w:date="2020-01-21T13:35:00Z"/>
              </w:rPr>
            </w:pPr>
          </w:p>
        </w:tc>
        <w:tc>
          <w:tcPr>
            <w:tcW w:w="529" w:type="dxa"/>
          </w:tcPr>
          <w:p w14:paraId="7BF65EAB" w14:textId="7E47E536" w:rsidR="007B5927" w:rsidDel="000B2B3D" w:rsidRDefault="007B5927" w:rsidP="000C3523">
            <w:pPr>
              <w:ind w:firstLine="0"/>
              <w:jc w:val="center"/>
              <w:rPr>
                <w:del w:id="5051" w:author="Okot" w:date="2020-01-21T13:35:00Z"/>
              </w:rPr>
            </w:pPr>
          </w:p>
        </w:tc>
        <w:tc>
          <w:tcPr>
            <w:tcW w:w="529" w:type="dxa"/>
          </w:tcPr>
          <w:p w14:paraId="359AC0B4" w14:textId="2731338B" w:rsidR="007B5927" w:rsidDel="000B2B3D" w:rsidRDefault="007B5927" w:rsidP="000C3523">
            <w:pPr>
              <w:ind w:firstLine="0"/>
              <w:jc w:val="center"/>
              <w:rPr>
                <w:del w:id="5052" w:author="Okot" w:date="2020-01-21T13:35:00Z"/>
              </w:rPr>
            </w:pPr>
          </w:p>
        </w:tc>
        <w:tc>
          <w:tcPr>
            <w:tcW w:w="639" w:type="dxa"/>
          </w:tcPr>
          <w:p w14:paraId="0CDF9987" w14:textId="259316C4" w:rsidR="007B5927" w:rsidDel="000B2B3D" w:rsidRDefault="007B5927" w:rsidP="000C3523">
            <w:pPr>
              <w:ind w:firstLine="0"/>
              <w:jc w:val="center"/>
              <w:rPr>
                <w:del w:id="5053" w:author="Okot" w:date="2020-01-21T13:35:00Z"/>
              </w:rPr>
            </w:pPr>
          </w:p>
        </w:tc>
        <w:tc>
          <w:tcPr>
            <w:tcW w:w="529" w:type="dxa"/>
          </w:tcPr>
          <w:p w14:paraId="7911853D" w14:textId="16DD2AAF" w:rsidR="007B5927" w:rsidDel="000B2B3D" w:rsidRDefault="007B5927" w:rsidP="000C3523">
            <w:pPr>
              <w:ind w:firstLine="0"/>
              <w:jc w:val="center"/>
              <w:rPr>
                <w:del w:id="5054" w:author="Okot" w:date="2020-01-21T13:35:00Z"/>
              </w:rPr>
            </w:pPr>
            <w:del w:id="5055" w:author="Okot" w:date="2020-01-21T13:35:00Z">
              <w:r w:rsidDel="000B2B3D">
                <w:delText>-</w:delText>
              </w:r>
            </w:del>
          </w:p>
        </w:tc>
      </w:tr>
      <w:tr w:rsidR="0099329A" w:rsidDel="000B2B3D" w14:paraId="33ADE5F9" w14:textId="7FA4AF85" w:rsidTr="0099329A">
        <w:trPr>
          <w:del w:id="5056" w:author="Okot" w:date="2020-01-21T13:35:00Z"/>
        </w:trPr>
        <w:tc>
          <w:tcPr>
            <w:tcW w:w="562" w:type="dxa"/>
          </w:tcPr>
          <w:p w14:paraId="743C84DB" w14:textId="4FFAA38D" w:rsidR="007B5927" w:rsidRPr="0099329A" w:rsidDel="000B2B3D" w:rsidRDefault="007B5927" w:rsidP="000C3523">
            <w:pPr>
              <w:ind w:firstLine="0"/>
              <w:jc w:val="center"/>
              <w:rPr>
                <w:del w:id="5057" w:author="Okot" w:date="2020-01-21T13:35:00Z"/>
                <w:b/>
              </w:rPr>
            </w:pPr>
            <w:del w:id="5058"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5059" w:author="Okot" w:date="2020-01-21T13:35:00Z"/>
              </w:rPr>
            </w:pPr>
          </w:p>
        </w:tc>
        <w:tc>
          <w:tcPr>
            <w:tcW w:w="352" w:type="dxa"/>
          </w:tcPr>
          <w:p w14:paraId="3564F4A9" w14:textId="7548DBCB" w:rsidR="007B5927" w:rsidDel="000B2B3D" w:rsidRDefault="007B5927" w:rsidP="000C3523">
            <w:pPr>
              <w:ind w:firstLine="0"/>
              <w:jc w:val="center"/>
              <w:rPr>
                <w:del w:id="5060" w:author="Okot" w:date="2020-01-21T13:35:00Z"/>
              </w:rPr>
            </w:pPr>
          </w:p>
        </w:tc>
        <w:tc>
          <w:tcPr>
            <w:tcW w:w="498" w:type="dxa"/>
          </w:tcPr>
          <w:p w14:paraId="7D0AB62E" w14:textId="0724DEA1" w:rsidR="007B5927" w:rsidDel="000B2B3D" w:rsidRDefault="007B5927" w:rsidP="000C3523">
            <w:pPr>
              <w:ind w:firstLine="0"/>
              <w:jc w:val="center"/>
              <w:rPr>
                <w:del w:id="5061" w:author="Okot" w:date="2020-01-21T13:35:00Z"/>
              </w:rPr>
            </w:pPr>
            <w:del w:id="5062"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5063" w:author="Okot" w:date="2020-01-21T13:35:00Z"/>
              </w:rPr>
            </w:pPr>
          </w:p>
        </w:tc>
        <w:tc>
          <w:tcPr>
            <w:tcW w:w="450" w:type="dxa"/>
          </w:tcPr>
          <w:p w14:paraId="4644CE87" w14:textId="657A81DD" w:rsidR="007B5927" w:rsidDel="000B2B3D" w:rsidRDefault="007B5927" w:rsidP="000C3523">
            <w:pPr>
              <w:ind w:firstLine="0"/>
              <w:jc w:val="center"/>
              <w:rPr>
                <w:del w:id="5064" w:author="Okot" w:date="2020-01-21T13:35:00Z"/>
              </w:rPr>
            </w:pPr>
          </w:p>
        </w:tc>
        <w:tc>
          <w:tcPr>
            <w:tcW w:w="416" w:type="dxa"/>
          </w:tcPr>
          <w:p w14:paraId="58B3F871" w14:textId="27D4F798" w:rsidR="007B5927" w:rsidDel="000B2B3D" w:rsidRDefault="007B5927" w:rsidP="000C3523">
            <w:pPr>
              <w:ind w:firstLine="0"/>
              <w:jc w:val="center"/>
              <w:rPr>
                <w:del w:id="5065" w:author="Okot" w:date="2020-01-21T13:35:00Z"/>
              </w:rPr>
            </w:pPr>
          </w:p>
        </w:tc>
        <w:tc>
          <w:tcPr>
            <w:tcW w:w="450" w:type="dxa"/>
          </w:tcPr>
          <w:p w14:paraId="0B4EFA5E" w14:textId="302B42CF" w:rsidR="007B5927" w:rsidDel="000B2B3D" w:rsidRDefault="007B5927" w:rsidP="000C3523">
            <w:pPr>
              <w:ind w:firstLine="0"/>
              <w:jc w:val="center"/>
              <w:rPr>
                <w:del w:id="5066" w:author="Okot" w:date="2020-01-21T13:35:00Z"/>
              </w:rPr>
            </w:pPr>
          </w:p>
        </w:tc>
        <w:tc>
          <w:tcPr>
            <w:tcW w:w="439" w:type="dxa"/>
          </w:tcPr>
          <w:p w14:paraId="6FE7B087" w14:textId="06AEC8B5" w:rsidR="007B5927" w:rsidDel="000B2B3D" w:rsidRDefault="007B5927" w:rsidP="000C3523">
            <w:pPr>
              <w:ind w:firstLine="0"/>
              <w:jc w:val="center"/>
              <w:rPr>
                <w:del w:id="5067" w:author="Okot" w:date="2020-01-21T13:35:00Z"/>
              </w:rPr>
            </w:pPr>
            <w:del w:id="5068"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5069" w:author="Okot" w:date="2020-01-21T13:35:00Z"/>
              </w:rPr>
            </w:pPr>
          </w:p>
        </w:tc>
        <w:tc>
          <w:tcPr>
            <w:tcW w:w="516" w:type="dxa"/>
          </w:tcPr>
          <w:p w14:paraId="1BB04512" w14:textId="63D92B8F" w:rsidR="007B5927" w:rsidDel="000B2B3D" w:rsidRDefault="007B5927" w:rsidP="000C3523">
            <w:pPr>
              <w:ind w:firstLine="0"/>
              <w:jc w:val="center"/>
              <w:rPr>
                <w:del w:id="5070" w:author="Okot" w:date="2020-01-21T13:35:00Z"/>
              </w:rPr>
            </w:pPr>
          </w:p>
        </w:tc>
        <w:tc>
          <w:tcPr>
            <w:tcW w:w="529" w:type="dxa"/>
          </w:tcPr>
          <w:p w14:paraId="54568E2B" w14:textId="1D68FCAB" w:rsidR="007B5927" w:rsidDel="000B2B3D" w:rsidRDefault="007B5927" w:rsidP="000C3523">
            <w:pPr>
              <w:ind w:firstLine="0"/>
              <w:jc w:val="center"/>
              <w:rPr>
                <w:del w:id="5071" w:author="Okot" w:date="2020-01-21T13:35:00Z"/>
              </w:rPr>
            </w:pPr>
          </w:p>
        </w:tc>
        <w:tc>
          <w:tcPr>
            <w:tcW w:w="529" w:type="dxa"/>
          </w:tcPr>
          <w:p w14:paraId="1798DE2B" w14:textId="5FB1FF4A" w:rsidR="007B5927" w:rsidDel="000B2B3D" w:rsidRDefault="007B5927" w:rsidP="000C3523">
            <w:pPr>
              <w:ind w:firstLine="0"/>
              <w:jc w:val="center"/>
              <w:rPr>
                <w:del w:id="5072" w:author="Okot" w:date="2020-01-21T13:35:00Z"/>
              </w:rPr>
            </w:pPr>
          </w:p>
        </w:tc>
        <w:tc>
          <w:tcPr>
            <w:tcW w:w="529" w:type="dxa"/>
          </w:tcPr>
          <w:p w14:paraId="5E8FC33A" w14:textId="4A9BAB8C" w:rsidR="007B5927" w:rsidDel="000B2B3D" w:rsidRDefault="007B5927" w:rsidP="000C3523">
            <w:pPr>
              <w:ind w:firstLine="0"/>
              <w:jc w:val="center"/>
              <w:rPr>
                <w:del w:id="5073" w:author="Okot" w:date="2020-01-21T13:35:00Z"/>
              </w:rPr>
            </w:pPr>
          </w:p>
        </w:tc>
        <w:tc>
          <w:tcPr>
            <w:tcW w:w="529" w:type="dxa"/>
          </w:tcPr>
          <w:p w14:paraId="4C417D55" w14:textId="511108C1" w:rsidR="007B5927" w:rsidDel="000B2B3D" w:rsidRDefault="007B5927" w:rsidP="000C3523">
            <w:pPr>
              <w:ind w:firstLine="0"/>
              <w:jc w:val="center"/>
              <w:rPr>
                <w:del w:id="5074" w:author="Okot" w:date="2020-01-21T13:35:00Z"/>
              </w:rPr>
            </w:pPr>
          </w:p>
        </w:tc>
        <w:tc>
          <w:tcPr>
            <w:tcW w:w="529" w:type="dxa"/>
          </w:tcPr>
          <w:p w14:paraId="077209FD" w14:textId="1589A75D" w:rsidR="007B5927" w:rsidDel="000B2B3D" w:rsidRDefault="007B5927" w:rsidP="000C3523">
            <w:pPr>
              <w:ind w:firstLine="0"/>
              <w:jc w:val="center"/>
              <w:rPr>
                <w:del w:id="5075" w:author="Okot" w:date="2020-01-21T13:35:00Z"/>
              </w:rPr>
            </w:pPr>
          </w:p>
        </w:tc>
        <w:tc>
          <w:tcPr>
            <w:tcW w:w="639" w:type="dxa"/>
          </w:tcPr>
          <w:p w14:paraId="3CF5D5CC" w14:textId="5CE646B1" w:rsidR="007B5927" w:rsidDel="000B2B3D" w:rsidRDefault="007B5927" w:rsidP="000C3523">
            <w:pPr>
              <w:ind w:firstLine="0"/>
              <w:jc w:val="center"/>
              <w:rPr>
                <w:del w:id="5076" w:author="Okot" w:date="2020-01-21T13:35:00Z"/>
              </w:rPr>
            </w:pPr>
          </w:p>
        </w:tc>
        <w:tc>
          <w:tcPr>
            <w:tcW w:w="529" w:type="dxa"/>
          </w:tcPr>
          <w:p w14:paraId="3E17D75D" w14:textId="0932DF14" w:rsidR="007B5927" w:rsidDel="000B2B3D" w:rsidRDefault="007B5927" w:rsidP="000C3523">
            <w:pPr>
              <w:ind w:firstLine="0"/>
              <w:jc w:val="center"/>
              <w:rPr>
                <w:del w:id="5077" w:author="Okot" w:date="2020-01-21T13:35:00Z"/>
              </w:rPr>
            </w:pPr>
          </w:p>
        </w:tc>
      </w:tr>
    </w:tbl>
    <w:p w14:paraId="315C5D78" w14:textId="6BEE766D" w:rsidR="005640D4" w:rsidDel="000B2B3D" w:rsidRDefault="005640D4" w:rsidP="0024444E">
      <w:pPr>
        <w:ind w:firstLine="0"/>
        <w:rPr>
          <w:del w:id="5078" w:author="Okot" w:date="2020-01-21T13:35:00Z"/>
        </w:rPr>
      </w:pPr>
    </w:p>
    <w:p w14:paraId="3F7AA088" w14:textId="6C7C028D" w:rsidR="00CB44D1" w:rsidDel="000B2B3D" w:rsidRDefault="00CB44D1" w:rsidP="00572864">
      <w:pPr>
        <w:rPr>
          <w:del w:id="5079" w:author="Okot" w:date="2020-01-21T13:35:00Z"/>
        </w:rPr>
      </w:pPr>
      <w:del w:id="5080"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5081" w:author="Okot" w:date="2020-01-17T11:05:00Z">
        <w:r w:rsidR="009E56F2" w:rsidDel="00EA7D70">
          <w:delText>2</w:delText>
        </w:r>
      </w:del>
      <w:del w:id="5082" w:author="Okot" w:date="2020-01-13T11:41:00Z">
        <w:r w:rsidR="00BA3BD6" w:rsidDel="00320D18">
          <w:delText>2</w:delText>
        </w:r>
      </w:del>
      <w:del w:id="5083" w:author="Okot" w:date="2020-01-21T13:35:00Z">
        <w:r w:rsidDel="000B2B3D">
          <w:delText xml:space="preserve">].  </w:delText>
        </w:r>
      </w:del>
    </w:p>
    <w:p w14:paraId="5E6D5660" w14:textId="6C7AC1A6" w:rsidR="00FD48BC" w:rsidRPr="00AA13F1" w:rsidDel="000B2B3D" w:rsidRDefault="00FD48BC" w:rsidP="00572864">
      <w:pPr>
        <w:rPr>
          <w:del w:id="5084" w:author="Okot" w:date="2020-01-21T13:35:00Z"/>
        </w:rPr>
      </w:pPr>
    </w:p>
    <w:p w14:paraId="29A6B188" w14:textId="77777777" w:rsidR="008E0CED" w:rsidRDefault="008E0CED" w:rsidP="008E0CED">
      <w:pPr>
        <w:pStyle w:val="Nagwek2"/>
        <w:rPr>
          <w:ins w:id="5085" w:author="Okot" w:date="2020-03-24T11:33:00Z"/>
        </w:rPr>
      </w:pPr>
      <w:bookmarkStart w:id="5086" w:name="_Toc35941938"/>
      <w:bookmarkStart w:id="5087" w:name="_Toc35941928"/>
      <w:ins w:id="5088" w:author="Okot" w:date="2020-03-24T11:33:00Z">
        <w:r>
          <w:t>2.1.8. Biodostępność i interakcje</w:t>
        </w:r>
        <w:bookmarkEnd w:id="5086"/>
        <w:r>
          <w:t xml:space="preserve"> </w:t>
        </w:r>
      </w:ins>
    </w:p>
    <w:p w14:paraId="7AF577AF" w14:textId="77777777" w:rsidR="008E0CED" w:rsidRDefault="008E0CED" w:rsidP="008E0CED">
      <w:pPr>
        <w:rPr>
          <w:ins w:id="5089" w:author="Okot" w:date="2020-03-24T11:33:00Z"/>
          <w:b/>
        </w:rPr>
      </w:pPr>
    </w:p>
    <w:p w14:paraId="35FD6724" w14:textId="77777777" w:rsidR="008E0CED" w:rsidRDefault="008E0CED" w:rsidP="008E0CED">
      <w:pPr>
        <w:rPr>
          <w:ins w:id="5090" w:author="Okot" w:date="2020-03-24T11:33:00Z"/>
        </w:rPr>
      </w:pPr>
      <w:ins w:id="5091" w:author="Okot" w:date="2020-03-24T11:33: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Dla kontrastu przyswajalność fosforu z pożywienia jest wysoka – waha się między 60 a 70%. Biodostępność wapnia jest szczególnie interesującym przypadkiem – wynosi od 10 do 40% w zależności od produktu, z którego jest spożywany [43].</w:t>
        </w:r>
      </w:ins>
    </w:p>
    <w:p w14:paraId="556A9F93" w14:textId="77777777" w:rsidR="008E0CED" w:rsidRDefault="008E0CED" w:rsidP="008E0CED">
      <w:pPr>
        <w:rPr>
          <w:ins w:id="5092" w:author="Okot" w:date="2020-03-24T11:33:00Z"/>
        </w:rPr>
      </w:pPr>
      <w:ins w:id="5093" w:author="Okot" w:date="2020-03-24T11:33: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7678BFE3" w14:textId="77777777" w:rsidR="008E0CED" w:rsidRDefault="008E0CED" w:rsidP="008E0CED">
      <w:pPr>
        <w:rPr>
          <w:ins w:id="5094" w:author="Okot" w:date="2020-03-24T11:33:00Z"/>
        </w:rPr>
      </w:pPr>
      <w:ins w:id="5095" w:author="Okot" w:date="2020-03-24T11:33:00Z">
        <w:r>
          <w:t>Tak jak przedstawia się interakcje między lekami, wskazując, że jedne mogą osłabiać działanie innych, a niektórych w ogóle nie powinno się ze sobą łączyć, to samo dotyczy witamin i pierwiastków.</w:t>
        </w:r>
      </w:ins>
    </w:p>
    <w:p w14:paraId="1166607A" w14:textId="77777777" w:rsidR="008E0CED" w:rsidRDefault="008E0CED" w:rsidP="008E0CED">
      <w:pPr>
        <w:rPr>
          <w:ins w:id="5096" w:author="Okot" w:date="2020-03-24T11:33:00Z"/>
        </w:rPr>
      </w:pPr>
      <w:ins w:id="5097" w:author="Okot" w:date="2020-03-24T11:33: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[47]. Wracając do powyższego przykładu z pomidorem, gdyby spożyć go w towarzystwie produktu bogatego w witaminę C, na przykład żółtej papryki, można by przyswoić nawet 0,108 mg żelaza.</w:t>
        </w:r>
      </w:ins>
    </w:p>
    <w:p w14:paraId="1F8FE949" w14:textId="77777777" w:rsidR="008E0CED" w:rsidRDefault="008E0CED" w:rsidP="008E0CED">
      <w:pPr>
        <w:rPr>
          <w:ins w:id="5098" w:author="Okot" w:date="2020-03-24T11:33:00Z"/>
        </w:rPr>
      </w:pPr>
      <w:ins w:id="5099" w:author="Okot" w:date="2020-03-24T11:33:00Z">
        <w:r>
          <w:t>Więcej interakcji pomiędzy składnikami diety przedstawia poniższa tabela.</w:t>
        </w:r>
      </w:ins>
    </w:p>
    <w:p w14:paraId="6EF55B80" w14:textId="77777777" w:rsidR="008E0CED" w:rsidRDefault="008E0CED" w:rsidP="008E0CED">
      <w:pPr>
        <w:rPr>
          <w:ins w:id="5100" w:author="Okot" w:date="2020-03-24T11:33:00Z"/>
        </w:rPr>
      </w:pPr>
      <w:ins w:id="5101" w:author="Okot" w:date="2020-03-24T11:33: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55C4305D" w14:textId="77777777" w:rsidR="008E0CED" w:rsidRDefault="008E0CED" w:rsidP="008E0CED">
      <w:pPr>
        <w:rPr>
          <w:ins w:id="5102" w:author="Okot" w:date="2020-03-24T11:33:00Z"/>
        </w:rPr>
      </w:pPr>
      <w:ins w:id="5103" w:author="Okot" w:date="2020-03-24T11:33:00Z">
        <w:r>
          <w:t>Szczególnym przypadkiem jest wpływ spożycia wapnia na przyswajalność magnezu, ponieważ spożywany w niewielkich ilościach wspomaga jego przyswajalność, ale już duże ilości wapnia tę przyswajalność zaburzają.</w:t>
        </w:r>
      </w:ins>
    </w:p>
    <w:p w14:paraId="62804B28" w14:textId="77777777" w:rsidR="008E0CED" w:rsidRDefault="008E0CED" w:rsidP="008E0CED">
      <w:pPr>
        <w:rPr>
          <w:ins w:id="5104" w:author="Okot" w:date="2020-03-24T11:33:00Z"/>
        </w:rPr>
      </w:pPr>
    </w:p>
    <w:p w14:paraId="6ED02288" w14:textId="77777777" w:rsidR="008E0CED" w:rsidRDefault="008E0CED" w:rsidP="008E0CED">
      <w:pPr>
        <w:ind w:firstLine="0"/>
        <w:rPr>
          <w:ins w:id="5105" w:author="Okot" w:date="2020-03-24T11:33:00Z"/>
        </w:rPr>
      </w:pPr>
      <w:ins w:id="5106" w:author="Okot" w:date="2020-03-24T11:33:00Z">
        <w:r>
          <w:t>Tabela 2.10.</w:t>
        </w:r>
      </w:ins>
    </w:p>
    <w:p w14:paraId="41C9B5EA" w14:textId="77777777" w:rsidR="008E0CED" w:rsidRDefault="008E0CED" w:rsidP="008E0CED">
      <w:pPr>
        <w:ind w:firstLine="0"/>
        <w:rPr>
          <w:ins w:id="5107" w:author="Okot" w:date="2020-03-24T11:33:00Z"/>
        </w:rPr>
      </w:pPr>
      <w:ins w:id="5108" w:author="Okot" w:date="2020-03-24T11:33:00Z">
        <w:r>
          <w:t xml:space="preserve">Interakcje między wybranymi składnikami diety na podstawie Jarosza i Żłobińskiego [43, 47].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8E0CED" w14:paraId="7E205C64" w14:textId="77777777" w:rsidTr="0055375F">
        <w:trPr>
          <w:ins w:id="5109" w:author="Okot" w:date="2020-03-24T11:33:00Z"/>
        </w:trPr>
        <w:tc>
          <w:tcPr>
            <w:tcW w:w="562" w:type="dxa"/>
          </w:tcPr>
          <w:p w14:paraId="7254AB3F" w14:textId="77777777" w:rsidR="008E0CED" w:rsidRDefault="008E0CED" w:rsidP="0055375F">
            <w:pPr>
              <w:ind w:firstLine="0"/>
              <w:jc w:val="center"/>
              <w:rPr>
                <w:ins w:id="5110" w:author="Okot" w:date="2020-03-24T11:33:00Z"/>
              </w:rPr>
            </w:pPr>
          </w:p>
        </w:tc>
        <w:tc>
          <w:tcPr>
            <w:tcW w:w="427" w:type="dxa"/>
            <w:shd w:val="clear" w:color="auto" w:fill="auto"/>
          </w:tcPr>
          <w:p w14:paraId="353A768A" w14:textId="77777777" w:rsidR="008E0CED" w:rsidRPr="000C3523" w:rsidRDefault="008E0CED" w:rsidP="0055375F">
            <w:pPr>
              <w:ind w:firstLine="0"/>
              <w:jc w:val="center"/>
              <w:rPr>
                <w:ins w:id="5111" w:author="Okot" w:date="2020-03-24T11:33:00Z"/>
                <w:sz w:val="18"/>
                <w:szCs w:val="18"/>
              </w:rPr>
            </w:pPr>
            <w:ins w:id="5112" w:author="Okot" w:date="2020-03-24T11:33:00Z">
              <w:r w:rsidRPr="000C3523">
                <w:rPr>
                  <w:sz w:val="18"/>
                  <w:szCs w:val="18"/>
                </w:rPr>
                <w:t>Zn</w:t>
              </w:r>
            </w:ins>
          </w:p>
        </w:tc>
        <w:tc>
          <w:tcPr>
            <w:tcW w:w="352" w:type="dxa"/>
            <w:shd w:val="clear" w:color="auto" w:fill="auto"/>
          </w:tcPr>
          <w:p w14:paraId="1EE26048" w14:textId="77777777" w:rsidR="008E0CED" w:rsidRPr="007B5927" w:rsidRDefault="008E0CED" w:rsidP="0055375F">
            <w:pPr>
              <w:ind w:firstLine="0"/>
              <w:jc w:val="center"/>
              <w:rPr>
                <w:ins w:id="5113" w:author="Okot" w:date="2020-03-24T11:33:00Z"/>
                <w:sz w:val="20"/>
                <w:szCs w:val="20"/>
              </w:rPr>
            </w:pPr>
            <w:ins w:id="5114" w:author="Okot" w:date="2020-03-24T11:33:00Z">
              <w:r w:rsidRPr="007B5927">
                <w:rPr>
                  <w:sz w:val="20"/>
                  <w:szCs w:val="20"/>
                </w:rPr>
                <w:t>P</w:t>
              </w:r>
            </w:ins>
          </w:p>
        </w:tc>
        <w:tc>
          <w:tcPr>
            <w:tcW w:w="498" w:type="dxa"/>
            <w:shd w:val="clear" w:color="auto" w:fill="auto"/>
          </w:tcPr>
          <w:p w14:paraId="6D945CF5" w14:textId="77777777" w:rsidR="008E0CED" w:rsidRPr="007B5927" w:rsidRDefault="008E0CED" w:rsidP="0055375F">
            <w:pPr>
              <w:ind w:firstLine="0"/>
              <w:jc w:val="center"/>
              <w:rPr>
                <w:ins w:id="5115" w:author="Okot" w:date="2020-03-24T11:33:00Z"/>
                <w:sz w:val="20"/>
                <w:szCs w:val="20"/>
              </w:rPr>
            </w:pPr>
            <w:ins w:id="5116" w:author="Okot" w:date="2020-03-24T11:33:00Z">
              <w:r w:rsidRPr="007B5927">
                <w:rPr>
                  <w:sz w:val="20"/>
                  <w:szCs w:val="20"/>
                </w:rPr>
                <w:t>Mg</w:t>
              </w:r>
            </w:ins>
          </w:p>
        </w:tc>
        <w:tc>
          <w:tcPr>
            <w:tcW w:w="483" w:type="dxa"/>
            <w:shd w:val="clear" w:color="auto" w:fill="auto"/>
          </w:tcPr>
          <w:p w14:paraId="6FBF02AF" w14:textId="77777777" w:rsidR="008E0CED" w:rsidRPr="007B5927" w:rsidRDefault="008E0CED" w:rsidP="0055375F">
            <w:pPr>
              <w:ind w:firstLine="0"/>
              <w:jc w:val="center"/>
              <w:rPr>
                <w:ins w:id="5117" w:author="Okot" w:date="2020-03-24T11:33:00Z"/>
                <w:sz w:val="20"/>
                <w:szCs w:val="20"/>
              </w:rPr>
            </w:pPr>
            <w:ins w:id="5118" w:author="Okot" w:date="2020-03-24T11:33:00Z">
              <w:r w:rsidRPr="007B5927">
                <w:rPr>
                  <w:sz w:val="20"/>
                  <w:szCs w:val="20"/>
                </w:rPr>
                <w:t>Ma</w:t>
              </w:r>
            </w:ins>
          </w:p>
        </w:tc>
        <w:tc>
          <w:tcPr>
            <w:tcW w:w="450" w:type="dxa"/>
            <w:shd w:val="clear" w:color="auto" w:fill="auto"/>
          </w:tcPr>
          <w:p w14:paraId="0DD6F222" w14:textId="77777777" w:rsidR="008E0CED" w:rsidRPr="007B5927" w:rsidRDefault="008E0CED" w:rsidP="0055375F">
            <w:pPr>
              <w:ind w:firstLine="0"/>
              <w:jc w:val="center"/>
              <w:rPr>
                <w:ins w:id="5119" w:author="Okot" w:date="2020-03-24T11:33:00Z"/>
                <w:sz w:val="20"/>
                <w:szCs w:val="20"/>
              </w:rPr>
            </w:pPr>
            <w:ins w:id="5120" w:author="Okot" w:date="2020-03-24T11:33:00Z">
              <w:r w:rsidRPr="007B5927">
                <w:rPr>
                  <w:sz w:val="20"/>
                  <w:szCs w:val="20"/>
                </w:rPr>
                <w:t>Cu</w:t>
              </w:r>
            </w:ins>
          </w:p>
        </w:tc>
        <w:tc>
          <w:tcPr>
            <w:tcW w:w="416" w:type="dxa"/>
            <w:shd w:val="clear" w:color="auto" w:fill="auto"/>
          </w:tcPr>
          <w:p w14:paraId="0A13ADE3" w14:textId="77777777" w:rsidR="008E0CED" w:rsidRPr="007B5927" w:rsidRDefault="008E0CED" w:rsidP="0055375F">
            <w:pPr>
              <w:ind w:firstLine="0"/>
              <w:jc w:val="center"/>
              <w:rPr>
                <w:ins w:id="5121" w:author="Okot" w:date="2020-03-24T11:33:00Z"/>
                <w:sz w:val="20"/>
                <w:szCs w:val="20"/>
              </w:rPr>
            </w:pPr>
            <w:ins w:id="5122" w:author="Okot" w:date="2020-03-24T11:33:00Z">
              <w:r w:rsidRPr="007B5927">
                <w:rPr>
                  <w:sz w:val="20"/>
                  <w:szCs w:val="20"/>
                </w:rPr>
                <w:t>Se</w:t>
              </w:r>
            </w:ins>
          </w:p>
        </w:tc>
        <w:tc>
          <w:tcPr>
            <w:tcW w:w="450" w:type="dxa"/>
            <w:shd w:val="clear" w:color="auto" w:fill="auto"/>
          </w:tcPr>
          <w:p w14:paraId="3002A566" w14:textId="77777777" w:rsidR="008E0CED" w:rsidRPr="007B5927" w:rsidRDefault="008E0CED" w:rsidP="0055375F">
            <w:pPr>
              <w:ind w:firstLine="0"/>
              <w:jc w:val="center"/>
              <w:rPr>
                <w:ins w:id="5123" w:author="Okot" w:date="2020-03-24T11:33:00Z"/>
                <w:sz w:val="20"/>
                <w:szCs w:val="20"/>
              </w:rPr>
            </w:pPr>
            <w:ins w:id="5124" w:author="Okot" w:date="2020-03-24T11:33:00Z">
              <w:r w:rsidRPr="007B5927">
                <w:rPr>
                  <w:sz w:val="20"/>
                  <w:szCs w:val="20"/>
                </w:rPr>
                <w:t>Na</w:t>
              </w:r>
            </w:ins>
          </w:p>
        </w:tc>
        <w:tc>
          <w:tcPr>
            <w:tcW w:w="439" w:type="dxa"/>
            <w:shd w:val="clear" w:color="auto" w:fill="auto"/>
          </w:tcPr>
          <w:p w14:paraId="708FFBEA" w14:textId="77777777" w:rsidR="008E0CED" w:rsidRPr="007B5927" w:rsidRDefault="008E0CED" w:rsidP="0055375F">
            <w:pPr>
              <w:ind w:firstLine="0"/>
              <w:jc w:val="center"/>
              <w:rPr>
                <w:ins w:id="5125" w:author="Okot" w:date="2020-03-24T11:33:00Z"/>
                <w:sz w:val="20"/>
                <w:szCs w:val="20"/>
              </w:rPr>
            </w:pPr>
            <w:ins w:id="5126" w:author="Okot" w:date="2020-03-24T11:33:00Z">
              <w:r w:rsidRPr="007B5927">
                <w:rPr>
                  <w:sz w:val="20"/>
                  <w:szCs w:val="20"/>
                </w:rPr>
                <w:t>Ca</w:t>
              </w:r>
            </w:ins>
          </w:p>
        </w:tc>
        <w:tc>
          <w:tcPr>
            <w:tcW w:w="416" w:type="dxa"/>
            <w:shd w:val="clear" w:color="auto" w:fill="auto"/>
          </w:tcPr>
          <w:p w14:paraId="5EC0333F" w14:textId="77777777" w:rsidR="008E0CED" w:rsidRPr="007B5927" w:rsidRDefault="008E0CED" w:rsidP="0055375F">
            <w:pPr>
              <w:ind w:firstLine="0"/>
              <w:jc w:val="center"/>
              <w:rPr>
                <w:ins w:id="5127" w:author="Okot" w:date="2020-03-24T11:33:00Z"/>
                <w:sz w:val="20"/>
                <w:szCs w:val="20"/>
              </w:rPr>
            </w:pPr>
            <w:ins w:id="5128" w:author="Okot" w:date="2020-03-24T11:33:00Z">
              <w:r w:rsidRPr="007B5927">
                <w:rPr>
                  <w:sz w:val="20"/>
                  <w:szCs w:val="20"/>
                </w:rPr>
                <w:t>Fe</w:t>
              </w:r>
            </w:ins>
          </w:p>
        </w:tc>
        <w:tc>
          <w:tcPr>
            <w:tcW w:w="516" w:type="dxa"/>
            <w:shd w:val="clear" w:color="auto" w:fill="auto"/>
          </w:tcPr>
          <w:p w14:paraId="0E7ADFD1" w14:textId="77777777" w:rsidR="008E0CED" w:rsidRPr="000C3523" w:rsidRDefault="008E0CED" w:rsidP="0055375F">
            <w:pPr>
              <w:ind w:firstLine="0"/>
              <w:jc w:val="center"/>
              <w:rPr>
                <w:ins w:id="5129" w:author="Okot" w:date="2020-03-24T11:33:00Z"/>
                <w:b/>
                <w:sz w:val="20"/>
                <w:szCs w:val="20"/>
              </w:rPr>
            </w:pPr>
            <w:ins w:id="5130" w:author="Okot" w:date="2020-03-24T11:33:00Z">
              <w:r w:rsidRPr="000C3523">
                <w:rPr>
                  <w:b/>
                  <w:sz w:val="20"/>
                  <w:szCs w:val="20"/>
                </w:rPr>
                <w:t>A</w:t>
              </w:r>
            </w:ins>
          </w:p>
        </w:tc>
        <w:tc>
          <w:tcPr>
            <w:tcW w:w="529" w:type="dxa"/>
            <w:shd w:val="clear" w:color="auto" w:fill="auto"/>
          </w:tcPr>
          <w:p w14:paraId="1AE905EE" w14:textId="77777777" w:rsidR="008E0CED" w:rsidRPr="000C3523" w:rsidRDefault="008E0CED" w:rsidP="0055375F">
            <w:pPr>
              <w:ind w:firstLine="0"/>
              <w:jc w:val="center"/>
              <w:rPr>
                <w:ins w:id="5131" w:author="Okot" w:date="2020-03-24T11:33:00Z"/>
                <w:b/>
                <w:sz w:val="20"/>
                <w:szCs w:val="20"/>
                <w:vertAlign w:val="subscript"/>
              </w:rPr>
            </w:pPr>
            <w:ins w:id="5132" w:author="Okot" w:date="2020-03-24T11:33:00Z">
              <w:r w:rsidRPr="000C3523">
                <w:rPr>
                  <w:b/>
                  <w:sz w:val="20"/>
                  <w:szCs w:val="20"/>
                </w:rPr>
                <w:t>B</w:t>
              </w:r>
              <w:r w:rsidRPr="000C3523">
                <w:rPr>
                  <w:b/>
                  <w:sz w:val="20"/>
                  <w:szCs w:val="20"/>
                  <w:vertAlign w:val="subscript"/>
                </w:rPr>
                <w:t>1</w:t>
              </w:r>
            </w:ins>
          </w:p>
        </w:tc>
        <w:tc>
          <w:tcPr>
            <w:tcW w:w="529" w:type="dxa"/>
            <w:shd w:val="clear" w:color="auto" w:fill="auto"/>
          </w:tcPr>
          <w:p w14:paraId="78954D5B" w14:textId="77777777" w:rsidR="008E0CED" w:rsidRPr="000C3523" w:rsidRDefault="008E0CED" w:rsidP="0055375F">
            <w:pPr>
              <w:ind w:firstLine="0"/>
              <w:jc w:val="center"/>
              <w:rPr>
                <w:ins w:id="5133" w:author="Okot" w:date="2020-03-24T11:33:00Z"/>
                <w:b/>
                <w:sz w:val="20"/>
                <w:szCs w:val="20"/>
              </w:rPr>
            </w:pPr>
            <w:ins w:id="5134" w:author="Okot" w:date="2020-03-24T11:33:00Z">
              <w:r w:rsidRPr="000C3523">
                <w:rPr>
                  <w:b/>
                  <w:sz w:val="20"/>
                  <w:szCs w:val="20"/>
                </w:rPr>
                <w:t>B</w:t>
              </w:r>
              <w:r w:rsidRPr="000C3523">
                <w:rPr>
                  <w:b/>
                  <w:sz w:val="20"/>
                  <w:szCs w:val="20"/>
                  <w:vertAlign w:val="subscript"/>
                </w:rPr>
                <w:t>6</w:t>
              </w:r>
            </w:ins>
          </w:p>
        </w:tc>
        <w:tc>
          <w:tcPr>
            <w:tcW w:w="529" w:type="dxa"/>
            <w:shd w:val="clear" w:color="auto" w:fill="auto"/>
          </w:tcPr>
          <w:p w14:paraId="12C58A5B" w14:textId="77777777" w:rsidR="008E0CED" w:rsidRPr="000C3523" w:rsidRDefault="008E0CED" w:rsidP="0055375F">
            <w:pPr>
              <w:ind w:firstLine="0"/>
              <w:jc w:val="center"/>
              <w:rPr>
                <w:ins w:id="5135" w:author="Okot" w:date="2020-03-24T11:33:00Z"/>
                <w:b/>
                <w:sz w:val="20"/>
                <w:szCs w:val="20"/>
              </w:rPr>
            </w:pPr>
            <w:ins w:id="5136" w:author="Okot" w:date="2020-03-24T11:33:00Z">
              <w:r w:rsidRPr="000C3523">
                <w:rPr>
                  <w:b/>
                  <w:sz w:val="20"/>
                  <w:szCs w:val="20"/>
                </w:rPr>
                <w:t>B</w:t>
              </w:r>
              <w:r w:rsidRPr="000C3523">
                <w:rPr>
                  <w:b/>
                  <w:sz w:val="20"/>
                  <w:szCs w:val="20"/>
                  <w:vertAlign w:val="subscript"/>
                </w:rPr>
                <w:t>9</w:t>
              </w:r>
            </w:ins>
          </w:p>
        </w:tc>
        <w:tc>
          <w:tcPr>
            <w:tcW w:w="529" w:type="dxa"/>
            <w:shd w:val="clear" w:color="auto" w:fill="auto"/>
          </w:tcPr>
          <w:p w14:paraId="3F5986EC" w14:textId="77777777" w:rsidR="008E0CED" w:rsidRPr="000C3523" w:rsidRDefault="008E0CED" w:rsidP="0055375F">
            <w:pPr>
              <w:ind w:firstLine="0"/>
              <w:jc w:val="center"/>
              <w:rPr>
                <w:ins w:id="5137" w:author="Okot" w:date="2020-03-24T11:33:00Z"/>
                <w:b/>
                <w:sz w:val="20"/>
                <w:szCs w:val="20"/>
              </w:rPr>
            </w:pPr>
            <w:ins w:id="5138" w:author="Okot" w:date="2020-03-24T11:33:00Z">
              <w:r w:rsidRPr="000C3523">
                <w:rPr>
                  <w:b/>
                  <w:sz w:val="20"/>
                  <w:szCs w:val="20"/>
                </w:rPr>
                <w:t>B</w:t>
              </w:r>
              <w:r w:rsidRPr="000C3523">
                <w:rPr>
                  <w:b/>
                  <w:sz w:val="20"/>
                  <w:szCs w:val="20"/>
                  <w:vertAlign w:val="subscript"/>
                </w:rPr>
                <w:t>12</w:t>
              </w:r>
            </w:ins>
          </w:p>
        </w:tc>
        <w:tc>
          <w:tcPr>
            <w:tcW w:w="529" w:type="dxa"/>
            <w:shd w:val="clear" w:color="auto" w:fill="auto"/>
          </w:tcPr>
          <w:p w14:paraId="6899D89C" w14:textId="77777777" w:rsidR="008E0CED" w:rsidRPr="000C3523" w:rsidRDefault="008E0CED" w:rsidP="0055375F">
            <w:pPr>
              <w:ind w:firstLine="0"/>
              <w:jc w:val="center"/>
              <w:rPr>
                <w:ins w:id="5139" w:author="Okot" w:date="2020-03-24T11:33:00Z"/>
                <w:b/>
                <w:sz w:val="20"/>
                <w:szCs w:val="20"/>
              </w:rPr>
            </w:pPr>
            <w:ins w:id="5140" w:author="Okot" w:date="2020-03-24T11:33:00Z">
              <w:r w:rsidRPr="000C3523">
                <w:rPr>
                  <w:b/>
                  <w:sz w:val="20"/>
                  <w:szCs w:val="20"/>
                </w:rPr>
                <w:t>C</w:t>
              </w:r>
            </w:ins>
          </w:p>
        </w:tc>
        <w:tc>
          <w:tcPr>
            <w:tcW w:w="639" w:type="dxa"/>
            <w:shd w:val="clear" w:color="auto" w:fill="auto"/>
          </w:tcPr>
          <w:p w14:paraId="7117C072" w14:textId="77777777" w:rsidR="008E0CED" w:rsidRPr="000C3523" w:rsidRDefault="008E0CED" w:rsidP="0055375F">
            <w:pPr>
              <w:ind w:firstLine="0"/>
              <w:jc w:val="center"/>
              <w:rPr>
                <w:ins w:id="5141" w:author="Okot" w:date="2020-03-24T11:33:00Z"/>
                <w:b/>
                <w:sz w:val="20"/>
                <w:szCs w:val="20"/>
              </w:rPr>
            </w:pPr>
            <w:ins w:id="5142" w:author="Okot" w:date="2020-03-24T11:33:00Z">
              <w:r w:rsidRPr="000C3523">
                <w:rPr>
                  <w:b/>
                  <w:sz w:val="20"/>
                  <w:szCs w:val="20"/>
                </w:rPr>
                <w:t>E</w:t>
              </w:r>
            </w:ins>
          </w:p>
        </w:tc>
        <w:tc>
          <w:tcPr>
            <w:tcW w:w="529" w:type="dxa"/>
            <w:shd w:val="clear" w:color="auto" w:fill="auto"/>
          </w:tcPr>
          <w:p w14:paraId="373EC535" w14:textId="77777777" w:rsidR="008E0CED" w:rsidRPr="000C3523" w:rsidRDefault="008E0CED" w:rsidP="0055375F">
            <w:pPr>
              <w:ind w:firstLine="0"/>
              <w:jc w:val="center"/>
              <w:rPr>
                <w:ins w:id="5143" w:author="Okot" w:date="2020-03-24T11:33:00Z"/>
                <w:b/>
                <w:sz w:val="20"/>
                <w:szCs w:val="20"/>
              </w:rPr>
            </w:pPr>
            <w:ins w:id="5144" w:author="Okot" w:date="2020-03-24T11:33:00Z">
              <w:r w:rsidRPr="000C3523">
                <w:rPr>
                  <w:b/>
                  <w:sz w:val="20"/>
                  <w:szCs w:val="20"/>
                </w:rPr>
                <w:t>K</w:t>
              </w:r>
            </w:ins>
          </w:p>
        </w:tc>
      </w:tr>
      <w:tr w:rsidR="008E0CED" w14:paraId="61F00E97" w14:textId="77777777" w:rsidTr="0055375F">
        <w:trPr>
          <w:ins w:id="5145" w:author="Okot" w:date="2020-03-24T11:33:00Z"/>
        </w:trPr>
        <w:tc>
          <w:tcPr>
            <w:tcW w:w="562" w:type="dxa"/>
          </w:tcPr>
          <w:p w14:paraId="3A8555E0" w14:textId="77777777" w:rsidR="008E0CED" w:rsidRDefault="008E0CED" w:rsidP="0055375F">
            <w:pPr>
              <w:ind w:firstLine="0"/>
              <w:jc w:val="center"/>
              <w:rPr>
                <w:ins w:id="5146" w:author="Okot" w:date="2020-03-24T11:33:00Z"/>
              </w:rPr>
            </w:pPr>
            <w:ins w:id="5147" w:author="Okot" w:date="2020-03-24T11:33:00Z">
              <w:r>
                <w:t>Zn</w:t>
              </w:r>
            </w:ins>
          </w:p>
        </w:tc>
        <w:tc>
          <w:tcPr>
            <w:tcW w:w="427" w:type="dxa"/>
          </w:tcPr>
          <w:p w14:paraId="283C3B6F" w14:textId="77777777" w:rsidR="008E0CED" w:rsidRDefault="008E0CED" w:rsidP="0055375F">
            <w:pPr>
              <w:ind w:firstLine="0"/>
              <w:jc w:val="center"/>
              <w:rPr>
                <w:ins w:id="5148" w:author="Okot" w:date="2020-03-24T11:33:00Z"/>
              </w:rPr>
            </w:pPr>
          </w:p>
        </w:tc>
        <w:tc>
          <w:tcPr>
            <w:tcW w:w="352" w:type="dxa"/>
          </w:tcPr>
          <w:p w14:paraId="29C0C89F" w14:textId="77777777" w:rsidR="008E0CED" w:rsidRDefault="008E0CED" w:rsidP="0055375F">
            <w:pPr>
              <w:ind w:firstLine="0"/>
              <w:jc w:val="center"/>
              <w:rPr>
                <w:ins w:id="5149" w:author="Okot" w:date="2020-03-24T11:33:00Z"/>
              </w:rPr>
            </w:pPr>
          </w:p>
        </w:tc>
        <w:tc>
          <w:tcPr>
            <w:tcW w:w="498" w:type="dxa"/>
          </w:tcPr>
          <w:p w14:paraId="63DD578C" w14:textId="77777777" w:rsidR="008E0CED" w:rsidRDefault="008E0CED" w:rsidP="0055375F">
            <w:pPr>
              <w:ind w:firstLine="0"/>
              <w:jc w:val="center"/>
              <w:rPr>
                <w:ins w:id="5150" w:author="Okot" w:date="2020-03-24T11:33:00Z"/>
              </w:rPr>
            </w:pPr>
          </w:p>
        </w:tc>
        <w:tc>
          <w:tcPr>
            <w:tcW w:w="483" w:type="dxa"/>
          </w:tcPr>
          <w:p w14:paraId="3D748341" w14:textId="77777777" w:rsidR="008E0CED" w:rsidRDefault="008E0CED" w:rsidP="0055375F">
            <w:pPr>
              <w:ind w:firstLine="0"/>
              <w:jc w:val="center"/>
              <w:rPr>
                <w:ins w:id="5151" w:author="Okot" w:date="2020-03-24T11:33:00Z"/>
              </w:rPr>
            </w:pPr>
          </w:p>
        </w:tc>
        <w:tc>
          <w:tcPr>
            <w:tcW w:w="450" w:type="dxa"/>
          </w:tcPr>
          <w:p w14:paraId="39DC35F2" w14:textId="77777777" w:rsidR="008E0CED" w:rsidRDefault="008E0CED" w:rsidP="0055375F">
            <w:pPr>
              <w:ind w:firstLine="0"/>
              <w:jc w:val="center"/>
              <w:rPr>
                <w:ins w:id="5152" w:author="Okot" w:date="2020-03-24T11:33:00Z"/>
              </w:rPr>
            </w:pPr>
            <w:ins w:id="5153" w:author="Okot" w:date="2020-03-24T11:33:00Z">
              <w:r>
                <w:t>-</w:t>
              </w:r>
            </w:ins>
          </w:p>
        </w:tc>
        <w:tc>
          <w:tcPr>
            <w:tcW w:w="416" w:type="dxa"/>
          </w:tcPr>
          <w:p w14:paraId="500E5CE1" w14:textId="77777777" w:rsidR="008E0CED" w:rsidRDefault="008E0CED" w:rsidP="0055375F">
            <w:pPr>
              <w:ind w:firstLine="0"/>
              <w:jc w:val="center"/>
              <w:rPr>
                <w:ins w:id="5154" w:author="Okot" w:date="2020-03-24T11:33:00Z"/>
              </w:rPr>
            </w:pPr>
          </w:p>
        </w:tc>
        <w:tc>
          <w:tcPr>
            <w:tcW w:w="450" w:type="dxa"/>
          </w:tcPr>
          <w:p w14:paraId="520E0704" w14:textId="77777777" w:rsidR="008E0CED" w:rsidRDefault="008E0CED" w:rsidP="0055375F">
            <w:pPr>
              <w:ind w:firstLine="0"/>
              <w:jc w:val="center"/>
              <w:rPr>
                <w:ins w:id="5155" w:author="Okot" w:date="2020-03-24T11:33:00Z"/>
              </w:rPr>
            </w:pPr>
          </w:p>
        </w:tc>
        <w:tc>
          <w:tcPr>
            <w:tcW w:w="439" w:type="dxa"/>
          </w:tcPr>
          <w:p w14:paraId="7F301824" w14:textId="77777777" w:rsidR="008E0CED" w:rsidRDefault="008E0CED" w:rsidP="0055375F">
            <w:pPr>
              <w:ind w:firstLine="0"/>
              <w:jc w:val="center"/>
              <w:rPr>
                <w:ins w:id="5156" w:author="Okot" w:date="2020-03-24T11:33:00Z"/>
              </w:rPr>
            </w:pPr>
          </w:p>
        </w:tc>
        <w:tc>
          <w:tcPr>
            <w:tcW w:w="416" w:type="dxa"/>
          </w:tcPr>
          <w:p w14:paraId="731B084C" w14:textId="77777777" w:rsidR="008E0CED" w:rsidRDefault="008E0CED" w:rsidP="0055375F">
            <w:pPr>
              <w:ind w:firstLine="0"/>
              <w:jc w:val="center"/>
              <w:rPr>
                <w:ins w:id="5157" w:author="Okot" w:date="2020-03-24T11:33:00Z"/>
              </w:rPr>
            </w:pPr>
            <w:ins w:id="5158" w:author="Okot" w:date="2020-03-24T11:33:00Z">
              <w:r>
                <w:t>-</w:t>
              </w:r>
            </w:ins>
          </w:p>
        </w:tc>
        <w:tc>
          <w:tcPr>
            <w:tcW w:w="516" w:type="dxa"/>
          </w:tcPr>
          <w:p w14:paraId="6F1A491D" w14:textId="77777777" w:rsidR="008E0CED" w:rsidRDefault="008E0CED" w:rsidP="0055375F">
            <w:pPr>
              <w:ind w:firstLine="0"/>
              <w:jc w:val="center"/>
              <w:rPr>
                <w:ins w:id="5159" w:author="Okot" w:date="2020-03-24T11:33:00Z"/>
              </w:rPr>
            </w:pPr>
            <w:ins w:id="5160" w:author="Okot" w:date="2020-03-24T11:33:00Z">
              <w:r>
                <w:t>+</w:t>
              </w:r>
            </w:ins>
          </w:p>
        </w:tc>
        <w:tc>
          <w:tcPr>
            <w:tcW w:w="529" w:type="dxa"/>
          </w:tcPr>
          <w:p w14:paraId="5E73C0F7" w14:textId="77777777" w:rsidR="008E0CED" w:rsidRDefault="008E0CED" w:rsidP="0055375F">
            <w:pPr>
              <w:ind w:firstLine="0"/>
              <w:jc w:val="center"/>
              <w:rPr>
                <w:ins w:id="5161" w:author="Okot" w:date="2020-03-24T11:33:00Z"/>
              </w:rPr>
            </w:pPr>
          </w:p>
        </w:tc>
        <w:tc>
          <w:tcPr>
            <w:tcW w:w="529" w:type="dxa"/>
          </w:tcPr>
          <w:p w14:paraId="19BE9F12" w14:textId="77777777" w:rsidR="008E0CED" w:rsidRDefault="008E0CED" w:rsidP="0055375F">
            <w:pPr>
              <w:ind w:firstLine="0"/>
              <w:jc w:val="center"/>
              <w:rPr>
                <w:ins w:id="5162" w:author="Okot" w:date="2020-03-24T11:33:00Z"/>
              </w:rPr>
            </w:pPr>
          </w:p>
        </w:tc>
        <w:tc>
          <w:tcPr>
            <w:tcW w:w="529" w:type="dxa"/>
          </w:tcPr>
          <w:p w14:paraId="40E93920" w14:textId="77777777" w:rsidR="008E0CED" w:rsidRDefault="008E0CED" w:rsidP="0055375F">
            <w:pPr>
              <w:ind w:firstLine="0"/>
              <w:jc w:val="center"/>
              <w:rPr>
                <w:ins w:id="5163" w:author="Okot" w:date="2020-03-24T11:33:00Z"/>
              </w:rPr>
            </w:pPr>
          </w:p>
        </w:tc>
        <w:tc>
          <w:tcPr>
            <w:tcW w:w="529" w:type="dxa"/>
          </w:tcPr>
          <w:p w14:paraId="4E415452" w14:textId="77777777" w:rsidR="008E0CED" w:rsidRDefault="008E0CED" w:rsidP="0055375F">
            <w:pPr>
              <w:ind w:firstLine="0"/>
              <w:jc w:val="center"/>
              <w:rPr>
                <w:ins w:id="5164" w:author="Okot" w:date="2020-03-24T11:33:00Z"/>
              </w:rPr>
            </w:pPr>
          </w:p>
        </w:tc>
        <w:tc>
          <w:tcPr>
            <w:tcW w:w="529" w:type="dxa"/>
          </w:tcPr>
          <w:p w14:paraId="3B4CA382" w14:textId="77777777" w:rsidR="008E0CED" w:rsidRDefault="008E0CED" w:rsidP="0055375F">
            <w:pPr>
              <w:ind w:firstLine="0"/>
              <w:jc w:val="center"/>
              <w:rPr>
                <w:ins w:id="5165" w:author="Okot" w:date="2020-03-24T11:33:00Z"/>
              </w:rPr>
            </w:pPr>
          </w:p>
        </w:tc>
        <w:tc>
          <w:tcPr>
            <w:tcW w:w="639" w:type="dxa"/>
          </w:tcPr>
          <w:p w14:paraId="06298447" w14:textId="77777777" w:rsidR="008E0CED" w:rsidRDefault="008E0CED" w:rsidP="0055375F">
            <w:pPr>
              <w:ind w:firstLine="0"/>
              <w:jc w:val="center"/>
              <w:rPr>
                <w:ins w:id="5166" w:author="Okot" w:date="2020-03-24T11:33:00Z"/>
              </w:rPr>
            </w:pPr>
          </w:p>
        </w:tc>
        <w:tc>
          <w:tcPr>
            <w:tcW w:w="529" w:type="dxa"/>
          </w:tcPr>
          <w:p w14:paraId="01C4474D" w14:textId="77777777" w:rsidR="008E0CED" w:rsidRDefault="008E0CED" w:rsidP="0055375F">
            <w:pPr>
              <w:ind w:firstLine="0"/>
              <w:jc w:val="center"/>
              <w:rPr>
                <w:ins w:id="5167" w:author="Okot" w:date="2020-03-24T11:33:00Z"/>
              </w:rPr>
            </w:pPr>
          </w:p>
        </w:tc>
      </w:tr>
      <w:tr w:rsidR="008E0CED" w14:paraId="028069DC" w14:textId="77777777" w:rsidTr="0055375F">
        <w:trPr>
          <w:ins w:id="5168" w:author="Okot" w:date="2020-03-24T11:33:00Z"/>
        </w:trPr>
        <w:tc>
          <w:tcPr>
            <w:tcW w:w="562" w:type="dxa"/>
          </w:tcPr>
          <w:p w14:paraId="516CAAD9" w14:textId="77777777" w:rsidR="008E0CED" w:rsidRDefault="008E0CED" w:rsidP="0055375F">
            <w:pPr>
              <w:ind w:firstLine="0"/>
              <w:jc w:val="center"/>
              <w:rPr>
                <w:ins w:id="5169" w:author="Okot" w:date="2020-03-24T11:33:00Z"/>
              </w:rPr>
            </w:pPr>
            <w:ins w:id="5170" w:author="Okot" w:date="2020-03-24T11:33:00Z">
              <w:r>
                <w:t>P</w:t>
              </w:r>
            </w:ins>
          </w:p>
        </w:tc>
        <w:tc>
          <w:tcPr>
            <w:tcW w:w="427" w:type="dxa"/>
          </w:tcPr>
          <w:p w14:paraId="50E31834" w14:textId="77777777" w:rsidR="008E0CED" w:rsidRDefault="008E0CED" w:rsidP="0055375F">
            <w:pPr>
              <w:ind w:firstLine="0"/>
              <w:jc w:val="center"/>
              <w:rPr>
                <w:ins w:id="5171" w:author="Okot" w:date="2020-03-24T11:33:00Z"/>
              </w:rPr>
            </w:pPr>
            <w:ins w:id="5172" w:author="Okot" w:date="2020-03-24T11:33:00Z">
              <w:r>
                <w:t>-</w:t>
              </w:r>
            </w:ins>
          </w:p>
        </w:tc>
        <w:tc>
          <w:tcPr>
            <w:tcW w:w="352" w:type="dxa"/>
          </w:tcPr>
          <w:p w14:paraId="332466C5" w14:textId="77777777" w:rsidR="008E0CED" w:rsidRDefault="008E0CED" w:rsidP="0055375F">
            <w:pPr>
              <w:ind w:firstLine="0"/>
              <w:jc w:val="center"/>
              <w:rPr>
                <w:ins w:id="5173" w:author="Okot" w:date="2020-03-24T11:33:00Z"/>
              </w:rPr>
            </w:pPr>
          </w:p>
        </w:tc>
        <w:tc>
          <w:tcPr>
            <w:tcW w:w="498" w:type="dxa"/>
          </w:tcPr>
          <w:p w14:paraId="16877247" w14:textId="77777777" w:rsidR="008E0CED" w:rsidRDefault="008E0CED" w:rsidP="0055375F">
            <w:pPr>
              <w:ind w:firstLine="0"/>
              <w:jc w:val="center"/>
              <w:rPr>
                <w:ins w:id="5174" w:author="Okot" w:date="2020-03-24T11:33:00Z"/>
              </w:rPr>
            </w:pPr>
            <w:ins w:id="5175" w:author="Okot" w:date="2020-03-24T11:33:00Z">
              <w:r>
                <w:t>-</w:t>
              </w:r>
            </w:ins>
          </w:p>
        </w:tc>
        <w:tc>
          <w:tcPr>
            <w:tcW w:w="483" w:type="dxa"/>
          </w:tcPr>
          <w:p w14:paraId="6537D80C" w14:textId="77777777" w:rsidR="008E0CED" w:rsidRDefault="008E0CED" w:rsidP="0055375F">
            <w:pPr>
              <w:ind w:firstLine="0"/>
              <w:jc w:val="center"/>
              <w:rPr>
                <w:ins w:id="5176" w:author="Okot" w:date="2020-03-24T11:33:00Z"/>
              </w:rPr>
            </w:pPr>
          </w:p>
        </w:tc>
        <w:tc>
          <w:tcPr>
            <w:tcW w:w="450" w:type="dxa"/>
          </w:tcPr>
          <w:p w14:paraId="2A681E6D" w14:textId="77777777" w:rsidR="008E0CED" w:rsidRDefault="008E0CED" w:rsidP="0055375F">
            <w:pPr>
              <w:ind w:firstLine="0"/>
              <w:jc w:val="center"/>
              <w:rPr>
                <w:ins w:id="5177" w:author="Okot" w:date="2020-03-24T11:33:00Z"/>
              </w:rPr>
            </w:pPr>
            <w:ins w:id="5178" w:author="Okot" w:date="2020-03-24T11:33:00Z">
              <w:r>
                <w:t>-</w:t>
              </w:r>
            </w:ins>
          </w:p>
        </w:tc>
        <w:tc>
          <w:tcPr>
            <w:tcW w:w="416" w:type="dxa"/>
          </w:tcPr>
          <w:p w14:paraId="7763FBCF" w14:textId="77777777" w:rsidR="008E0CED" w:rsidRDefault="008E0CED" w:rsidP="0055375F">
            <w:pPr>
              <w:ind w:firstLine="0"/>
              <w:jc w:val="center"/>
              <w:rPr>
                <w:ins w:id="5179" w:author="Okot" w:date="2020-03-24T11:33:00Z"/>
              </w:rPr>
            </w:pPr>
          </w:p>
        </w:tc>
        <w:tc>
          <w:tcPr>
            <w:tcW w:w="450" w:type="dxa"/>
          </w:tcPr>
          <w:p w14:paraId="51C02797" w14:textId="77777777" w:rsidR="008E0CED" w:rsidRDefault="008E0CED" w:rsidP="0055375F">
            <w:pPr>
              <w:ind w:firstLine="0"/>
              <w:jc w:val="center"/>
              <w:rPr>
                <w:ins w:id="5180" w:author="Okot" w:date="2020-03-24T11:33:00Z"/>
              </w:rPr>
            </w:pPr>
          </w:p>
        </w:tc>
        <w:tc>
          <w:tcPr>
            <w:tcW w:w="439" w:type="dxa"/>
          </w:tcPr>
          <w:p w14:paraId="53BB9B34" w14:textId="77777777" w:rsidR="008E0CED" w:rsidRDefault="008E0CED" w:rsidP="0055375F">
            <w:pPr>
              <w:ind w:firstLine="0"/>
              <w:jc w:val="center"/>
              <w:rPr>
                <w:ins w:id="5181" w:author="Okot" w:date="2020-03-24T11:33:00Z"/>
              </w:rPr>
            </w:pPr>
            <w:ins w:id="5182" w:author="Okot" w:date="2020-03-24T11:33:00Z">
              <w:r>
                <w:t>-</w:t>
              </w:r>
            </w:ins>
          </w:p>
        </w:tc>
        <w:tc>
          <w:tcPr>
            <w:tcW w:w="416" w:type="dxa"/>
          </w:tcPr>
          <w:p w14:paraId="5F3E0171" w14:textId="77777777" w:rsidR="008E0CED" w:rsidRDefault="008E0CED" w:rsidP="0055375F">
            <w:pPr>
              <w:ind w:firstLine="0"/>
              <w:jc w:val="center"/>
              <w:rPr>
                <w:ins w:id="5183" w:author="Okot" w:date="2020-03-24T11:33:00Z"/>
              </w:rPr>
            </w:pPr>
            <w:ins w:id="5184" w:author="Okot" w:date="2020-03-24T11:33:00Z">
              <w:r>
                <w:t>-</w:t>
              </w:r>
            </w:ins>
          </w:p>
        </w:tc>
        <w:tc>
          <w:tcPr>
            <w:tcW w:w="516" w:type="dxa"/>
          </w:tcPr>
          <w:p w14:paraId="68CA26F0" w14:textId="77777777" w:rsidR="008E0CED" w:rsidRDefault="008E0CED" w:rsidP="0055375F">
            <w:pPr>
              <w:ind w:firstLine="0"/>
              <w:jc w:val="center"/>
              <w:rPr>
                <w:ins w:id="5185" w:author="Okot" w:date="2020-03-24T11:33:00Z"/>
              </w:rPr>
            </w:pPr>
          </w:p>
        </w:tc>
        <w:tc>
          <w:tcPr>
            <w:tcW w:w="529" w:type="dxa"/>
          </w:tcPr>
          <w:p w14:paraId="2E44ABB1" w14:textId="77777777" w:rsidR="008E0CED" w:rsidRDefault="008E0CED" w:rsidP="0055375F">
            <w:pPr>
              <w:ind w:firstLine="0"/>
              <w:jc w:val="center"/>
              <w:rPr>
                <w:ins w:id="5186" w:author="Okot" w:date="2020-03-24T11:33:00Z"/>
              </w:rPr>
            </w:pPr>
          </w:p>
        </w:tc>
        <w:tc>
          <w:tcPr>
            <w:tcW w:w="529" w:type="dxa"/>
          </w:tcPr>
          <w:p w14:paraId="1B7B6B5C" w14:textId="77777777" w:rsidR="008E0CED" w:rsidRDefault="008E0CED" w:rsidP="0055375F">
            <w:pPr>
              <w:ind w:firstLine="0"/>
              <w:jc w:val="center"/>
              <w:rPr>
                <w:ins w:id="5187" w:author="Okot" w:date="2020-03-24T11:33:00Z"/>
              </w:rPr>
            </w:pPr>
          </w:p>
        </w:tc>
        <w:tc>
          <w:tcPr>
            <w:tcW w:w="529" w:type="dxa"/>
          </w:tcPr>
          <w:p w14:paraId="68D27BE4" w14:textId="77777777" w:rsidR="008E0CED" w:rsidRDefault="008E0CED" w:rsidP="0055375F">
            <w:pPr>
              <w:ind w:firstLine="0"/>
              <w:jc w:val="center"/>
              <w:rPr>
                <w:ins w:id="5188" w:author="Okot" w:date="2020-03-24T11:33:00Z"/>
              </w:rPr>
            </w:pPr>
          </w:p>
        </w:tc>
        <w:tc>
          <w:tcPr>
            <w:tcW w:w="529" w:type="dxa"/>
          </w:tcPr>
          <w:p w14:paraId="6DE7C100" w14:textId="77777777" w:rsidR="008E0CED" w:rsidRDefault="008E0CED" w:rsidP="0055375F">
            <w:pPr>
              <w:ind w:firstLine="0"/>
              <w:jc w:val="center"/>
              <w:rPr>
                <w:ins w:id="5189" w:author="Okot" w:date="2020-03-24T11:33:00Z"/>
              </w:rPr>
            </w:pPr>
          </w:p>
        </w:tc>
        <w:tc>
          <w:tcPr>
            <w:tcW w:w="529" w:type="dxa"/>
          </w:tcPr>
          <w:p w14:paraId="6EE421C5" w14:textId="77777777" w:rsidR="008E0CED" w:rsidRDefault="008E0CED" w:rsidP="0055375F">
            <w:pPr>
              <w:ind w:firstLine="0"/>
              <w:jc w:val="center"/>
              <w:rPr>
                <w:ins w:id="5190" w:author="Okot" w:date="2020-03-24T11:33:00Z"/>
              </w:rPr>
            </w:pPr>
          </w:p>
        </w:tc>
        <w:tc>
          <w:tcPr>
            <w:tcW w:w="639" w:type="dxa"/>
          </w:tcPr>
          <w:p w14:paraId="40F07DAD" w14:textId="77777777" w:rsidR="008E0CED" w:rsidRDefault="008E0CED" w:rsidP="0055375F">
            <w:pPr>
              <w:ind w:firstLine="0"/>
              <w:jc w:val="center"/>
              <w:rPr>
                <w:ins w:id="5191" w:author="Okot" w:date="2020-03-24T11:33:00Z"/>
              </w:rPr>
            </w:pPr>
          </w:p>
        </w:tc>
        <w:tc>
          <w:tcPr>
            <w:tcW w:w="529" w:type="dxa"/>
          </w:tcPr>
          <w:p w14:paraId="65121A1B" w14:textId="77777777" w:rsidR="008E0CED" w:rsidRDefault="008E0CED" w:rsidP="0055375F">
            <w:pPr>
              <w:ind w:firstLine="0"/>
              <w:jc w:val="center"/>
              <w:rPr>
                <w:ins w:id="5192" w:author="Okot" w:date="2020-03-24T11:33:00Z"/>
              </w:rPr>
            </w:pPr>
          </w:p>
        </w:tc>
      </w:tr>
      <w:tr w:rsidR="008E0CED" w14:paraId="19FE3718" w14:textId="77777777" w:rsidTr="0055375F">
        <w:trPr>
          <w:ins w:id="5193" w:author="Okot" w:date="2020-03-24T11:33:00Z"/>
        </w:trPr>
        <w:tc>
          <w:tcPr>
            <w:tcW w:w="562" w:type="dxa"/>
          </w:tcPr>
          <w:p w14:paraId="1369CD8E" w14:textId="77777777" w:rsidR="008E0CED" w:rsidRDefault="008E0CED" w:rsidP="0055375F">
            <w:pPr>
              <w:ind w:firstLine="0"/>
              <w:jc w:val="center"/>
              <w:rPr>
                <w:ins w:id="5194" w:author="Okot" w:date="2020-03-24T11:33:00Z"/>
              </w:rPr>
            </w:pPr>
            <w:ins w:id="5195" w:author="Okot" w:date="2020-03-24T11:33:00Z">
              <w:r>
                <w:t>Mg</w:t>
              </w:r>
            </w:ins>
          </w:p>
        </w:tc>
        <w:tc>
          <w:tcPr>
            <w:tcW w:w="427" w:type="dxa"/>
          </w:tcPr>
          <w:p w14:paraId="5CFF6FA4" w14:textId="77777777" w:rsidR="008E0CED" w:rsidRDefault="008E0CED" w:rsidP="0055375F">
            <w:pPr>
              <w:ind w:firstLine="0"/>
              <w:jc w:val="center"/>
              <w:rPr>
                <w:ins w:id="5196" w:author="Okot" w:date="2020-03-24T11:33:00Z"/>
              </w:rPr>
            </w:pPr>
          </w:p>
        </w:tc>
        <w:tc>
          <w:tcPr>
            <w:tcW w:w="352" w:type="dxa"/>
          </w:tcPr>
          <w:p w14:paraId="4E6ADA1E" w14:textId="77777777" w:rsidR="008E0CED" w:rsidRDefault="008E0CED" w:rsidP="0055375F">
            <w:pPr>
              <w:ind w:firstLine="0"/>
              <w:jc w:val="center"/>
              <w:rPr>
                <w:ins w:id="5197" w:author="Okot" w:date="2020-03-24T11:33:00Z"/>
              </w:rPr>
            </w:pPr>
          </w:p>
        </w:tc>
        <w:tc>
          <w:tcPr>
            <w:tcW w:w="498" w:type="dxa"/>
          </w:tcPr>
          <w:p w14:paraId="743E8E2E" w14:textId="77777777" w:rsidR="008E0CED" w:rsidRDefault="008E0CED" w:rsidP="0055375F">
            <w:pPr>
              <w:ind w:firstLine="0"/>
              <w:jc w:val="center"/>
              <w:rPr>
                <w:ins w:id="5198" w:author="Okot" w:date="2020-03-24T11:33:00Z"/>
              </w:rPr>
            </w:pPr>
          </w:p>
        </w:tc>
        <w:tc>
          <w:tcPr>
            <w:tcW w:w="483" w:type="dxa"/>
          </w:tcPr>
          <w:p w14:paraId="1EE18063" w14:textId="77777777" w:rsidR="008E0CED" w:rsidRDefault="008E0CED" w:rsidP="0055375F">
            <w:pPr>
              <w:ind w:firstLine="0"/>
              <w:jc w:val="center"/>
              <w:rPr>
                <w:ins w:id="5199" w:author="Okot" w:date="2020-03-24T11:33:00Z"/>
              </w:rPr>
            </w:pPr>
          </w:p>
        </w:tc>
        <w:tc>
          <w:tcPr>
            <w:tcW w:w="450" w:type="dxa"/>
          </w:tcPr>
          <w:p w14:paraId="4C070B3D" w14:textId="77777777" w:rsidR="008E0CED" w:rsidRDefault="008E0CED" w:rsidP="0055375F">
            <w:pPr>
              <w:ind w:firstLine="0"/>
              <w:jc w:val="center"/>
              <w:rPr>
                <w:ins w:id="5200" w:author="Okot" w:date="2020-03-24T11:33:00Z"/>
              </w:rPr>
            </w:pPr>
          </w:p>
        </w:tc>
        <w:tc>
          <w:tcPr>
            <w:tcW w:w="416" w:type="dxa"/>
          </w:tcPr>
          <w:p w14:paraId="4547029E" w14:textId="77777777" w:rsidR="008E0CED" w:rsidRDefault="008E0CED" w:rsidP="0055375F">
            <w:pPr>
              <w:ind w:firstLine="0"/>
              <w:jc w:val="center"/>
              <w:rPr>
                <w:ins w:id="5201" w:author="Okot" w:date="2020-03-24T11:33:00Z"/>
              </w:rPr>
            </w:pPr>
          </w:p>
        </w:tc>
        <w:tc>
          <w:tcPr>
            <w:tcW w:w="450" w:type="dxa"/>
          </w:tcPr>
          <w:p w14:paraId="503C50F9" w14:textId="77777777" w:rsidR="008E0CED" w:rsidRDefault="008E0CED" w:rsidP="0055375F">
            <w:pPr>
              <w:ind w:firstLine="0"/>
              <w:jc w:val="center"/>
              <w:rPr>
                <w:ins w:id="5202" w:author="Okot" w:date="2020-03-24T11:33:00Z"/>
              </w:rPr>
            </w:pPr>
          </w:p>
        </w:tc>
        <w:tc>
          <w:tcPr>
            <w:tcW w:w="439" w:type="dxa"/>
          </w:tcPr>
          <w:p w14:paraId="34FB37AD" w14:textId="77777777" w:rsidR="008E0CED" w:rsidRDefault="008E0CED" w:rsidP="0055375F">
            <w:pPr>
              <w:ind w:firstLine="0"/>
              <w:jc w:val="center"/>
              <w:rPr>
                <w:ins w:id="5203" w:author="Okot" w:date="2020-03-24T11:33:00Z"/>
              </w:rPr>
            </w:pPr>
            <w:ins w:id="5204" w:author="Okot" w:date="2020-03-24T11:33:00Z">
              <w:r>
                <w:t>+</w:t>
              </w:r>
            </w:ins>
          </w:p>
        </w:tc>
        <w:tc>
          <w:tcPr>
            <w:tcW w:w="416" w:type="dxa"/>
          </w:tcPr>
          <w:p w14:paraId="2493ABCF" w14:textId="77777777" w:rsidR="008E0CED" w:rsidRDefault="008E0CED" w:rsidP="0055375F">
            <w:pPr>
              <w:ind w:firstLine="0"/>
              <w:jc w:val="center"/>
              <w:rPr>
                <w:ins w:id="5205" w:author="Okot" w:date="2020-03-24T11:33:00Z"/>
              </w:rPr>
            </w:pPr>
          </w:p>
        </w:tc>
        <w:tc>
          <w:tcPr>
            <w:tcW w:w="516" w:type="dxa"/>
          </w:tcPr>
          <w:p w14:paraId="5032F45F" w14:textId="77777777" w:rsidR="008E0CED" w:rsidRDefault="008E0CED" w:rsidP="0055375F">
            <w:pPr>
              <w:ind w:firstLine="0"/>
              <w:jc w:val="center"/>
              <w:rPr>
                <w:ins w:id="5206" w:author="Okot" w:date="2020-03-24T11:33:00Z"/>
              </w:rPr>
            </w:pPr>
          </w:p>
        </w:tc>
        <w:tc>
          <w:tcPr>
            <w:tcW w:w="529" w:type="dxa"/>
          </w:tcPr>
          <w:p w14:paraId="4DD5C7FD" w14:textId="77777777" w:rsidR="008E0CED" w:rsidRDefault="008E0CED" w:rsidP="0055375F">
            <w:pPr>
              <w:ind w:firstLine="0"/>
              <w:jc w:val="center"/>
              <w:rPr>
                <w:ins w:id="5207" w:author="Okot" w:date="2020-03-24T11:33:00Z"/>
              </w:rPr>
            </w:pPr>
            <w:ins w:id="5208" w:author="Okot" w:date="2020-03-24T11:33:00Z">
              <w:r>
                <w:t>+</w:t>
              </w:r>
            </w:ins>
          </w:p>
        </w:tc>
        <w:tc>
          <w:tcPr>
            <w:tcW w:w="529" w:type="dxa"/>
          </w:tcPr>
          <w:p w14:paraId="1D6608D5" w14:textId="77777777" w:rsidR="008E0CED" w:rsidRDefault="008E0CED" w:rsidP="0055375F">
            <w:pPr>
              <w:ind w:firstLine="0"/>
              <w:jc w:val="center"/>
              <w:rPr>
                <w:ins w:id="5209" w:author="Okot" w:date="2020-03-24T11:33:00Z"/>
              </w:rPr>
            </w:pPr>
            <w:ins w:id="5210" w:author="Okot" w:date="2020-03-24T11:33:00Z">
              <w:r>
                <w:t>+</w:t>
              </w:r>
            </w:ins>
          </w:p>
        </w:tc>
        <w:tc>
          <w:tcPr>
            <w:tcW w:w="529" w:type="dxa"/>
          </w:tcPr>
          <w:p w14:paraId="6E6D97A3" w14:textId="77777777" w:rsidR="008E0CED" w:rsidRDefault="008E0CED" w:rsidP="0055375F">
            <w:pPr>
              <w:ind w:firstLine="0"/>
              <w:jc w:val="center"/>
              <w:rPr>
                <w:ins w:id="5211" w:author="Okot" w:date="2020-03-24T11:33:00Z"/>
              </w:rPr>
            </w:pPr>
          </w:p>
        </w:tc>
        <w:tc>
          <w:tcPr>
            <w:tcW w:w="529" w:type="dxa"/>
          </w:tcPr>
          <w:p w14:paraId="7D5F3442" w14:textId="77777777" w:rsidR="008E0CED" w:rsidRDefault="008E0CED" w:rsidP="0055375F">
            <w:pPr>
              <w:ind w:firstLine="0"/>
              <w:jc w:val="center"/>
              <w:rPr>
                <w:ins w:id="5212" w:author="Okot" w:date="2020-03-24T11:33:00Z"/>
              </w:rPr>
            </w:pPr>
          </w:p>
        </w:tc>
        <w:tc>
          <w:tcPr>
            <w:tcW w:w="529" w:type="dxa"/>
          </w:tcPr>
          <w:p w14:paraId="4864C57B" w14:textId="77777777" w:rsidR="008E0CED" w:rsidRDefault="008E0CED" w:rsidP="0055375F">
            <w:pPr>
              <w:ind w:firstLine="0"/>
              <w:jc w:val="center"/>
              <w:rPr>
                <w:ins w:id="5213" w:author="Okot" w:date="2020-03-24T11:33:00Z"/>
              </w:rPr>
            </w:pPr>
            <w:ins w:id="5214" w:author="Okot" w:date="2020-03-24T11:33:00Z">
              <w:r>
                <w:t>+</w:t>
              </w:r>
            </w:ins>
          </w:p>
        </w:tc>
        <w:tc>
          <w:tcPr>
            <w:tcW w:w="639" w:type="dxa"/>
          </w:tcPr>
          <w:p w14:paraId="5CF8E31D" w14:textId="77777777" w:rsidR="008E0CED" w:rsidRDefault="008E0CED" w:rsidP="0055375F">
            <w:pPr>
              <w:ind w:firstLine="0"/>
              <w:jc w:val="center"/>
              <w:rPr>
                <w:ins w:id="5215" w:author="Okot" w:date="2020-03-24T11:33:00Z"/>
              </w:rPr>
            </w:pPr>
          </w:p>
        </w:tc>
        <w:tc>
          <w:tcPr>
            <w:tcW w:w="529" w:type="dxa"/>
          </w:tcPr>
          <w:p w14:paraId="532DAACC" w14:textId="77777777" w:rsidR="008E0CED" w:rsidRDefault="008E0CED" w:rsidP="0055375F">
            <w:pPr>
              <w:ind w:firstLine="0"/>
              <w:jc w:val="center"/>
              <w:rPr>
                <w:ins w:id="5216" w:author="Okot" w:date="2020-03-24T11:33:00Z"/>
              </w:rPr>
            </w:pPr>
          </w:p>
        </w:tc>
      </w:tr>
      <w:tr w:rsidR="008E0CED" w14:paraId="53F1519E" w14:textId="77777777" w:rsidTr="0055375F">
        <w:trPr>
          <w:ins w:id="5217" w:author="Okot" w:date="2020-03-24T11:33:00Z"/>
        </w:trPr>
        <w:tc>
          <w:tcPr>
            <w:tcW w:w="562" w:type="dxa"/>
          </w:tcPr>
          <w:p w14:paraId="4894452C" w14:textId="77777777" w:rsidR="008E0CED" w:rsidRDefault="008E0CED" w:rsidP="0055375F">
            <w:pPr>
              <w:ind w:firstLine="0"/>
              <w:jc w:val="center"/>
              <w:rPr>
                <w:ins w:id="5218" w:author="Okot" w:date="2020-03-24T11:33:00Z"/>
              </w:rPr>
            </w:pPr>
            <w:ins w:id="5219" w:author="Okot" w:date="2020-03-24T11:33:00Z">
              <w:r>
                <w:t>Ma</w:t>
              </w:r>
            </w:ins>
          </w:p>
        </w:tc>
        <w:tc>
          <w:tcPr>
            <w:tcW w:w="427" w:type="dxa"/>
          </w:tcPr>
          <w:p w14:paraId="7B2E7E53" w14:textId="77777777" w:rsidR="008E0CED" w:rsidRDefault="008E0CED" w:rsidP="0055375F">
            <w:pPr>
              <w:ind w:firstLine="0"/>
              <w:jc w:val="center"/>
              <w:rPr>
                <w:ins w:id="5220" w:author="Okot" w:date="2020-03-24T11:33:00Z"/>
              </w:rPr>
            </w:pPr>
          </w:p>
        </w:tc>
        <w:tc>
          <w:tcPr>
            <w:tcW w:w="352" w:type="dxa"/>
          </w:tcPr>
          <w:p w14:paraId="41B13215" w14:textId="77777777" w:rsidR="008E0CED" w:rsidRDefault="008E0CED" w:rsidP="0055375F">
            <w:pPr>
              <w:ind w:firstLine="0"/>
              <w:jc w:val="center"/>
              <w:rPr>
                <w:ins w:id="5221" w:author="Okot" w:date="2020-03-24T11:33:00Z"/>
              </w:rPr>
            </w:pPr>
          </w:p>
        </w:tc>
        <w:tc>
          <w:tcPr>
            <w:tcW w:w="498" w:type="dxa"/>
          </w:tcPr>
          <w:p w14:paraId="45DB3A40" w14:textId="77777777" w:rsidR="008E0CED" w:rsidRDefault="008E0CED" w:rsidP="0055375F">
            <w:pPr>
              <w:ind w:firstLine="0"/>
              <w:jc w:val="center"/>
              <w:rPr>
                <w:ins w:id="5222" w:author="Okot" w:date="2020-03-24T11:33:00Z"/>
              </w:rPr>
            </w:pPr>
          </w:p>
        </w:tc>
        <w:tc>
          <w:tcPr>
            <w:tcW w:w="483" w:type="dxa"/>
          </w:tcPr>
          <w:p w14:paraId="0656954D" w14:textId="77777777" w:rsidR="008E0CED" w:rsidRDefault="008E0CED" w:rsidP="0055375F">
            <w:pPr>
              <w:ind w:firstLine="0"/>
              <w:jc w:val="center"/>
              <w:rPr>
                <w:ins w:id="5223" w:author="Okot" w:date="2020-03-24T11:33:00Z"/>
              </w:rPr>
            </w:pPr>
          </w:p>
        </w:tc>
        <w:tc>
          <w:tcPr>
            <w:tcW w:w="450" w:type="dxa"/>
          </w:tcPr>
          <w:p w14:paraId="42AA5B9A" w14:textId="77777777" w:rsidR="008E0CED" w:rsidRDefault="008E0CED" w:rsidP="0055375F">
            <w:pPr>
              <w:ind w:firstLine="0"/>
              <w:jc w:val="center"/>
              <w:rPr>
                <w:ins w:id="5224" w:author="Okot" w:date="2020-03-24T11:33:00Z"/>
              </w:rPr>
            </w:pPr>
          </w:p>
        </w:tc>
        <w:tc>
          <w:tcPr>
            <w:tcW w:w="416" w:type="dxa"/>
          </w:tcPr>
          <w:p w14:paraId="1C88F85E" w14:textId="77777777" w:rsidR="008E0CED" w:rsidRDefault="008E0CED" w:rsidP="0055375F">
            <w:pPr>
              <w:ind w:firstLine="0"/>
              <w:jc w:val="center"/>
              <w:rPr>
                <w:ins w:id="5225" w:author="Okot" w:date="2020-03-24T11:33:00Z"/>
              </w:rPr>
            </w:pPr>
          </w:p>
        </w:tc>
        <w:tc>
          <w:tcPr>
            <w:tcW w:w="450" w:type="dxa"/>
          </w:tcPr>
          <w:p w14:paraId="4DACE452" w14:textId="77777777" w:rsidR="008E0CED" w:rsidRDefault="008E0CED" w:rsidP="0055375F">
            <w:pPr>
              <w:ind w:firstLine="0"/>
              <w:jc w:val="center"/>
              <w:rPr>
                <w:ins w:id="5226" w:author="Okot" w:date="2020-03-24T11:33:00Z"/>
              </w:rPr>
            </w:pPr>
          </w:p>
        </w:tc>
        <w:tc>
          <w:tcPr>
            <w:tcW w:w="439" w:type="dxa"/>
          </w:tcPr>
          <w:p w14:paraId="7CC00423" w14:textId="77777777" w:rsidR="008E0CED" w:rsidRDefault="008E0CED" w:rsidP="0055375F">
            <w:pPr>
              <w:ind w:firstLine="0"/>
              <w:jc w:val="center"/>
              <w:rPr>
                <w:ins w:id="5227" w:author="Okot" w:date="2020-03-24T11:33:00Z"/>
              </w:rPr>
            </w:pPr>
          </w:p>
        </w:tc>
        <w:tc>
          <w:tcPr>
            <w:tcW w:w="416" w:type="dxa"/>
          </w:tcPr>
          <w:p w14:paraId="6D6BB78F" w14:textId="77777777" w:rsidR="008E0CED" w:rsidRDefault="008E0CED" w:rsidP="0055375F">
            <w:pPr>
              <w:ind w:firstLine="0"/>
              <w:jc w:val="center"/>
              <w:rPr>
                <w:ins w:id="5228" w:author="Okot" w:date="2020-03-24T11:33:00Z"/>
              </w:rPr>
            </w:pPr>
            <w:ins w:id="5229" w:author="Okot" w:date="2020-03-24T11:33:00Z">
              <w:r>
                <w:t>-</w:t>
              </w:r>
            </w:ins>
          </w:p>
        </w:tc>
        <w:tc>
          <w:tcPr>
            <w:tcW w:w="516" w:type="dxa"/>
          </w:tcPr>
          <w:p w14:paraId="586DEB19" w14:textId="77777777" w:rsidR="008E0CED" w:rsidRDefault="008E0CED" w:rsidP="0055375F">
            <w:pPr>
              <w:ind w:firstLine="0"/>
              <w:jc w:val="center"/>
              <w:rPr>
                <w:ins w:id="5230" w:author="Okot" w:date="2020-03-24T11:33:00Z"/>
              </w:rPr>
            </w:pPr>
          </w:p>
        </w:tc>
        <w:tc>
          <w:tcPr>
            <w:tcW w:w="529" w:type="dxa"/>
          </w:tcPr>
          <w:p w14:paraId="0BE10B8E" w14:textId="77777777" w:rsidR="008E0CED" w:rsidRDefault="008E0CED" w:rsidP="0055375F">
            <w:pPr>
              <w:ind w:firstLine="0"/>
              <w:jc w:val="center"/>
              <w:rPr>
                <w:ins w:id="5231" w:author="Okot" w:date="2020-03-24T11:33:00Z"/>
              </w:rPr>
            </w:pPr>
          </w:p>
        </w:tc>
        <w:tc>
          <w:tcPr>
            <w:tcW w:w="529" w:type="dxa"/>
          </w:tcPr>
          <w:p w14:paraId="53850886" w14:textId="77777777" w:rsidR="008E0CED" w:rsidRDefault="008E0CED" w:rsidP="0055375F">
            <w:pPr>
              <w:ind w:firstLine="0"/>
              <w:jc w:val="center"/>
              <w:rPr>
                <w:ins w:id="5232" w:author="Okot" w:date="2020-03-24T11:33:00Z"/>
              </w:rPr>
            </w:pPr>
          </w:p>
        </w:tc>
        <w:tc>
          <w:tcPr>
            <w:tcW w:w="529" w:type="dxa"/>
          </w:tcPr>
          <w:p w14:paraId="31A4D087" w14:textId="77777777" w:rsidR="008E0CED" w:rsidRDefault="008E0CED" w:rsidP="0055375F">
            <w:pPr>
              <w:ind w:firstLine="0"/>
              <w:jc w:val="center"/>
              <w:rPr>
                <w:ins w:id="5233" w:author="Okot" w:date="2020-03-24T11:33:00Z"/>
              </w:rPr>
            </w:pPr>
          </w:p>
        </w:tc>
        <w:tc>
          <w:tcPr>
            <w:tcW w:w="529" w:type="dxa"/>
          </w:tcPr>
          <w:p w14:paraId="1AE08856" w14:textId="77777777" w:rsidR="008E0CED" w:rsidRDefault="008E0CED" w:rsidP="0055375F">
            <w:pPr>
              <w:ind w:firstLine="0"/>
              <w:jc w:val="center"/>
              <w:rPr>
                <w:ins w:id="5234" w:author="Okot" w:date="2020-03-24T11:33:00Z"/>
              </w:rPr>
            </w:pPr>
          </w:p>
        </w:tc>
        <w:tc>
          <w:tcPr>
            <w:tcW w:w="529" w:type="dxa"/>
          </w:tcPr>
          <w:p w14:paraId="32DB150C" w14:textId="77777777" w:rsidR="008E0CED" w:rsidRDefault="008E0CED" w:rsidP="0055375F">
            <w:pPr>
              <w:ind w:firstLine="0"/>
              <w:jc w:val="center"/>
              <w:rPr>
                <w:ins w:id="5235" w:author="Okot" w:date="2020-03-24T11:33:00Z"/>
              </w:rPr>
            </w:pPr>
          </w:p>
        </w:tc>
        <w:tc>
          <w:tcPr>
            <w:tcW w:w="639" w:type="dxa"/>
          </w:tcPr>
          <w:p w14:paraId="19C343FB" w14:textId="77777777" w:rsidR="008E0CED" w:rsidRDefault="008E0CED" w:rsidP="0055375F">
            <w:pPr>
              <w:ind w:firstLine="0"/>
              <w:jc w:val="center"/>
              <w:rPr>
                <w:ins w:id="5236" w:author="Okot" w:date="2020-03-24T11:33:00Z"/>
              </w:rPr>
            </w:pPr>
          </w:p>
        </w:tc>
        <w:tc>
          <w:tcPr>
            <w:tcW w:w="529" w:type="dxa"/>
          </w:tcPr>
          <w:p w14:paraId="7313A6C2" w14:textId="77777777" w:rsidR="008E0CED" w:rsidRDefault="008E0CED" w:rsidP="0055375F">
            <w:pPr>
              <w:ind w:firstLine="0"/>
              <w:jc w:val="center"/>
              <w:rPr>
                <w:ins w:id="5237" w:author="Okot" w:date="2020-03-24T11:33:00Z"/>
              </w:rPr>
            </w:pPr>
          </w:p>
        </w:tc>
      </w:tr>
      <w:tr w:rsidR="008E0CED" w14:paraId="76970562" w14:textId="77777777" w:rsidTr="0055375F">
        <w:trPr>
          <w:ins w:id="5238" w:author="Okot" w:date="2020-03-24T11:33:00Z"/>
        </w:trPr>
        <w:tc>
          <w:tcPr>
            <w:tcW w:w="562" w:type="dxa"/>
          </w:tcPr>
          <w:p w14:paraId="6BD4FF06" w14:textId="77777777" w:rsidR="008E0CED" w:rsidRDefault="008E0CED" w:rsidP="0055375F">
            <w:pPr>
              <w:ind w:firstLine="0"/>
              <w:jc w:val="center"/>
              <w:rPr>
                <w:ins w:id="5239" w:author="Okot" w:date="2020-03-24T11:33:00Z"/>
              </w:rPr>
            </w:pPr>
            <w:ins w:id="5240" w:author="Okot" w:date="2020-03-24T11:33:00Z">
              <w:r>
                <w:t>Cu</w:t>
              </w:r>
            </w:ins>
          </w:p>
        </w:tc>
        <w:tc>
          <w:tcPr>
            <w:tcW w:w="427" w:type="dxa"/>
          </w:tcPr>
          <w:p w14:paraId="65488735" w14:textId="77777777" w:rsidR="008E0CED" w:rsidRDefault="008E0CED" w:rsidP="0055375F">
            <w:pPr>
              <w:ind w:firstLine="0"/>
              <w:jc w:val="center"/>
              <w:rPr>
                <w:ins w:id="5241" w:author="Okot" w:date="2020-03-24T11:33:00Z"/>
              </w:rPr>
            </w:pPr>
            <w:ins w:id="5242" w:author="Okot" w:date="2020-03-24T11:33:00Z">
              <w:r>
                <w:t>-</w:t>
              </w:r>
            </w:ins>
          </w:p>
        </w:tc>
        <w:tc>
          <w:tcPr>
            <w:tcW w:w="352" w:type="dxa"/>
          </w:tcPr>
          <w:p w14:paraId="2A77EA2D" w14:textId="77777777" w:rsidR="008E0CED" w:rsidRDefault="008E0CED" w:rsidP="0055375F">
            <w:pPr>
              <w:ind w:firstLine="0"/>
              <w:jc w:val="center"/>
              <w:rPr>
                <w:ins w:id="5243" w:author="Okot" w:date="2020-03-24T11:33:00Z"/>
              </w:rPr>
            </w:pPr>
          </w:p>
        </w:tc>
        <w:tc>
          <w:tcPr>
            <w:tcW w:w="498" w:type="dxa"/>
          </w:tcPr>
          <w:p w14:paraId="555F85BB" w14:textId="77777777" w:rsidR="008E0CED" w:rsidRDefault="008E0CED" w:rsidP="0055375F">
            <w:pPr>
              <w:ind w:firstLine="0"/>
              <w:jc w:val="center"/>
              <w:rPr>
                <w:ins w:id="5244" w:author="Okot" w:date="2020-03-24T11:33:00Z"/>
              </w:rPr>
            </w:pPr>
          </w:p>
        </w:tc>
        <w:tc>
          <w:tcPr>
            <w:tcW w:w="483" w:type="dxa"/>
          </w:tcPr>
          <w:p w14:paraId="4C9A386A" w14:textId="77777777" w:rsidR="008E0CED" w:rsidRDefault="008E0CED" w:rsidP="0055375F">
            <w:pPr>
              <w:ind w:firstLine="0"/>
              <w:jc w:val="center"/>
              <w:rPr>
                <w:ins w:id="5245" w:author="Okot" w:date="2020-03-24T11:33:00Z"/>
              </w:rPr>
            </w:pPr>
          </w:p>
        </w:tc>
        <w:tc>
          <w:tcPr>
            <w:tcW w:w="450" w:type="dxa"/>
          </w:tcPr>
          <w:p w14:paraId="53732069" w14:textId="77777777" w:rsidR="008E0CED" w:rsidRDefault="008E0CED" w:rsidP="0055375F">
            <w:pPr>
              <w:ind w:firstLine="0"/>
              <w:jc w:val="center"/>
              <w:rPr>
                <w:ins w:id="5246" w:author="Okot" w:date="2020-03-24T11:33:00Z"/>
              </w:rPr>
            </w:pPr>
          </w:p>
        </w:tc>
        <w:tc>
          <w:tcPr>
            <w:tcW w:w="416" w:type="dxa"/>
          </w:tcPr>
          <w:p w14:paraId="02AF3730" w14:textId="77777777" w:rsidR="008E0CED" w:rsidRDefault="008E0CED" w:rsidP="0055375F">
            <w:pPr>
              <w:ind w:firstLine="0"/>
              <w:jc w:val="center"/>
              <w:rPr>
                <w:ins w:id="5247" w:author="Okot" w:date="2020-03-24T11:33:00Z"/>
              </w:rPr>
            </w:pPr>
          </w:p>
        </w:tc>
        <w:tc>
          <w:tcPr>
            <w:tcW w:w="450" w:type="dxa"/>
          </w:tcPr>
          <w:p w14:paraId="16E4D427" w14:textId="77777777" w:rsidR="008E0CED" w:rsidRDefault="008E0CED" w:rsidP="0055375F">
            <w:pPr>
              <w:ind w:firstLine="0"/>
              <w:jc w:val="center"/>
              <w:rPr>
                <w:ins w:id="5248" w:author="Okot" w:date="2020-03-24T11:33:00Z"/>
              </w:rPr>
            </w:pPr>
          </w:p>
        </w:tc>
        <w:tc>
          <w:tcPr>
            <w:tcW w:w="439" w:type="dxa"/>
          </w:tcPr>
          <w:p w14:paraId="63AB99FC" w14:textId="77777777" w:rsidR="008E0CED" w:rsidRDefault="008E0CED" w:rsidP="0055375F">
            <w:pPr>
              <w:ind w:firstLine="0"/>
              <w:jc w:val="center"/>
              <w:rPr>
                <w:ins w:id="5249" w:author="Okot" w:date="2020-03-24T11:33:00Z"/>
              </w:rPr>
            </w:pPr>
          </w:p>
        </w:tc>
        <w:tc>
          <w:tcPr>
            <w:tcW w:w="416" w:type="dxa"/>
          </w:tcPr>
          <w:p w14:paraId="493F43C5" w14:textId="77777777" w:rsidR="008E0CED" w:rsidRDefault="008E0CED" w:rsidP="0055375F">
            <w:pPr>
              <w:ind w:firstLine="0"/>
              <w:jc w:val="center"/>
              <w:rPr>
                <w:ins w:id="5250" w:author="Okot" w:date="2020-03-24T11:33:00Z"/>
              </w:rPr>
            </w:pPr>
            <w:ins w:id="5251" w:author="Okot" w:date="2020-03-24T11:33:00Z">
              <w:r>
                <w:t>+</w:t>
              </w:r>
            </w:ins>
          </w:p>
        </w:tc>
        <w:tc>
          <w:tcPr>
            <w:tcW w:w="516" w:type="dxa"/>
          </w:tcPr>
          <w:p w14:paraId="1B17B3A3" w14:textId="77777777" w:rsidR="008E0CED" w:rsidRDefault="008E0CED" w:rsidP="0055375F">
            <w:pPr>
              <w:ind w:firstLine="0"/>
              <w:jc w:val="center"/>
              <w:rPr>
                <w:ins w:id="5252" w:author="Okot" w:date="2020-03-24T11:33:00Z"/>
              </w:rPr>
            </w:pPr>
          </w:p>
        </w:tc>
        <w:tc>
          <w:tcPr>
            <w:tcW w:w="529" w:type="dxa"/>
          </w:tcPr>
          <w:p w14:paraId="77532A3C" w14:textId="77777777" w:rsidR="008E0CED" w:rsidRDefault="008E0CED" w:rsidP="0055375F">
            <w:pPr>
              <w:ind w:firstLine="0"/>
              <w:jc w:val="center"/>
              <w:rPr>
                <w:ins w:id="5253" w:author="Okot" w:date="2020-03-24T11:33:00Z"/>
              </w:rPr>
            </w:pPr>
          </w:p>
        </w:tc>
        <w:tc>
          <w:tcPr>
            <w:tcW w:w="529" w:type="dxa"/>
          </w:tcPr>
          <w:p w14:paraId="4C883E93" w14:textId="77777777" w:rsidR="008E0CED" w:rsidRDefault="008E0CED" w:rsidP="0055375F">
            <w:pPr>
              <w:ind w:firstLine="0"/>
              <w:jc w:val="center"/>
              <w:rPr>
                <w:ins w:id="5254" w:author="Okot" w:date="2020-03-24T11:33:00Z"/>
              </w:rPr>
            </w:pPr>
          </w:p>
        </w:tc>
        <w:tc>
          <w:tcPr>
            <w:tcW w:w="529" w:type="dxa"/>
          </w:tcPr>
          <w:p w14:paraId="21D57422" w14:textId="77777777" w:rsidR="008E0CED" w:rsidRDefault="008E0CED" w:rsidP="0055375F">
            <w:pPr>
              <w:ind w:firstLine="0"/>
              <w:jc w:val="center"/>
              <w:rPr>
                <w:ins w:id="5255" w:author="Okot" w:date="2020-03-24T11:33:00Z"/>
              </w:rPr>
            </w:pPr>
          </w:p>
        </w:tc>
        <w:tc>
          <w:tcPr>
            <w:tcW w:w="529" w:type="dxa"/>
          </w:tcPr>
          <w:p w14:paraId="14D4F0F4" w14:textId="77777777" w:rsidR="008E0CED" w:rsidRDefault="008E0CED" w:rsidP="0055375F">
            <w:pPr>
              <w:ind w:firstLine="0"/>
              <w:jc w:val="center"/>
              <w:rPr>
                <w:ins w:id="5256" w:author="Okot" w:date="2020-03-24T11:33:00Z"/>
              </w:rPr>
            </w:pPr>
            <w:ins w:id="5257" w:author="Okot" w:date="2020-03-24T11:33:00Z">
              <w:r>
                <w:t>-</w:t>
              </w:r>
            </w:ins>
          </w:p>
        </w:tc>
        <w:tc>
          <w:tcPr>
            <w:tcW w:w="529" w:type="dxa"/>
          </w:tcPr>
          <w:p w14:paraId="482C87BF" w14:textId="77777777" w:rsidR="008E0CED" w:rsidRDefault="008E0CED" w:rsidP="0055375F">
            <w:pPr>
              <w:ind w:firstLine="0"/>
              <w:jc w:val="center"/>
              <w:rPr>
                <w:ins w:id="5258" w:author="Okot" w:date="2020-03-24T11:33:00Z"/>
              </w:rPr>
            </w:pPr>
          </w:p>
        </w:tc>
        <w:tc>
          <w:tcPr>
            <w:tcW w:w="639" w:type="dxa"/>
          </w:tcPr>
          <w:p w14:paraId="6F6092AF" w14:textId="77777777" w:rsidR="008E0CED" w:rsidRDefault="008E0CED" w:rsidP="0055375F">
            <w:pPr>
              <w:ind w:firstLine="0"/>
              <w:jc w:val="center"/>
              <w:rPr>
                <w:ins w:id="5259" w:author="Okot" w:date="2020-03-24T11:33:00Z"/>
              </w:rPr>
            </w:pPr>
          </w:p>
        </w:tc>
        <w:tc>
          <w:tcPr>
            <w:tcW w:w="529" w:type="dxa"/>
          </w:tcPr>
          <w:p w14:paraId="66E83DC8" w14:textId="77777777" w:rsidR="008E0CED" w:rsidRDefault="008E0CED" w:rsidP="0055375F">
            <w:pPr>
              <w:ind w:firstLine="0"/>
              <w:jc w:val="center"/>
              <w:rPr>
                <w:ins w:id="5260" w:author="Okot" w:date="2020-03-24T11:33:00Z"/>
              </w:rPr>
            </w:pPr>
          </w:p>
        </w:tc>
      </w:tr>
      <w:tr w:rsidR="008E0CED" w14:paraId="0426504B" w14:textId="77777777" w:rsidTr="0055375F">
        <w:trPr>
          <w:ins w:id="5261" w:author="Okot" w:date="2020-03-24T11:33:00Z"/>
        </w:trPr>
        <w:tc>
          <w:tcPr>
            <w:tcW w:w="562" w:type="dxa"/>
          </w:tcPr>
          <w:p w14:paraId="1AB677BD" w14:textId="77777777" w:rsidR="008E0CED" w:rsidRDefault="008E0CED" w:rsidP="0055375F">
            <w:pPr>
              <w:ind w:firstLine="0"/>
              <w:jc w:val="center"/>
              <w:rPr>
                <w:ins w:id="5262" w:author="Okot" w:date="2020-03-24T11:33:00Z"/>
              </w:rPr>
            </w:pPr>
            <w:ins w:id="5263" w:author="Okot" w:date="2020-03-24T11:33:00Z">
              <w:r>
                <w:t>K</w:t>
              </w:r>
            </w:ins>
          </w:p>
        </w:tc>
        <w:tc>
          <w:tcPr>
            <w:tcW w:w="427" w:type="dxa"/>
          </w:tcPr>
          <w:p w14:paraId="651C604E" w14:textId="77777777" w:rsidR="008E0CED" w:rsidRDefault="008E0CED" w:rsidP="0055375F">
            <w:pPr>
              <w:ind w:firstLine="0"/>
              <w:jc w:val="center"/>
              <w:rPr>
                <w:ins w:id="5264" w:author="Okot" w:date="2020-03-24T11:33:00Z"/>
              </w:rPr>
            </w:pPr>
          </w:p>
        </w:tc>
        <w:tc>
          <w:tcPr>
            <w:tcW w:w="352" w:type="dxa"/>
          </w:tcPr>
          <w:p w14:paraId="0CA77797" w14:textId="77777777" w:rsidR="008E0CED" w:rsidRDefault="008E0CED" w:rsidP="0055375F">
            <w:pPr>
              <w:ind w:firstLine="0"/>
              <w:jc w:val="center"/>
              <w:rPr>
                <w:ins w:id="5265" w:author="Okot" w:date="2020-03-24T11:33:00Z"/>
              </w:rPr>
            </w:pPr>
          </w:p>
        </w:tc>
        <w:tc>
          <w:tcPr>
            <w:tcW w:w="498" w:type="dxa"/>
          </w:tcPr>
          <w:p w14:paraId="0FA39AE0" w14:textId="77777777" w:rsidR="008E0CED" w:rsidRDefault="008E0CED" w:rsidP="0055375F">
            <w:pPr>
              <w:ind w:firstLine="0"/>
              <w:jc w:val="center"/>
              <w:rPr>
                <w:ins w:id="5266" w:author="Okot" w:date="2020-03-24T11:33:00Z"/>
              </w:rPr>
            </w:pPr>
            <w:ins w:id="5267" w:author="Okot" w:date="2020-03-24T11:33:00Z">
              <w:r>
                <w:t>+</w:t>
              </w:r>
            </w:ins>
          </w:p>
        </w:tc>
        <w:tc>
          <w:tcPr>
            <w:tcW w:w="483" w:type="dxa"/>
          </w:tcPr>
          <w:p w14:paraId="12792DA3" w14:textId="77777777" w:rsidR="008E0CED" w:rsidRDefault="008E0CED" w:rsidP="0055375F">
            <w:pPr>
              <w:ind w:firstLine="0"/>
              <w:jc w:val="center"/>
              <w:rPr>
                <w:ins w:id="5268" w:author="Okot" w:date="2020-03-24T11:33:00Z"/>
              </w:rPr>
            </w:pPr>
          </w:p>
        </w:tc>
        <w:tc>
          <w:tcPr>
            <w:tcW w:w="450" w:type="dxa"/>
          </w:tcPr>
          <w:p w14:paraId="4DD88AC6" w14:textId="77777777" w:rsidR="008E0CED" w:rsidRDefault="008E0CED" w:rsidP="0055375F">
            <w:pPr>
              <w:ind w:firstLine="0"/>
              <w:jc w:val="center"/>
              <w:rPr>
                <w:ins w:id="5269" w:author="Okot" w:date="2020-03-24T11:33:00Z"/>
              </w:rPr>
            </w:pPr>
          </w:p>
        </w:tc>
        <w:tc>
          <w:tcPr>
            <w:tcW w:w="416" w:type="dxa"/>
          </w:tcPr>
          <w:p w14:paraId="0750AF7D" w14:textId="77777777" w:rsidR="008E0CED" w:rsidRDefault="008E0CED" w:rsidP="0055375F">
            <w:pPr>
              <w:ind w:firstLine="0"/>
              <w:jc w:val="center"/>
              <w:rPr>
                <w:ins w:id="5270" w:author="Okot" w:date="2020-03-24T11:33:00Z"/>
              </w:rPr>
            </w:pPr>
          </w:p>
        </w:tc>
        <w:tc>
          <w:tcPr>
            <w:tcW w:w="450" w:type="dxa"/>
          </w:tcPr>
          <w:p w14:paraId="3D6914EB" w14:textId="77777777" w:rsidR="008E0CED" w:rsidRDefault="008E0CED" w:rsidP="0055375F">
            <w:pPr>
              <w:ind w:firstLine="0"/>
              <w:jc w:val="center"/>
              <w:rPr>
                <w:ins w:id="5271" w:author="Okot" w:date="2020-03-24T11:33:00Z"/>
              </w:rPr>
            </w:pPr>
            <w:ins w:id="5272" w:author="Okot" w:date="2020-03-24T11:33:00Z">
              <w:r>
                <w:t>-</w:t>
              </w:r>
            </w:ins>
          </w:p>
        </w:tc>
        <w:tc>
          <w:tcPr>
            <w:tcW w:w="439" w:type="dxa"/>
          </w:tcPr>
          <w:p w14:paraId="0354524B" w14:textId="77777777" w:rsidR="008E0CED" w:rsidRDefault="008E0CED" w:rsidP="0055375F">
            <w:pPr>
              <w:ind w:firstLine="0"/>
              <w:jc w:val="center"/>
              <w:rPr>
                <w:ins w:id="5273" w:author="Okot" w:date="2020-03-24T11:33:00Z"/>
              </w:rPr>
            </w:pPr>
            <w:ins w:id="5274" w:author="Okot" w:date="2020-03-24T11:33:00Z">
              <w:r>
                <w:t>+</w:t>
              </w:r>
            </w:ins>
          </w:p>
        </w:tc>
        <w:tc>
          <w:tcPr>
            <w:tcW w:w="416" w:type="dxa"/>
          </w:tcPr>
          <w:p w14:paraId="54E5AF55" w14:textId="77777777" w:rsidR="008E0CED" w:rsidRDefault="008E0CED" w:rsidP="0055375F">
            <w:pPr>
              <w:ind w:firstLine="0"/>
              <w:jc w:val="center"/>
              <w:rPr>
                <w:ins w:id="5275" w:author="Okot" w:date="2020-03-24T11:33:00Z"/>
              </w:rPr>
            </w:pPr>
          </w:p>
        </w:tc>
        <w:tc>
          <w:tcPr>
            <w:tcW w:w="516" w:type="dxa"/>
          </w:tcPr>
          <w:p w14:paraId="0A84308B" w14:textId="77777777" w:rsidR="008E0CED" w:rsidRDefault="008E0CED" w:rsidP="0055375F">
            <w:pPr>
              <w:ind w:firstLine="0"/>
              <w:jc w:val="center"/>
              <w:rPr>
                <w:ins w:id="5276" w:author="Okot" w:date="2020-03-24T11:33:00Z"/>
              </w:rPr>
            </w:pPr>
          </w:p>
        </w:tc>
        <w:tc>
          <w:tcPr>
            <w:tcW w:w="529" w:type="dxa"/>
          </w:tcPr>
          <w:p w14:paraId="0C46F4C1" w14:textId="77777777" w:rsidR="008E0CED" w:rsidRDefault="008E0CED" w:rsidP="0055375F">
            <w:pPr>
              <w:ind w:firstLine="0"/>
              <w:jc w:val="center"/>
              <w:rPr>
                <w:ins w:id="5277" w:author="Okot" w:date="2020-03-24T11:33:00Z"/>
              </w:rPr>
            </w:pPr>
          </w:p>
        </w:tc>
        <w:tc>
          <w:tcPr>
            <w:tcW w:w="529" w:type="dxa"/>
          </w:tcPr>
          <w:p w14:paraId="192842B1" w14:textId="77777777" w:rsidR="008E0CED" w:rsidRDefault="008E0CED" w:rsidP="0055375F">
            <w:pPr>
              <w:ind w:firstLine="0"/>
              <w:jc w:val="center"/>
              <w:rPr>
                <w:ins w:id="5278" w:author="Okot" w:date="2020-03-24T11:33:00Z"/>
              </w:rPr>
            </w:pPr>
          </w:p>
        </w:tc>
        <w:tc>
          <w:tcPr>
            <w:tcW w:w="529" w:type="dxa"/>
          </w:tcPr>
          <w:p w14:paraId="38934B14" w14:textId="77777777" w:rsidR="008E0CED" w:rsidRDefault="008E0CED" w:rsidP="0055375F">
            <w:pPr>
              <w:ind w:firstLine="0"/>
              <w:jc w:val="center"/>
              <w:rPr>
                <w:ins w:id="5279" w:author="Okot" w:date="2020-03-24T11:33:00Z"/>
              </w:rPr>
            </w:pPr>
          </w:p>
        </w:tc>
        <w:tc>
          <w:tcPr>
            <w:tcW w:w="529" w:type="dxa"/>
          </w:tcPr>
          <w:p w14:paraId="05B422C0" w14:textId="77777777" w:rsidR="008E0CED" w:rsidRDefault="008E0CED" w:rsidP="0055375F">
            <w:pPr>
              <w:ind w:firstLine="0"/>
              <w:jc w:val="center"/>
              <w:rPr>
                <w:ins w:id="5280" w:author="Okot" w:date="2020-03-24T11:33:00Z"/>
              </w:rPr>
            </w:pPr>
          </w:p>
        </w:tc>
        <w:tc>
          <w:tcPr>
            <w:tcW w:w="529" w:type="dxa"/>
          </w:tcPr>
          <w:p w14:paraId="6AA5C31D" w14:textId="77777777" w:rsidR="008E0CED" w:rsidRDefault="008E0CED" w:rsidP="0055375F">
            <w:pPr>
              <w:ind w:firstLine="0"/>
              <w:jc w:val="center"/>
              <w:rPr>
                <w:ins w:id="5281" w:author="Okot" w:date="2020-03-24T11:33:00Z"/>
              </w:rPr>
            </w:pPr>
          </w:p>
        </w:tc>
        <w:tc>
          <w:tcPr>
            <w:tcW w:w="639" w:type="dxa"/>
          </w:tcPr>
          <w:p w14:paraId="743B258B" w14:textId="77777777" w:rsidR="008E0CED" w:rsidRDefault="008E0CED" w:rsidP="0055375F">
            <w:pPr>
              <w:ind w:firstLine="0"/>
              <w:jc w:val="center"/>
              <w:rPr>
                <w:ins w:id="5282" w:author="Okot" w:date="2020-03-24T11:33:00Z"/>
              </w:rPr>
            </w:pPr>
          </w:p>
        </w:tc>
        <w:tc>
          <w:tcPr>
            <w:tcW w:w="529" w:type="dxa"/>
          </w:tcPr>
          <w:p w14:paraId="1C1C48EC" w14:textId="77777777" w:rsidR="008E0CED" w:rsidRDefault="008E0CED" w:rsidP="0055375F">
            <w:pPr>
              <w:ind w:firstLine="0"/>
              <w:jc w:val="center"/>
              <w:rPr>
                <w:ins w:id="5283" w:author="Okot" w:date="2020-03-24T11:33:00Z"/>
              </w:rPr>
            </w:pPr>
          </w:p>
        </w:tc>
      </w:tr>
      <w:tr w:rsidR="008E0CED" w14:paraId="600EE318" w14:textId="77777777" w:rsidTr="0055375F">
        <w:trPr>
          <w:ins w:id="5284" w:author="Okot" w:date="2020-03-24T11:33:00Z"/>
        </w:trPr>
        <w:tc>
          <w:tcPr>
            <w:tcW w:w="562" w:type="dxa"/>
          </w:tcPr>
          <w:p w14:paraId="4CE2F675" w14:textId="77777777" w:rsidR="008E0CED" w:rsidRDefault="008E0CED" w:rsidP="0055375F">
            <w:pPr>
              <w:ind w:firstLine="0"/>
              <w:jc w:val="center"/>
              <w:rPr>
                <w:ins w:id="5285" w:author="Okot" w:date="2020-03-24T11:33:00Z"/>
              </w:rPr>
            </w:pPr>
            <w:ins w:id="5286" w:author="Okot" w:date="2020-03-24T11:33:00Z">
              <w:r>
                <w:t>Se</w:t>
              </w:r>
            </w:ins>
          </w:p>
        </w:tc>
        <w:tc>
          <w:tcPr>
            <w:tcW w:w="427" w:type="dxa"/>
          </w:tcPr>
          <w:p w14:paraId="3A15BC99" w14:textId="77777777" w:rsidR="008E0CED" w:rsidRDefault="008E0CED" w:rsidP="0055375F">
            <w:pPr>
              <w:ind w:firstLine="0"/>
              <w:jc w:val="center"/>
              <w:rPr>
                <w:ins w:id="5287" w:author="Okot" w:date="2020-03-24T11:33:00Z"/>
              </w:rPr>
            </w:pPr>
          </w:p>
        </w:tc>
        <w:tc>
          <w:tcPr>
            <w:tcW w:w="352" w:type="dxa"/>
          </w:tcPr>
          <w:p w14:paraId="6EF1081B" w14:textId="77777777" w:rsidR="008E0CED" w:rsidRDefault="008E0CED" w:rsidP="0055375F">
            <w:pPr>
              <w:ind w:firstLine="0"/>
              <w:jc w:val="center"/>
              <w:rPr>
                <w:ins w:id="5288" w:author="Okot" w:date="2020-03-24T11:33:00Z"/>
              </w:rPr>
            </w:pPr>
          </w:p>
        </w:tc>
        <w:tc>
          <w:tcPr>
            <w:tcW w:w="498" w:type="dxa"/>
          </w:tcPr>
          <w:p w14:paraId="2FD0DB70" w14:textId="77777777" w:rsidR="008E0CED" w:rsidRDefault="008E0CED" w:rsidP="0055375F">
            <w:pPr>
              <w:ind w:firstLine="0"/>
              <w:jc w:val="center"/>
              <w:rPr>
                <w:ins w:id="5289" w:author="Okot" w:date="2020-03-24T11:33:00Z"/>
              </w:rPr>
            </w:pPr>
          </w:p>
        </w:tc>
        <w:tc>
          <w:tcPr>
            <w:tcW w:w="483" w:type="dxa"/>
          </w:tcPr>
          <w:p w14:paraId="7A7F1341" w14:textId="77777777" w:rsidR="008E0CED" w:rsidRDefault="008E0CED" w:rsidP="0055375F">
            <w:pPr>
              <w:ind w:firstLine="0"/>
              <w:jc w:val="center"/>
              <w:rPr>
                <w:ins w:id="5290" w:author="Okot" w:date="2020-03-24T11:33:00Z"/>
              </w:rPr>
            </w:pPr>
          </w:p>
        </w:tc>
        <w:tc>
          <w:tcPr>
            <w:tcW w:w="450" w:type="dxa"/>
          </w:tcPr>
          <w:p w14:paraId="78128DF6" w14:textId="77777777" w:rsidR="008E0CED" w:rsidRDefault="008E0CED" w:rsidP="0055375F">
            <w:pPr>
              <w:ind w:firstLine="0"/>
              <w:jc w:val="center"/>
              <w:rPr>
                <w:ins w:id="5291" w:author="Okot" w:date="2020-03-24T11:33:00Z"/>
              </w:rPr>
            </w:pPr>
          </w:p>
        </w:tc>
        <w:tc>
          <w:tcPr>
            <w:tcW w:w="416" w:type="dxa"/>
          </w:tcPr>
          <w:p w14:paraId="7ADCFF30" w14:textId="77777777" w:rsidR="008E0CED" w:rsidRDefault="008E0CED" w:rsidP="0055375F">
            <w:pPr>
              <w:ind w:firstLine="0"/>
              <w:jc w:val="center"/>
              <w:rPr>
                <w:ins w:id="5292" w:author="Okot" w:date="2020-03-24T11:33:00Z"/>
              </w:rPr>
            </w:pPr>
          </w:p>
        </w:tc>
        <w:tc>
          <w:tcPr>
            <w:tcW w:w="450" w:type="dxa"/>
          </w:tcPr>
          <w:p w14:paraId="0B36D924" w14:textId="77777777" w:rsidR="008E0CED" w:rsidRDefault="008E0CED" w:rsidP="0055375F">
            <w:pPr>
              <w:ind w:firstLine="0"/>
              <w:jc w:val="center"/>
              <w:rPr>
                <w:ins w:id="5293" w:author="Okot" w:date="2020-03-24T11:33:00Z"/>
              </w:rPr>
            </w:pPr>
          </w:p>
        </w:tc>
        <w:tc>
          <w:tcPr>
            <w:tcW w:w="439" w:type="dxa"/>
          </w:tcPr>
          <w:p w14:paraId="5234E191" w14:textId="77777777" w:rsidR="008E0CED" w:rsidRDefault="008E0CED" w:rsidP="0055375F">
            <w:pPr>
              <w:ind w:firstLine="0"/>
              <w:jc w:val="center"/>
              <w:rPr>
                <w:ins w:id="5294" w:author="Okot" w:date="2020-03-24T11:33:00Z"/>
              </w:rPr>
            </w:pPr>
          </w:p>
        </w:tc>
        <w:tc>
          <w:tcPr>
            <w:tcW w:w="416" w:type="dxa"/>
          </w:tcPr>
          <w:p w14:paraId="51BE46F3" w14:textId="77777777" w:rsidR="008E0CED" w:rsidRDefault="008E0CED" w:rsidP="0055375F">
            <w:pPr>
              <w:ind w:firstLine="0"/>
              <w:jc w:val="center"/>
              <w:rPr>
                <w:ins w:id="5295" w:author="Okot" w:date="2020-03-24T11:33:00Z"/>
              </w:rPr>
            </w:pPr>
          </w:p>
        </w:tc>
        <w:tc>
          <w:tcPr>
            <w:tcW w:w="516" w:type="dxa"/>
          </w:tcPr>
          <w:p w14:paraId="0BB4B8DD" w14:textId="77777777" w:rsidR="008E0CED" w:rsidRDefault="008E0CED" w:rsidP="0055375F">
            <w:pPr>
              <w:ind w:firstLine="0"/>
              <w:jc w:val="center"/>
              <w:rPr>
                <w:ins w:id="5296" w:author="Okot" w:date="2020-03-24T11:33:00Z"/>
              </w:rPr>
            </w:pPr>
            <w:ins w:id="5297" w:author="Okot" w:date="2020-03-24T11:33:00Z">
              <w:r>
                <w:t>+</w:t>
              </w:r>
            </w:ins>
          </w:p>
        </w:tc>
        <w:tc>
          <w:tcPr>
            <w:tcW w:w="529" w:type="dxa"/>
          </w:tcPr>
          <w:p w14:paraId="2F24AEEF" w14:textId="77777777" w:rsidR="008E0CED" w:rsidRDefault="008E0CED" w:rsidP="0055375F">
            <w:pPr>
              <w:ind w:firstLine="0"/>
              <w:jc w:val="center"/>
              <w:rPr>
                <w:ins w:id="5298" w:author="Okot" w:date="2020-03-24T11:33:00Z"/>
              </w:rPr>
            </w:pPr>
          </w:p>
        </w:tc>
        <w:tc>
          <w:tcPr>
            <w:tcW w:w="529" w:type="dxa"/>
          </w:tcPr>
          <w:p w14:paraId="2D57C697" w14:textId="77777777" w:rsidR="008E0CED" w:rsidRDefault="008E0CED" w:rsidP="0055375F">
            <w:pPr>
              <w:ind w:firstLine="0"/>
              <w:jc w:val="center"/>
              <w:rPr>
                <w:ins w:id="5299" w:author="Okot" w:date="2020-03-24T11:33:00Z"/>
              </w:rPr>
            </w:pPr>
            <w:ins w:id="5300" w:author="Okot" w:date="2020-03-24T11:33:00Z">
              <w:r>
                <w:t>+</w:t>
              </w:r>
            </w:ins>
          </w:p>
        </w:tc>
        <w:tc>
          <w:tcPr>
            <w:tcW w:w="529" w:type="dxa"/>
          </w:tcPr>
          <w:p w14:paraId="1B6A5870" w14:textId="77777777" w:rsidR="008E0CED" w:rsidRDefault="008E0CED" w:rsidP="0055375F">
            <w:pPr>
              <w:ind w:firstLine="0"/>
              <w:jc w:val="center"/>
              <w:rPr>
                <w:ins w:id="5301" w:author="Okot" w:date="2020-03-24T11:33:00Z"/>
              </w:rPr>
            </w:pPr>
          </w:p>
        </w:tc>
        <w:tc>
          <w:tcPr>
            <w:tcW w:w="529" w:type="dxa"/>
          </w:tcPr>
          <w:p w14:paraId="59CF8266" w14:textId="77777777" w:rsidR="008E0CED" w:rsidRDefault="008E0CED" w:rsidP="0055375F">
            <w:pPr>
              <w:ind w:firstLine="0"/>
              <w:jc w:val="center"/>
              <w:rPr>
                <w:ins w:id="5302" w:author="Okot" w:date="2020-03-24T11:33:00Z"/>
              </w:rPr>
            </w:pPr>
          </w:p>
        </w:tc>
        <w:tc>
          <w:tcPr>
            <w:tcW w:w="529" w:type="dxa"/>
          </w:tcPr>
          <w:p w14:paraId="08CA685D" w14:textId="77777777" w:rsidR="008E0CED" w:rsidRDefault="008E0CED" w:rsidP="0055375F">
            <w:pPr>
              <w:ind w:firstLine="0"/>
              <w:jc w:val="center"/>
              <w:rPr>
                <w:ins w:id="5303" w:author="Okot" w:date="2020-03-24T11:33:00Z"/>
              </w:rPr>
            </w:pPr>
          </w:p>
        </w:tc>
        <w:tc>
          <w:tcPr>
            <w:tcW w:w="639" w:type="dxa"/>
          </w:tcPr>
          <w:p w14:paraId="58125B13" w14:textId="77777777" w:rsidR="008E0CED" w:rsidRDefault="008E0CED" w:rsidP="0055375F">
            <w:pPr>
              <w:ind w:firstLine="0"/>
              <w:jc w:val="center"/>
              <w:rPr>
                <w:ins w:id="5304" w:author="Okot" w:date="2020-03-24T11:33:00Z"/>
              </w:rPr>
            </w:pPr>
            <w:ins w:id="5305" w:author="Okot" w:date="2020-03-24T11:33:00Z">
              <w:r>
                <w:t>+</w:t>
              </w:r>
            </w:ins>
          </w:p>
        </w:tc>
        <w:tc>
          <w:tcPr>
            <w:tcW w:w="529" w:type="dxa"/>
          </w:tcPr>
          <w:p w14:paraId="533CD6F2" w14:textId="77777777" w:rsidR="008E0CED" w:rsidRDefault="008E0CED" w:rsidP="0055375F">
            <w:pPr>
              <w:ind w:firstLine="0"/>
              <w:jc w:val="center"/>
              <w:rPr>
                <w:ins w:id="5306" w:author="Okot" w:date="2020-03-24T11:33:00Z"/>
              </w:rPr>
            </w:pPr>
          </w:p>
        </w:tc>
      </w:tr>
      <w:tr w:rsidR="008E0CED" w14:paraId="6F4C4FB6" w14:textId="77777777" w:rsidTr="0055375F">
        <w:trPr>
          <w:ins w:id="5307" w:author="Okot" w:date="2020-03-24T11:33:00Z"/>
        </w:trPr>
        <w:tc>
          <w:tcPr>
            <w:tcW w:w="562" w:type="dxa"/>
          </w:tcPr>
          <w:p w14:paraId="362B001D" w14:textId="77777777" w:rsidR="008E0CED" w:rsidRDefault="008E0CED" w:rsidP="0055375F">
            <w:pPr>
              <w:ind w:firstLine="0"/>
              <w:jc w:val="center"/>
              <w:rPr>
                <w:ins w:id="5308" w:author="Okot" w:date="2020-03-24T11:33:00Z"/>
              </w:rPr>
            </w:pPr>
            <w:ins w:id="5309" w:author="Okot" w:date="2020-03-24T11:33:00Z">
              <w:r>
                <w:t>Na</w:t>
              </w:r>
            </w:ins>
          </w:p>
        </w:tc>
        <w:tc>
          <w:tcPr>
            <w:tcW w:w="427" w:type="dxa"/>
          </w:tcPr>
          <w:p w14:paraId="2AB01DB2" w14:textId="77777777" w:rsidR="008E0CED" w:rsidRDefault="008E0CED" w:rsidP="0055375F">
            <w:pPr>
              <w:ind w:firstLine="0"/>
              <w:jc w:val="center"/>
              <w:rPr>
                <w:ins w:id="5310" w:author="Okot" w:date="2020-03-24T11:33:00Z"/>
              </w:rPr>
            </w:pPr>
          </w:p>
        </w:tc>
        <w:tc>
          <w:tcPr>
            <w:tcW w:w="352" w:type="dxa"/>
          </w:tcPr>
          <w:p w14:paraId="4170023E" w14:textId="77777777" w:rsidR="008E0CED" w:rsidRDefault="008E0CED" w:rsidP="0055375F">
            <w:pPr>
              <w:ind w:firstLine="0"/>
              <w:jc w:val="center"/>
              <w:rPr>
                <w:ins w:id="5311" w:author="Okot" w:date="2020-03-24T11:33:00Z"/>
              </w:rPr>
            </w:pPr>
          </w:p>
        </w:tc>
        <w:tc>
          <w:tcPr>
            <w:tcW w:w="498" w:type="dxa"/>
          </w:tcPr>
          <w:p w14:paraId="0112D06E" w14:textId="77777777" w:rsidR="008E0CED" w:rsidRDefault="008E0CED" w:rsidP="0055375F">
            <w:pPr>
              <w:ind w:firstLine="0"/>
              <w:jc w:val="center"/>
              <w:rPr>
                <w:ins w:id="5312" w:author="Okot" w:date="2020-03-24T11:33:00Z"/>
              </w:rPr>
            </w:pPr>
          </w:p>
        </w:tc>
        <w:tc>
          <w:tcPr>
            <w:tcW w:w="483" w:type="dxa"/>
          </w:tcPr>
          <w:p w14:paraId="49D2BF83" w14:textId="77777777" w:rsidR="008E0CED" w:rsidRDefault="008E0CED" w:rsidP="0055375F">
            <w:pPr>
              <w:ind w:firstLine="0"/>
              <w:jc w:val="center"/>
              <w:rPr>
                <w:ins w:id="5313" w:author="Okot" w:date="2020-03-24T11:33:00Z"/>
              </w:rPr>
            </w:pPr>
          </w:p>
        </w:tc>
        <w:tc>
          <w:tcPr>
            <w:tcW w:w="450" w:type="dxa"/>
          </w:tcPr>
          <w:p w14:paraId="3509DD3B" w14:textId="77777777" w:rsidR="008E0CED" w:rsidRDefault="008E0CED" w:rsidP="0055375F">
            <w:pPr>
              <w:ind w:firstLine="0"/>
              <w:jc w:val="center"/>
              <w:rPr>
                <w:ins w:id="5314" w:author="Okot" w:date="2020-03-24T11:33:00Z"/>
              </w:rPr>
            </w:pPr>
          </w:p>
        </w:tc>
        <w:tc>
          <w:tcPr>
            <w:tcW w:w="416" w:type="dxa"/>
          </w:tcPr>
          <w:p w14:paraId="5679012A" w14:textId="77777777" w:rsidR="008E0CED" w:rsidRDefault="008E0CED" w:rsidP="0055375F">
            <w:pPr>
              <w:ind w:firstLine="0"/>
              <w:jc w:val="center"/>
              <w:rPr>
                <w:ins w:id="5315" w:author="Okot" w:date="2020-03-24T11:33:00Z"/>
              </w:rPr>
            </w:pPr>
          </w:p>
        </w:tc>
        <w:tc>
          <w:tcPr>
            <w:tcW w:w="450" w:type="dxa"/>
          </w:tcPr>
          <w:p w14:paraId="7B2E9533" w14:textId="77777777" w:rsidR="008E0CED" w:rsidRDefault="008E0CED" w:rsidP="0055375F">
            <w:pPr>
              <w:ind w:firstLine="0"/>
              <w:jc w:val="center"/>
              <w:rPr>
                <w:ins w:id="5316" w:author="Okot" w:date="2020-03-24T11:33:00Z"/>
              </w:rPr>
            </w:pPr>
          </w:p>
        </w:tc>
        <w:tc>
          <w:tcPr>
            <w:tcW w:w="439" w:type="dxa"/>
          </w:tcPr>
          <w:p w14:paraId="451EC9C7" w14:textId="77777777" w:rsidR="008E0CED" w:rsidRDefault="008E0CED" w:rsidP="0055375F">
            <w:pPr>
              <w:ind w:firstLine="0"/>
              <w:jc w:val="center"/>
              <w:rPr>
                <w:ins w:id="5317" w:author="Okot" w:date="2020-03-24T11:33:00Z"/>
              </w:rPr>
            </w:pPr>
            <w:ins w:id="5318" w:author="Okot" w:date="2020-03-24T11:33:00Z">
              <w:r>
                <w:t>-</w:t>
              </w:r>
            </w:ins>
          </w:p>
        </w:tc>
        <w:tc>
          <w:tcPr>
            <w:tcW w:w="416" w:type="dxa"/>
          </w:tcPr>
          <w:p w14:paraId="492FA1B2" w14:textId="77777777" w:rsidR="008E0CED" w:rsidRDefault="008E0CED" w:rsidP="0055375F">
            <w:pPr>
              <w:ind w:firstLine="0"/>
              <w:jc w:val="center"/>
              <w:rPr>
                <w:ins w:id="5319" w:author="Okot" w:date="2020-03-24T11:33:00Z"/>
              </w:rPr>
            </w:pPr>
          </w:p>
        </w:tc>
        <w:tc>
          <w:tcPr>
            <w:tcW w:w="516" w:type="dxa"/>
          </w:tcPr>
          <w:p w14:paraId="435B11AA" w14:textId="77777777" w:rsidR="008E0CED" w:rsidRDefault="008E0CED" w:rsidP="0055375F">
            <w:pPr>
              <w:ind w:firstLine="0"/>
              <w:jc w:val="center"/>
              <w:rPr>
                <w:ins w:id="5320" w:author="Okot" w:date="2020-03-24T11:33:00Z"/>
              </w:rPr>
            </w:pPr>
          </w:p>
        </w:tc>
        <w:tc>
          <w:tcPr>
            <w:tcW w:w="529" w:type="dxa"/>
          </w:tcPr>
          <w:p w14:paraId="17C18518" w14:textId="77777777" w:rsidR="008E0CED" w:rsidRDefault="008E0CED" w:rsidP="0055375F">
            <w:pPr>
              <w:ind w:firstLine="0"/>
              <w:jc w:val="center"/>
              <w:rPr>
                <w:ins w:id="5321" w:author="Okot" w:date="2020-03-24T11:33:00Z"/>
              </w:rPr>
            </w:pPr>
          </w:p>
        </w:tc>
        <w:tc>
          <w:tcPr>
            <w:tcW w:w="529" w:type="dxa"/>
          </w:tcPr>
          <w:p w14:paraId="761BB77E" w14:textId="77777777" w:rsidR="008E0CED" w:rsidRDefault="008E0CED" w:rsidP="0055375F">
            <w:pPr>
              <w:ind w:firstLine="0"/>
              <w:jc w:val="center"/>
              <w:rPr>
                <w:ins w:id="5322" w:author="Okot" w:date="2020-03-24T11:33:00Z"/>
              </w:rPr>
            </w:pPr>
          </w:p>
        </w:tc>
        <w:tc>
          <w:tcPr>
            <w:tcW w:w="529" w:type="dxa"/>
          </w:tcPr>
          <w:p w14:paraId="205B4B72" w14:textId="77777777" w:rsidR="008E0CED" w:rsidRDefault="008E0CED" w:rsidP="0055375F">
            <w:pPr>
              <w:ind w:firstLine="0"/>
              <w:jc w:val="center"/>
              <w:rPr>
                <w:ins w:id="5323" w:author="Okot" w:date="2020-03-24T11:33:00Z"/>
              </w:rPr>
            </w:pPr>
          </w:p>
        </w:tc>
        <w:tc>
          <w:tcPr>
            <w:tcW w:w="529" w:type="dxa"/>
          </w:tcPr>
          <w:p w14:paraId="696A12D4" w14:textId="77777777" w:rsidR="008E0CED" w:rsidRDefault="008E0CED" w:rsidP="0055375F">
            <w:pPr>
              <w:ind w:firstLine="0"/>
              <w:jc w:val="center"/>
              <w:rPr>
                <w:ins w:id="5324" w:author="Okot" w:date="2020-03-24T11:33:00Z"/>
              </w:rPr>
            </w:pPr>
          </w:p>
        </w:tc>
        <w:tc>
          <w:tcPr>
            <w:tcW w:w="529" w:type="dxa"/>
          </w:tcPr>
          <w:p w14:paraId="2561349F" w14:textId="77777777" w:rsidR="008E0CED" w:rsidRDefault="008E0CED" w:rsidP="0055375F">
            <w:pPr>
              <w:ind w:firstLine="0"/>
              <w:jc w:val="center"/>
              <w:rPr>
                <w:ins w:id="5325" w:author="Okot" w:date="2020-03-24T11:33:00Z"/>
              </w:rPr>
            </w:pPr>
          </w:p>
        </w:tc>
        <w:tc>
          <w:tcPr>
            <w:tcW w:w="639" w:type="dxa"/>
          </w:tcPr>
          <w:p w14:paraId="1D2C76EE" w14:textId="77777777" w:rsidR="008E0CED" w:rsidRDefault="008E0CED" w:rsidP="0055375F">
            <w:pPr>
              <w:ind w:firstLine="0"/>
              <w:jc w:val="center"/>
              <w:rPr>
                <w:ins w:id="5326" w:author="Okot" w:date="2020-03-24T11:33:00Z"/>
              </w:rPr>
            </w:pPr>
          </w:p>
        </w:tc>
        <w:tc>
          <w:tcPr>
            <w:tcW w:w="529" w:type="dxa"/>
          </w:tcPr>
          <w:p w14:paraId="4DDB40A8" w14:textId="77777777" w:rsidR="008E0CED" w:rsidRDefault="008E0CED" w:rsidP="0055375F">
            <w:pPr>
              <w:ind w:firstLine="0"/>
              <w:jc w:val="center"/>
              <w:rPr>
                <w:ins w:id="5327" w:author="Okot" w:date="2020-03-24T11:33:00Z"/>
              </w:rPr>
            </w:pPr>
          </w:p>
        </w:tc>
      </w:tr>
      <w:tr w:rsidR="008E0CED" w14:paraId="05DD7600" w14:textId="77777777" w:rsidTr="0055375F">
        <w:trPr>
          <w:ins w:id="5328" w:author="Okot" w:date="2020-03-24T11:33:00Z"/>
        </w:trPr>
        <w:tc>
          <w:tcPr>
            <w:tcW w:w="562" w:type="dxa"/>
          </w:tcPr>
          <w:p w14:paraId="5D9ADB6C" w14:textId="77777777" w:rsidR="008E0CED" w:rsidRDefault="008E0CED" w:rsidP="0055375F">
            <w:pPr>
              <w:ind w:firstLine="0"/>
              <w:jc w:val="center"/>
              <w:rPr>
                <w:ins w:id="5329" w:author="Okot" w:date="2020-03-24T11:33:00Z"/>
              </w:rPr>
            </w:pPr>
            <w:ins w:id="5330" w:author="Okot" w:date="2020-03-24T11:33:00Z">
              <w:r>
                <w:t>Ca</w:t>
              </w:r>
            </w:ins>
          </w:p>
        </w:tc>
        <w:tc>
          <w:tcPr>
            <w:tcW w:w="427" w:type="dxa"/>
          </w:tcPr>
          <w:p w14:paraId="18E0A411" w14:textId="77777777" w:rsidR="008E0CED" w:rsidRDefault="008E0CED" w:rsidP="0055375F">
            <w:pPr>
              <w:ind w:firstLine="0"/>
              <w:jc w:val="center"/>
              <w:rPr>
                <w:ins w:id="5331" w:author="Okot" w:date="2020-03-24T11:33:00Z"/>
              </w:rPr>
            </w:pPr>
            <w:ins w:id="5332" w:author="Okot" w:date="2020-03-24T11:33:00Z">
              <w:r>
                <w:t>-</w:t>
              </w:r>
            </w:ins>
          </w:p>
        </w:tc>
        <w:tc>
          <w:tcPr>
            <w:tcW w:w="352" w:type="dxa"/>
          </w:tcPr>
          <w:p w14:paraId="7D02CDE1" w14:textId="77777777" w:rsidR="008E0CED" w:rsidRDefault="008E0CED" w:rsidP="0055375F">
            <w:pPr>
              <w:ind w:firstLine="0"/>
              <w:jc w:val="center"/>
              <w:rPr>
                <w:ins w:id="5333" w:author="Okot" w:date="2020-03-24T11:33:00Z"/>
              </w:rPr>
            </w:pPr>
          </w:p>
        </w:tc>
        <w:tc>
          <w:tcPr>
            <w:tcW w:w="498" w:type="dxa"/>
          </w:tcPr>
          <w:p w14:paraId="6FA1294C" w14:textId="77777777" w:rsidR="008E0CED" w:rsidRDefault="008E0CED" w:rsidP="0055375F">
            <w:pPr>
              <w:ind w:firstLine="0"/>
              <w:jc w:val="center"/>
              <w:rPr>
                <w:ins w:id="5334" w:author="Okot" w:date="2020-03-24T11:33:00Z"/>
              </w:rPr>
            </w:pPr>
            <w:ins w:id="5335" w:author="Okot" w:date="2020-03-24T11:33:00Z">
              <w:r>
                <w:t>+/-</w:t>
              </w:r>
            </w:ins>
          </w:p>
        </w:tc>
        <w:tc>
          <w:tcPr>
            <w:tcW w:w="483" w:type="dxa"/>
          </w:tcPr>
          <w:p w14:paraId="14BA2C7E" w14:textId="77777777" w:rsidR="008E0CED" w:rsidRDefault="008E0CED" w:rsidP="0055375F">
            <w:pPr>
              <w:ind w:firstLine="0"/>
              <w:jc w:val="center"/>
              <w:rPr>
                <w:ins w:id="5336" w:author="Okot" w:date="2020-03-24T11:33:00Z"/>
              </w:rPr>
            </w:pPr>
            <w:ins w:id="5337" w:author="Okot" w:date="2020-03-24T11:33:00Z">
              <w:r>
                <w:t>-</w:t>
              </w:r>
            </w:ins>
          </w:p>
        </w:tc>
        <w:tc>
          <w:tcPr>
            <w:tcW w:w="450" w:type="dxa"/>
          </w:tcPr>
          <w:p w14:paraId="45499632" w14:textId="77777777" w:rsidR="008E0CED" w:rsidRDefault="008E0CED" w:rsidP="0055375F">
            <w:pPr>
              <w:ind w:firstLine="0"/>
              <w:jc w:val="center"/>
              <w:rPr>
                <w:ins w:id="5338" w:author="Okot" w:date="2020-03-24T11:33:00Z"/>
              </w:rPr>
            </w:pPr>
          </w:p>
        </w:tc>
        <w:tc>
          <w:tcPr>
            <w:tcW w:w="416" w:type="dxa"/>
          </w:tcPr>
          <w:p w14:paraId="3313CD63" w14:textId="77777777" w:rsidR="008E0CED" w:rsidRDefault="008E0CED" w:rsidP="0055375F">
            <w:pPr>
              <w:ind w:firstLine="0"/>
              <w:jc w:val="center"/>
              <w:rPr>
                <w:ins w:id="5339" w:author="Okot" w:date="2020-03-24T11:33:00Z"/>
              </w:rPr>
            </w:pPr>
          </w:p>
        </w:tc>
        <w:tc>
          <w:tcPr>
            <w:tcW w:w="450" w:type="dxa"/>
          </w:tcPr>
          <w:p w14:paraId="19BB24E9" w14:textId="77777777" w:rsidR="008E0CED" w:rsidRDefault="008E0CED" w:rsidP="0055375F">
            <w:pPr>
              <w:ind w:firstLine="0"/>
              <w:jc w:val="center"/>
              <w:rPr>
                <w:ins w:id="5340" w:author="Okot" w:date="2020-03-24T11:33:00Z"/>
              </w:rPr>
            </w:pPr>
          </w:p>
        </w:tc>
        <w:tc>
          <w:tcPr>
            <w:tcW w:w="439" w:type="dxa"/>
          </w:tcPr>
          <w:p w14:paraId="3B83BF3C" w14:textId="77777777" w:rsidR="008E0CED" w:rsidRDefault="008E0CED" w:rsidP="0055375F">
            <w:pPr>
              <w:ind w:firstLine="0"/>
              <w:jc w:val="center"/>
              <w:rPr>
                <w:ins w:id="5341" w:author="Okot" w:date="2020-03-24T11:33:00Z"/>
              </w:rPr>
            </w:pPr>
          </w:p>
        </w:tc>
        <w:tc>
          <w:tcPr>
            <w:tcW w:w="416" w:type="dxa"/>
          </w:tcPr>
          <w:p w14:paraId="484C2A4D" w14:textId="77777777" w:rsidR="008E0CED" w:rsidRDefault="008E0CED" w:rsidP="0055375F">
            <w:pPr>
              <w:ind w:firstLine="0"/>
              <w:jc w:val="center"/>
              <w:rPr>
                <w:ins w:id="5342" w:author="Okot" w:date="2020-03-24T11:33:00Z"/>
              </w:rPr>
            </w:pPr>
            <w:ins w:id="5343" w:author="Okot" w:date="2020-03-24T11:33:00Z">
              <w:r>
                <w:t>-</w:t>
              </w:r>
            </w:ins>
          </w:p>
        </w:tc>
        <w:tc>
          <w:tcPr>
            <w:tcW w:w="516" w:type="dxa"/>
          </w:tcPr>
          <w:p w14:paraId="2CFFAD15" w14:textId="77777777" w:rsidR="008E0CED" w:rsidRDefault="008E0CED" w:rsidP="0055375F">
            <w:pPr>
              <w:ind w:firstLine="0"/>
              <w:jc w:val="center"/>
              <w:rPr>
                <w:ins w:id="5344" w:author="Okot" w:date="2020-03-24T11:33:00Z"/>
              </w:rPr>
            </w:pPr>
          </w:p>
        </w:tc>
        <w:tc>
          <w:tcPr>
            <w:tcW w:w="529" w:type="dxa"/>
          </w:tcPr>
          <w:p w14:paraId="679FC1B0" w14:textId="77777777" w:rsidR="008E0CED" w:rsidRDefault="008E0CED" w:rsidP="0055375F">
            <w:pPr>
              <w:ind w:firstLine="0"/>
              <w:jc w:val="center"/>
              <w:rPr>
                <w:ins w:id="5345" w:author="Okot" w:date="2020-03-24T11:33:00Z"/>
              </w:rPr>
            </w:pPr>
          </w:p>
        </w:tc>
        <w:tc>
          <w:tcPr>
            <w:tcW w:w="529" w:type="dxa"/>
          </w:tcPr>
          <w:p w14:paraId="76D66C94" w14:textId="77777777" w:rsidR="008E0CED" w:rsidRDefault="008E0CED" w:rsidP="0055375F">
            <w:pPr>
              <w:ind w:firstLine="0"/>
              <w:jc w:val="center"/>
              <w:rPr>
                <w:ins w:id="5346" w:author="Okot" w:date="2020-03-24T11:33:00Z"/>
              </w:rPr>
            </w:pPr>
          </w:p>
        </w:tc>
        <w:tc>
          <w:tcPr>
            <w:tcW w:w="529" w:type="dxa"/>
          </w:tcPr>
          <w:p w14:paraId="1B105C55" w14:textId="77777777" w:rsidR="008E0CED" w:rsidRDefault="008E0CED" w:rsidP="0055375F">
            <w:pPr>
              <w:ind w:firstLine="0"/>
              <w:jc w:val="center"/>
              <w:rPr>
                <w:ins w:id="5347" w:author="Okot" w:date="2020-03-24T11:33:00Z"/>
              </w:rPr>
            </w:pPr>
          </w:p>
        </w:tc>
        <w:tc>
          <w:tcPr>
            <w:tcW w:w="529" w:type="dxa"/>
          </w:tcPr>
          <w:p w14:paraId="5DB2F860" w14:textId="77777777" w:rsidR="008E0CED" w:rsidRDefault="008E0CED" w:rsidP="0055375F">
            <w:pPr>
              <w:ind w:firstLine="0"/>
              <w:jc w:val="center"/>
              <w:rPr>
                <w:ins w:id="5348" w:author="Okot" w:date="2020-03-24T11:33:00Z"/>
              </w:rPr>
            </w:pPr>
            <w:ins w:id="5349" w:author="Okot" w:date="2020-03-24T11:33:00Z">
              <w:r>
                <w:t>+</w:t>
              </w:r>
            </w:ins>
          </w:p>
        </w:tc>
        <w:tc>
          <w:tcPr>
            <w:tcW w:w="529" w:type="dxa"/>
          </w:tcPr>
          <w:p w14:paraId="35EF705D" w14:textId="77777777" w:rsidR="008E0CED" w:rsidRDefault="008E0CED" w:rsidP="0055375F">
            <w:pPr>
              <w:ind w:firstLine="0"/>
              <w:jc w:val="center"/>
              <w:rPr>
                <w:ins w:id="5350" w:author="Okot" w:date="2020-03-24T11:33:00Z"/>
              </w:rPr>
            </w:pPr>
            <w:ins w:id="5351" w:author="Okot" w:date="2020-03-24T11:33:00Z">
              <w:r>
                <w:t>+</w:t>
              </w:r>
            </w:ins>
          </w:p>
        </w:tc>
        <w:tc>
          <w:tcPr>
            <w:tcW w:w="639" w:type="dxa"/>
          </w:tcPr>
          <w:p w14:paraId="3DB6726E" w14:textId="77777777" w:rsidR="008E0CED" w:rsidRDefault="008E0CED" w:rsidP="0055375F">
            <w:pPr>
              <w:ind w:firstLine="0"/>
              <w:jc w:val="center"/>
              <w:rPr>
                <w:ins w:id="5352" w:author="Okot" w:date="2020-03-24T11:33:00Z"/>
              </w:rPr>
            </w:pPr>
          </w:p>
        </w:tc>
        <w:tc>
          <w:tcPr>
            <w:tcW w:w="529" w:type="dxa"/>
          </w:tcPr>
          <w:p w14:paraId="1B50CD37" w14:textId="77777777" w:rsidR="008E0CED" w:rsidRDefault="008E0CED" w:rsidP="0055375F">
            <w:pPr>
              <w:ind w:firstLine="0"/>
              <w:jc w:val="center"/>
              <w:rPr>
                <w:ins w:id="5353" w:author="Okot" w:date="2020-03-24T11:33:00Z"/>
              </w:rPr>
            </w:pPr>
          </w:p>
        </w:tc>
      </w:tr>
      <w:tr w:rsidR="008E0CED" w14:paraId="38138874" w14:textId="77777777" w:rsidTr="0055375F">
        <w:trPr>
          <w:ins w:id="5354" w:author="Okot" w:date="2020-03-24T11:33:00Z"/>
        </w:trPr>
        <w:tc>
          <w:tcPr>
            <w:tcW w:w="562" w:type="dxa"/>
          </w:tcPr>
          <w:p w14:paraId="1C048843" w14:textId="77777777" w:rsidR="008E0CED" w:rsidRDefault="008E0CED" w:rsidP="0055375F">
            <w:pPr>
              <w:ind w:firstLine="0"/>
              <w:jc w:val="center"/>
              <w:rPr>
                <w:ins w:id="5355" w:author="Okot" w:date="2020-03-24T11:33:00Z"/>
              </w:rPr>
            </w:pPr>
            <w:ins w:id="5356" w:author="Okot" w:date="2020-03-24T11:33:00Z">
              <w:r>
                <w:t>Fe</w:t>
              </w:r>
            </w:ins>
          </w:p>
        </w:tc>
        <w:tc>
          <w:tcPr>
            <w:tcW w:w="427" w:type="dxa"/>
          </w:tcPr>
          <w:p w14:paraId="74EC36E5" w14:textId="77777777" w:rsidR="008E0CED" w:rsidRDefault="008E0CED" w:rsidP="0055375F">
            <w:pPr>
              <w:ind w:firstLine="0"/>
              <w:jc w:val="center"/>
              <w:rPr>
                <w:ins w:id="5357" w:author="Okot" w:date="2020-03-24T11:33:00Z"/>
              </w:rPr>
            </w:pPr>
            <w:ins w:id="5358" w:author="Okot" w:date="2020-03-24T11:33:00Z">
              <w:r>
                <w:t>-</w:t>
              </w:r>
            </w:ins>
          </w:p>
        </w:tc>
        <w:tc>
          <w:tcPr>
            <w:tcW w:w="352" w:type="dxa"/>
          </w:tcPr>
          <w:p w14:paraId="2502F71D" w14:textId="77777777" w:rsidR="008E0CED" w:rsidRDefault="008E0CED" w:rsidP="0055375F">
            <w:pPr>
              <w:ind w:firstLine="0"/>
              <w:jc w:val="center"/>
              <w:rPr>
                <w:ins w:id="5359" w:author="Okot" w:date="2020-03-24T11:33:00Z"/>
              </w:rPr>
            </w:pPr>
          </w:p>
        </w:tc>
        <w:tc>
          <w:tcPr>
            <w:tcW w:w="498" w:type="dxa"/>
          </w:tcPr>
          <w:p w14:paraId="7DCEDA30" w14:textId="77777777" w:rsidR="008E0CED" w:rsidRDefault="008E0CED" w:rsidP="0055375F">
            <w:pPr>
              <w:ind w:firstLine="0"/>
              <w:jc w:val="center"/>
              <w:rPr>
                <w:ins w:id="5360" w:author="Okot" w:date="2020-03-24T11:33:00Z"/>
              </w:rPr>
            </w:pPr>
          </w:p>
        </w:tc>
        <w:tc>
          <w:tcPr>
            <w:tcW w:w="483" w:type="dxa"/>
          </w:tcPr>
          <w:p w14:paraId="03956EA9" w14:textId="77777777" w:rsidR="008E0CED" w:rsidRDefault="008E0CED" w:rsidP="0055375F">
            <w:pPr>
              <w:ind w:firstLine="0"/>
              <w:jc w:val="center"/>
              <w:rPr>
                <w:ins w:id="5361" w:author="Okot" w:date="2020-03-24T11:33:00Z"/>
              </w:rPr>
            </w:pPr>
            <w:ins w:id="5362" w:author="Okot" w:date="2020-03-24T11:33:00Z">
              <w:r>
                <w:t>+</w:t>
              </w:r>
            </w:ins>
          </w:p>
        </w:tc>
        <w:tc>
          <w:tcPr>
            <w:tcW w:w="450" w:type="dxa"/>
          </w:tcPr>
          <w:p w14:paraId="16C2E964" w14:textId="77777777" w:rsidR="008E0CED" w:rsidRDefault="008E0CED" w:rsidP="0055375F">
            <w:pPr>
              <w:ind w:firstLine="0"/>
              <w:jc w:val="center"/>
              <w:rPr>
                <w:ins w:id="5363" w:author="Okot" w:date="2020-03-24T11:33:00Z"/>
              </w:rPr>
            </w:pPr>
          </w:p>
        </w:tc>
        <w:tc>
          <w:tcPr>
            <w:tcW w:w="416" w:type="dxa"/>
          </w:tcPr>
          <w:p w14:paraId="4E806A4F" w14:textId="77777777" w:rsidR="008E0CED" w:rsidRDefault="008E0CED" w:rsidP="0055375F">
            <w:pPr>
              <w:ind w:firstLine="0"/>
              <w:jc w:val="center"/>
              <w:rPr>
                <w:ins w:id="5364" w:author="Okot" w:date="2020-03-24T11:33:00Z"/>
              </w:rPr>
            </w:pPr>
          </w:p>
        </w:tc>
        <w:tc>
          <w:tcPr>
            <w:tcW w:w="450" w:type="dxa"/>
          </w:tcPr>
          <w:p w14:paraId="2F7B2F65" w14:textId="77777777" w:rsidR="008E0CED" w:rsidRDefault="008E0CED" w:rsidP="0055375F">
            <w:pPr>
              <w:ind w:firstLine="0"/>
              <w:jc w:val="center"/>
              <w:rPr>
                <w:ins w:id="5365" w:author="Okot" w:date="2020-03-24T11:33:00Z"/>
              </w:rPr>
            </w:pPr>
          </w:p>
        </w:tc>
        <w:tc>
          <w:tcPr>
            <w:tcW w:w="439" w:type="dxa"/>
          </w:tcPr>
          <w:p w14:paraId="23D5EF3D" w14:textId="77777777" w:rsidR="008E0CED" w:rsidRDefault="008E0CED" w:rsidP="0055375F">
            <w:pPr>
              <w:ind w:firstLine="0"/>
              <w:jc w:val="center"/>
              <w:rPr>
                <w:ins w:id="5366" w:author="Okot" w:date="2020-03-24T11:33:00Z"/>
              </w:rPr>
            </w:pPr>
            <w:ins w:id="5367" w:author="Okot" w:date="2020-03-24T11:33:00Z">
              <w:r>
                <w:t>-</w:t>
              </w:r>
            </w:ins>
          </w:p>
        </w:tc>
        <w:tc>
          <w:tcPr>
            <w:tcW w:w="416" w:type="dxa"/>
          </w:tcPr>
          <w:p w14:paraId="6147BDD1" w14:textId="77777777" w:rsidR="008E0CED" w:rsidRDefault="008E0CED" w:rsidP="0055375F">
            <w:pPr>
              <w:ind w:firstLine="0"/>
              <w:jc w:val="center"/>
              <w:rPr>
                <w:ins w:id="5368" w:author="Okot" w:date="2020-03-24T11:33:00Z"/>
              </w:rPr>
            </w:pPr>
          </w:p>
        </w:tc>
        <w:tc>
          <w:tcPr>
            <w:tcW w:w="516" w:type="dxa"/>
          </w:tcPr>
          <w:p w14:paraId="1849DFC8" w14:textId="77777777" w:rsidR="008E0CED" w:rsidRDefault="008E0CED" w:rsidP="0055375F">
            <w:pPr>
              <w:ind w:firstLine="0"/>
              <w:jc w:val="center"/>
              <w:rPr>
                <w:ins w:id="5369" w:author="Okot" w:date="2020-03-24T11:33:00Z"/>
              </w:rPr>
            </w:pPr>
          </w:p>
        </w:tc>
        <w:tc>
          <w:tcPr>
            <w:tcW w:w="529" w:type="dxa"/>
          </w:tcPr>
          <w:p w14:paraId="651AC1DD" w14:textId="77777777" w:rsidR="008E0CED" w:rsidRDefault="008E0CED" w:rsidP="0055375F">
            <w:pPr>
              <w:ind w:firstLine="0"/>
              <w:jc w:val="center"/>
              <w:rPr>
                <w:ins w:id="5370" w:author="Okot" w:date="2020-03-24T11:33:00Z"/>
              </w:rPr>
            </w:pPr>
          </w:p>
        </w:tc>
        <w:tc>
          <w:tcPr>
            <w:tcW w:w="529" w:type="dxa"/>
          </w:tcPr>
          <w:p w14:paraId="4E8C1CB1" w14:textId="77777777" w:rsidR="008E0CED" w:rsidRDefault="008E0CED" w:rsidP="0055375F">
            <w:pPr>
              <w:ind w:firstLine="0"/>
              <w:jc w:val="center"/>
              <w:rPr>
                <w:ins w:id="5371" w:author="Okot" w:date="2020-03-24T11:33:00Z"/>
              </w:rPr>
            </w:pPr>
          </w:p>
        </w:tc>
        <w:tc>
          <w:tcPr>
            <w:tcW w:w="529" w:type="dxa"/>
          </w:tcPr>
          <w:p w14:paraId="7035913B" w14:textId="77777777" w:rsidR="008E0CED" w:rsidRDefault="008E0CED" w:rsidP="0055375F">
            <w:pPr>
              <w:ind w:firstLine="0"/>
              <w:jc w:val="center"/>
              <w:rPr>
                <w:ins w:id="5372" w:author="Okot" w:date="2020-03-24T11:33:00Z"/>
              </w:rPr>
            </w:pPr>
          </w:p>
        </w:tc>
        <w:tc>
          <w:tcPr>
            <w:tcW w:w="529" w:type="dxa"/>
          </w:tcPr>
          <w:p w14:paraId="521189F4" w14:textId="77777777" w:rsidR="008E0CED" w:rsidRDefault="008E0CED" w:rsidP="0055375F">
            <w:pPr>
              <w:ind w:firstLine="0"/>
              <w:jc w:val="center"/>
              <w:rPr>
                <w:ins w:id="5373" w:author="Okot" w:date="2020-03-24T11:33:00Z"/>
              </w:rPr>
            </w:pPr>
            <w:ins w:id="5374" w:author="Okot" w:date="2020-03-24T11:33:00Z">
              <w:r>
                <w:t>-</w:t>
              </w:r>
            </w:ins>
          </w:p>
        </w:tc>
        <w:tc>
          <w:tcPr>
            <w:tcW w:w="529" w:type="dxa"/>
          </w:tcPr>
          <w:p w14:paraId="05E649DC" w14:textId="77777777" w:rsidR="008E0CED" w:rsidRDefault="008E0CED" w:rsidP="0055375F">
            <w:pPr>
              <w:ind w:firstLine="0"/>
              <w:jc w:val="center"/>
              <w:rPr>
                <w:ins w:id="5375" w:author="Okot" w:date="2020-03-24T11:33:00Z"/>
              </w:rPr>
            </w:pPr>
          </w:p>
        </w:tc>
        <w:tc>
          <w:tcPr>
            <w:tcW w:w="639" w:type="dxa"/>
          </w:tcPr>
          <w:p w14:paraId="6EAC25D5" w14:textId="77777777" w:rsidR="008E0CED" w:rsidRDefault="008E0CED" w:rsidP="0055375F">
            <w:pPr>
              <w:ind w:firstLine="0"/>
              <w:jc w:val="center"/>
              <w:rPr>
                <w:ins w:id="5376" w:author="Okot" w:date="2020-03-24T11:33:00Z"/>
              </w:rPr>
            </w:pPr>
          </w:p>
        </w:tc>
        <w:tc>
          <w:tcPr>
            <w:tcW w:w="529" w:type="dxa"/>
          </w:tcPr>
          <w:p w14:paraId="5D343CF6" w14:textId="77777777" w:rsidR="008E0CED" w:rsidRDefault="008E0CED" w:rsidP="0055375F">
            <w:pPr>
              <w:ind w:firstLine="0"/>
              <w:jc w:val="center"/>
              <w:rPr>
                <w:ins w:id="5377" w:author="Okot" w:date="2020-03-24T11:33:00Z"/>
              </w:rPr>
            </w:pPr>
          </w:p>
        </w:tc>
      </w:tr>
      <w:tr w:rsidR="008E0CED" w14:paraId="36AF0E92" w14:textId="77777777" w:rsidTr="0055375F">
        <w:trPr>
          <w:ins w:id="5378" w:author="Okot" w:date="2020-03-24T11:33:00Z"/>
        </w:trPr>
        <w:tc>
          <w:tcPr>
            <w:tcW w:w="562" w:type="dxa"/>
          </w:tcPr>
          <w:p w14:paraId="606690DF" w14:textId="77777777" w:rsidR="008E0CED" w:rsidRPr="0099329A" w:rsidRDefault="008E0CED" w:rsidP="0055375F">
            <w:pPr>
              <w:ind w:firstLine="0"/>
              <w:jc w:val="center"/>
              <w:rPr>
                <w:ins w:id="5379" w:author="Okot" w:date="2020-03-24T11:33:00Z"/>
                <w:b/>
              </w:rPr>
            </w:pPr>
            <w:ins w:id="5380" w:author="Okot" w:date="2020-03-24T11:33:00Z">
              <w:r w:rsidRPr="0099329A">
                <w:rPr>
                  <w:b/>
                </w:rPr>
                <w:t>A</w:t>
              </w:r>
            </w:ins>
          </w:p>
        </w:tc>
        <w:tc>
          <w:tcPr>
            <w:tcW w:w="427" w:type="dxa"/>
          </w:tcPr>
          <w:p w14:paraId="59D0A6D5" w14:textId="77777777" w:rsidR="008E0CED" w:rsidRDefault="008E0CED" w:rsidP="0055375F">
            <w:pPr>
              <w:ind w:firstLine="0"/>
              <w:jc w:val="center"/>
              <w:rPr>
                <w:ins w:id="5381" w:author="Okot" w:date="2020-03-24T11:33:00Z"/>
              </w:rPr>
            </w:pPr>
          </w:p>
        </w:tc>
        <w:tc>
          <w:tcPr>
            <w:tcW w:w="352" w:type="dxa"/>
          </w:tcPr>
          <w:p w14:paraId="349D21D4" w14:textId="77777777" w:rsidR="008E0CED" w:rsidRDefault="008E0CED" w:rsidP="0055375F">
            <w:pPr>
              <w:ind w:firstLine="0"/>
              <w:jc w:val="center"/>
              <w:rPr>
                <w:ins w:id="5382" w:author="Okot" w:date="2020-03-24T11:33:00Z"/>
              </w:rPr>
            </w:pPr>
          </w:p>
        </w:tc>
        <w:tc>
          <w:tcPr>
            <w:tcW w:w="498" w:type="dxa"/>
          </w:tcPr>
          <w:p w14:paraId="0B27A3CD" w14:textId="77777777" w:rsidR="008E0CED" w:rsidRDefault="008E0CED" w:rsidP="0055375F">
            <w:pPr>
              <w:ind w:firstLine="0"/>
              <w:jc w:val="center"/>
              <w:rPr>
                <w:ins w:id="5383" w:author="Okot" w:date="2020-03-24T11:33:00Z"/>
              </w:rPr>
            </w:pPr>
            <w:ins w:id="5384" w:author="Okot" w:date="2020-03-24T11:33:00Z">
              <w:r>
                <w:t>-</w:t>
              </w:r>
            </w:ins>
          </w:p>
        </w:tc>
        <w:tc>
          <w:tcPr>
            <w:tcW w:w="483" w:type="dxa"/>
          </w:tcPr>
          <w:p w14:paraId="0AC3A487" w14:textId="77777777" w:rsidR="008E0CED" w:rsidRDefault="008E0CED" w:rsidP="0055375F">
            <w:pPr>
              <w:ind w:firstLine="0"/>
              <w:jc w:val="center"/>
              <w:rPr>
                <w:ins w:id="5385" w:author="Okot" w:date="2020-03-24T11:33:00Z"/>
              </w:rPr>
            </w:pPr>
          </w:p>
        </w:tc>
        <w:tc>
          <w:tcPr>
            <w:tcW w:w="450" w:type="dxa"/>
          </w:tcPr>
          <w:p w14:paraId="0E8B733D" w14:textId="77777777" w:rsidR="008E0CED" w:rsidRDefault="008E0CED" w:rsidP="0055375F">
            <w:pPr>
              <w:ind w:firstLine="0"/>
              <w:jc w:val="center"/>
              <w:rPr>
                <w:ins w:id="5386" w:author="Okot" w:date="2020-03-24T11:33:00Z"/>
              </w:rPr>
            </w:pPr>
          </w:p>
        </w:tc>
        <w:tc>
          <w:tcPr>
            <w:tcW w:w="416" w:type="dxa"/>
          </w:tcPr>
          <w:p w14:paraId="16D09460" w14:textId="77777777" w:rsidR="008E0CED" w:rsidRDefault="008E0CED" w:rsidP="0055375F">
            <w:pPr>
              <w:ind w:firstLine="0"/>
              <w:jc w:val="center"/>
              <w:rPr>
                <w:ins w:id="5387" w:author="Okot" w:date="2020-03-24T11:33:00Z"/>
              </w:rPr>
            </w:pPr>
            <w:ins w:id="5388" w:author="Okot" w:date="2020-03-24T11:33:00Z">
              <w:r>
                <w:t>+</w:t>
              </w:r>
            </w:ins>
          </w:p>
        </w:tc>
        <w:tc>
          <w:tcPr>
            <w:tcW w:w="450" w:type="dxa"/>
          </w:tcPr>
          <w:p w14:paraId="5AD8D69A" w14:textId="77777777" w:rsidR="008E0CED" w:rsidRDefault="008E0CED" w:rsidP="0055375F">
            <w:pPr>
              <w:ind w:firstLine="0"/>
              <w:jc w:val="center"/>
              <w:rPr>
                <w:ins w:id="5389" w:author="Okot" w:date="2020-03-24T11:33:00Z"/>
              </w:rPr>
            </w:pPr>
          </w:p>
        </w:tc>
        <w:tc>
          <w:tcPr>
            <w:tcW w:w="439" w:type="dxa"/>
          </w:tcPr>
          <w:p w14:paraId="4BADC6D5" w14:textId="77777777" w:rsidR="008E0CED" w:rsidRDefault="008E0CED" w:rsidP="0055375F">
            <w:pPr>
              <w:ind w:firstLine="0"/>
              <w:jc w:val="center"/>
              <w:rPr>
                <w:ins w:id="5390" w:author="Okot" w:date="2020-03-24T11:33:00Z"/>
              </w:rPr>
            </w:pPr>
          </w:p>
        </w:tc>
        <w:tc>
          <w:tcPr>
            <w:tcW w:w="416" w:type="dxa"/>
          </w:tcPr>
          <w:p w14:paraId="64B1C101" w14:textId="77777777" w:rsidR="008E0CED" w:rsidRDefault="008E0CED" w:rsidP="0055375F">
            <w:pPr>
              <w:ind w:firstLine="0"/>
              <w:jc w:val="center"/>
              <w:rPr>
                <w:ins w:id="5391" w:author="Okot" w:date="2020-03-24T11:33:00Z"/>
              </w:rPr>
            </w:pPr>
          </w:p>
        </w:tc>
        <w:tc>
          <w:tcPr>
            <w:tcW w:w="516" w:type="dxa"/>
          </w:tcPr>
          <w:p w14:paraId="12462539" w14:textId="77777777" w:rsidR="008E0CED" w:rsidRDefault="008E0CED" w:rsidP="0055375F">
            <w:pPr>
              <w:ind w:firstLine="0"/>
              <w:jc w:val="center"/>
              <w:rPr>
                <w:ins w:id="5392" w:author="Okot" w:date="2020-03-24T11:33:00Z"/>
              </w:rPr>
            </w:pPr>
          </w:p>
        </w:tc>
        <w:tc>
          <w:tcPr>
            <w:tcW w:w="529" w:type="dxa"/>
          </w:tcPr>
          <w:p w14:paraId="280EB7BA" w14:textId="77777777" w:rsidR="008E0CED" w:rsidRDefault="008E0CED" w:rsidP="0055375F">
            <w:pPr>
              <w:ind w:firstLine="0"/>
              <w:jc w:val="center"/>
              <w:rPr>
                <w:ins w:id="5393" w:author="Okot" w:date="2020-03-24T11:33:00Z"/>
              </w:rPr>
            </w:pPr>
          </w:p>
        </w:tc>
        <w:tc>
          <w:tcPr>
            <w:tcW w:w="529" w:type="dxa"/>
          </w:tcPr>
          <w:p w14:paraId="57AB2100" w14:textId="77777777" w:rsidR="008E0CED" w:rsidRDefault="008E0CED" w:rsidP="0055375F">
            <w:pPr>
              <w:ind w:firstLine="0"/>
              <w:jc w:val="center"/>
              <w:rPr>
                <w:ins w:id="5394" w:author="Okot" w:date="2020-03-24T11:33:00Z"/>
              </w:rPr>
            </w:pPr>
          </w:p>
        </w:tc>
        <w:tc>
          <w:tcPr>
            <w:tcW w:w="529" w:type="dxa"/>
          </w:tcPr>
          <w:p w14:paraId="5B1DF34F" w14:textId="77777777" w:rsidR="008E0CED" w:rsidRDefault="008E0CED" w:rsidP="0055375F">
            <w:pPr>
              <w:ind w:firstLine="0"/>
              <w:jc w:val="center"/>
              <w:rPr>
                <w:ins w:id="5395" w:author="Okot" w:date="2020-03-24T11:33:00Z"/>
              </w:rPr>
            </w:pPr>
          </w:p>
        </w:tc>
        <w:tc>
          <w:tcPr>
            <w:tcW w:w="529" w:type="dxa"/>
          </w:tcPr>
          <w:p w14:paraId="270C16A3" w14:textId="77777777" w:rsidR="008E0CED" w:rsidRDefault="008E0CED" w:rsidP="0055375F">
            <w:pPr>
              <w:ind w:firstLine="0"/>
              <w:jc w:val="center"/>
              <w:rPr>
                <w:ins w:id="5396" w:author="Okot" w:date="2020-03-24T11:33:00Z"/>
              </w:rPr>
            </w:pPr>
          </w:p>
        </w:tc>
        <w:tc>
          <w:tcPr>
            <w:tcW w:w="529" w:type="dxa"/>
          </w:tcPr>
          <w:p w14:paraId="15CD2523" w14:textId="77777777" w:rsidR="008E0CED" w:rsidRDefault="008E0CED" w:rsidP="0055375F">
            <w:pPr>
              <w:ind w:firstLine="0"/>
              <w:jc w:val="center"/>
              <w:rPr>
                <w:ins w:id="5397" w:author="Okot" w:date="2020-03-24T11:33:00Z"/>
              </w:rPr>
            </w:pPr>
          </w:p>
        </w:tc>
        <w:tc>
          <w:tcPr>
            <w:tcW w:w="639" w:type="dxa"/>
          </w:tcPr>
          <w:p w14:paraId="7A1672D9" w14:textId="77777777" w:rsidR="008E0CED" w:rsidRDefault="008E0CED" w:rsidP="0055375F">
            <w:pPr>
              <w:ind w:firstLine="0"/>
              <w:jc w:val="center"/>
              <w:rPr>
                <w:ins w:id="5398" w:author="Okot" w:date="2020-03-24T11:33:00Z"/>
              </w:rPr>
            </w:pPr>
            <w:ins w:id="5399" w:author="Okot" w:date="2020-03-24T11:33:00Z">
              <w:r>
                <w:t>+</w:t>
              </w:r>
            </w:ins>
          </w:p>
        </w:tc>
        <w:tc>
          <w:tcPr>
            <w:tcW w:w="529" w:type="dxa"/>
          </w:tcPr>
          <w:p w14:paraId="4A40E571" w14:textId="77777777" w:rsidR="008E0CED" w:rsidRDefault="008E0CED" w:rsidP="0055375F">
            <w:pPr>
              <w:ind w:firstLine="0"/>
              <w:jc w:val="center"/>
              <w:rPr>
                <w:ins w:id="5400" w:author="Okot" w:date="2020-03-24T11:33:00Z"/>
              </w:rPr>
            </w:pPr>
          </w:p>
        </w:tc>
      </w:tr>
      <w:tr w:rsidR="008E0CED" w14:paraId="7DB6390C" w14:textId="77777777" w:rsidTr="0055375F">
        <w:trPr>
          <w:ins w:id="5401" w:author="Okot" w:date="2020-03-24T11:33:00Z"/>
        </w:trPr>
        <w:tc>
          <w:tcPr>
            <w:tcW w:w="562" w:type="dxa"/>
          </w:tcPr>
          <w:p w14:paraId="74CECDCE" w14:textId="77777777" w:rsidR="008E0CED" w:rsidRPr="0099329A" w:rsidRDefault="008E0CED" w:rsidP="0055375F">
            <w:pPr>
              <w:ind w:firstLine="0"/>
              <w:jc w:val="center"/>
              <w:rPr>
                <w:ins w:id="5402" w:author="Okot" w:date="2020-03-24T11:33:00Z"/>
                <w:b/>
              </w:rPr>
            </w:pPr>
            <w:ins w:id="5403" w:author="Okot" w:date="2020-03-24T11:33:00Z">
              <w:r w:rsidRPr="0099329A">
                <w:rPr>
                  <w:b/>
                </w:rPr>
                <w:t>B</w:t>
              </w:r>
              <w:r w:rsidRPr="0099329A">
                <w:rPr>
                  <w:b/>
                  <w:vertAlign w:val="subscript"/>
                </w:rPr>
                <w:t>1</w:t>
              </w:r>
            </w:ins>
          </w:p>
        </w:tc>
        <w:tc>
          <w:tcPr>
            <w:tcW w:w="427" w:type="dxa"/>
          </w:tcPr>
          <w:p w14:paraId="3CBA3EB7" w14:textId="77777777" w:rsidR="008E0CED" w:rsidRDefault="008E0CED" w:rsidP="0055375F">
            <w:pPr>
              <w:ind w:firstLine="0"/>
              <w:jc w:val="center"/>
              <w:rPr>
                <w:ins w:id="5404" w:author="Okot" w:date="2020-03-24T11:33:00Z"/>
              </w:rPr>
            </w:pPr>
          </w:p>
        </w:tc>
        <w:tc>
          <w:tcPr>
            <w:tcW w:w="352" w:type="dxa"/>
          </w:tcPr>
          <w:p w14:paraId="5004B517" w14:textId="77777777" w:rsidR="008E0CED" w:rsidRDefault="008E0CED" w:rsidP="0055375F">
            <w:pPr>
              <w:ind w:firstLine="0"/>
              <w:jc w:val="center"/>
              <w:rPr>
                <w:ins w:id="5405" w:author="Okot" w:date="2020-03-24T11:33:00Z"/>
              </w:rPr>
            </w:pPr>
          </w:p>
        </w:tc>
        <w:tc>
          <w:tcPr>
            <w:tcW w:w="498" w:type="dxa"/>
          </w:tcPr>
          <w:p w14:paraId="5FA41F8D" w14:textId="77777777" w:rsidR="008E0CED" w:rsidRDefault="008E0CED" w:rsidP="0055375F">
            <w:pPr>
              <w:ind w:firstLine="0"/>
              <w:jc w:val="center"/>
              <w:rPr>
                <w:ins w:id="5406" w:author="Okot" w:date="2020-03-24T11:33:00Z"/>
              </w:rPr>
            </w:pPr>
          </w:p>
        </w:tc>
        <w:tc>
          <w:tcPr>
            <w:tcW w:w="483" w:type="dxa"/>
          </w:tcPr>
          <w:p w14:paraId="365B4927" w14:textId="77777777" w:rsidR="008E0CED" w:rsidRDefault="008E0CED" w:rsidP="0055375F">
            <w:pPr>
              <w:ind w:firstLine="0"/>
              <w:jc w:val="center"/>
              <w:rPr>
                <w:ins w:id="5407" w:author="Okot" w:date="2020-03-24T11:33:00Z"/>
              </w:rPr>
            </w:pPr>
          </w:p>
        </w:tc>
        <w:tc>
          <w:tcPr>
            <w:tcW w:w="450" w:type="dxa"/>
          </w:tcPr>
          <w:p w14:paraId="67122A58" w14:textId="77777777" w:rsidR="008E0CED" w:rsidRDefault="008E0CED" w:rsidP="0055375F">
            <w:pPr>
              <w:ind w:firstLine="0"/>
              <w:jc w:val="center"/>
              <w:rPr>
                <w:ins w:id="5408" w:author="Okot" w:date="2020-03-24T11:33:00Z"/>
              </w:rPr>
            </w:pPr>
          </w:p>
        </w:tc>
        <w:tc>
          <w:tcPr>
            <w:tcW w:w="416" w:type="dxa"/>
          </w:tcPr>
          <w:p w14:paraId="3EEF4F41" w14:textId="77777777" w:rsidR="008E0CED" w:rsidRDefault="008E0CED" w:rsidP="0055375F">
            <w:pPr>
              <w:ind w:firstLine="0"/>
              <w:jc w:val="center"/>
              <w:rPr>
                <w:ins w:id="5409" w:author="Okot" w:date="2020-03-24T11:33:00Z"/>
              </w:rPr>
            </w:pPr>
          </w:p>
        </w:tc>
        <w:tc>
          <w:tcPr>
            <w:tcW w:w="450" w:type="dxa"/>
          </w:tcPr>
          <w:p w14:paraId="7DC04FEB" w14:textId="77777777" w:rsidR="008E0CED" w:rsidRDefault="008E0CED" w:rsidP="0055375F">
            <w:pPr>
              <w:ind w:firstLine="0"/>
              <w:jc w:val="center"/>
              <w:rPr>
                <w:ins w:id="5410" w:author="Okot" w:date="2020-03-24T11:33:00Z"/>
              </w:rPr>
            </w:pPr>
          </w:p>
        </w:tc>
        <w:tc>
          <w:tcPr>
            <w:tcW w:w="439" w:type="dxa"/>
          </w:tcPr>
          <w:p w14:paraId="55C6EC5F" w14:textId="77777777" w:rsidR="008E0CED" w:rsidRDefault="008E0CED" w:rsidP="0055375F">
            <w:pPr>
              <w:ind w:firstLine="0"/>
              <w:jc w:val="center"/>
              <w:rPr>
                <w:ins w:id="5411" w:author="Okot" w:date="2020-03-24T11:33:00Z"/>
              </w:rPr>
            </w:pPr>
          </w:p>
        </w:tc>
        <w:tc>
          <w:tcPr>
            <w:tcW w:w="416" w:type="dxa"/>
          </w:tcPr>
          <w:p w14:paraId="4B66D80B" w14:textId="77777777" w:rsidR="008E0CED" w:rsidRDefault="008E0CED" w:rsidP="0055375F">
            <w:pPr>
              <w:ind w:firstLine="0"/>
              <w:jc w:val="center"/>
              <w:rPr>
                <w:ins w:id="5412" w:author="Okot" w:date="2020-03-24T11:33:00Z"/>
              </w:rPr>
            </w:pPr>
          </w:p>
        </w:tc>
        <w:tc>
          <w:tcPr>
            <w:tcW w:w="516" w:type="dxa"/>
          </w:tcPr>
          <w:p w14:paraId="437B0E8A" w14:textId="77777777" w:rsidR="008E0CED" w:rsidRDefault="008E0CED" w:rsidP="0055375F">
            <w:pPr>
              <w:ind w:firstLine="0"/>
              <w:jc w:val="center"/>
              <w:rPr>
                <w:ins w:id="5413" w:author="Okot" w:date="2020-03-24T11:33:00Z"/>
              </w:rPr>
            </w:pPr>
          </w:p>
        </w:tc>
        <w:tc>
          <w:tcPr>
            <w:tcW w:w="529" w:type="dxa"/>
          </w:tcPr>
          <w:p w14:paraId="62E9973A" w14:textId="77777777" w:rsidR="008E0CED" w:rsidRDefault="008E0CED" w:rsidP="0055375F">
            <w:pPr>
              <w:ind w:firstLine="0"/>
              <w:jc w:val="center"/>
              <w:rPr>
                <w:ins w:id="5414" w:author="Okot" w:date="2020-03-24T11:33:00Z"/>
              </w:rPr>
            </w:pPr>
          </w:p>
        </w:tc>
        <w:tc>
          <w:tcPr>
            <w:tcW w:w="529" w:type="dxa"/>
          </w:tcPr>
          <w:p w14:paraId="365B76C5" w14:textId="77777777" w:rsidR="008E0CED" w:rsidRDefault="008E0CED" w:rsidP="0055375F">
            <w:pPr>
              <w:ind w:firstLine="0"/>
              <w:jc w:val="center"/>
              <w:rPr>
                <w:ins w:id="5415" w:author="Okot" w:date="2020-03-24T11:33:00Z"/>
              </w:rPr>
            </w:pPr>
          </w:p>
        </w:tc>
        <w:tc>
          <w:tcPr>
            <w:tcW w:w="529" w:type="dxa"/>
          </w:tcPr>
          <w:p w14:paraId="6DE83037" w14:textId="77777777" w:rsidR="008E0CED" w:rsidRDefault="008E0CED" w:rsidP="0055375F">
            <w:pPr>
              <w:ind w:firstLine="0"/>
              <w:jc w:val="center"/>
              <w:rPr>
                <w:ins w:id="5416" w:author="Okot" w:date="2020-03-24T11:33:00Z"/>
              </w:rPr>
            </w:pPr>
          </w:p>
        </w:tc>
        <w:tc>
          <w:tcPr>
            <w:tcW w:w="529" w:type="dxa"/>
          </w:tcPr>
          <w:p w14:paraId="7F8EA736" w14:textId="77777777" w:rsidR="008E0CED" w:rsidRDefault="008E0CED" w:rsidP="0055375F">
            <w:pPr>
              <w:ind w:firstLine="0"/>
              <w:jc w:val="center"/>
              <w:rPr>
                <w:ins w:id="5417" w:author="Okot" w:date="2020-03-24T11:33:00Z"/>
              </w:rPr>
            </w:pPr>
            <w:ins w:id="5418" w:author="Okot" w:date="2020-03-24T11:33:00Z">
              <w:r>
                <w:t>-</w:t>
              </w:r>
            </w:ins>
          </w:p>
        </w:tc>
        <w:tc>
          <w:tcPr>
            <w:tcW w:w="529" w:type="dxa"/>
          </w:tcPr>
          <w:p w14:paraId="1EB1BEED" w14:textId="77777777" w:rsidR="008E0CED" w:rsidRDefault="008E0CED" w:rsidP="0055375F">
            <w:pPr>
              <w:ind w:firstLine="0"/>
              <w:jc w:val="center"/>
              <w:rPr>
                <w:ins w:id="5419" w:author="Okot" w:date="2020-03-24T11:33:00Z"/>
              </w:rPr>
            </w:pPr>
          </w:p>
        </w:tc>
        <w:tc>
          <w:tcPr>
            <w:tcW w:w="639" w:type="dxa"/>
          </w:tcPr>
          <w:p w14:paraId="23F64AC3" w14:textId="77777777" w:rsidR="008E0CED" w:rsidRDefault="008E0CED" w:rsidP="0055375F">
            <w:pPr>
              <w:ind w:firstLine="0"/>
              <w:jc w:val="center"/>
              <w:rPr>
                <w:ins w:id="5420" w:author="Okot" w:date="2020-03-24T11:33:00Z"/>
              </w:rPr>
            </w:pPr>
          </w:p>
        </w:tc>
        <w:tc>
          <w:tcPr>
            <w:tcW w:w="529" w:type="dxa"/>
          </w:tcPr>
          <w:p w14:paraId="3A9EEB50" w14:textId="77777777" w:rsidR="008E0CED" w:rsidRDefault="008E0CED" w:rsidP="0055375F">
            <w:pPr>
              <w:ind w:firstLine="0"/>
              <w:jc w:val="center"/>
              <w:rPr>
                <w:ins w:id="5421" w:author="Okot" w:date="2020-03-24T11:33:00Z"/>
              </w:rPr>
            </w:pPr>
          </w:p>
        </w:tc>
      </w:tr>
      <w:tr w:rsidR="008E0CED" w14:paraId="232C1B45" w14:textId="77777777" w:rsidTr="0055375F">
        <w:trPr>
          <w:ins w:id="5422" w:author="Okot" w:date="2020-03-24T11:33:00Z"/>
        </w:trPr>
        <w:tc>
          <w:tcPr>
            <w:tcW w:w="562" w:type="dxa"/>
          </w:tcPr>
          <w:p w14:paraId="52B76B28" w14:textId="77777777" w:rsidR="008E0CED" w:rsidRPr="0099329A" w:rsidRDefault="008E0CED" w:rsidP="0055375F">
            <w:pPr>
              <w:ind w:firstLine="0"/>
              <w:jc w:val="center"/>
              <w:rPr>
                <w:ins w:id="5423" w:author="Okot" w:date="2020-03-24T11:33:00Z"/>
                <w:b/>
              </w:rPr>
            </w:pPr>
            <w:ins w:id="5424" w:author="Okot" w:date="2020-03-24T11:33:00Z">
              <w:r w:rsidRPr="0099329A">
                <w:rPr>
                  <w:b/>
                </w:rPr>
                <w:t>B</w:t>
              </w:r>
              <w:r w:rsidRPr="0099329A">
                <w:rPr>
                  <w:b/>
                  <w:vertAlign w:val="subscript"/>
                </w:rPr>
                <w:t>2</w:t>
              </w:r>
            </w:ins>
          </w:p>
        </w:tc>
        <w:tc>
          <w:tcPr>
            <w:tcW w:w="427" w:type="dxa"/>
          </w:tcPr>
          <w:p w14:paraId="6196C9A7" w14:textId="77777777" w:rsidR="008E0CED" w:rsidRDefault="008E0CED" w:rsidP="0055375F">
            <w:pPr>
              <w:ind w:firstLine="0"/>
              <w:jc w:val="center"/>
              <w:rPr>
                <w:ins w:id="5425" w:author="Okot" w:date="2020-03-24T11:33:00Z"/>
              </w:rPr>
            </w:pPr>
          </w:p>
        </w:tc>
        <w:tc>
          <w:tcPr>
            <w:tcW w:w="352" w:type="dxa"/>
          </w:tcPr>
          <w:p w14:paraId="70C2E9A0" w14:textId="77777777" w:rsidR="008E0CED" w:rsidRDefault="008E0CED" w:rsidP="0055375F">
            <w:pPr>
              <w:ind w:firstLine="0"/>
              <w:jc w:val="center"/>
              <w:rPr>
                <w:ins w:id="5426" w:author="Okot" w:date="2020-03-24T11:33:00Z"/>
              </w:rPr>
            </w:pPr>
          </w:p>
        </w:tc>
        <w:tc>
          <w:tcPr>
            <w:tcW w:w="498" w:type="dxa"/>
          </w:tcPr>
          <w:p w14:paraId="008996CA" w14:textId="77777777" w:rsidR="008E0CED" w:rsidRDefault="008E0CED" w:rsidP="0055375F">
            <w:pPr>
              <w:ind w:firstLine="0"/>
              <w:jc w:val="center"/>
              <w:rPr>
                <w:ins w:id="5427" w:author="Okot" w:date="2020-03-24T11:33:00Z"/>
              </w:rPr>
            </w:pPr>
            <w:ins w:id="5428" w:author="Okot" w:date="2020-03-24T11:33:00Z">
              <w:r>
                <w:t>+</w:t>
              </w:r>
            </w:ins>
          </w:p>
        </w:tc>
        <w:tc>
          <w:tcPr>
            <w:tcW w:w="483" w:type="dxa"/>
          </w:tcPr>
          <w:p w14:paraId="396A7A02" w14:textId="77777777" w:rsidR="008E0CED" w:rsidRDefault="008E0CED" w:rsidP="0055375F">
            <w:pPr>
              <w:ind w:firstLine="0"/>
              <w:jc w:val="center"/>
              <w:rPr>
                <w:ins w:id="5429" w:author="Okot" w:date="2020-03-24T11:33:00Z"/>
              </w:rPr>
            </w:pPr>
          </w:p>
        </w:tc>
        <w:tc>
          <w:tcPr>
            <w:tcW w:w="450" w:type="dxa"/>
          </w:tcPr>
          <w:p w14:paraId="44D7622A" w14:textId="77777777" w:rsidR="008E0CED" w:rsidRDefault="008E0CED" w:rsidP="0055375F">
            <w:pPr>
              <w:ind w:firstLine="0"/>
              <w:jc w:val="center"/>
              <w:rPr>
                <w:ins w:id="5430" w:author="Okot" w:date="2020-03-24T11:33:00Z"/>
              </w:rPr>
            </w:pPr>
          </w:p>
        </w:tc>
        <w:tc>
          <w:tcPr>
            <w:tcW w:w="416" w:type="dxa"/>
          </w:tcPr>
          <w:p w14:paraId="15DDB67C" w14:textId="77777777" w:rsidR="008E0CED" w:rsidRDefault="008E0CED" w:rsidP="0055375F">
            <w:pPr>
              <w:ind w:firstLine="0"/>
              <w:jc w:val="center"/>
              <w:rPr>
                <w:ins w:id="5431" w:author="Okot" w:date="2020-03-24T11:33:00Z"/>
              </w:rPr>
            </w:pPr>
          </w:p>
        </w:tc>
        <w:tc>
          <w:tcPr>
            <w:tcW w:w="450" w:type="dxa"/>
          </w:tcPr>
          <w:p w14:paraId="75AE62A0" w14:textId="77777777" w:rsidR="008E0CED" w:rsidRDefault="008E0CED" w:rsidP="0055375F">
            <w:pPr>
              <w:ind w:firstLine="0"/>
              <w:jc w:val="center"/>
              <w:rPr>
                <w:ins w:id="5432" w:author="Okot" w:date="2020-03-24T11:33:00Z"/>
              </w:rPr>
            </w:pPr>
          </w:p>
        </w:tc>
        <w:tc>
          <w:tcPr>
            <w:tcW w:w="439" w:type="dxa"/>
          </w:tcPr>
          <w:p w14:paraId="3E0A7B14" w14:textId="77777777" w:rsidR="008E0CED" w:rsidRDefault="008E0CED" w:rsidP="0055375F">
            <w:pPr>
              <w:ind w:firstLine="0"/>
              <w:jc w:val="center"/>
              <w:rPr>
                <w:ins w:id="5433" w:author="Okot" w:date="2020-03-24T11:33:00Z"/>
              </w:rPr>
            </w:pPr>
          </w:p>
        </w:tc>
        <w:tc>
          <w:tcPr>
            <w:tcW w:w="416" w:type="dxa"/>
          </w:tcPr>
          <w:p w14:paraId="332077EC" w14:textId="77777777" w:rsidR="008E0CED" w:rsidRDefault="008E0CED" w:rsidP="0055375F">
            <w:pPr>
              <w:ind w:firstLine="0"/>
              <w:jc w:val="center"/>
              <w:rPr>
                <w:ins w:id="5434" w:author="Okot" w:date="2020-03-24T11:33:00Z"/>
              </w:rPr>
            </w:pPr>
          </w:p>
        </w:tc>
        <w:tc>
          <w:tcPr>
            <w:tcW w:w="516" w:type="dxa"/>
          </w:tcPr>
          <w:p w14:paraId="7FA56169" w14:textId="77777777" w:rsidR="008E0CED" w:rsidRDefault="008E0CED" w:rsidP="0055375F">
            <w:pPr>
              <w:ind w:firstLine="0"/>
              <w:jc w:val="center"/>
              <w:rPr>
                <w:ins w:id="5435" w:author="Okot" w:date="2020-03-24T11:33:00Z"/>
              </w:rPr>
            </w:pPr>
          </w:p>
        </w:tc>
        <w:tc>
          <w:tcPr>
            <w:tcW w:w="529" w:type="dxa"/>
          </w:tcPr>
          <w:p w14:paraId="069700B2" w14:textId="77777777" w:rsidR="008E0CED" w:rsidRDefault="008E0CED" w:rsidP="0055375F">
            <w:pPr>
              <w:ind w:firstLine="0"/>
              <w:jc w:val="center"/>
              <w:rPr>
                <w:ins w:id="5436" w:author="Okot" w:date="2020-03-24T11:33:00Z"/>
              </w:rPr>
            </w:pPr>
          </w:p>
        </w:tc>
        <w:tc>
          <w:tcPr>
            <w:tcW w:w="529" w:type="dxa"/>
          </w:tcPr>
          <w:p w14:paraId="6A025067" w14:textId="77777777" w:rsidR="008E0CED" w:rsidRDefault="008E0CED" w:rsidP="0055375F">
            <w:pPr>
              <w:ind w:firstLine="0"/>
              <w:jc w:val="center"/>
              <w:rPr>
                <w:ins w:id="5437" w:author="Okot" w:date="2020-03-24T11:33:00Z"/>
              </w:rPr>
            </w:pPr>
            <w:ins w:id="5438" w:author="Okot" w:date="2020-03-24T11:33:00Z">
              <w:r>
                <w:t>+</w:t>
              </w:r>
            </w:ins>
          </w:p>
        </w:tc>
        <w:tc>
          <w:tcPr>
            <w:tcW w:w="529" w:type="dxa"/>
          </w:tcPr>
          <w:p w14:paraId="75D371E8" w14:textId="77777777" w:rsidR="008E0CED" w:rsidRDefault="008E0CED" w:rsidP="0055375F">
            <w:pPr>
              <w:ind w:firstLine="0"/>
              <w:jc w:val="center"/>
              <w:rPr>
                <w:ins w:id="5439" w:author="Okot" w:date="2020-03-24T11:33:00Z"/>
              </w:rPr>
            </w:pPr>
          </w:p>
        </w:tc>
        <w:tc>
          <w:tcPr>
            <w:tcW w:w="529" w:type="dxa"/>
          </w:tcPr>
          <w:p w14:paraId="4BC5C01A" w14:textId="77777777" w:rsidR="008E0CED" w:rsidRDefault="008E0CED" w:rsidP="0055375F">
            <w:pPr>
              <w:ind w:firstLine="0"/>
              <w:jc w:val="center"/>
              <w:rPr>
                <w:ins w:id="5440" w:author="Okot" w:date="2020-03-24T11:33:00Z"/>
              </w:rPr>
            </w:pPr>
          </w:p>
        </w:tc>
        <w:tc>
          <w:tcPr>
            <w:tcW w:w="529" w:type="dxa"/>
          </w:tcPr>
          <w:p w14:paraId="7C6771CB" w14:textId="77777777" w:rsidR="008E0CED" w:rsidRDefault="008E0CED" w:rsidP="0055375F">
            <w:pPr>
              <w:ind w:firstLine="0"/>
              <w:jc w:val="center"/>
              <w:rPr>
                <w:ins w:id="5441" w:author="Okot" w:date="2020-03-24T11:33:00Z"/>
              </w:rPr>
            </w:pPr>
          </w:p>
        </w:tc>
        <w:tc>
          <w:tcPr>
            <w:tcW w:w="639" w:type="dxa"/>
          </w:tcPr>
          <w:p w14:paraId="27857C79" w14:textId="77777777" w:rsidR="008E0CED" w:rsidRDefault="008E0CED" w:rsidP="0055375F">
            <w:pPr>
              <w:ind w:firstLine="0"/>
              <w:jc w:val="center"/>
              <w:rPr>
                <w:ins w:id="5442" w:author="Okot" w:date="2020-03-24T11:33:00Z"/>
              </w:rPr>
            </w:pPr>
          </w:p>
        </w:tc>
        <w:tc>
          <w:tcPr>
            <w:tcW w:w="529" w:type="dxa"/>
          </w:tcPr>
          <w:p w14:paraId="4704EE05" w14:textId="77777777" w:rsidR="008E0CED" w:rsidRDefault="008E0CED" w:rsidP="0055375F">
            <w:pPr>
              <w:ind w:firstLine="0"/>
              <w:jc w:val="center"/>
              <w:rPr>
                <w:ins w:id="5443" w:author="Okot" w:date="2020-03-24T11:33:00Z"/>
              </w:rPr>
            </w:pPr>
          </w:p>
        </w:tc>
      </w:tr>
      <w:tr w:rsidR="008E0CED" w14:paraId="083E0253" w14:textId="77777777" w:rsidTr="0055375F">
        <w:trPr>
          <w:ins w:id="5444" w:author="Okot" w:date="2020-03-24T11:33:00Z"/>
        </w:trPr>
        <w:tc>
          <w:tcPr>
            <w:tcW w:w="562" w:type="dxa"/>
          </w:tcPr>
          <w:p w14:paraId="6E1EFDA8" w14:textId="77777777" w:rsidR="008E0CED" w:rsidRPr="0099329A" w:rsidRDefault="008E0CED" w:rsidP="0055375F">
            <w:pPr>
              <w:ind w:firstLine="0"/>
              <w:jc w:val="center"/>
              <w:rPr>
                <w:ins w:id="5445" w:author="Okot" w:date="2020-03-24T11:33:00Z"/>
                <w:b/>
              </w:rPr>
            </w:pPr>
            <w:ins w:id="5446" w:author="Okot" w:date="2020-03-24T11:33:00Z">
              <w:r w:rsidRPr="0099329A">
                <w:rPr>
                  <w:b/>
                </w:rPr>
                <w:t>B</w:t>
              </w:r>
              <w:r w:rsidRPr="0099329A">
                <w:rPr>
                  <w:b/>
                  <w:vertAlign w:val="subscript"/>
                </w:rPr>
                <w:t>3</w:t>
              </w:r>
            </w:ins>
          </w:p>
        </w:tc>
        <w:tc>
          <w:tcPr>
            <w:tcW w:w="427" w:type="dxa"/>
          </w:tcPr>
          <w:p w14:paraId="35F5FCD5" w14:textId="77777777" w:rsidR="008E0CED" w:rsidRDefault="008E0CED" w:rsidP="0055375F">
            <w:pPr>
              <w:ind w:firstLine="0"/>
              <w:jc w:val="center"/>
              <w:rPr>
                <w:ins w:id="5447" w:author="Okot" w:date="2020-03-24T11:33:00Z"/>
              </w:rPr>
            </w:pPr>
          </w:p>
        </w:tc>
        <w:tc>
          <w:tcPr>
            <w:tcW w:w="352" w:type="dxa"/>
          </w:tcPr>
          <w:p w14:paraId="38F15950" w14:textId="77777777" w:rsidR="008E0CED" w:rsidRDefault="008E0CED" w:rsidP="0055375F">
            <w:pPr>
              <w:ind w:firstLine="0"/>
              <w:jc w:val="center"/>
              <w:rPr>
                <w:ins w:id="5448" w:author="Okot" w:date="2020-03-24T11:33:00Z"/>
              </w:rPr>
            </w:pPr>
          </w:p>
        </w:tc>
        <w:tc>
          <w:tcPr>
            <w:tcW w:w="498" w:type="dxa"/>
          </w:tcPr>
          <w:p w14:paraId="1DFC150D" w14:textId="77777777" w:rsidR="008E0CED" w:rsidRDefault="008E0CED" w:rsidP="0055375F">
            <w:pPr>
              <w:ind w:firstLine="0"/>
              <w:jc w:val="center"/>
              <w:rPr>
                <w:ins w:id="5449" w:author="Okot" w:date="2020-03-24T11:33:00Z"/>
              </w:rPr>
            </w:pPr>
          </w:p>
        </w:tc>
        <w:tc>
          <w:tcPr>
            <w:tcW w:w="483" w:type="dxa"/>
          </w:tcPr>
          <w:p w14:paraId="6AC05608" w14:textId="77777777" w:rsidR="008E0CED" w:rsidRDefault="008E0CED" w:rsidP="0055375F">
            <w:pPr>
              <w:ind w:firstLine="0"/>
              <w:jc w:val="center"/>
              <w:rPr>
                <w:ins w:id="5450" w:author="Okot" w:date="2020-03-24T11:33:00Z"/>
              </w:rPr>
            </w:pPr>
          </w:p>
        </w:tc>
        <w:tc>
          <w:tcPr>
            <w:tcW w:w="450" w:type="dxa"/>
          </w:tcPr>
          <w:p w14:paraId="6FB16797" w14:textId="77777777" w:rsidR="008E0CED" w:rsidRDefault="008E0CED" w:rsidP="0055375F">
            <w:pPr>
              <w:ind w:firstLine="0"/>
              <w:jc w:val="center"/>
              <w:rPr>
                <w:ins w:id="5451" w:author="Okot" w:date="2020-03-24T11:33:00Z"/>
              </w:rPr>
            </w:pPr>
          </w:p>
        </w:tc>
        <w:tc>
          <w:tcPr>
            <w:tcW w:w="416" w:type="dxa"/>
          </w:tcPr>
          <w:p w14:paraId="03E00146" w14:textId="77777777" w:rsidR="008E0CED" w:rsidRDefault="008E0CED" w:rsidP="0055375F">
            <w:pPr>
              <w:ind w:firstLine="0"/>
              <w:jc w:val="center"/>
              <w:rPr>
                <w:ins w:id="5452" w:author="Okot" w:date="2020-03-24T11:33:00Z"/>
              </w:rPr>
            </w:pPr>
          </w:p>
        </w:tc>
        <w:tc>
          <w:tcPr>
            <w:tcW w:w="450" w:type="dxa"/>
          </w:tcPr>
          <w:p w14:paraId="439D7FD2" w14:textId="77777777" w:rsidR="008E0CED" w:rsidRDefault="008E0CED" w:rsidP="0055375F">
            <w:pPr>
              <w:ind w:firstLine="0"/>
              <w:jc w:val="center"/>
              <w:rPr>
                <w:ins w:id="5453" w:author="Okot" w:date="2020-03-24T11:33:00Z"/>
              </w:rPr>
            </w:pPr>
          </w:p>
        </w:tc>
        <w:tc>
          <w:tcPr>
            <w:tcW w:w="439" w:type="dxa"/>
          </w:tcPr>
          <w:p w14:paraId="0C3D6745" w14:textId="77777777" w:rsidR="008E0CED" w:rsidRDefault="008E0CED" w:rsidP="0055375F">
            <w:pPr>
              <w:ind w:firstLine="0"/>
              <w:jc w:val="center"/>
              <w:rPr>
                <w:ins w:id="5454" w:author="Okot" w:date="2020-03-24T11:33:00Z"/>
              </w:rPr>
            </w:pPr>
          </w:p>
        </w:tc>
        <w:tc>
          <w:tcPr>
            <w:tcW w:w="416" w:type="dxa"/>
          </w:tcPr>
          <w:p w14:paraId="2AAF7C96" w14:textId="77777777" w:rsidR="008E0CED" w:rsidRDefault="008E0CED" w:rsidP="0055375F">
            <w:pPr>
              <w:ind w:firstLine="0"/>
              <w:jc w:val="center"/>
              <w:rPr>
                <w:ins w:id="5455" w:author="Okot" w:date="2020-03-24T11:33:00Z"/>
              </w:rPr>
            </w:pPr>
          </w:p>
        </w:tc>
        <w:tc>
          <w:tcPr>
            <w:tcW w:w="516" w:type="dxa"/>
          </w:tcPr>
          <w:p w14:paraId="294B5B03" w14:textId="77777777" w:rsidR="008E0CED" w:rsidRDefault="008E0CED" w:rsidP="0055375F">
            <w:pPr>
              <w:ind w:firstLine="0"/>
              <w:jc w:val="center"/>
              <w:rPr>
                <w:ins w:id="5456" w:author="Okot" w:date="2020-03-24T11:33:00Z"/>
              </w:rPr>
            </w:pPr>
          </w:p>
        </w:tc>
        <w:tc>
          <w:tcPr>
            <w:tcW w:w="529" w:type="dxa"/>
          </w:tcPr>
          <w:p w14:paraId="4AEF57BC" w14:textId="77777777" w:rsidR="008E0CED" w:rsidRDefault="008E0CED" w:rsidP="0055375F">
            <w:pPr>
              <w:ind w:firstLine="0"/>
              <w:jc w:val="center"/>
              <w:rPr>
                <w:ins w:id="5457" w:author="Okot" w:date="2020-03-24T11:33:00Z"/>
              </w:rPr>
            </w:pPr>
          </w:p>
        </w:tc>
        <w:tc>
          <w:tcPr>
            <w:tcW w:w="529" w:type="dxa"/>
          </w:tcPr>
          <w:p w14:paraId="5B059260" w14:textId="77777777" w:rsidR="008E0CED" w:rsidRDefault="008E0CED" w:rsidP="0055375F">
            <w:pPr>
              <w:ind w:firstLine="0"/>
              <w:jc w:val="center"/>
              <w:rPr>
                <w:ins w:id="5458" w:author="Okot" w:date="2020-03-24T11:33:00Z"/>
              </w:rPr>
            </w:pPr>
          </w:p>
        </w:tc>
        <w:tc>
          <w:tcPr>
            <w:tcW w:w="529" w:type="dxa"/>
          </w:tcPr>
          <w:p w14:paraId="7FCD46DC" w14:textId="77777777" w:rsidR="008E0CED" w:rsidRDefault="008E0CED" w:rsidP="0055375F">
            <w:pPr>
              <w:ind w:firstLine="0"/>
              <w:jc w:val="center"/>
              <w:rPr>
                <w:ins w:id="5459" w:author="Okot" w:date="2020-03-24T11:33:00Z"/>
              </w:rPr>
            </w:pPr>
          </w:p>
        </w:tc>
        <w:tc>
          <w:tcPr>
            <w:tcW w:w="529" w:type="dxa"/>
          </w:tcPr>
          <w:p w14:paraId="01246BE6" w14:textId="77777777" w:rsidR="008E0CED" w:rsidRDefault="008E0CED" w:rsidP="0055375F">
            <w:pPr>
              <w:ind w:firstLine="0"/>
              <w:jc w:val="center"/>
              <w:rPr>
                <w:ins w:id="5460" w:author="Okot" w:date="2020-03-24T11:33:00Z"/>
              </w:rPr>
            </w:pPr>
            <w:ins w:id="5461" w:author="Okot" w:date="2020-03-24T11:33:00Z">
              <w:r>
                <w:t>-</w:t>
              </w:r>
            </w:ins>
          </w:p>
        </w:tc>
        <w:tc>
          <w:tcPr>
            <w:tcW w:w="529" w:type="dxa"/>
          </w:tcPr>
          <w:p w14:paraId="6D4C0156" w14:textId="77777777" w:rsidR="008E0CED" w:rsidRDefault="008E0CED" w:rsidP="0055375F">
            <w:pPr>
              <w:ind w:firstLine="0"/>
              <w:jc w:val="center"/>
              <w:rPr>
                <w:ins w:id="5462" w:author="Okot" w:date="2020-03-24T11:33:00Z"/>
              </w:rPr>
            </w:pPr>
          </w:p>
        </w:tc>
        <w:tc>
          <w:tcPr>
            <w:tcW w:w="639" w:type="dxa"/>
          </w:tcPr>
          <w:p w14:paraId="17DC3595" w14:textId="77777777" w:rsidR="008E0CED" w:rsidRDefault="008E0CED" w:rsidP="0055375F">
            <w:pPr>
              <w:ind w:firstLine="0"/>
              <w:jc w:val="center"/>
              <w:rPr>
                <w:ins w:id="5463" w:author="Okot" w:date="2020-03-24T11:33:00Z"/>
              </w:rPr>
            </w:pPr>
          </w:p>
        </w:tc>
        <w:tc>
          <w:tcPr>
            <w:tcW w:w="529" w:type="dxa"/>
          </w:tcPr>
          <w:p w14:paraId="76006560" w14:textId="77777777" w:rsidR="008E0CED" w:rsidRDefault="008E0CED" w:rsidP="0055375F">
            <w:pPr>
              <w:ind w:firstLine="0"/>
              <w:jc w:val="center"/>
              <w:rPr>
                <w:ins w:id="5464" w:author="Okot" w:date="2020-03-24T11:33:00Z"/>
              </w:rPr>
            </w:pPr>
          </w:p>
        </w:tc>
      </w:tr>
      <w:tr w:rsidR="008E0CED" w14:paraId="5C3F1EE1" w14:textId="77777777" w:rsidTr="0055375F">
        <w:trPr>
          <w:ins w:id="5465" w:author="Okot" w:date="2020-03-24T11:33:00Z"/>
        </w:trPr>
        <w:tc>
          <w:tcPr>
            <w:tcW w:w="562" w:type="dxa"/>
          </w:tcPr>
          <w:p w14:paraId="4DEBD3BD" w14:textId="77777777" w:rsidR="008E0CED" w:rsidRPr="0099329A" w:rsidRDefault="008E0CED" w:rsidP="0055375F">
            <w:pPr>
              <w:ind w:firstLine="0"/>
              <w:jc w:val="center"/>
              <w:rPr>
                <w:ins w:id="5466" w:author="Okot" w:date="2020-03-24T11:33:00Z"/>
                <w:b/>
              </w:rPr>
            </w:pPr>
            <w:ins w:id="5467" w:author="Okot" w:date="2020-03-24T11:33:00Z">
              <w:r w:rsidRPr="0099329A">
                <w:rPr>
                  <w:b/>
                </w:rPr>
                <w:t>B</w:t>
              </w:r>
              <w:r w:rsidRPr="0099329A">
                <w:rPr>
                  <w:b/>
                  <w:vertAlign w:val="subscript"/>
                </w:rPr>
                <w:t>9</w:t>
              </w:r>
            </w:ins>
          </w:p>
        </w:tc>
        <w:tc>
          <w:tcPr>
            <w:tcW w:w="427" w:type="dxa"/>
          </w:tcPr>
          <w:p w14:paraId="6B26CC3B" w14:textId="77777777" w:rsidR="008E0CED" w:rsidRDefault="008E0CED" w:rsidP="0055375F">
            <w:pPr>
              <w:ind w:firstLine="0"/>
              <w:jc w:val="center"/>
              <w:rPr>
                <w:ins w:id="5468" w:author="Okot" w:date="2020-03-24T11:33:00Z"/>
              </w:rPr>
            </w:pPr>
          </w:p>
        </w:tc>
        <w:tc>
          <w:tcPr>
            <w:tcW w:w="352" w:type="dxa"/>
          </w:tcPr>
          <w:p w14:paraId="4A75D3B7" w14:textId="77777777" w:rsidR="008E0CED" w:rsidRDefault="008E0CED" w:rsidP="0055375F">
            <w:pPr>
              <w:ind w:firstLine="0"/>
              <w:jc w:val="center"/>
              <w:rPr>
                <w:ins w:id="5469" w:author="Okot" w:date="2020-03-24T11:33:00Z"/>
              </w:rPr>
            </w:pPr>
          </w:p>
        </w:tc>
        <w:tc>
          <w:tcPr>
            <w:tcW w:w="498" w:type="dxa"/>
          </w:tcPr>
          <w:p w14:paraId="2547FD0E" w14:textId="77777777" w:rsidR="008E0CED" w:rsidRDefault="008E0CED" w:rsidP="0055375F">
            <w:pPr>
              <w:ind w:firstLine="0"/>
              <w:jc w:val="center"/>
              <w:rPr>
                <w:ins w:id="5470" w:author="Okot" w:date="2020-03-24T11:33:00Z"/>
              </w:rPr>
            </w:pPr>
          </w:p>
        </w:tc>
        <w:tc>
          <w:tcPr>
            <w:tcW w:w="483" w:type="dxa"/>
          </w:tcPr>
          <w:p w14:paraId="55C3D94D" w14:textId="77777777" w:rsidR="008E0CED" w:rsidRDefault="008E0CED" w:rsidP="0055375F">
            <w:pPr>
              <w:ind w:firstLine="0"/>
              <w:jc w:val="center"/>
              <w:rPr>
                <w:ins w:id="5471" w:author="Okot" w:date="2020-03-24T11:33:00Z"/>
              </w:rPr>
            </w:pPr>
          </w:p>
        </w:tc>
        <w:tc>
          <w:tcPr>
            <w:tcW w:w="450" w:type="dxa"/>
          </w:tcPr>
          <w:p w14:paraId="5574494B" w14:textId="77777777" w:rsidR="008E0CED" w:rsidRDefault="008E0CED" w:rsidP="0055375F">
            <w:pPr>
              <w:ind w:firstLine="0"/>
              <w:jc w:val="center"/>
              <w:rPr>
                <w:ins w:id="5472" w:author="Okot" w:date="2020-03-24T11:33:00Z"/>
              </w:rPr>
            </w:pPr>
          </w:p>
        </w:tc>
        <w:tc>
          <w:tcPr>
            <w:tcW w:w="416" w:type="dxa"/>
          </w:tcPr>
          <w:p w14:paraId="692CB8C8" w14:textId="77777777" w:rsidR="008E0CED" w:rsidRDefault="008E0CED" w:rsidP="0055375F">
            <w:pPr>
              <w:ind w:firstLine="0"/>
              <w:jc w:val="center"/>
              <w:rPr>
                <w:ins w:id="5473" w:author="Okot" w:date="2020-03-24T11:33:00Z"/>
              </w:rPr>
            </w:pPr>
          </w:p>
        </w:tc>
        <w:tc>
          <w:tcPr>
            <w:tcW w:w="450" w:type="dxa"/>
          </w:tcPr>
          <w:p w14:paraId="73B9B821" w14:textId="77777777" w:rsidR="008E0CED" w:rsidRDefault="008E0CED" w:rsidP="0055375F">
            <w:pPr>
              <w:ind w:firstLine="0"/>
              <w:jc w:val="center"/>
              <w:rPr>
                <w:ins w:id="5474" w:author="Okot" w:date="2020-03-24T11:33:00Z"/>
              </w:rPr>
            </w:pPr>
          </w:p>
        </w:tc>
        <w:tc>
          <w:tcPr>
            <w:tcW w:w="439" w:type="dxa"/>
          </w:tcPr>
          <w:p w14:paraId="36D9C446" w14:textId="77777777" w:rsidR="008E0CED" w:rsidRDefault="008E0CED" w:rsidP="0055375F">
            <w:pPr>
              <w:ind w:firstLine="0"/>
              <w:jc w:val="center"/>
              <w:rPr>
                <w:ins w:id="5475" w:author="Okot" w:date="2020-03-24T11:33:00Z"/>
              </w:rPr>
            </w:pPr>
          </w:p>
        </w:tc>
        <w:tc>
          <w:tcPr>
            <w:tcW w:w="416" w:type="dxa"/>
          </w:tcPr>
          <w:p w14:paraId="5B4B75B0" w14:textId="77777777" w:rsidR="008E0CED" w:rsidRDefault="008E0CED" w:rsidP="0055375F">
            <w:pPr>
              <w:ind w:firstLine="0"/>
              <w:jc w:val="center"/>
              <w:rPr>
                <w:ins w:id="5476" w:author="Okot" w:date="2020-03-24T11:33:00Z"/>
              </w:rPr>
            </w:pPr>
            <w:ins w:id="5477" w:author="Okot" w:date="2020-03-24T11:33:00Z">
              <w:r>
                <w:t>+</w:t>
              </w:r>
            </w:ins>
          </w:p>
        </w:tc>
        <w:tc>
          <w:tcPr>
            <w:tcW w:w="516" w:type="dxa"/>
          </w:tcPr>
          <w:p w14:paraId="78EECCFB" w14:textId="77777777" w:rsidR="008E0CED" w:rsidRDefault="008E0CED" w:rsidP="0055375F">
            <w:pPr>
              <w:ind w:firstLine="0"/>
              <w:jc w:val="center"/>
              <w:rPr>
                <w:ins w:id="5478" w:author="Okot" w:date="2020-03-24T11:33:00Z"/>
              </w:rPr>
            </w:pPr>
          </w:p>
        </w:tc>
        <w:tc>
          <w:tcPr>
            <w:tcW w:w="529" w:type="dxa"/>
          </w:tcPr>
          <w:p w14:paraId="7C3AB689" w14:textId="77777777" w:rsidR="008E0CED" w:rsidRDefault="008E0CED" w:rsidP="0055375F">
            <w:pPr>
              <w:ind w:firstLine="0"/>
              <w:jc w:val="center"/>
              <w:rPr>
                <w:ins w:id="5479" w:author="Okot" w:date="2020-03-24T11:33:00Z"/>
              </w:rPr>
            </w:pPr>
          </w:p>
        </w:tc>
        <w:tc>
          <w:tcPr>
            <w:tcW w:w="529" w:type="dxa"/>
          </w:tcPr>
          <w:p w14:paraId="7379A1A0" w14:textId="77777777" w:rsidR="008E0CED" w:rsidRDefault="008E0CED" w:rsidP="0055375F">
            <w:pPr>
              <w:ind w:firstLine="0"/>
              <w:jc w:val="center"/>
              <w:rPr>
                <w:ins w:id="5480" w:author="Okot" w:date="2020-03-24T11:33:00Z"/>
              </w:rPr>
            </w:pPr>
          </w:p>
        </w:tc>
        <w:tc>
          <w:tcPr>
            <w:tcW w:w="529" w:type="dxa"/>
          </w:tcPr>
          <w:p w14:paraId="1C3A5AB5" w14:textId="77777777" w:rsidR="008E0CED" w:rsidRDefault="008E0CED" w:rsidP="0055375F">
            <w:pPr>
              <w:ind w:firstLine="0"/>
              <w:jc w:val="center"/>
              <w:rPr>
                <w:ins w:id="5481" w:author="Okot" w:date="2020-03-24T11:33:00Z"/>
              </w:rPr>
            </w:pPr>
          </w:p>
        </w:tc>
        <w:tc>
          <w:tcPr>
            <w:tcW w:w="529" w:type="dxa"/>
          </w:tcPr>
          <w:p w14:paraId="05B694AB" w14:textId="77777777" w:rsidR="008E0CED" w:rsidRDefault="008E0CED" w:rsidP="0055375F">
            <w:pPr>
              <w:ind w:firstLine="0"/>
              <w:jc w:val="center"/>
              <w:rPr>
                <w:ins w:id="5482" w:author="Okot" w:date="2020-03-24T11:33:00Z"/>
              </w:rPr>
            </w:pPr>
          </w:p>
        </w:tc>
        <w:tc>
          <w:tcPr>
            <w:tcW w:w="529" w:type="dxa"/>
          </w:tcPr>
          <w:p w14:paraId="48721F77" w14:textId="77777777" w:rsidR="008E0CED" w:rsidRDefault="008E0CED" w:rsidP="0055375F">
            <w:pPr>
              <w:ind w:firstLine="0"/>
              <w:jc w:val="center"/>
              <w:rPr>
                <w:ins w:id="5483" w:author="Okot" w:date="2020-03-24T11:33:00Z"/>
              </w:rPr>
            </w:pPr>
          </w:p>
        </w:tc>
        <w:tc>
          <w:tcPr>
            <w:tcW w:w="639" w:type="dxa"/>
          </w:tcPr>
          <w:p w14:paraId="5D2DECAC" w14:textId="77777777" w:rsidR="008E0CED" w:rsidRDefault="008E0CED" w:rsidP="0055375F">
            <w:pPr>
              <w:ind w:firstLine="0"/>
              <w:jc w:val="center"/>
              <w:rPr>
                <w:ins w:id="5484" w:author="Okot" w:date="2020-03-24T11:33:00Z"/>
              </w:rPr>
            </w:pPr>
          </w:p>
        </w:tc>
        <w:tc>
          <w:tcPr>
            <w:tcW w:w="529" w:type="dxa"/>
          </w:tcPr>
          <w:p w14:paraId="45DD7786" w14:textId="77777777" w:rsidR="008E0CED" w:rsidRDefault="008E0CED" w:rsidP="0055375F">
            <w:pPr>
              <w:ind w:firstLine="0"/>
              <w:jc w:val="center"/>
              <w:rPr>
                <w:ins w:id="5485" w:author="Okot" w:date="2020-03-24T11:33:00Z"/>
              </w:rPr>
            </w:pPr>
          </w:p>
        </w:tc>
      </w:tr>
      <w:tr w:rsidR="008E0CED" w14:paraId="58E0CE4C" w14:textId="77777777" w:rsidTr="0055375F">
        <w:trPr>
          <w:ins w:id="5486" w:author="Okot" w:date="2020-03-24T11:33:00Z"/>
        </w:trPr>
        <w:tc>
          <w:tcPr>
            <w:tcW w:w="562" w:type="dxa"/>
          </w:tcPr>
          <w:p w14:paraId="7C907759" w14:textId="77777777" w:rsidR="008E0CED" w:rsidRPr="0099329A" w:rsidRDefault="008E0CED" w:rsidP="0055375F">
            <w:pPr>
              <w:ind w:firstLine="0"/>
              <w:jc w:val="center"/>
              <w:rPr>
                <w:ins w:id="5487" w:author="Okot" w:date="2020-03-24T11:33:00Z"/>
                <w:b/>
              </w:rPr>
            </w:pPr>
            <w:ins w:id="5488" w:author="Okot" w:date="2020-03-24T11:33:00Z">
              <w:r w:rsidRPr="0099329A">
                <w:rPr>
                  <w:b/>
                </w:rPr>
                <w:t>C</w:t>
              </w:r>
            </w:ins>
          </w:p>
        </w:tc>
        <w:tc>
          <w:tcPr>
            <w:tcW w:w="427" w:type="dxa"/>
          </w:tcPr>
          <w:p w14:paraId="4D3F9AD3" w14:textId="77777777" w:rsidR="008E0CED" w:rsidRDefault="008E0CED" w:rsidP="0055375F">
            <w:pPr>
              <w:ind w:firstLine="0"/>
              <w:jc w:val="center"/>
              <w:rPr>
                <w:ins w:id="5489" w:author="Okot" w:date="2020-03-24T11:33:00Z"/>
              </w:rPr>
            </w:pPr>
          </w:p>
        </w:tc>
        <w:tc>
          <w:tcPr>
            <w:tcW w:w="352" w:type="dxa"/>
          </w:tcPr>
          <w:p w14:paraId="1C23767B" w14:textId="77777777" w:rsidR="008E0CED" w:rsidRDefault="008E0CED" w:rsidP="0055375F">
            <w:pPr>
              <w:ind w:firstLine="0"/>
              <w:jc w:val="center"/>
              <w:rPr>
                <w:ins w:id="5490" w:author="Okot" w:date="2020-03-24T11:33:00Z"/>
              </w:rPr>
            </w:pPr>
          </w:p>
        </w:tc>
        <w:tc>
          <w:tcPr>
            <w:tcW w:w="498" w:type="dxa"/>
          </w:tcPr>
          <w:p w14:paraId="178520C2" w14:textId="77777777" w:rsidR="008E0CED" w:rsidRDefault="008E0CED" w:rsidP="0055375F">
            <w:pPr>
              <w:ind w:firstLine="0"/>
              <w:jc w:val="center"/>
              <w:rPr>
                <w:ins w:id="5491" w:author="Okot" w:date="2020-03-24T11:33:00Z"/>
              </w:rPr>
            </w:pPr>
            <w:ins w:id="5492" w:author="Okot" w:date="2020-03-24T11:33:00Z">
              <w:r>
                <w:t>+</w:t>
              </w:r>
            </w:ins>
          </w:p>
        </w:tc>
        <w:tc>
          <w:tcPr>
            <w:tcW w:w="483" w:type="dxa"/>
          </w:tcPr>
          <w:p w14:paraId="69465E4F" w14:textId="77777777" w:rsidR="008E0CED" w:rsidRDefault="008E0CED" w:rsidP="0055375F">
            <w:pPr>
              <w:ind w:firstLine="0"/>
              <w:jc w:val="center"/>
              <w:rPr>
                <w:ins w:id="5493" w:author="Okot" w:date="2020-03-24T11:33:00Z"/>
              </w:rPr>
            </w:pPr>
          </w:p>
        </w:tc>
        <w:tc>
          <w:tcPr>
            <w:tcW w:w="450" w:type="dxa"/>
          </w:tcPr>
          <w:p w14:paraId="4B9CE081" w14:textId="77777777" w:rsidR="008E0CED" w:rsidRDefault="008E0CED" w:rsidP="0055375F">
            <w:pPr>
              <w:ind w:firstLine="0"/>
              <w:jc w:val="center"/>
              <w:rPr>
                <w:ins w:id="5494" w:author="Okot" w:date="2020-03-24T11:33:00Z"/>
              </w:rPr>
            </w:pPr>
            <w:ins w:id="5495" w:author="Okot" w:date="2020-03-24T11:33:00Z">
              <w:r>
                <w:t>-</w:t>
              </w:r>
            </w:ins>
          </w:p>
        </w:tc>
        <w:tc>
          <w:tcPr>
            <w:tcW w:w="416" w:type="dxa"/>
          </w:tcPr>
          <w:p w14:paraId="5C5D8C9A" w14:textId="77777777" w:rsidR="008E0CED" w:rsidRDefault="008E0CED" w:rsidP="0055375F">
            <w:pPr>
              <w:ind w:firstLine="0"/>
              <w:jc w:val="center"/>
              <w:rPr>
                <w:ins w:id="5496" w:author="Okot" w:date="2020-03-24T11:33:00Z"/>
              </w:rPr>
            </w:pPr>
            <w:ins w:id="5497" w:author="Okot" w:date="2020-03-24T11:33:00Z">
              <w:r>
                <w:t>+</w:t>
              </w:r>
            </w:ins>
          </w:p>
        </w:tc>
        <w:tc>
          <w:tcPr>
            <w:tcW w:w="450" w:type="dxa"/>
          </w:tcPr>
          <w:p w14:paraId="0BE7E4B0" w14:textId="77777777" w:rsidR="008E0CED" w:rsidRDefault="008E0CED" w:rsidP="0055375F">
            <w:pPr>
              <w:ind w:firstLine="0"/>
              <w:jc w:val="center"/>
              <w:rPr>
                <w:ins w:id="5498" w:author="Okot" w:date="2020-03-24T11:33:00Z"/>
              </w:rPr>
            </w:pPr>
          </w:p>
        </w:tc>
        <w:tc>
          <w:tcPr>
            <w:tcW w:w="439" w:type="dxa"/>
          </w:tcPr>
          <w:p w14:paraId="5A3CE743" w14:textId="77777777" w:rsidR="008E0CED" w:rsidRDefault="008E0CED" w:rsidP="0055375F">
            <w:pPr>
              <w:ind w:firstLine="0"/>
              <w:jc w:val="center"/>
              <w:rPr>
                <w:ins w:id="5499" w:author="Okot" w:date="2020-03-24T11:33:00Z"/>
              </w:rPr>
            </w:pPr>
            <w:ins w:id="5500" w:author="Okot" w:date="2020-03-24T11:33:00Z">
              <w:r>
                <w:t>+</w:t>
              </w:r>
            </w:ins>
          </w:p>
        </w:tc>
        <w:tc>
          <w:tcPr>
            <w:tcW w:w="416" w:type="dxa"/>
          </w:tcPr>
          <w:p w14:paraId="6D80DF70" w14:textId="77777777" w:rsidR="008E0CED" w:rsidRDefault="008E0CED" w:rsidP="0055375F">
            <w:pPr>
              <w:ind w:firstLine="0"/>
              <w:jc w:val="center"/>
              <w:rPr>
                <w:ins w:id="5501" w:author="Okot" w:date="2020-03-24T11:33:00Z"/>
              </w:rPr>
            </w:pPr>
            <w:ins w:id="5502" w:author="Okot" w:date="2020-03-24T11:33:00Z">
              <w:r>
                <w:t>+</w:t>
              </w:r>
            </w:ins>
          </w:p>
        </w:tc>
        <w:tc>
          <w:tcPr>
            <w:tcW w:w="516" w:type="dxa"/>
          </w:tcPr>
          <w:p w14:paraId="0408AD53" w14:textId="77777777" w:rsidR="008E0CED" w:rsidRDefault="008E0CED" w:rsidP="0055375F">
            <w:pPr>
              <w:ind w:firstLine="0"/>
              <w:jc w:val="center"/>
              <w:rPr>
                <w:ins w:id="5503" w:author="Okot" w:date="2020-03-24T11:33:00Z"/>
              </w:rPr>
            </w:pPr>
          </w:p>
        </w:tc>
        <w:tc>
          <w:tcPr>
            <w:tcW w:w="529" w:type="dxa"/>
          </w:tcPr>
          <w:p w14:paraId="5BEDF057" w14:textId="77777777" w:rsidR="008E0CED" w:rsidRDefault="008E0CED" w:rsidP="0055375F">
            <w:pPr>
              <w:ind w:firstLine="0"/>
              <w:jc w:val="center"/>
              <w:rPr>
                <w:ins w:id="5504" w:author="Okot" w:date="2020-03-24T11:33:00Z"/>
              </w:rPr>
            </w:pPr>
          </w:p>
        </w:tc>
        <w:tc>
          <w:tcPr>
            <w:tcW w:w="529" w:type="dxa"/>
          </w:tcPr>
          <w:p w14:paraId="522A135E" w14:textId="77777777" w:rsidR="008E0CED" w:rsidRDefault="008E0CED" w:rsidP="0055375F">
            <w:pPr>
              <w:ind w:firstLine="0"/>
              <w:jc w:val="center"/>
              <w:rPr>
                <w:ins w:id="5505" w:author="Okot" w:date="2020-03-24T11:33:00Z"/>
              </w:rPr>
            </w:pPr>
            <w:ins w:id="5506" w:author="Okot" w:date="2020-03-24T11:33:00Z">
              <w:r>
                <w:t>+</w:t>
              </w:r>
            </w:ins>
          </w:p>
        </w:tc>
        <w:tc>
          <w:tcPr>
            <w:tcW w:w="529" w:type="dxa"/>
          </w:tcPr>
          <w:p w14:paraId="3335EE37" w14:textId="77777777" w:rsidR="008E0CED" w:rsidRDefault="008E0CED" w:rsidP="0055375F">
            <w:pPr>
              <w:ind w:firstLine="0"/>
              <w:jc w:val="center"/>
              <w:rPr>
                <w:ins w:id="5507" w:author="Okot" w:date="2020-03-24T11:33:00Z"/>
              </w:rPr>
            </w:pPr>
            <w:ins w:id="5508" w:author="Okot" w:date="2020-03-24T11:33:00Z">
              <w:r>
                <w:t>+</w:t>
              </w:r>
            </w:ins>
          </w:p>
        </w:tc>
        <w:tc>
          <w:tcPr>
            <w:tcW w:w="529" w:type="dxa"/>
          </w:tcPr>
          <w:p w14:paraId="3700917E" w14:textId="77777777" w:rsidR="008E0CED" w:rsidRDefault="008E0CED" w:rsidP="0055375F">
            <w:pPr>
              <w:ind w:firstLine="0"/>
              <w:jc w:val="center"/>
              <w:rPr>
                <w:ins w:id="5509" w:author="Okot" w:date="2020-03-24T11:33:00Z"/>
              </w:rPr>
            </w:pPr>
            <w:ins w:id="5510" w:author="Okot" w:date="2020-03-24T11:33:00Z">
              <w:r>
                <w:t>-</w:t>
              </w:r>
            </w:ins>
          </w:p>
        </w:tc>
        <w:tc>
          <w:tcPr>
            <w:tcW w:w="529" w:type="dxa"/>
          </w:tcPr>
          <w:p w14:paraId="2BDA5CA0" w14:textId="77777777" w:rsidR="008E0CED" w:rsidRDefault="008E0CED" w:rsidP="0055375F">
            <w:pPr>
              <w:ind w:firstLine="0"/>
              <w:jc w:val="center"/>
              <w:rPr>
                <w:ins w:id="5511" w:author="Okot" w:date="2020-03-24T11:33:00Z"/>
              </w:rPr>
            </w:pPr>
          </w:p>
        </w:tc>
        <w:tc>
          <w:tcPr>
            <w:tcW w:w="639" w:type="dxa"/>
          </w:tcPr>
          <w:p w14:paraId="73203565" w14:textId="77777777" w:rsidR="008E0CED" w:rsidRDefault="008E0CED" w:rsidP="0055375F">
            <w:pPr>
              <w:ind w:firstLine="0"/>
              <w:jc w:val="center"/>
              <w:rPr>
                <w:ins w:id="5512" w:author="Okot" w:date="2020-03-24T11:33:00Z"/>
              </w:rPr>
            </w:pPr>
            <w:ins w:id="5513" w:author="Okot" w:date="2020-03-24T11:33:00Z">
              <w:r>
                <w:t>+</w:t>
              </w:r>
            </w:ins>
          </w:p>
        </w:tc>
        <w:tc>
          <w:tcPr>
            <w:tcW w:w="529" w:type="dxa"/>
          </w:tcPr>
          <w:p w14:paraId="35AD6AA3" w14:textId="77777777" w:rsidR="008E0CED" w:rsidRDefault="008E0CED" w:rsidP="0055375F">
            <w:pPr>
              <w:ind w:firstLine="0"/>
              <w:jc w:val="center"/>
              <w:rPr>
                <w:ins w:id="5514" w:author="Okot" w:date="2020-03-24T11:33:00Z"/>
              </w:rPr>
            </w:pPr>
          </w:p>
        </w:tc>
      </w:tr>
      <w:tr w:rsidR="008E0CED" w14:paraId="2758DE6B" w14:textId="77777777" w:rsidTr="0055375F">
        <w:trPr>
          <w:ins w:id="5515" w:author="Okot" w:date="2020-03-24T11:33:00Z"/>
        </w:trPr>
        <w:tc>
          <w:tcPr>
            <w:tcW w:w="562" w:type="dxa"/>
          </w:tcPr>
          <w:p w14:paraId="435726B5" w14:textId="77777777" w:rsidR="008E0CED" w:rsidRPr="0099329A" w:rsidRDefault="008E0CED" w:rsidP="0055375F">
            <w:pPr>
              <w:ind w:firstLine="0"/>
              <w:jc w:val="center"/>
              <w:rPr>
                <w:ins w:id="5516" w:author="Okot" w:date="2020-03-24T11:33:00Z"/>
                <w:b/>
              </w:rPr>
            </w:pPr>
            <w:ins w:id="5517" w:author="Okot" w:date="2020-03-24T11:33:00Z">
              <w:r w:rsidRPr="0099329A">
                <w:rPr>
                  <w:b/>
                </w:rPr>
                <w:t>D</w:t>
              </w:r>
            </w:ins>
          </w:p>
        </w:tc>
        <w:tc>
          <w:tcPr>
            <w:tcW w:w="427" w:type="dxa"/>
          </w:tcPr>
          <w:p w14:paraId="0174B337" w14:textId="77777777" w:rsidR="008E0CED" w:rsidRDefault="008E0CED" w:rsidP="0055375F">
            <w:pPr>
              <w:ind w:firstLine="0"/>
              <w:jc w:val="center"/>
              <w:rPr>
                <w:ins w:id="5518" w:author="Okot" w:date="2020-03-24T11:33:00Z"/>
              </w:rPr>
            </w:pPr>
          </w:p>
        </w:tc>
        <w:tc>
          <w:tcPr>
            <w:tcW w:w="352" w:type="dxa"/>
          </w:tcPr>
          <w:p w14:paraId="750C0710" w14:textId="77777777" w:rsidR="008E0CED" w:rsidRDefault="008E0CED" w:rsidP="0055375F">
            <w:pPr>
              <w:ind w:firstLine="0"/>
              <w:jc w:val="center"/>
              <w:rPr>
                <w:ins w:id="5519" w:author="Okot" w:date="2020-03-24T11:33:00Z"/>
              </w:rPr>
            </w:pPr>
            <w:ins w:id="5520" w:author="Okot" w:date="2020-03-24T11:33:00Z">
              <w:r>
                <w:t>+</w:t>
              </w:r>
            </w:ins>
          </w:p>
        </w:tc>
        <w:tc>
          <w:tcPr>
            <w:tcW w:w="498" w:type="dxa"/>
          </w:tcPr>
          <w:p w14:paraId="6977F8F5" w14:textId="77777777" w:rsidR="008E0CED" w:rsidRDefault="008E0CED" w:rsidP="0055375F">
            <w:pPr>
              <w:ind w:firstLine="0"/>
              <w:jc w:val="center"/>
              <w:rPr>
                <w:ins w:id="5521" w:author="Okot" w:date="2020-03-24T11:33:00Z"/>
              </w:rPr>
            </w:pPr>
            <w:ins w:id="5522" w:author="Okot" w:date="2020-03-24T11:33:00Z">
              <w:r>
                <w:t>+</w:t>
              </w:r>
            </w:ins>
          </w:p>
        </w:tc>
        <w:tc>
          <w:tcPr>
            <w:tcW w:w="483" w:type="dxa"/>
          </w:tcPr>
          <w:p w14:paraId="3A96B608" w14:textId="77777777" w:rsidR="008E0CED" w:rsidRDefault="008E0CED" w:rsidP="0055375F">
            <w:pPr>
              <w:ind w:firstLine="0"/>
              <w:jc w:val="center"/>
              <w:rPr>
                <w:ins w:id="5523" w:author="Okot" w:date="2020-03-24T11:33:00Z"/>
              </w:rPr>
            </w:pPr>
          </w:p>
        </w:tc>
        <w:tc>
          <w:tcPr>
            <w:tcW w:w="450" w:type="dxa"/>
          </w:tcPr>
          <w:p w14:paraId="42D22161" w14:textId="77777777" w:rsidR="008E0CED" w:rsidRDefault="008E0CED" w:rsidP="0055375F">
            <w:pPr>
              <w:ind w:firstLine="0"/>
              <w:jc w:val="center"/>
              <w:rPr>
                <w:ins w:id="5524" w:author="Okot" w:date="2020-03-24T11:33:00Z"/>
              </w:rPr>
            </w:pPr>
          </w:p>
        </w:tc>
        <w:tc>
          <w:tcPr>
            <w:tcW w:w="416" w:type="dxa"/>
          </w:tcPr>
          <w:p w14:paraId="1257633A" w14:textId="77777777" w:rsidR="008E0CED" w:rsidRDefault="008E0CED" w:rsidP="0055375F">
            <w:pPr>
              <w:ind w:firstLine="0"/>
              <w:jc w:val="center"/>
              <w:rPr>
                <w:ins w:id="5525" w:author="Okot" w:date="2020-03-24T11:33:00Z"/>
              </w:rPr>
            </w:pPr>
          </w:p>
        </w:tc>
        <w:tc>
          <w:tcPr>
            <w:tcW w:w="450" w:type="dxa"/>
          </w:tcPr>
          <w:p w14:paraId="3D866B82" w14:textId="77777777" w:rsidR="008E0CED" w:rsidRDefault="008E0CED" w:rsidP="0055375F">
            <w:pPr>
              <w:ind w:firstLine="0"/>
              <w:jc w:val="center"/>
              <w:rPr>
                <w:ins w:id="5526" w:author="Okot" w:date="2020-03-24T11:33:00Z"/>
              </w:rPr>
            </w:pPr>
          </w:p>
        </w:tc>
        <w:tc>
          <w:tcPr>
            <w:tcW w:w="439" w:type="dxa"/>
          </w:tcPr>
          <w:p w14:paraId="68D71FFC" w14:textId="77777777" w:rsidR="008E0CED" w:rsidRDefault="008E0CED" w:rsidP="0055375F">
            <w:pPr>
              <w:ind w:firstLine="0"/>
              <w:jc w:val="center"/>
              <w:rPr>
                <w:ins w:id="5527" w:author="Okot" w:date="2020-03-24T11:33:00Z"/>
              </w:rPr>
            </w:pPr>
            <w:ins w:id="5528" w:author="Okot" w:date="2020-03-24T11:33:00Z">
              <w:r>
                <w:t>+</w:t>
              </w:r>
            </w:ins>
          </w:p>
        </w:tc>
        <w:tc>
          <w:tcPr>
            <w:tcW w:w="416" w:type="dxa"/>
          </w:tcPr>
          <w:p w14:paraId="1FF2E482" w14:textId="77777777" w:rsidR="008E0CED" w:rsidRDefault="008E0CED" w:rsidP="0055375F">
            <w:pPr>
              <w:ind w:firstLine="0"/>
              <w:jc w:val="center"/>
              <w:rPr>
                <w:ins w:id="5529" w:author="Okot" w:date="2020-03-24T11:33:00Z"/>
              </w:rPr>
            </w:pPr>
          </w:p>
        </w:tc>
        <w:tc>
          <w:tcPr>
            <w:tcW w:w="516" w:type="dxa"/>
          </w:tcPr>
          <w:p w14:paraId="44352086" w14:textId="77777777" w:rsidR="008E0CED" w:rsidRDefault="008E0CED" w:rsidP="0055375F">
            <w:pPr>
              <w:ind w:firstLine="0"/>
              <w:jc w:val="center"/>
              <w:rPr>
                <w:ins w:id="5530" w:author="Okot" w:date="2020-03-24T11:33:00Z"/>
              </w:rPr>
            </w:pPr>
          </w:p>
        </w:tc>
        <w:tc>
          <w:tcPr>
            <w:tcW w:w="529" w:type="dxa"/>
          </w:tcPr>
          <w:p w14:paraId="452D9197" w14:textId="77777777" w:rsidR="008E0CED" w:rsidRDefault="008E0CED" w:rsidP="0055375F">
            <w:pPr>
              <w:ind w:firstLine="0"/>
              <w:jc w:val="center"/>
              <w:rPr>
                <w:ins w:id="5531" w:author="Okot" w:date="2020-03-24T11:33:00Z"/>
              </w:rPr>
            </w:pPr>
          </w:p>
        </w:tc>
        <w:tc>
          <w:tcPr>
            <w:tcW w:w="529" w:type="dxa"/>
          </w:tcPr>
          <w:p w14:paraId="003730B1" w14:textId="77777777" w:rsidR="008E0CED" w:rsidRDefault="008E0CED" w:rsidP="0055375F">
            <w:pPr>
              <w:ind w:firstLine="0"/>
              <w:jc w:val="center"/>
              <w:rPr>
                <w:ins w:id="5532" w:author="Okot" w:date="2020-03-24T11:33:00Z"/>
              </w:rPr>
            </w:pPr>
          </w:p>
        </w:tc>
        <w:tc>
          <w:tcPr>
            <w:tcW w:w="529" w:type="dxa"/>
          </w:tcPr>
          <w:p w14:paraId="605399D1" w14:textId="77777777" w:rsidR="008E0CED" w:rsidRDefault="008E0CED" w:rsidP="0055375F">
            <w:pPr>
              <w:ind w:firstLine="0"/>
              <w:jc w:val="center"/>
              <w:rPr>
                <w:ins w:id="5533" w:author="Okot" w:date="2020-03-24T11:33:00Z"/>
              </w:rPr>
            </w:pPr>
          </w:p>
        </w:tc>
        <w:tc>
          <w:tcPr>
            <w:tcW w:w="529" w:type="dxa"/>
          </w:tcPr>
          <w:p w14:paraId="0240C484" w14:textId="77777777" w:rsidR="008E0CED" w:rsidRDefault="008E0CED" w:rsidP="0055375F">
            <w:pPr>
              <w:ind w:firstLine="0"/>
              <w:jc w:val="center"/>
              <w:rPr>
                <w:ins w:id="5534" w:author="Okot" w:date="2020-03-24T11:33:00Z"/>
              </w:rPr>
            </w:pPr>
          </w:p>
        </w:tc>
        <w:tc>
          <w:tcPr>
            <w:tcW w:w="529" w:type="dxa"/>
          </w:tcPr>
          <w:p w14:paraId="09BFB8CC" w14:textId="77777777" w:rsidR="008E0CED" w:rsidRDefault="008E0CED" w:rsidP="0055375F">
            <w:pPr>
              <w:ind w:firstLine="0"/>
              <w:jc w:val="center"/>
              <w:rPr>
                <w:ins w:id="5535" w:author="Okot" w:date="2020-03-24T11:33:00Z"/>
              </w:rPr>
            </w:pPr>
          </w:p>
        </w:tc>
        <w:tc>
          <w:tcPr>
            <w:tcW w:w="639" w:type="dxa"/>
          </w:tcPr>
          <w:p w14:paraId="1B213079" w14:textId="77777777" w:rsidR="008E0CED" w:rsidRDefault="008E0CED" w:rsidP="0055375F">
            <w:pPr>
              <w:ind w:firstLine="0"/>
              <w:jc w:val="center"/>
              <w:rPr>
                <w:ins w:id="5536" w:author="Okot" w:date="2020-03-24T11:33:00Z"/>
              </w:rPr>
            </w:pPr>
          </w:p>
        </w:tc>
        <w:tc>
          <w:tcPr>
            <w:tcW w:w="529" w:type="dxa"/>
          </w:tcPr>
          <w:p w14:paraId="634D4B91" w14:textId="77777777" w:rsidR="008E0CED" w:rsidRDefault="008E0CED" w:rsidP="0055375F">
            <w:pPr>
              <w:ind w:firstLine="0"/>
              <w:jc w:val="center"/>
              <w:rPr>
                <w:ins w:id="5537" w:author="Okot" w:date="2020-03-24T11:33:00Z"/>
              </w:rPr>
            </w:pPr>
          </w:p>
        </w:tc>
      </w:tr>
      <w:tr w:rsidR="008E0CED" w14:paraId="1E3ADDDC" w14:textId="77777777" w:rsidTr="0055375F">
        <w:trPr>
          <w:ins w:id="5538" w:author="Okot" w:date="2020-03-24T11:33:00Z"/>
        </w:trPr>
        <w:tc>
          <w:tcPr>
            <w:tcW w:w="562" w:type="dxa"/>
          </w:tcPr>
          <w:p w14:paraId="17597DD9" w14:textId="77777777" w:rsidR="008E0CED" w:rsidRPr="0099329A" w:rsidRDefault="008E0CED" w:rsidP="0055375F">
            <w:pPr>
              <w:ind w:firstLine="0"/>
              <w:jc w:val="center"/>
              <w:rPr>
                <w:ins w:id="5539" w:author="Okot" w:date="2020-03-24T11:33:00Z"/>
                <w:b/>
              </w:rPr>
            </w:pPr>
            <w:ins w:id="5540" w:author="Okot" w:date="2020-03-24T11:33:00Z">
              <w:r w:rsidRPr="0099329A">
                <w:rPr>
                  <w:b/>
                </w:rPr>
                <w:t>E</w:t>
              </w:r>
            </w:ins>
          </w:p>
        </w:tc>
        <w:tc>
          <w:tcPr>
            <w:tcW w:w="427" w:type="dxa"/>
          </w:tcPr>
          <w:p w14:paraId="5F3DB28A" w14:textId="77777777" w:rsidR="008E0CED" w:rsidRDefault="008E0CED" w:rsidP="0055375F">
            <w:pPr>
              <w:ind w:firstLine="0"/>
              <w:jc w:val="center"/>
              <w:rPr>
                <w:ins w:id="5541" w:author="Okot" w:date="2020-03-24T11:33:00Z"/>
              </w:rPr>
            </w:pPr>
          </w:p>
        </w:tc>
        <w:tc>
          <w:tcPr>
            <w:tcW w:w="352" w:type="dxa"/>
          </w:tcPr>
          <w:p w14:paraId="5CF747A0" w14:textId="77777777" w:rsidR="008E0CED" w:rsidRDefault="008E0CED" w:rsidP="0055375F">
            <w:pPr>
              <w:ind w:firstLine="0"/>
              <w:jc w:val="center"/>
              <w:rPr>
                <w:ins w:id="5542" w:author="Okot" w:date="2020-03-24T11:33:00Z"/>
              </w:rPr>
            </w:pPr>
          </w:p>
        </w:tc>
        <w:tc>
          <w:tcPr>
            <w:tcW w:w="498" w:type="dxa"/>
          </w:tcPr>
          <w:p w14:paraId="1583A9C2" w14:textId="77777777" w:rsidR="008E0CED" w:rsidRDefault="008E0CED" w:rsidP="0055375F">
            <w:pPr>
              <w:ind w:firstLine="0"/>
              <w:jc w:val="center"/>
              <w:rPr>
                <w:ins w:id="5543" w:author="Okot" w:date="2020-03-24T11:33:00Z"/>
              </w:rPr>
            </w:pPr>
            <w:ins w:id="5544" w:author="Okot" w:date="2020-03-24T11:33:00Z">
              <w:r>
                <w:t>-</w:t>
              </w:r>
            </w:ins>
          </w:p>
        </w:tc>
        <w:tc>
          <w:tcPr>
            <w:tcW w:w="483" w:type="dxa"/>
          </w:tcPr>
          <w:p w14:paraId="771428C7" w14:textId="77777777" w:rsidR="008E0CED" w:rsidRDefault="008E0CED" w:rsidP="0055375F">
            <w:pPr>
              <w:ind w:firstLine="0"/>
              <w:jc w:val="center"/>
              <w:rPr>
                <w:ins w:id="5545" w:author="Okot" w:date="2020-03-24T11:33:00Z"/>
              </w:rPr>
            </w:pPr>
          </w:p>
        </w:tc>
        <w:tc>
          <w:tcPr>
            <w:tcW w:w="450" w:type="dxa"/>
          </w:tcPr>
          <w:p w14:paraId="5B6D4810" w14:textId="77777777" w:rsidR="008E0CED" w:rsidRDefault="008E0CED" w:rsidP="0055375F">
            <w:pPr>
              <w:ind w:firstLine="0"/>
              <w:jc w:val="center"/>
              <w:rPr>
                <w:ins w:id="5546" w:author="Okot" w:date="2020-03-24T11:33:00Z"/>
              </w:rPr>
            </w:pPr>
          </w:p>
        </w:tc>
        <w:tc>
          <w:tcPr>
            <w:tcW w:w="416" w:type="dxa"/>
          </w:tcPr>
          <w:p w14:paraId="0A726BB4" w14:textId="77777777" w:rsidR="008E0CED" w:rsidRDefault="008E0CED" w:rsidP="0055375F">
            <w:pPr>
              <w:ind w:firstLine="0"/>
              <w:jc w:val="center"/>
              <w:rPr>
                <w:ins w:id="5547" w:author="Okot" w:date="2020-03-24T11:33:00Z"/>
              </w:rPr>
            </w:pPr>
            <w:ins w:id="5548" w:author="Okot" w:date="2020-03-24T11:33:00Z">
              <w:r>
                <w:t>+</w:t>
              </w:r>
            </w:ins>
          </w:p>
        </w:tc>
        <w:tc>
          <w:tcPr>
            <w:tcW w:w="450" w:type="dxa"/>
          </w:tcPr>
          <w:p w14:paraId="629A7C5B" w14:textId="77777777" w:rsidR="008E0CED" w:rsidRDefault="008E0CED" w:rsidP="0055375F">
            <w:pPr>
              <w:ind w:firstLine="0"/>
              <w:jc w:val="center"/>
              <w:rPr>
                <w:ins w:id="5549" w:author="Okot" w:date="2020-03-24T11:33:00Z"/>
              </w:rPr>
            </w:pPr>
          </w:p>
        </w:tc>
        <w:tc>
          <w:tcPr>
            <w:tcW w:w="439" w:type="dxa"/>
          </w:tcPr>
          <w:p w14:paraId="5BA19017" w14:textId="77777777" w:rsidR="008E0CED" w:rsidRDefault="008E0CED" w:rsidP="0055375F">
            <w:pPr>
              <w:ind w:firstLine="0"/>
              <w:jc w:val="center"/>
              <w:rPr>
                <w:ins w:id="5550" w:author="Okot" w:date="2020-03-24T11:33:00Z"/>
              </w:rPr>
            </w:pPr>
          </w:p>
        </w:tc>
        <w:tc>
          <w:tcPr>
            <w:tcW w:w="416" w:type="dxa"/>
          </w:tcPr>
          <w:p w14:paraId="6021A4CF" w14:textId="77777777" w:rsidR="008E0CED" w:rsidRDefault="008E0CED" w:rsidP="0055375F">
            <w:pPr>
              <w:ind w:firstLine="0"/>
              <w:jc w:val="center"/>
              <w:rPr>
                <w:ins w:id="5551" w:author="Okot" w:date="2020-03-24T11:33:00Z"/>
              </w:rPr>
            </w:pPr>
          </w:p>
        </w:tc>
        <w:tc>
          <w:tcPr>
            <w:tcW w:w="516" w:type="dxa"/>
          </w:tcPr>
          <w:p w14:paraId="05BC8CF8" w14:textId="77777777" w:rsidR="008E0CED" w:rsidRDefault="008E0CED" w:rsidP="0055375F">
            <w:pPr>
              <w:ind w:firstLine="0"/>
              <w:jc w:val="center"/>
              <w:rPr>
                <w:ins w:id="5552" w:author="Okot" w:date="2020-03-24T11:33:00Z"/>
              </w:rPr>
            </w:pPr>
            <w:ins w:id="5553" w:author="Okot" w:date="2020-03-24T11:33:00Z">
              <w:r>
                <w:t>+</w:t>
              </w:r>
            </w:ins>
          </w:p>
        </w:tc>
        <w:tc>
          <w:tcPr>
            <w:tcW w:w="529" w:type="dxa"/>
          </w:tcPr>
          <w:p w14:paraId="2D78AB8F" w14:textId="77777777" w:rsidR="008E0CED" w:rsidRDefault="008E0CED" w:rsidP="0055375F">
            <w:pPr>
              <w:ind w:firstLine="0"/>
              <w:jc w:val="center"/>
              <w:rPr>
                <w:ins w:id="5554" w:author="Okot" w:date="2020-03-24T11:33:00Z"/>
              </w:rPr>
            </w:pPr>
          </w:p>
        </w:tc>
        <w:tc>
          <w:tcPr>
            <w:tcW w:w="529" w:type="dxa"/>
          </w:tcPr>
          <w:p w14:paraId="095A5FE6" w14:textId="77777777" w:rsidR="008E0CED" w:rsidRDefault="008E0CED" w:rsidP="0055375F">
            <w:pPr>
              <w:ind w:firstLine="0"/>
              <w:jc w:val="center"/>
              <w:rPr>
                <w:ins w:id="5555" w:author="Okot" w:date="2020-03-24T11:33:00Z"/>
              </w:rPr>
            </w:pPr>
          </w:p>
        </w:tc>
        <w:tc>
          <w:tcPr>
            <w:tcW w:w="529" w:type="dxa"/>
          </w:tcPr>
          <w:p w14:paraId="6B1DB0F3" w14:textId="77777777" w:rsidR="008E0CED" w:rsidRDefault="008E0CED" w:rsidP="0055375F">
            <w:pPr>
              <w:ind w:firstLine="0"/>
              <w:jc w:val="center"/>
              <w:rPr>
                <w:ins w:id="5556" w:author="Okot" w:date="2020-03-24T11:33:00Z"/>
              </w:rPr>
            </w:pPr>
          </w:p>
        </w:tc>
        <w:tc>
          <w:tcPr>
            <w:tcW w:w="529" w:type="dxa"/>
          </w:tcPr>
          <w:p w14:paraId="6D1A5588" w14:textId="77777777" w:rsidR="008E0CED" w:rsidRDefault="008E0CED" w:rsidP="0055375F">
            <w:pPr>
              <w:ind w:firstLine="0"/>
              <w:jc w:val="center"/>
              <w:rPr>
                <w:ins w:id="5557" w:author="Okot" w:date="2020-03-24T11:33:00Z"/>
              </w:rPr>
            </w:pPr>
          </w:p>
        </w:tc>
        <w:tc>
          <w:tcPr>
            <w:tcW w:w="529" w:type="dxa"/>
          </w:tcPr>
          <w:p w14:paraId="26503AF8" w14:textId="77777777" w:rsidR="008E0CED" w:rsidRDefault="008E0CED" w:rsidP="0055375F">
            <w:pPr>
              <w:ind w:firstLine="0"/>
              <w:jc w:val="center"/>
              <w:rPr>
                <w:ins w:id="5558" w:author="Okot" w:date="2020-03-24T11:33:00Z"/>
              </w:rPr>
            </w:pPr>
          </w:p>
        </w:tc>
        <w:tc>
          <w:tcPr>
            <w:tcW w:w="639" w:type="dxa"/>
          </w:tcPr>
          <w:p w14:paraId="6EF2F99B" w14:textId="77777777" w:rsidR="008E0CED" w:rsidRDefault="008E0CED" w:rsidP="0055375F">
            <w:pPr>
              <w:ind w:firstLine="0"/>
              <w:jc w:val="center"/>
              <w:rPr>
                <w:ins w:id="5559" w:author="Okot" w:date="2020-03-24T11:33:00Z"/>
              </w:rPr>
            </w:pPr>
          </w:p>
        </w:tc>
        <w:tc>
          <w:tcPr>
            <w:tcW w:w="529" w:type="dxa"/>
          </w:tcPr>
          <w:p w14:paraId="7A5EB461" w14:textId="77777777" w:rsidR="008E0CED" w:rsidRDefault="008E0CED" w:rsidP="0055375F">
            <w:pPr>
              <w:ind w:firstLine="0"/>
              <w:jc w:val="center"/>
              <w:rPr>
                <w:ins w:id="5560" w:author="Okot" w:date="2020-03-24T11:33:00Z"/>
              </w:rPr>
            </w:pPr>
            <w:ins w:id="5561" w:author="Okot" w:date="2020-03-24T11:33:00Z">
              <w:r>
                <w:t>-</w:t>
              </w:r>
            </w:ins>
          </w:p>
        </w:tc>
      </w:tr>
      <w:tr w:rsidR="008E0CED" w14:paraId="1C047ED7" w14:textId="77777777" w:rsidTr="0055375F">
        <w:trPr>
          <w:ins w:id="5562" w:author="Okot" w:date="2020-03-24T11:33:00Z"/>
        </w:trPr>
        <w:tc>
          <w:tcPr>
            <w:tcW w:w="562" w:type="dxa"/>
          </w:tcPr>
          <w:p w14:paraId="535DF4B2" w14:textId="77777777" w:rsidR="008E0CED" w:rsidRPr="0099329A" w:rsidRDefault="008E0CED" w:rsidP="0055375F">
            <w:pPr>
              <w:ind w:firstLine="0"/>
              <w:jc w:val="center"/>
              <w:rPr>
                <w:ins w:id="5563" w:author="Okot" w:date="2020-03-24T11:33:00Z"/>
                <w:b/>
              </w:rPr>
            </w:pPr>
            <w:ins w:id="5564" w:author="Okot" w:date="2020-03-24T11:33:00Z">
              <w:r w:rsidRPr="0099329A">
                <w:rPr>
                  <w:b/>
                </w:rPr>
                <w:t>K</w:t>
              </w:r>
            </w:ins>
          </w:p>
        </w:tc>
        <w:tc>
          <w:tcPr>
            <w:tcW w:w="427" w:type="dxa"/>
          </w:tcPr>
          <w:p w14:paraId="56813E35" w14:textId="77777777" w:rsidR="008E0CED" w:rsidRDefault="008E0CED" w:rsidP="0055375F">
            <w:pPr>
              <w:ind w:firstLine="0"/>
              <w:jc w:val="center"/>
              <w:rPr>
                <w:ins w:id="5565" w:author="Okot" w:date="2020-03-24T11:33:00Z"/>
              </w:rPr>
            </w:pPr>
          </w:p>
        </w:tc>
        <w:tc>
          <w:tcPr>
            <w:tcW w:w="352" w:type="dxa"/>
          </w:tcPr>
          <w:p w14:paraId="373C6686" w14:textId="77777777" w:rsidR="008E0CED" w:rsidRDefault="008E0CED" w:rsidP="0055375F">
            <w:pPr>
              <w:ind w:firstLine="0"/>
              <w:jc w:val="center"/>
              <w:rPr>
                <w:ins w:id="5566" w:author="Okot" w:date="2020-03-24T11:33:00Z"/>
              </w:rPr>
            </w:pPr>
          </w:p>
        </w:tc>
        <w:tc>
          <w:tcPr>
            <w:tcW w:w="498" w:type="dxa"/>
          </w:tcPr>
          <w:p w14:paraId="2335F268" w14:textId="77777777" w:rsidR="008E0CED" w:rsidRDefault="008E0CED" w:rsidP="0055375F">
            <w:pPr>
              <w:ind w:firstLine="0"/>
              <w:jc w:val="center"/>
              <w:rPr>
                <w:ins w:id="5567" w:author="Okot" w:date="2020-03-24T11:33:00Z"/>
              </w:rPr>
            </w:pPr>
            <w:ins w:id="5568" w:author="Okot" w:date="2020-03-24T11:33:00Z">
              <w:r>
                <w:t>-</w:t>
              </w:r>
            </w:ins>
          </w:p>
        </w:tc>
        <w:tc>
          <w:tcPr>
            <w:tcW w:w="483" w:type="dxa"/>
          </w:tcPr>
          <w:p w14:paraId="67A13D72" w14:textId="77777777" w:rsidR="008E0CED" w:rsidRDefault="008E0CED" w:rsidP="0055375F">
            <w:pPr>
              <w:ind w:firstLine="0"/>
              <w:jc w:val="center"/>
              <w:rPr>
                <w:ins w:id="5569" w:author="Okot" w:date="2020-03-24T11:33:00Z"/>
              </w:rPr>
            </w:pPr>
          </w:p>
        </w:tc>
        <w:tc>
          <w:tcPr>
            <w:tcW w:w="450" w:type="dxa"/>
          </w:tcPr>
          <w:p w14:paraId="2FBF2B10" w14:textId="77777777" w:rsidR="008E0CED" w:rsidRDefault="008E0CED" w:rsidP="0055375F">
            <w:pPr>
              <w:ind w:firstLine="0"/>
              <w:jc w:val="center"/>
              <w:rPr>
                <w:ins w:id="5570" w:author="Okot" w:date="2020-03-24T11:33:00Z"/>
              </w:rPr>
            </w:pPr>
          </w:p>
        </w:tc>
        <w:tc>
          <w:tcPr>
            <w:tcW w:w="416" w:type="dxa"/>
          </w:tcPr>
          <w:p w14:paraId="53E3C6D3" w14:textId="77777777" w:rsidR="008E0CED" w:rsidRDefault="008E0CED" w:rsidP="0055375F">
            <w:pPr>
              <w:ind w:firstLine="0"/>
              <w:jc w:val="center"/>
              <w:rPr>
                <w:ins w:id="5571" w:author="Okot" w:date="2020-03-24T11:33:00Z"/>
              </w:rPr>
            </w:pPr>
          </w:p>
        </w:tc>
        <w:tc>
          <w:tcPr>
            <w:tcW w:w="450" w:type="dxa"/>
          </w:tcPr>
          <w:p w14:paraId="644F6777" w14:textId="77777777" w:rsidR="008E0CED" w:rsidRDefault="008E0CED" w:rsidP="0055375F">
            <w:pPr>
              <w:ind w:firstLine="0"/>
              <w:jc w:val="center"/>
              <w:rPr>
                <w:ins w:id="5572" w:author="Okot" w:date="2020-03-24T11:33:00Z"/>
              </w:rPr>
            </w:pPr>
          </w:p>
        </w:tc>
        <w:tc>
          <w:tcPr>
            <w:tcW w:w="439" w:type="dxa"/>
          </w:tcPr>
          <w:p w14:paraId="55411FC3" w14:textId="77777777" w:rsidR="008E0CED" w:rsidRDefault="008E0CED" w:rsidP="0055375F">
            <w:pPr>
              <w:ind w:firstLine="0"/>
              <w:jc w:val="center"/>
              <w:rPr>
                <w:ins w:id="5573" w:author="Okot" w:date="2020-03-24T11:33:00Z"/>
              </w:rPr>
            </w:pPr>
            <w:ins w:id="5574" w:author="Okot" w:date="2020-03-24T11:33:00Z">
              <w:r>
                <w:t>+</w:t>
              </w:r>
            </w:ins>
          </w:p>
        </w:tc>
        <w:tc>
          <w:tcPr>
            <w:tcW w:w="416" w:type="dxa"/>
          </w:tcPr>
          <w:p w14:paraId="3E6C6C62" w14:textId="77777777" w:rsidR="008E0CED" w:rsidRDefault="008E0CED" w:rsidP="0055375F">
            <w:pPr>
              <w:ind w:firstLine="0"/>
              <w:jc w:val="center"/>
              <w:rPr>
                <w:ins w:id="5575" w:author="Okot" w:date="2020-03-24T11:33:00Z"/>
              </w:rPr>
            </w:pPr>
          </w:p>
        </w:tc>
        <w:tc>
          <w:tcPr>
            <w:tcW w:w="516" w:type="dxa"/>
          </w:tcPr>
          <w:p w14:paraId="6086BEB2" w14:textId="77777777" w:rsidR="008E0CED" w:rsidRDefault="008E0CED" w:rsidP="0055375F">
            <w:pPr>
              <w:ind w:firstLine="0"/>
              <w:jc w:val="center"/>
              <w:rPr>
                <w:ins w:id="5576" w:author="Okot" w:date="2020-03-24T11:33:00Z"/>
              </w:rPr>
            </w:pPr>
          </w:p>
        </w:tc>
        <w:tc>
          <w:tcPr>
            <w:tcW w:w="529" w:type="dxa"/>
          </w:tcPr>
          <w:p w14:paraId="2C4E9D5D" w14:textId="77777777" w:rsidR="008E0CED" w:rsidRDefault="008E0CED" w:rsidP="0055375F">
            <w:pPr>
              <w:ind w:firstLine="0"/>
              <w:jc w:val="center"/>
              <w:rPr>
                <w:ins w:id="5577" w:author="Okot" w:date="2020-03-24T11:33:00Z"/>
              </w:rPr>
            </w:pPr>
          </w:p>
        </w:tc>
        <w:tc>
          <w:tcPr>
            <w:tcW w:w="529" w:type="dxa"/>
          </w:tcPr>
          <w:p w14:paraId="5EF7C56F" w14:textId="77777777" w:rsidR="008E0CED" w:rsidRDefault="008E0CED" w:rsidP="0055375F">
            <w:pPr>
              <w:ind w:firstLine="0"/>
              <w:jc w:val="center"/>
              <w:rPr>
                <w:ins w:id="5578" w:author="Okot" w:date="2020-03-24T11:33:00Z"/>
              </w:rPr>
            </w:pPr>
          </w:p>
        </w:tc>
        <w:tc>
          <w:tcPr>
            <w:tcW w:w="529" w:type="dxa"/>
          </w:tcPr>
          <w:p w14:paraId="625E2C8E" w14:textId="77777777" w:rsidR="008E0CED" w:rsidRDefault="008E0CED" w:rsidP="0055375F">
            <w:pPr>
              <w:ind w:firstLine="0"/>
              <w:jc w:val="center"/>
              <w:rPr>
                <w:ins w:id="5579" w:author="Okot" w:date="2020-03-24T11:33:00Z"/>
              </w:rPr>
            </w:pPr>
          </w:p>
        </w:tc>
        <w:tc>
          <w:tcPr>
            <w:tcW w:w="529" w:type="dxa"/>
          </w:tcPr>
          <w:p w14:paraId="51E03FBE" w14:textId="77777777" w:rsidR="008E0CED" w:rsidRDefault="008E0CED" w:rsidP="0055375F">
            <w:pPr>
              <w:ind w:firstLine="0"/>
              <w:jc w:val="center"/>
              <w:rPr>
                <w:ins w:id="5580" w:author="Okot" w:date="2020-03-24T11:33:00Z"/>
              </w:rPr>
            </w:pPr>
          </w:p>
        </w:tc>
        <w:tc>
          <w:tcPr>
            <w:tcW w:w="529" w:type="dxa"/>
          </w:tcPr>
          <w:p w14:paraId="22FA350A" w14:textId="77777777" w:rsidR="008E0CED" w:rsidRDefault="008E0CED" w:rsidP="0055375F">
            <w:pPr>
              <w:ind w:firstLine="0"/>
              <w:jc w:val="center"/>
              <w:rPr>
                <w:ins w:id="5581" w:author="Okot" w:date="2020-03-24T11:33:00Z"/>
              </w:rPr>
            </w:pPr>
          </w:p>
        </w:tc>
        <w:tc>
          <w:tcPr>
            <w:tcW w:w="639" w:type="dxa"/>
          </w:tcPr>
          <w:p w14:paraId="73D19260" w14:textId="77777777" w:rsidR="008E0CED" w:rsidRDefault="008E0CED" w:rsidP="0055375F">
            <w:pPr>
              <w:ind w:firstLine="0"/>
              <w:jc w:val="center"/>
              <w:rPr>
                <w:ins w:id="5582" w:author="Okot" w:date="2020-03-24T11:33:00Z"/>
              </w:rPr>
            </w:pPr>
          </w:p>
        </w:tc>
        <w:tc>
          <w:tcPr>
            <w:tcW w:w="529" w:type="dxa"/>
          </w:tcPr>
          <w:p w14:paraId="49E97399" w14:textId="77777777" w:rsidR="008E0CED" w:rsidRDefault="008E0CED" w:rsidP="0055375F">
            <w:pPr>
              <w:ind w:firstLine="0"/>
              <w:jc w:val="center"/>
              <w:rPr>
                <w:ins w:id="5583" w:author="Okot" w:date="2020-03-24T11:33:00Z"/>
              </w:rPr>
            </w:pPr>
          </w:p>
        </w:tc>
      </w:tr>
    </w:tbl>
    <w:p w14:paraId="7382B1CE" w14:textId="77777777" w:rsidR="008E0CED" w:rsidRDefault="008E0CED" w:rsidP="008E0CED">
      <w:pPr>
        <w:ind w:firstLine="0"/>
        <w:rPr>
          <w:ins w:id="5584" w:author="Okot" w:date="2020-03-24T11:33:00Z"/>
        </w:rPr>
      </w:pPr>
    </w:p>
    <w:p w14:paraId="77EC1269" w14:textId="77777777" w:rsidR="008E0CED" w:rsidRDefault="008E0CED" w:rsidP="008E0CED">
      <w:pPr>
        <w:rPr>
          <w:ins w:id="5585" w:author="Okot" w:date="2020-03-24T11:33:00Z"/>
        </w:rPr>
      </w:pPr>
      <w:ins w:id="5586" w:author="Okot" w:date="2020-03-24T11:33: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[39].  </w:t>
        </w:r>
      </w:ins>
    </w:p>
    <w:p w14:paraId="368B399C" w14:textId="77777777" w:rsidR="008E0CED" w:rsidRPr="00AA13F1" w:rsidRDefault="008E0CED" w:rsidP="008E0CED">
      <w:pPr>
        <w:rPr>
          <w:ins w:id="5587" w:author="Okot" w:date="2020-03-24T11:33:00Z"/>
        </w:rPr>
      </w:pPr>
    </w:p>
    <w:p w14:paraId="239779F8" w14:textId="7ABCA3A4" w:rsidR="00572864" w:rsidRDefault="006C34EA" w:rsidP="00572864">
      <w:pPr>
        <w:pStyle w:val="Nagwek2"/>
      </w:pPr>
      <w:r>
        <w:t>2.1.</w:t>
      </w:r>
      <w:r w:rsidR="00231370">
        <w:t>9</w:t>
      </w:r>
      <w:r w:rsidR="00572864">
        <w:t xml:space="preserve">. </w:t>
      </w:r>
      <w:r w:rsidR="00E86BF2">
        <w:t>Zapotrzebowanie i normy żywieniowe</w:t>
      </w:r>
      <w:bookmarkEnd w:id="508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37B4C2C6"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5588" w:author="Okot" w:date="2020-01-13T13:48:00Z">
        <w:r w:rsidR="007D32E9" w:rsidDel="00AC7631">
          <w:delText>2</w:delText>
        </w:r>
      </w:del>
      <w:ins w:id="5589" w:author="Okot" w:date="2020-01-13T13:48:00Z">
        <w:r w:rsidR="00992E23">
          <w:t>44</w:t>
        </w:r>
      </w:ins>
      <w:del w:id="5590"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34793F15"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5591" w:author="Okot" w:date="2020-01-13T14:36:00Z">
        <w:r w:rsidR="00992E23">
          <w:t>43</w:t>
        </w:r>
      </w:ins>
      <w:del w:id="5592" w:author="Okot" w:date="2020-03-24T09:03:00Z">
        <w:r w:rsidR="00B26BEF" w:rsidDel="00992E23">
          <w:delText>6</w:delText>
        </w:r>
      </w:del>
      <w:del w:id="5593" w:author="Okot" w:date="2020-01-13T14:36:00Z">
        <w:r w:rsidR="00100248" w:rsidDel="00401F9D">
          <w:delText>2</w:delText>
        </w:r>
      </w:del>
      <w:del w:id="5594" w:author="Okot" w:date="2020-01-13T11:26:00Z">
        <w:r w:rsidR="00100248" w:rsidDel="00F94BCE">
          <w:delText>6</w:delText>
        </w:r>
      </w:del>
      <w:r>
        <w:t xml:space="preserve">]. </w:t>
      </w:r>
    </w:p>
    <w:p w14:paraId="34FE007C" w14:textId="0430CD4B"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5595" w:author="Okot" w:date="2020-01-13T14:36:00Z">
        <w:r w:rsidR="00992E23">
          <w:t>43</w:t>
        </w:r>
      </w:ins>
      <w:del w:id="5596" w:author="Okot" w:date="2020-03-24T09:03:00Z">
        <w:r w:rsidR="00B26BEF" w:rsidDel="00992E23">
          <w:delText>6</w:delText>
        </w:r>
      </w:del>
      <w:del w:id="5597" w:author="Okot" w:date="2020-01-13T14:36:00Z">
        <w:r w:rsidR="00100248" w:rsidDel="00401F9D">
          <w:delText>2</w:delText>
        </w:r>
      </w:del>
      <w:del w:id="5598"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667C6424"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5599" w:author="Okot" w:date="2020-01-13T13:48:00Z">
        <w:r w:rsidR="00992E23">
          <w:t>44</w:t>
        </w:r>
      </w:ins>
      <w:del w:id="5600" w:author="Okot" w:date="2020-01-13T13:48:00Z">
        <w:r w:rsidR="007D32E9" w:rsidDel="00AC7631">
          <w:delText>2</w:delText>
        </w:r>
      </w:del>
      <w:del w:id="5601" w:author="Okot" w:date="2020-01-13T11:24:00Z">
        <w:r w:rsidR="00E2330C" w:rsidDel="00EC125A">
          <w:delText>7</w:delText>
        </w:r>
      </w:del>
      <w:r w:rsidR="0036251E">
        <w:t>]</w:t>
      </w:r>
      <w:r>
        <w:t>.</w:t>
      </w:r>
    </w:p>
    <w:p w14:paraId="531DDD5A" w14:textId="18332F63"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5602" w:author="Okot" w:date="2020-01-13T16:50:00Z">
        <w:r w:rsidR="00992E23">
          <w:t>42</w:t>
        </w:r>
      </w:ins>
      <w:del w:id="5603" w:author="Okot" w:date="2020-03-24T09:06:00Z">
        <w:r w:rsidR="00B26BEF" w:rsidDel="00992E23">
          <w:delText>5</w:delText>
        </w:r>
      </w:del>
      <w:del w:id="5604" w:author="Okot" w:date="2020-01-13T16:50:00Z">
        <w:r w:rsidR="00100248" w:rsidDel="00CD0C82">
          <w:delText>2</w:delText>
        </w:r>
      </w:del>
      <w:del w:id="5605"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5606" w:author="Okot" w:date="2020-02-05T18:17:00Z">
        <w:r w:rsidR="00BB6D79">
          <w:t>47</w:t>
        </w:r>
      </w:ins>
      <w:del w:id="5607" w:author="Okot" w:date="2020-02-05T18:17:00Z">
        <w:r w:rsidR="00E2330C" w:rsidDel="00E61A1C">
          <w:delText>3</w:delText>
        </w:r>
      </w:del>
      <w:ins w:id="5608" w:author="Okot" w:date="2020-01-13T14:33:00Z">
        <w:r w:rsidR="00401F9D">
          <w:t>]</w:t>
        </w:r>
      </w:ins>
      <w:del w:id="5609" w:author="Okot" w:date="2020-01-13T11:22:00Z">
        <w:r w:rsidR="00E2330C" w:rsidDel="00EC125A">
          <w:delText>0</w:delText>
        </w:r>
      </w:del>
      <w:del w:id="5610" w:author="Okot" w:date="2020-01-13T14:33:00Z">
        <w:r w:rsidR="0036251E" w:rsidDel="00401F9D">
          <w:delText>]</w:delText>
        </w:r>
      </w:del>
      <w:r w:rsidR="0036251E">
        <w:t>.</w:t>
      </w:r>
      <w:r w:rsidR="002D44E5">
        <w:t xml:space="preserve"> </w:t>
      </w:r>
    </w:p>
    <w:p w14:paraId="3BC1A59B" w14:textId="42AC4C5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5611" w:author="Okot" w:date="2020-01-13T14:36:00Z">
        <w:r w:rsidR="00992E23">
          <w:t>43</w:t>
        </w:r>
      </w:ins>
      <w:del w:id="5612" w:author="Okot" w:date="2020-03-24T09:03:00Z">
        <w:r w:rsidR="00B26BEF" w:rsidDel="00992E23">
          <w:delText>6</w:delText>
        </w:r>
      </w:del>
      <w:del w:id="5613" w:author="Okot" w:date="2020-01-13T14:36:00Z">
        <w:r w:rsidR="00100248" w:rsidDel="00401F9D">
          <w:delText>2</w:delText>
        </w:r>
      </w:del>
      <w:del w:id="5614" w:author="Okot" w:date="2020-01-13T11:24:00Z">
        <w:r w:rsidR="00100248" w:rsidDel="00EC125A">
          <w:delText>6</w:delText>
        </w:r>
      </w:del>
      <w:r>
        <w:t>].</w:t>
      </w:r>
    </w:p>
    <w:p w14:paraId="0EFAFD6F" w14:textId="77777777" w:rsidR="0036251E" w:rsidRDefault="0036251E" w:rsidP="00572864"/>
    <w:p w14:paraId="4DD941CC" w14:textId="7EEDE79A" w:rsidR="00572864" w:rsidRDefault="00231370" w:rsidP="00572864">
      <w:pPr>
        <w:pStyle w:val="Nagwek2"/>
      </w:pPr>
      <w:bookmarkStart w:id="5615" w:name="_Toc35941929"/>
      <w:r>
        <w:t>2.1.10</w:t>
      </w:r>
      <w:r w:rsidR="00572864">
        <w:t>. Aktywność fizyczna</w:t>
      </w:r>
      <w:r w:rsidR="00100248">
        <w:t xml:space="preserve"> [</w:t>
      </w:r>
      <w:ins w:id="5616" w:author="Okot" w:date="2020-01-13T14:36:00Z">
        <w:r w:rsidR="00992E23">
          <w:t>43</w:t>
        </w:r>
      </w:ins>
      <w:del w:id="5617" w:author="Okot" w:date="2020-03-24T09:03:00Z">
        <w:r w:rsidR="00B26BEF" w:rsidDel="00992E23">
          <w:delText>6</w:delText>
        </w:r>
      </w:del>
      <w:del w:id="5618" w:author="Okot" w:date="2020-01-13T14:36:00Z">
        <w:r w:rsidR="00100248" w:rsidDel="00401F9D">
          <w:delText>2</w:delText>
        </w:r>
      </w:del>
      <w:del w:id="5619" w:author="Okot" w:date="2020-01-13T11:24:00Z">
        <w:r w:rsidR="00100248" w:rsidDel="00EC125A">
          <w:delText>6</w:delText>
        </w:r>
      </w:del>
      <w:r w:rsidR="00F23477">
        <w:t>]</w:t>
      </w:r>
      <w:bookmarkEnd w:id="561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5620" w:name="_Toc35941930"/>
      <w:r>
        <w:t>2.1.</w:t>
      </w:r>
      <w:r w:rsidR="006C34EA">
        <w:t>1</w:t>
      </w:r>
      <w:r w:rsidR="00231370">
        <w:t>1</w:t>
      </w:r>
      <w:r>
        <w:t>. Podsumowanie</w:t>
      </w:r>
      <w:bookmarkEnd w:id="5620"/>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Tabela</w:t>
      </w:r>
      <w:del w:id="5621" w:author="Okot" w:date="2020-03-26T12:15:00Z">
        <w:r w:rsidDel="00413977">
          <w:delText>.</w:delText>
        </w:r>
      </w:del>
      <w:r>
        <w:t xml:space="preserve"> 2.11. </w:t>
      </w:r>
    </w:p>
    <w:p w14:paraId="41134101" w14:textId="767E31EE" w:rsidR="001B5F37" w:rsidRDefault="009111D5" w:rsidP="00F6709F">
      <w:pPr>
        <w:ind w:firstLine="0"/>
      </w:pPr>
      <w:r>
        <w:t>Zalecenia dotyczące żywienia i ruchu wg IŻŻ [</w:t>
      </w:r>
      <w:ins w:id="5622" w:author="Okot" w:date="2020-01-13T14:37:00Z">
        <w:r w:rsidR="00992E23">
          <w:t>43</w:t>
        </w:r>
      </w:ins>
      <w:del w:id="5623" w:author="Okot" w:date="2020-03-24T09:03:00Z">
        <w:r w:rsidR="00B26BEF" w:rsidDel="00992E23">
          <w:delText>6</w:delText>
        </w:r>
      </w:del>
      <w:del w:id="5624" w:author="Okot" w:date="2020-01-13T14:37:00Z">
        <w:r w:rsidR="00100248" w:rsidDel="00401F9D">
          <w:delText>2</w:delText>
        </w:r>
      </w:del>
      <w:del w:id="5625"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5626" w:author="Okot" w:date="2019-03-31T15:22:00Z"/>
        </w:trPr>
        <w:tc>
          <w:tcPr>
            <w:tcW w:w="4106" w:type="dxa"/>
          </w:tcPr>
          <w:p w14:paraId="1AB19F27" w14:textId="77777777" w:rsidR="00F6709F" w:rsidRPr="008511DF" w:rsidRDefault="00F5436F">
            <w:pPr>
              <w:ind w:firstLine="0"/>
              <w:jc w:val="center"/>
              <w:rPr>
                <w:ins w:id="5627" w:author="Okot" w:date="2019-03-31T15:22:00Z"/>
                <w:b/>
                <w:rPrChange w:id="5628" w:author="Okot" w:date="2019-03-31T15:22:00Z">
                  <w:rPr>
                    <w:ins w:id="5629" w:author="Okot" w:date="2019-03-31T15:22:00Z"/>
                  </w:rPr>
                </w:rPrChange>
              </w:rPr>
              <w:pPrChange w:id="5630"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5631" w:author="Okot" w:date="2019-03-31T15:22:00Z"/>
                <w:b/>
                <w:rPrChange w:id="5632" w:author="Okot" w:date="2019-03-31T15:23:00Z">
                  <w:rPr>
                    <w:ins w:id="5633" w:author="Okot" w:date="2019-03-31T15:22:00Z"/>
                  </w:rPr>
                </w:rPrChange>
              </w:rPr>
              <w:pPrChange w:id="5634" w:author="Okot" w:date="2019-03-31T15:23:00Z">
                <w:pPr>
                  <w:ind w:firstLine="0"/>
                </w:pPr>
              </w:pPrChange>
            </w:pPr>
            <w:ins w:id="5635"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5636" w:author="Okot" w:date="2019-03-31T15:22:00Z"/>
                <w:b/>
                <w:rPrChange w:id="5637" w:author="Okot" w:date="2019-03-31T15:22:00Z">
                  <w:rPr>
                    <w:ins w:id="5638" w:author="Okot" w:date="2019-03-31T15:22:00Z"/>
                  </w:rPr>
                </w:rPrChange>
              </w:rPr>
              <w:pPrChange w:id="5639"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5640" w:author="Okot" w:date="2019-03-31T15:22:00Z"/>
              </w:rPr>
              <w:pPrChange w:id="5641"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5642" w:author="Okot" w:date="2019-03-31T15:22:00Z"/>
                <w:b/>
                <w:rPrChange w:id="5643" w:author="Okot" w:date="2019-03-31T15:22:00Z">
                  <w:rPr>
                    <w:ins w:id="5644" w:author="Okot" w:date="2019-03-31T15:22:00Z"/>
                  </w:rPr>
                </w:rPrChange>
              </w:rPr>
              <w:pPrChange w:id="5645"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5646"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5647" w:author="Okot" w:date="2019-03-31T15:22:00Z">
                  <w:rPr/>
                </w:rPrChange>
              </w:rPr>
              <w:pPrChange w:id="5648"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5649" w:author="Okot" w:date="2019-03-31T15:22:00Z"/>
              </w:rPr>
              <w:pPrChange w:id="5650"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390945D2"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5651" w:author="Okot" w:date="2020-01-13T14:48:00Z">
        <w:r w:rsidR="00876C61">
          <w:t>32</w:t>
        </w:r>
      </w:ins>
      <w:del w:id="5652" w:author="Okot" w:date="2020-03-24T10:12:00Z">
        <w:r w:rsidR="00A6591C" w:rsidDel="00876C61">
          <w:delText>5</w:delText>
        </w:r>
      </w:del>
      <w:del w:id="5653" w:author="Okot" w:date="2020-01-13T14:48:00Z">
        <w:r w:rsidR="0073700A" w:rsidDel="009943EB">
          <w:delText>1</w:delText>
        </w:r>
      </w:del>
      <w:del w:id="5654"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6B1ADF7F" w:rsidR="00150CD1" w:rsidRDefault="00DB5D6C">
      <w:pPr>
        <w:jc w:val="center"/>
      </w:pPr>
      <w:r>
        <w:t>Rys. 2.3</w:t>
      </w:r>
      <w:r w:rsidR="00150CD1">
        <w:t>. Aktualna piramida żywienia i aktywności fizycznej dla osób dorosłych na podstawie wytycznych Instytutu Żywności i Żywienia [</w:t>
      </w:r>
      <w:r w:rsidR="00DE4D7C">
        <w:t>1</w:t>
      </w:r>
      <w:ins w:id="5655" w:author="Okot" w:date="2020-03-24T11:14:00Z">
        <w:r w:rsidR="003C3154">
          <w:t>8</w:t>
        </w:r>
      </w:ins>
      <w:del w:id="5656" w:author="Okot" w:date="2020-03-24T11:14:00Z">
        <w:r w:rsidR="005A135C" w:rsidDel="003C3154">
          <w:delText>4</w:delText>
        </w:r>
      </w:del>
      <w:del w:id="5657"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795B00F9"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A6591C">
        <w:t>3</w:t>
      </w:r>
      <w:ins w:id="5658" w:author="Okot" w:date="2020-03-24T10:12:00Z">
        <w:r w:rsidR="00876C61">
          <w:t>0</w:t>
        </w:r>
      </w:ins>
      <w:del w:id="5659" w:author="Okot" w:date="2020-01-17T11:14:00Z">
        <w:r w:rsidR="006659D1" w:rsidDel="00AD7FE3">
          <w:delText>1</w:delText>
        </w:r>
      </w:del>
      <w:del w:id="5660" w:author="Okot" w:date="2020-01-13T14:05:00Z">
        <w:r w:rsidR="006659D1" w:rsidDel="00FA2B39">
          <w:delText>6</w:delText>
        </w:r>
      </w:del>
      <w:r w:rsidR="00AC79E1">
        <w:t>]</w:t>
      </w:r>
      <w:r w:rsidR="00260EEF">
        <w:t>.</w:t>
      </w:r>
    </w:p>
    <w:p w14:paraId="77225108" w14:textId="6C97CB84" w:rsidR="00B037AF" w:rsidRDefault="00B037AF" w:rsidP="00B037AF">
      <w:r>
        <w:t>Również Wielka Brytania i Australia korzyst</w:t>
      </w:r>
      <w:r w:rsidR="007D30C3">
        <w:t>a</w:t>
      </w:r>
      <w:r w:rsidR="006659D1">
        <w:t>ją z grafik w formie talerzy [</w:t>
      </w:r>
      <w:r w:rsidR="00A6591C">
        <w:t>3</w:t>
      </w:r>
      <w:ins w:id="5661" w:author="Okot" w:date="2020-03-24T10:13:00Z">
        <w:r w:rsidR="00876C61">
          <w:t>0</w:t>
        </w:r>
      </w:ins>
      <w:del w:id="5662" w:author="Okot" w:date="2020-01-17T11:14:00Z">
        <w:r w:rsidR="006659D1" w:rsidDel="00AD7FE3">
          <w:delText>1</w:delText>
        </w:r>
      </w:del>
      <w:del w:id="5663"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070D264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5664" w:author="Okot" w:date="2020-01-17T11:15:00Z">
        <w:r w:rsidR="00C46FF7">
          <w:t>2</w:t>
        </w:r>
      </w:ins>
      <w:ins w:id="5665" w:author="Okot" w:date="2020-03-24T10:32:00Z">
        <w:r w:rsidR="00E01446">
          <w:t>8</w:t>
        </w:r>
      </w:ins>
      <w:del w:id="5666" w:author="Okot" w:date="2020-03-24T10:32:00Z">
        <w:r w:rsidR="00A6591C" w:rsidDel="00E01446">
          <w:delText>2</w:delText>
        </w:r>
      </w:del>
      <w:del w:id="5667" w:author="Okot" w:date="2020-01-17T11:15:00Z">
        <w:r w:rsidR="006659D1" w:rsidDel="00E307BE">
          <w:delText>1</w:delText>
        </w:r>
      </w:del>
      <w:del w:id="5668" w:author="Okot" w:date="2020-01-13T14:05:00Z">
        <w:r w:rsidR="006659D1" w:rsidDel="00FA2B39">
          <w:delText>5</w:delText>
        </w:r>
      </w:del>
      <w:r>
        <w:t>] i Healthy Eating Plate [</w:t>
      </w:r>
      <w:ins w:id="5669" w:author="Okot" w:date="2020-01-17T11:21:00Z">
        <w:r w:rsidR="000473DF">
          <w:t>13</w:t>
        </w:r>
      </w:ins>
      <w:del w:id="5670"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C082314"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5671" w:author="Okot" w:date="2020-01-17T11:20:00Z">
        <w:r w:rsidR="00CD1197">
          <w:t>b</w:t>
        </w:r>
      </w:ins>
      <w:del w:id="5672" w:author="Okot" w:date="2020-01-17T11:20:00Z">
        <w:r w:rsidDel="00CD1197">
          <w:delText>n</w:delText>
        </w:r>
      </w:del>
      <w:r>
        <w:t>ę</w:t>
      </w:r>
      <w:r w:rsidR="00D25B8D">
        <w:t xml:space="preserve"> porcji i sugerował odhaczanie każdej zjedzonej porcji</w:t>
      </w:r>
      <w:r w:rsidR="000E5AB3">
        <w:t> [</w:t>
      </w:r>
      <w:ins w:id="5673" w:author="Okot" w:date="2020-01-17T11:01:00Z">
        <w:r w:rsidR="00992E23">
          <w:t>41</w:t>
        </w:r>
      </w:ins>
      <w:del w:id="5674" w:author="Okot" w:date="2020-03-24T09:09:00Z">
        <w:r w:rsidR="0061038E" w:rsidDel="00992E23">
          <w:delText>4</w:delText>
        </w:r>
      </w:del>
      <w:del w:id="5675" w:author="Okot" w:date="2020-01-17T11:01:00Z">
        <w:r w:rsidR="000E5AB3" w:rsidDel="00EA7D70">
          <w:delText>2</w:delText>
        </w:r>
      </w:del>
      <w:del w:id="5676"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526BF89"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del w:id="5677" w:author="Okot" w:date="2020-01-13T14:37:00Z">
        <w:r w:rsidR="00100248" w:rsidDel="00401F9D">
          <w:delText>2</w:delText>
        </w:r>
      </w:del>
      <w:del w:id="5678" w:author="Okot" w:date="2020-01-13T11:25:00Z">
        <w:r w:rsidR="00100248" w:rsidDel="00F94BCE">
          <w:delText>6</w:delText>
        </w:r>
      </w:del>
      <w:ins w:id="5679" w:author="Okot" w:date="2020-03-24T09:04:00Z">
        <w:r w:rsidR="00992E23">
          <w:t>43</w:t>
        </w:r>
      </w:ins>
      <w:del w:id="5680" w:author="Okot" w:date="2020-01-31T14:39:00Z">
        <w:r w:rsidR="00CA6162" w:rsidDel="00BA505F">
          <w:delText>]</w:delText>
        </w:r>
      </w:del>
      <w:del w:id="5681" w:author="Okot" w:date="2020-03-24T09:04:00Z">
        <w:r w:rsidR="00B26BEF" w:rsidDel="00992E23">
          <w:delText>6</w:delText>
        </w:r>
      </w:del>
      <w:ins w:id="5682" w:author="Okot" w:date="2020-01-31T14:39:00Z">
        <w:r w:rsidR="00BA505F">
          <w:t>]</w:t>
        </w:r>
      </w:ins>
      <w:r w:rsidR="00CA6162">
        <w:t>.</w:t>
      </w:r>
    </w:p>
    <w:p w14:paraId="5052C31B" w14:textId="0935D90B"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5683" w:author="Okot" w:date="2020-02-05T18:17:00Z">
        <w:r w:rsidR="00BB6D79">
          <w:t>47</w:t>
        </w:r>
      </w:ins>
      <w:del w:id="5684" w:author="Okot" w:date="2020-02-05T18:17:00Z">
        <w:r w:rsidR="00E2330C" w:rsidDel="00E61A1C">
          <w:delText>3</w:delText>
        </w:r>
      </w:del>
      <w:del w:id="5685"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5686" w:name="_Toc35941931"/>
      <w:r>
        <w:t xml:space="preserve">2.2. </w:t>
      </w:r>
      <w:r w:rsidR="00E375D2">
        <w:t>Porównanie wybranych produktów rynkowych</w:t>
      </w:r>
      <w:bookmarkEnd w:id="5686"/>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 i której opis będzie traktowany jako punkt odniesienia przy omówieniu kolejnych usług.</w:t>
      </w:r>
    </w:p>
    <w:p w14:paraId="6B19DFED" w14:textId="77777777" w:rsidR="006C61C9" w:rsidRDefault="006C61C9" w:rsidP="006C61C9"/>
    <w:p w14:paraId="5AB07F0E" w14:textId="2F8CF640" w:rsidR="006C61C9" w:rsidRDefault="006C61C9" w:rsidP="006C61C9">
      <w:pPr>
        <w:pStyle w:val="Nagwek2"/>
      </w:pPr>
      <w:bookmarkStart w:id="5687" w:name="_Toc35941932"/>
      <w:r>
        <w:t>2.</w:t>
      </w:r>
      <w:r w:rsidR="00DF42CE">
        <w:t>2.</w:t>
      </w:r>
      <w:r>
        <w:t>1. Cronomet</w:t>
      </w:r>
      <w:r w:rsidR="00932433">
        <w:t>e</w:t>
      </w:r>
      <w:r>
        <w:t>r</w:t>
      </w:r>
      <w:r w:rsidR="00932433">
        <w:t xml:space="preserve"> [</w:t>
      </w:r>
      <w:ins w:id="5688" w:author="Okot" w:date="2020-03-24T11:23:00Z">
        <w:r w:rsidR="00844D17">
          <w:t>5</w:t>
        </w:r>
      </w:ins>
      <w:del w:id="5689" w:author="Okot" w:date="2020-01-17T11:26:00Z">
        <w:r w:rsidR="007D30C3" w:rsidDel="000E4487">
          <w:delText>2</w:delText>
        </w:r>
      </w:del>
      <w:r w:rsidR="00932433">
        <w:t>]</w:t>
      </w:r>
      <w:bookmarkEnd w:id="5687"/>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3520BB5E" w:rsidR="00932433" w:rsidRDefault="001C7D41" w:rsidP="001C7D41">
      <w:pPr>
        <w:jc w:val="center"/>
      </w:pPr>
      <w:r>
        <w:t>Rys. 2.6. E</w:t>
      </w:r>
      <w:r w:rsidR="00FF3BCD">
        <w:t>kran główny aplikacji</w:t>
      </w:r>
      <w:r>
        <w:t xml:space="preserve"> [</w:t>
      </w:r>
      <w:ins w:id="5690" w:author="Okot" w:date="2020-03-24T11:24:00Z">
        <w:r w:rsidR="00844D17">
          <w:t>5</w:t>
        </w:r>
      </w:ins>
      <w:del w:id="5691"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A373612" w:rsidR="00B459B8" w:rsidRDefault="00B459B8" w:rsidP="00B459B8">
      <w:pPr>
        <w:jc w:val="center"/>
      </w:pPr>
      <w:r>
        <w:t>Rys. 2.7. Logo aplikacji [</w:t>
      </w:r>
      <w:ins w:id="5692" w:author="Okot" w:date="2020-01-17T11:26:00Z">
        <w:r w:rsidR="00844D17">
          <w:t>5</w:t>
        </w:r>
      </w:ins>
      <w:del w:id="5693"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23362097" w:rsidR="00F14ACA" w:rsidDel="00844D17" w:rsidRDefault="001F7182" w:rsidP="008E779E">
      <w:pPr>
        <w:rPr>
          <w:del w:id="5694" w:author="Okot" w:date="2020-03-24T11:24:00Z"/>
        </w:rPr>
      </w:pPr>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13223ACA">
            <wp:extent cx="5515200" cy="2505600"/>
            <wp:effectExtent l="190500" t="190500" r="180975" b="2000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515200" cy="250560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Del="00844D17" w:rsidRDefault="004C5D2C">
      <w:pPr>
        <w:jc w:val="center"/>
        <w:rPr>
          <w:del w:id="5695" w:author="Okot" w:date="2020-03-24T11:24:00Z"/>
        </w:rPr>
        <w:pPrChange w:id="5696" w:author="Okot" w:date="2020-03-24T11:24:00Z">
          <w:pPr/>
        </w:pPrChange>
      </w:pPr>
    </w:p>
    <w:p w14:paraId="1F7789CF" w14:textId="6AC4C187" w:rsidR="00A233B5" w:rsidRDefault="003E540D">
      <w:pPr>
        <w:ind w:firstLine="0"/>
        <w:jc w:val="center"/>
        <w:rPr>
          <w:ins w:id="5697" w:author="Okot" w:date="2020-03-24T11:50:00Z"/>
        </w:rPr>
        <w:pPrChange w:id="5698" w:author="Okot" w:date="2020-03-24T11:24:00Z">
          <w:pPr>
            <w:jc w:val="center"/>
          </w:pPr>
        </w:pPrChange>
      </w:pPr>
      <w:r>
        <w:t>Rys. 2.</w:t>
      </w:r>
      <w:r w:rsidR="00B459B8">
        <w:t>8</w:t>
      </w:r>
      <w:r>
        <w:t>. Okno modalne służące do</w:t>
      </w:r>
      <w:r w:rsidR="00A233B5">
        <w:t xml:space="preserve"> dodawania wagi [</w:t>
      </w:r>
      <w:ins w:id="5699" w:author="Okot" w:date="2020-01-17T11:26:00Z">
        <w:r w:rsidR="00C717AA">
          <w:t>5</w:t>
        </w:r>
      </w:ins>
      <w:del w:id="5700" w:author="Okot" w:date="2020-01-17T11:26:00Z">
        <w:r w:rsidR="007D30C3" w:rsidDel="000E4487">
          <w:delText>2</w:delText>
        </w:r>
      </w:del>
      <w:r w:rsidR="00A233B5">
        <w:t>].</w:t>
      </w:r>
    </w:p>
    <w:p w14:paraId="7372557F" w14:textId="77777777" w:rsidR="003429B4" w:rsidRDefault="003429B4">
      <w:pPr>
        <w:ind w:firstLine="0"/>
        <w:jc w:val="center"/>
        <w:pPrChange w:id="5701" w:author="Okot" w:date="2020-03-24T11:24:00Z">
          <w:pPr>
            <w:jc w:val="center"/>
          </w:pPr>
        </w:pPrChange>
      </w:pPr>
    </w:p>
    <w:p w14:paraId="2C7441F4" w14:textId="6FB6C8DE" w:rsidR="008E779E" w:rsidDel="0078381A" w:rsidRDefault="006F37F8" w:rsidP="008E779E">
      <w:pPr>
        <w:rPr>
          <w:del w:id="5702" w:author="Okot" w:date="2020-03-24T11:24:00Z"/>
        </w:rPr>
      </w:pPr>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lastRenderedPageBreak/>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0B6D3883" w:rsidR="00863A0C" w:rsidRDefault="00863A0C" w:rsidP="00863A0C">
      <w:pPr>
        <w:jc w:val="center"/>
      </w:pPr>
      <w:r>
        <w:t>Rys. 2.</w:t>
      </w:r>
      <w:r w:rsidR="00DA1C48">
        <w:t>9</w:t>
      </w:r>
      <w:r>
        <w:t>. Dodawanie spożytego produktu do dziennika diety [</w:t>
      </w:r>
      <w:ins w:id="5703" w:author="Okot" w:date="2020-01-17T11:26:00Z">
        <w:r w:rsidR="00C717AA">
          <w:t>5</w:t>
        </w:r>
      </w:ins>
      <w:del w:id="5704" w:author="Okot" w:date="2020-01-17T11:26:00Z">
        <w:r w:rsidR="007D30C3" w:rsidDel="000E4487">
          <w:delText>2</w:delText>
        </w:r>
      </w:del>
      <w:r>
        <w:t>].</w:t>
      </w:r>
    </w:p>
    <w:p w14:paraId="6E4F30DE" w14:textId="77777777" w:rsidR="00443254" w:rsidRDefault="00443254" w:rsidP="00863A0C">
      <w:pPr>
        <w:jc w:val="center"/>
      </w:pPr>
    </w:p>
    <w:p w14:paraId="21EBE731" w14:textId="286515BE"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jak i zarządzanie danymi dietetycznymi. Można aktualizować wagę, zmienić współczynnik </w:t>
      </w:r>
      <w:r w:rsidR="00586F45">
        <w:lastRenderedPageBreak/>
        <w:t>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5705" w:author="Okot" w:date="2020-01-21T15:21:00Z">
        <w:r w:rsidR="00C717AA">
          <w:t>5</w:t>
        </w:r>
      </w:ins>
      <w:del w:id="5706"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B4FD896" w:rsidR="001F213C" w:rsidRDefault="001F213C" w:rsidP="001F7182">
      <w:pPr>
        <w:pStyle w:val="Legenda"/>
        <w:rPr>
          <w:ins w:id="5707"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5708" w:author="Okot" w:date="2020-01-17T11:26:00Z">
        <w:r w:rsidR="00C717AA">
          <w:t>5</w:t>
        </w:r>
      </w:ins>
      <w:del w:id="5709" w:author="Okot" w:date="2020-01-17T11:26:00Z">
        <w:r w:rsidR="007D30C3" w:rsidDel="000E4487">
          <w:delText>2</w:delText>
        </w:r>
      </w:del>
      <w:r>
        <w:t>].</w:t>
      </w:r>
    </w:p>
    <w:p w14:paraId="26781526" w14:textId="77777777" w:rsidR="007B6C0B" w:rsidRPr="001C71AE" w:rsidRDefault="007B6C0B">
      <w:pPr>
        <w:pPrChange w:id="5710"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B573233"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5711" w:author="Okot" w:date="2020-01-17T11:26:00Z">
        <w:r w:rsidR="007D30C3" w:rsidDel="000E4487">
          <w:delText>2</w:delText>
        </w:r>
      </w:del>
      <w:ins w:id="5712" w:author="Okot" w:date="2020-01-17T11:26:00Z">
        <w:r w:rsidR="00C717AA">
          <w:t>5</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EC110EE" w:rsidR="002E1EC4" w:rsidRDefault="008A21FF" w:rsidP="002E1EC4">
      <w:pPr>
        <w:jc w:val="center"/>
      </w:pPr>
      <w:r>
        <w:t>Rys. 2.12</w:t>
      </w:r>
      <w:r w:rsidR="002E1EC4">
        <w:t>. Porównanie wyliczonych wartości odżywczych dla rodzynek dla „1.5 kubka”, „1,5 kubka” oraz „15 kubków” [</w:t>
      </w:r>
      <w:del w:id="5713" w:author="Okot" w:date="2020-01-17T11:26:00Z">
        <w:r w:rsidR="007D30C3" w:rsidDel="000E4487">
          <w:delText>2</w:delText>
        </w:r>
      </w:del>
      <w:ins w:id="5714" w:author="Okot" w:date="2020-01-17T11:26:00Z">
        <w:r w:rsidR="00C717AA">
          <w:t>5</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0446ECDD" w:rsidR="003429B4" w:rsidRDefault="003429B4">
      <w:pPr>
        <w:spacing w:after="160" w:line="259" w:lineRule="auto"/>
        <w:ind w:firstLine="0"/>
        <w:jc w:val="left"/>
        <w:rPr>
          <w:ins w:id="5715" w:author="Okot" w:date="2020-03-24T11:50:00Z"/>
          <w:rFonts w:eastAsiaTheme="majorEastAsia" w:cstheme="majorBidi"/>
          <w:szCs w:val="26"/>
        </w:rPr>
      </w:pPr>
      <w:ins w:id="5716" w:author="Okot" w:date="2020-03-24T11:50:00Z">
        <w:r>
          <w:br w:type="page"/>
        </w:r>
      </w:ins>
    </w:p>
    <w:p w14:paraId="2FF99A5A" w14:textId="77777777" w:rsidR="00891E37" w:rsidDel="007B6C0B" w:rsidRDefault="00891E37" w:rsidP="006C61C9">
      <w:pPr>
        <w:rPr>
          <w:del w:id="5717" w:author="Okot" w:date="2020-01-21T15:22:00Z"/>
        </w:rPr>
      </w:pPr>
    </w:p>
    <w:p w14:paraId="79B44BB0" w14:textId="7927D09D" w:rsidR="00891E37" w:rsidDel="007B6C0B" w:rsidRDefault="00891E37" w:rsidP="006C61C9">
      <w:pPr>
        <w:rPr>
          <w:del w:id="5718" w:author="Okot" w:date="2020-01-21T15:22:00Z"/>
        </w:rPr>
      </w:pPr>
    </w:p>
    <w:p w14:paraId="2B1182B7" w14:textId="56497E27" w:rsidR="00891E37" w:rsidRDefault="00891E37" w:rsidP="001F6DE2">
      <w:pPr>
        <w:pStyle w:val="Nagwek2"/>
      </w:pPr>
      <w:bookmarkStart w:id="5719" w:name="_Toc35941933"/>
      <w:r>
        <w:t>2.2.2. DrDietman [</w:t>
      </w:r>
      <w:ins w:id="5720" w:author="Okot" w:date="2020-01-17T11:24:00Z">
        <w:r w:rsidR="00844D17">
          <w:t>6</w:t>
        </w:r>
      </w:ins>
      <w:del w:id="5721" w:author="Okot" w:date="2020-01-17T11:24:00Z">
        <w:r w:rsidR="00DE4D7C" w:rsidDel="000E4487">
          <w:delText>3</w:delText>
        </w:r>
      </w:del>
      <w:r>
        <w:t>]</w:t>
      </w:r>
      <w:bookmarkEnd w:id="5719"/>
    </w:p>
    <w:p w14:paraId="150A7EE0" w14:textId="77777777" w:rsidR="00891E37" w:rsidRDefault="00891E37" w:rsidP="00891E37"/>
    <w:p w14:paraId="22B857F1" w14:textId="70957012"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5722" w:author="Okot" w:date="2020-01-13T14:57:00Z">
        <w:r w:rsidR="007B6C0B">
          <w:t>1</w:t>
        </w:r>
      </w:ins>
      <w:ins w:id="5723" w:author="Okot" w:date="2020-03-24T11:14:00Z">
        <w:r w:rsidR="000473DF">
          <w:t>7</w:t>
        </w:r>
      </w:ins>
      <w:del w:id="5724" w:author="Okot" w:date="2020-03-24T11:14:00Z">
        <w:r w:rsidR="005A135C" w:rsidDel="000473DF">
          <w:delText>3</w:delText>
        </w:r>
      </w:del>
      <w:del w:id="5725"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39F2626D" w:rsidR="00393946" w:rsidRDefault="00393946" w:rsidP="00393946">
      <w:pPr>
        <w:jc w:val="center"/>
      </w:pPr>
      <w:r>
        <w:t>Rys. 2.13. Nagłówek strony głównej [</w:t>
      </w:r>
      <w:ins w:id="5726" w:author="Okot" w:date="2020-01-21T15:22:00Z">
        <w:r w:rsidR="00844D17">
          <w:t>6</w:t>
        </w:r>
      </w:ins>
      <w:del w:id="5727"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593B00C8"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del w:id="5728" w:author="Okot" w:date="2020-01-17T11:24:00Z">
        <w:r w:rsidR="00DE4D7C" w:rsidDel="000E4487">
          <w:delText>3</w:delText>
        </w:r>
      </w:del>
      <w:ins w:id="5729" w:author="Okot" w:date="2020-01-17T11:24:00Z">
        <w:r w:rsidR="00844D17">
          <w:t>6</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A63686C">
            <wp:extent cx="5220000" cy="3945600"/>
            <wp:effectExtent l="190500" t="190500" r="190500" b="18859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220000" cy="39456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5730" w:author="Okot" w:date="2019-11-23T07:14:00Z">
          <w:pPr>
            <w:pStyle w:val="Nagwek2"/>
          </w:pPr>
        </w:pPrChange>
      </w:pPr>
    </w:p>
    <w:p w14:paraId="2B95B308" w14:textId="7427388E" w:rsidR="009E509F" w:rsidRDefault="009E509F">
      <w:pPr>
        <w:jc w:val="center"/>
      </w:pPr>
      <w:r>
        <w:t>Rys. 2.14. Zakładka Moje konto, w której zarządza się</w:t>
      </w:r>
      <w:r w:rsidR="00462F20">
        <w:t xml:space="preserve"> zapotrzebowaniem na składniki odżywcze [</w:t>
      </w:r>
      <w:ins w:id="5731" w:author="Okot" w:date="2020-01-17T11:24:00Z">
        <w:r w:rsidR="00844D17">
          <w:t>6</w:t>
        </w:r>
      </w:ins>
      <w:del w:id="5732" w:author="Okot" w:date="2020-01-17T11:24:00Z">
        <w:r w:rsidR="00DE4D7C" w:rsidDel="000E4487">
          <w:delText>3</w:delText>
        </w:r>
      </w:del>
      <w:r w:rsidR="00462F20">
        <w:t>].</w:t>
      </w:r>
    </w:p>
    <w:p w14:paraId="295AC086" w14:textId="77777777" w:rsidR="00C27657" w:rsidRDefault="00C27657">
      <w:pPr>
        <w:pPrChange w:id="5733"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5734"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5735"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429DCC9" w:rsidR="005F0398" w:rsidRDefault="005F0398">
      <w:pPr>
        <w:pPrChange w:id="5736"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3C205986" w:rsidR="0006627D" w:rsidDel="003429B4" w:rsidRDefault="0006627D">
      <w:pPr>
        <w:rPr>
          <w:moveFrom w:id="5737" w:author="Okot" w:date="2020-03-24T11:52:00Z"/>
        </w:rPr>
        <w:pPrChange w:id="5738" w:author="Okot" w:date="2019-11-23T07:14:00Z">
          <w:pPr>
            <w:ind w:firstLine="0"/>
          </w:pPr>
        </w:pPrChange>
      </w:pPr>
      <w:r>
        <w:tab/>
      </w:r>
      <w:moveFromRangeStart w:id="5739" w:author="Okot" w:date="2020-03-24T11:52:00Z" w:name="move35943167"/>
      <w:moveFrom w:id="5740" w:author="Okot" w:date="2020-03-24T11:52:00Z">
        <w:r w:rsidDel="003429B4">
          <w:t>Dodawanie posiłków odbywa się poprzez pojawiające się okno modalne, w którym wybiera się nazwę posiłku z listy rozwijanej i ustawieniu godziny jego spożycia.</w:t>
        </w:r>
        <w:r w:rsidR="00CE21DA" w:rsidDel="003429B4">
          <w:t xml:space="preserve"> Uwzględniono domyślnie śniadanie, drugie śniadanie, obiad, podwieczorek, kolację, podjadanie i suplementację. Nie ma możliwości dopisania własnej nazwy posiłku.</w:t>
        </w:r>
      </w:moveFrom>
    </w:p>
    <w:moveFromRangeEnd w:id="5739"/>
    <w:p w14:paraId="0E04A4E6" w14:textId="05022D7B" w:rsidR="00102F19" w:rsidDel="003429B4" w:rsidRDefault="00102F19">
      <w:pPr>
        <w:rPr>
          <w:del w:id="5741" w:author="Okot" w:date="2020-03-24T11:52:00Z"/>
        </w:rPr>
        <w:pPrChange w:id="5742" w:author="Okot" w:date="2019-11-23T07:14:00Z">
          <w:pPr>
            <w:ind w:firstLine="0"/>
          </w:pPr>
        </w:pPrChange>
      </w:pPr>
    </w:p>
    <w:p w14:paraId="739FCCE3" w14:textId="101EDF86" w:rsidR="005F0398" w:rsidRDefault="005F0398">
      <w:pPr>
        <w:ind w:firstLine="0"/>
        <w:jc w:val="center"/>
        <w:pPrChange w:id="5743" w:author="Okot" w:date="2020-03-24T11:53:00Z">
          <w:pPr>
            <w:ind w:firstLine="0"/>
            <w:jc w:val="left"/>
          </w:pPr>
        </w:pPrChange>
      </w:pPr>
      <w:r>
        <w:rPr>
          <w:noProof/>
          <w:lang w:eastAsia="pl-PL"/>
        </w:rPr>
        <w:drawing>
          <wp:inline distT="0" distB="0" distL="0" distR="0" wp14:anchorId="6BC95329" wp14:editId="1B95517A">
            <wp:extent cx="5281200" cy="1602000"/>
            <wp:effectExtent l="190500" t="190500" r="186690" b="18923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281200" cy="1602000"/>
                    </a:xfrm>
                    <a:prstGeom prst="rect">
                      <a:avLst/>
                    </a:prstGeom>
                    <a:ln>
                      <a:noFill/>
                    </a:ln>
                    <a:effectLst>
                      <a:outerShdw blurRad="190500" algn="tl" rotWithShape="0">
                        <a:srgbClr val="000000">
                          <a:alpha val="70000"/>
                        </a:srgbClr>
                      </a:outerShdw>
                    </a:effectLst>
                  </pic:spPr>
                </pic:pic>
              </a:graphicData>
            </a:graphic>
          </wp:inline>
        </w:drawing>
      </w:r>
    </w:p>
    <w:p w14:paraId="6336CEEA" w14:textId="260BF59A" w:rsidR="00102F19" w:rsidDel="003429B4" w:rsidRDefault="00102F19">
      <w:pPr>
        <w:rPr>
          <w:del w:id="5744" w:author="Okot" w:date="2020-03-24T11:52:00Z"/>
        </w:rPr>
        <w:pPrChange w:id="5745" w:author="Okot" w:date="2019-11-23T07:14:00Z">
          <w:pPr>
            <w:jc w:val="center"/>
          </w:pPr>
        </w:pPrChange>
      </w:pPr>
    </w:p>
    <w:p w14:paraId="54841FEB" w14:textId="7A3DD1B8" w:rsidR="005F0398" w:rsidRDefault="005F0398">
      <w:pPr>
        <w:ind w:firstLine="0"/>
        <w:jc w:val="center"/>
      </w:pPr>
      <w:r>
        <w:t>Rys. 2.</w:t>
      </w:r>
      <w:r w:rsidR="0006627D">
        <w:t>15. Okno modalne służące do dopisywania posiłku [</w:t>
      </w:r>
      <w:del w:id="5746" w:author="Okot" w:date="2020-01-17T11:24:00Z">
        <w:r w:rsidR="00DE4D7C" w:rsidDel="000E4487">
          <w:delText>3</w:delText>
        </w:r>
      </w:del>
      <w:ins w:id="5747" w:author="Okot" w:date="2020-01-17T11:24:00Z">
        <w:r w:rsidR="00844D17">
          <w:t>6</w:t>
        </w:r>
      </w:ins>
      <w:r w:rsidR="0006627D">
        <w:t>].</w:t>
      </w:r>
    </w:p>
    <w:p w14:paraId="212B2E47" w14:textId="77777777" w:rsidR="007B1862" w:rsidRDefault="007B1862"/>
    <w:p w14:paraId="595AA1E8" w14:textId="30FF9129" w:rsidR="003429B4" w:rsidDel="003429B4" w:rsidRDefault="003429B4" w:rsidP="003429B4">
      <w:pPr>
        <w:rPr>
          <w:del w:id="5748" w:author="Okot" w:date="2020-03-24T11:53:00Z"/>
          <w:moveTo w:id="5749" w:author="Okot" w:date="2020-03-24T11:52:00Z"/>
        </w:rPr>
      </w:pPr>
      <w:moveToRangeStart w:id="5750" w:author="Okot" w:date="2020-03-24T11:52:00Z" w:name="move35943167"/>
      <w:moveTo w:id="5751" w:author="Okot" w:date="2020-03-24T11:52:00Z">
        <w:r>
          <w:t xml:space="preserve">Dodawanie posiłków odbywa się poprzez pojawiające się okno modalne, w którym wybiera się nazwę posiłku z listy rozwijanej i ustawieniu godziny jego spożycia. Uwzględniono </w:t>
        </w:r>
        <w:r>
          <w:lastRenderedPageBreak/>
          <w:t>domyślnie śniadanie, drugie śniadanie, obiad, podwieczorek, kolację, podjadanie i suplementację. Nie ma możliwości dopisania własnej nazwy posiłku.</w:t>
        </w:r>
      </w:moveTo>
    </w:p>
    <w:moveToRangeEnd w:id="5750"/>
    <w:p w14:paraId="40174FBB" w14:textId="77777777" w:rsidR="003429B4" w:rsidRDefault="003429B4">
      <w:pPr>
        <w:rPr>
          <w:ins w:id="5752" w:author="Okot" w:date="2020-03-24T11:52:00Z"/>
        </w:rPr>
      </w:pPr>
    </w:p>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ind w:firstLine="0"/>
        <w:pPrChange w:id="575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5754" w:author="Okot" w:date="2019-11-23T07:14:00Z">
          <w:pPr>
            <w:jc w:val="center"/>
          </w:pPr>
        </w:pPrChange>
      </w:pPr>
    </w:p>
    <w:p w14:paraId="1A214570" w14:textId="096BD598" w:rsidR="00C27657" w:rsidRDefault="007B1862">
      <w:pPr>
        <w:jc w:val="center"/>
        <w:pPrChange w:id="5755" w:author="Okot" w:date="2019-11-23T07:15:00Z">
          <w:pPr>
            <w:ind w:firstLine="0"/>
            <w:jc w:val="center"/>
          </w:pPr>
        </w:pPrChange>
      </w:pPr>
      <w:r>
        <w:t>Rys. 2.</w:t>
      </w:r>
      <w:r w:rsidR="00EE776E">
        <w:t>16. Komunikat błędu wywołany próbą wprowadzenia posiłku [</w:t>
      </w:r>
      <w:ins w:id="5756" w:author="Okot" w:date="2020-01-17T11:24:00Z">
        <w:r w:rsidR="00844D17">
          <w:t>6</w:t>
        </w:r>
      </w:ins>
      <w:del w:id="5757" w:author="Okot" w:date="2020-01-17T11:24:00Z">
        <w:r w:rsidR="00DE4D7C" w:rsidDel="000E4487">
          <w:delText>3</w:delText>
        </w:r>
      </w:del>
      <w:r w:rsidR="00EE776E">
        <w:t>].</w:t>
      </w:r>
    </w:p>
    <w:p w14:paraId="0C44A8A3" w14:textId="77777777" w:rsidR="004D0FDC" w:rsidRDefault="004D0FDC">
      <w:pPr>
        <w:pPrChange w:id="5758"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5759" w:author="Okot" w:date="2019-11-23T07:14:00Z">
          <w:pPr>
            <w:spacing w:after="160" w:line="259" w:lineRule="auto"/>
            <w:ind w:firstLine="0"/>
            <w:jc w:val="left"/>
          </w:pPr>
        </w:pPrChange>
      </w:pPr>
    </w:p>
    <w:p w14:paraId="0D0EE005" w14:textId="4BA6B294" w:rsidR="00C87834" w:rsidRDefault="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5760" w:author="Okot" w:date="2019-11-23T07:14:00Z">
          <w:pPr>
            <w:jc w:val="center"/>
          </w:pPr>
        </w:pPrChange>
      </w:pPr>
    </w:p>
    <w:p w14:paraId="79AD2AE0" w14:textId="26E43AEB" w:rsidR="00170AEB" w:rsidRDefault="00170AEB">
      <w:pPr>
        <w:jc w:val="center"/>
      </w:pPr>
      <w:r>
        <w:t>Rys. 2.17. Wyszukiwarka produktów: efekt wpisania hasła „cieci” [</w:t>
      </w:r>
      <w:ins w:id="5761" w:author="Okot" w:date="2020-01-17T11:24:00Z">
        <w:r w:rsidR="00844D17">
          <w:t>6</w:t>
        </w:r>
      </w:ins>
      <w:del w:id="5762" w:author="Okot" w:date="2020-01-17T11:24:00Z">
        <w:r w:rsidR="00DE4D7C" w:rsidDel="000E4487">
          <w:delText>3</w:delText>
        </w:r>
      </w:del>
      <w:r>
        <w:t>].</w:t>
      </w:r>
    </w:p>
    <w:p w14:paraId="4BA8CA36" w14:textId="77777777" w:rsidR="00170AEB" w:rsidRDefault="00170AEB">
      <w:pPr>
        <w:pPrChange w:id="5763"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5764" w:author="Okot" w:date="2019-11-23T07:14:00Z">
          <w:pPr>
            <w:spacing w:after="160" w:line="259" w:lineRule="auto"/>
            <w:ind w:firstLine="0"/>
            <w:jc w:val="left"/>
          </w:pPr>
        </w:pPrChange>
      </w:pPr>
      <w:r>
        <w:br w:type="page"/>
      </w:r>
    </w:p>
    <w:p w14:paraId="6CBFD38F" w14:textId="793557DE" w:rsidR="00114C35" w:rsidRDefault="00114C35">
      <w:pPr>
        <w:pPrChange w:id="5765"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67DEB0C9" w:rsidR="00114C35" w:rsidRDefault="00114C35">
      <w:pPr>
        <w:jc w:val="center"/>
      </w:pPr>
      <w:r>
        <w:t>Rys. 2.18. Dodawanie produktu do jadłospisu [</w:t>
      </w:r>
      <w:ins w:id="5766" w:author="Okot" w:date="2020-01-21T15:23:00Z">
        <w:r w:rsidR="00844D17">
          <w:t>6</w:t>
        </w:r>
      </w:ins>
      <w:del w:id="5767" w:author="Okot" w:date="2020-01-17T11:25:00Z">
        <w:r w:rsidR="00DE4D7C" w:rsidDel="000E4487">
          <w:delText>3</w:delText>
        </w:r>
      </w:del>
      <w:r>
        <w:t>].</w:t>
      </w:r>
    </w:p>
    <w:p w14:paraId="278F23B3" w14:textId="77777777" w:rsidR="00A84EF8" w:rsidRDefault="00A84EF8">
      <w:pPr>
        <w:pPrChange w:id="5768"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5769"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5770" w:author="Okot" w:date="2019-11-23T07:14:00Z">
          <w:pPr>
            <w:ind w:firstLine="0"/>
            <w:jc w:val="center"/>
          </w:pPr>
        </w:pPrChange>
      </w:pPr>
    </w:p>
    <w:p w14:paraId="5393A2C6" w14:textId="21F19F9F" w:rsidR="007078FF" w:rsidRDefault="00D938AF">
      <w:pPr>
        <w:jc w:val="center"/>
        <w:pPrChange w:id="5771" w:author="Okot" w:date="2019-11-23T07:15:00Z">
          <w:pPr>
            <w:ind w:firstLine="0"/>
            <w:jc w:val="center"/>
          </w:pPr>
        </w:pPrChange>
      </w:pPr>
      <w:r>
        <w:t>Rys. 2.19. Przykładowy fragment jadłospisu [</w:t>
      </w:r>
      <w:del w:id="5772" w:author="Okot" w:date="2020-01-17T11:25:00Z">
        <w:r w:rsidR="00DE4D7C" w:rsidDel="000E4487">
          <w:delText>3</w:delText>
        </w:r>
      </w:del>
      <w:ins w:id="5773" w:author="Okot" w:date="2020-01-21T15:23:00Z">
        <w:r w:rsidR="00844D17">
          <w:t>6</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5774" w:author="Okot" w:date="2019-11-23T07:14:00Z">
          <w:pPr>
            <w:ind w:firstLine="0"/>
          </w:pPr>
        </w:pPrChange>
      </w:pPr>
    </w:p>
    <w:p w14:paraId="3F6F1706" w14:textId="4097C16D" w:rsidR="00D938AF" w:rsidRDefault="00D9253B">
      <w:pPr>
        <w:jc w:val="center"/>
        <w:pPrChange w:id="577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5776" w:author="Okot" w:date="2019-11-23T07:14:00Z">
          <w:pPr>
            <w:jc w:val="center"/>
          </w:pPr>
        </w:pPrChange>
      </w:pPr>
    </w:p>
    <w:p w14:paraId="666CC224" w14:textId="0DD13416" w:rsidR="00084B06" w:rsidRDefault="00FC6C30">
      <w:pPr>
        <w:jc w:val="center"/>
      </w:pPr>
      <w:r>
        <w:t>Rys. 2.20. Informacje o realizacji zalecanego spożycia artykułów z piramidy żywienia [</w:t>
      </w:r>
      <w:del w:id="5777" w:author="Okot" w:date="2020-01-17T11:25:00Z">
        <w:r w:rsidR="00DE4D7C" w:rsidDel="000E4487">
          <w:delText>3</w:delText>
        </w:r>
      </w:del>
      <w:ins w:id="5778" w:author="Okot" w:date="2020-01-17T11:25:00Z">
        <w:r w:rsidR="00844D17">
          <w:t>6</w:t>
        </w:r>
      </w:ins>
      <w:r>
        <w:t>].</w:t>
      </w:r>
    </w:p>
    <w:p w14:paraId="4066993D" w14:textId="77777777" w:rsidR="00FC6C30" w:rsidRDefault="00FC6C30">
      <w:pPr>
        <w:pPrChange w:id="5779" w:author="Okot" w:date="2019-11-23T07:14:00Z">
          <w:pPr>
            <w:jc w:val="center"/>
          </w:pPr>
        </w:pPrChange>
      </w:pPr>
    </w:p>
    <w:p w14:paraId="3B119805" w14:textId="4D79DD70"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5780" w:author="Okot" w:date="2020-01-31T14:55:00Z">
        <w:r w:rsidR="00C46FF7">
          <w:t>2</w:t>
        </w:r>
      </w:ins>
      <w:ins w:id="5781" w:author="Okot" w:date="2020-03-24T10:42:00Z">
        <w:r w:rsidR="001445E3">
          <w:t>7</w:t>
        </w:r>
      </w:ins>
      <w:del w:id="5782" w:author="Okot" w:date="2020-03-24T10:42:00Z">
        <w:r w:rsidR="00A6591C" w:rsidDel="001445E3">
          <w:delText>1</w:delText>
        </w:r>
      </w:del>
      <w:del w:id="5783" w:author="Okot" w:date="2020-01-31T14:55:00Z">
        <w:r w:rsidR="006659D1" w:rsidDel="00C46FF7">
          <w:delText>1</w:delText>
        </w:r>
      </w:del>
      <w:del w:id="5784"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5785" w:author="Okot" w:date="2019-11-23T07:14:00Z">
          <w:pPr>
            <w:ind w:firstLine="0"/>
          </w:pPr>
        </w:pPrChange>
      </w:pPr>
    </w:p>
    <w:p w14:paraId="76AE060B" w14:textId="41D24FA3" w:rsidR="001A26B4" w:rsidRDefault="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5786" w:author="Okot" w:date="2019-11-23T07:14:00Z">
          <w:pPr>
            <w:ind w:firstLine="0"/>
            <w:jc w:val="center"/>
          </w:pPr>
        </w:pPrChange>
      </w:pPr>
    </w:p>
    <w:p w14:paraId="683CFA5E" w14:textId="67B36CAB" w:rsidR="001D7206" w:rsidRDefault="001D7206">
      <w:pPr>
        <w:jc w:val="center"/>
        <w:pPrChange w:id="578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5788" w:author="Okot" w:date="2020-01-17T11:25:00Z">
        <w:r w:rsidR="00DE4D7C" w:rsidDel="000E4487">
          <w:delText>3</w:delText>
        </w:r>
      </w:del>
      <w:ins w:id="5789" w:author="Okot" w:date="2020-01-21T15:23:00Z">
        <w:r w:rsidR="00844D17">
          <w:t>6</w:t>
        </w:r>
      </w:ins>
      <w:r>
        <w:t>].</w:t>
      </w:r>
    </w:p>
    <w:p w14:paraId="39DE6E20" w14:textId="77777777" w:rsidR="00FC6C30" w:rsidRDefault="00FC6C30">
      <w:pPr>
        <w:pPrChange w:id="5790"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5791" w:author="Okot" w:date="2019-11-23T07:14:00Z">
          <w:pPr>
            <w:spacing w:after="160" w:line="259" w:lineRule="auto"/>
            <w:ind w:firstLine="0"/>
            <w:jc w:val="left"/>
          </w:pPr>
        </w:pPrChange>
      </w:pPr>
      <w:r>
        <w:br w:type="page"/>
      </w:r>
    </w:p>
    <w:p w14:paraId="420777EC" w14:textId="4E470BC5" w:rsidR="006E065E" w:rsidRDefault="002F5E16">
      <w:pPr>
        <w:ind w:firstLine="0"/>
        <w:jc w:val="center"/>
        <w:pPrChange w:id="5792"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5793" w:author="Okot" w:date="2019-11-23T07:14:00Z">
          <w:pPr>
            <w:jc w:val="center"/>
          </w:pPr>
        </w:pPrChange>
      </w:pPr>
    </w:p>
    <w:p w14:paraId="27BCCBE4" w14:textId="62F166C3" w:rsidR="002F5E16" w:rsidRDefault="002F5E16">
      <w:pPr>
        <w:ind w:firstLine="0"/>
        <w:jc w:val="center"/>
      </w:pPr>
      <w:r>
        <w:t>Rys. 2.22. Pokrycie zapotrze</w:t>
      </w:r>
      <w:ins w:id="5794" w:author="Okot" w:date="2020-03-24T11:53:00Z">
        <w:r w:rsidR="003429B4">
          <w:t>e</w:t>
        </w:r>
      </w:ins>
      <w:r>
        <w:t>bowania na składniki odżywcze – fragment tabeli [</w:t>
      </w:r>
      <w:del w:id="5795" w:author="Okot" w:date="2020-01-17T11:25:00Z">
        <w:r w:rsidR="00DE4D7C" w:rsidDel="000E4487">
          <w:delText>3</w:delText>
        </w:r>
      </w:del>
      <w:ins w:id="5796" w:author="Okot" w:date="2020-01-17T11:25:00Z">
        <w:r w:rsidR="00844D17">
          <w:t>6</w:t>
        </w:r>
      </w:ins>
      <w:r>
        <w:t>].</w:t>
      </w:r>
    </w:p>
    <w:p w14:paraId="0F2E61AE" w14:textId="77777777" w:rsidR="002F5E16" w:rsidRDefault="002F5E16">
      <w:pPr>
        <w:pPrChange w:id="579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5798" w:author="Okot" w:date="2019-11-23T07:14:00Z">
          <w:pPr>
            <w:ind w:firstLine="0"/>
          </w:pPr>
        </w:pPrChange>
      </w:pPr>
    </w:p>
    <w:p w14:paraId="62EF7B5F" w14:textId="49F2DDE3" w:rsidR="00980197" w:rsidRDefault="00980197">
      <w:pPr>
        <w:jc w:val="center"/>
        <w:pPrChange w:id="579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5800" w:author="Okot" w:date="2019-11-23T07:14:00Z">
          <w:pPr>
            <w:jc w:val="center"/>
          </w:pPr>
        </w:pPrChange>
      </w:pPr>
    </w:p>
    <w:p w14:paraId="3F43254C" w14:textId="3C0EAE2E" w:rsidR="00980197" w:rsidRDefault="00980197">
      <w:pPr>
        <w:jc w:val="center"/>
        <w:pPrChange w:id="5801" w:author="Okot" w:date="2019-11-23T07:15:00Z">
          <w:pPr>
            <w:ind w:firstLine="0"/>
            <w:jc w:val="center"/>
          </w:pPr>
        </w:pPrChange>
      </w:pPr>
      <w:r>
        <w:t>Rys. 2.23. Przykładowa pozycja z listy doradców żywieniowych [</w:t>
      </w:r>
      <w:del w:id="5802" w:author="Okot" w:date="2020-01-17T11:25:00Z">
        <w:r w:rsidR="00DE4D7C" w:rsidDel="000E4487">
          <w:delText>3</w:delText>
        </w:r>
      </w:del>
      <w:ins w:id="5803" w:author="Okot" w:date="2020-01-21T15:23:00Z">
        <w:r w:rsidR="00844D17">
          <w:t>6</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CD187D" w:rsidR="00ED6A50" w:rsidRDefault="004E5EC6" w:rsidP="001F6DE2">
      <w:pPr>
        <w:pStyle w:val="Nagwek2"/>
      </w:pPr>
      <w:bookmarkStart w:id="5804" w:name="_Toc35941934"/>
      <w:r>
        <w:t>2.2.</w:t>
      </w:r>
      <w:r w:rsidR="00891E37">
        <w:t>3</w:t>
      </w:r>
      <w:r>
        <w:t xml:space="preserve">. </w:t>
      </w:r>
      <w:r w:rsidR="001F6DE2">
        <w:t>Po Tre</w:t>
      </w:r>
      <w:r w:rsidR="00ED6A50">
        <w:t>ningu [</w:t>
      </w:r>
      <w:ins w:id="5805" w:author="Okot" w:date="2020-03-24T11:08:00Z">
        <w:r w:rsidR="003C3154">
          <w:t>21</w:t>
        </w:r>
      </w:ins>
      <w:del w:id="5806" w:author="Okot" w:date="2020-03-24T11:08:00Z">
        <w:r w:rsidR="00DE4D7C" w:rsidDel="003C3154">
          <w:delText>1</w:delText>
        </w:r>
        <w:r w:rsidR="005A135C" w:rsidDel="003C3154">
          <w:delText>6</w:delText>
        </w:r>
      </w:del>
      <w:del w:id="5807" w:author="Okot" w:date="2020-01-13T14:53:00Z">
        <w:r w:rsidR="00DE4D7C" w:rsidDel="009943EB">
          <w:delText>1</w:delText>
        </w:r>
      </w:del>
      <w:r w:rsidR="00ED6A50">
        <w:t>]</w:t>
      </w:r>
      <w:bookmarkEnd w:id="5804"/>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3429B4">
      <w:pPr>
        <w:ind w:firstLine="0"/>
      </w:pPr>
      <w:r>
        <w:rPr>
          <w:noProof/>
          <w:lang w:eastAsia="pl-PL"/>
        </w:rPr>
        <w:lastRenderedPageBreak/>
        <w:drawing>
          <wp:inline distT="0" distB="0" distL="0" distR="0" wp14:anchorId="227A2952" wp14:editId="4B824C38">
            <wp:extent cx="5760085" cy="2639060"/>
            <wp:effectExtent l="190500" t="190500" r="183515" b="1993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inline>
        </w:drawing>
      </w:r>
    </w:p>
    <w:p w14:paraId="17DF742E" w14:textId="0BD1B70E" w:rsidR="00447DD9" w:rsidRDefault="00447DD9" w:rsidP="00447DD9">
      <w:pPr>
        <w:ind w:firstLine="0"/>
      </w:pPr>
    </w:p>
    <w:p w14:paraId="7278D7E8" w14:textId="48314D06" w:rsidR="00447DD9" w:rsidRDefault="007F5E0B">
      <w:pPr>
        <w:ind w:firstLine="0"/>
        <w:jc w:val="center"/>
      </w:pPr>
      <w:r>
        <w:t>Rys. 2.24</w:t>
      </w:r>
      <w:r w:rsidR="00447DD9">
        <w:t>. Pierwsze logowanie do serwisu [</w:t>
      </w:r>
      <w:ins w:id="5808" w:author="Okot" w:date="2020-03-24T11:08:00Z">
        <w:r w:rsidR="003C3154">
          <w:t>21</w:t>
        </w:r>
      </w:ins>
      <w:del w:id="5809" w:author="Okot" w:date="2020-03-24T11:08:00Z">
        <w:r w:rsidR="00DE4D7C" w:rsidDel="003C3154">
          <w:delText>1</w:delText>
        </w:r>
        <w:r w:rsidR="005A135C" w:rsidDel="003C3154">
          <w:delText>6</w:delText>
        </w:r>
      </w:del>
      <w:del w:id="5810"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2664C250" w:rsidR="00D325DA" w:rsidRDefault="00877AC3" w:rsidP="00D325DA">
      <w:pPr>
        <w:ind w:firstLine="0"/>
        <w:jc w:val="center"/>
      </w:pPr>
      <w:r>
        <w:t>Rys. 2.25</w:t>
      </w:r>
      <w:r w:rsidR="00D325DA">
        <w:t>. Strona główna profilu użytkownika z widocznie podkreślonym menu profilu i fragmentem samouczka [</w:t>
      </w:r>
      <w:ins w:id="5811" w:author="Okot" w:date="2020-03-24T11:09:00Z">
        <w:r w:rsidR="003C3154">
          <w:t>21</w:t>
        </w:r>
      </w:ins>
      <w:del w:id="5812" w:author="Okot" w:date="2020-03-24T11:09:00Z">
        <w:r w:rsidR="00DE4D7C" w:rsidDel="003C3154">
          <w:delText>1</w:delText>
        </w:r>
        <w:r w:rsidR="005A135C" w:rsidDel="003C3154">
          <w:delText>6</w:delText>
        </w:r>
      </w:del>
      <w:del w:id="5813"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pPr>
        <w:ind w:firstLine="0"/>
        <w:jc w:val="center"/>
        <w:pPrChange w:id="5814" w:author="Okot" w:date="2020-03-24T11:54:00Z">
          <w:pPr>
            <w:ind w:firstLine="0"/>
          </w:pPr>
        </w:pPrChange>
      </w:pPr>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027F3675" w:rsidR="001F39C0" w:rsidRDefault="00877AC3" w:rsidP="001F39C0">
      <w:pPr>
        <w:ind w:firstLine="0"/>
        <w:jc w:val="center"/>
      </w:pPr>
      <w:r>
        <w:t>Rys. 2.26</w:t>
      </w:r>
      <w:r w:rsidR="001F39C0">
        <w:t>. Dziennik wymiarów [</w:t>
      </w:r>
      <w:ins w:id="5815" w:author="Okot" w:date="2020-03-24T11:09:00Z">
        <w:r w:rsidR="003C3154">
          <w:t>21</w:t>
        </w:r>
      </w:ins>
      <w:del w:id="5816" w:author="Okot" w:date="2020-03-24T11:09:00Z">
        <w:r w:rsidR="00DE4D7C" w:rsidDel="003C3154">
          <w:delText>1</w:delText>
        </w:r>
        <w:r w:rsidR="005A135C" w:rsidDel="003C3154">
          <w:delText>6</w:delText>
        </w:r>
      </w:del>
      <w:del w:id="5817"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6558CD3D" w:rsidR="00F15C2B" w:rsidRDefault="00B47C9F" w:rsidP="00F15C2B">
      <w:pPr>
        <w:ind w:firstLine="0"/>
        <w:jc w:val="center"/>
      </w:pPr>
      <w:r>
        <w:t>Rys. 2.27</w:t>
      </w:r>
      <w:r w:rsidR="00F15C2B">
        <w:t>. Określanie zapotrzebowania energetycznego [</w:t>
      </w:r>
      <w:ins w:id="5818" w:author="Okot" w:date="2020-03-24T11:09:00Z">
        <w:r w:rsidR="003C3154">
          <w:t>21</w:t>
        </w:r>
      </w:ins>
      <w:del w:id="5819" w:author="Okot" w:date="2020-03-24T11:09:00Z">
        <w:r w:rsidR="00DE4D7C" w:rsidDel="003C3154">
          <w:delText>1</w:delText>
        </w:r>
        <w:r w:rsidR="005A135C" w:rsidDel="003C3154">
          <w:delText>6</w:delText>
        </w:r>
      </w:del>
      <w:del w:id="5820"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1AC699D9" w:rsidR="008F1FEF" w:rsidRDefault="00B47C9F" w:rsidP="008F1FEF">
      <w:pPr>
        <w:ind w:firstLine="0"/>
        <w:jc w:val="center"/>
      </w:pPr>
      <w:r>
        <w:t>Rys. 2.28</w:t>
      </w:r>
      <w:r w:rsidR="008F1FEF">
        <w:t>. Ustalanie dystrybucji makroskładników [</w:t>
      </w:r>
      <w:ins w:id="5821" w:author="Okot" w:date="2020-03-24T11:09:00Z">
        <w:r w:rsidR="003C3154">
          <w:t>21</w:t>
        </w:r>
      </w:ins>
      <w:del w:id="5822" w:author="Okot" w:date="2020-03-24T11:09:00Z">
        <w:r w:rsidR="00DE4D7C" w:rsidDel="003C3154">
          <w:delText>1</w:delText>
        </w:r>
        <w:r w:rsidR="005A135C" w:rsidDel="003C3154">
          <w:delText>6</w:delText>
        </w:r>
      </w:del>
      <w:del w:id="5823"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1C9B2C5C">
            <wp:simplePos x="0" y="0"/>
            <wp:positionH relativeFrom="column">
              <wp:posOffset>91440</wp:posOffset>
            </wp:positionH>
            <wp:positionV relativeFrom="paragraph">
              <wp:posOffset>194310</wp:posOffset>
            </wp:positionV>
            <wp:extent cx="5673600" cy="3812400"/>
            <wp:effectExtent l="190500" t="190500" r="194310" b="188595"/>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673600" cy="3812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5BA6B4D" w14:textId="5008C78A" w:rsidR="003E1F01" w:rsidRDefault="00B47C9F" w:rsidP="003E1F01">
      <w:pPr>
        <w:jc w:val="center"/>
      </w:pPr>
      <w:r>
        <w:t>Rys. 2.29</w:t>
      </w:r>
      <w:r w:rsidR="003E1F01">
        <w:t>. Tworzenie nowego szablonu posiłku [</w:t>
      </w:r>
      <w:ins w:id="5824" w:author="Okot" w:date="2020-03-24T11:09:00Z">
        <w:r w:rsidR="003C3154">
          <w:t>21</w:t>
        </w:r>
      </w:ins>
      <w:del w:id="5825" w:author="Okot" w:date="2020-03-24T11:09:00Z">
        <w:r w:rsidR="00DE4D7C" w:rsidDel="003C3154">
          <w:delText>1</w:delText>
        </w:r>
        <w:r w:rsidR="005A135C" w:rsidDel="003C3154">
          <w:delText>6</w:delText>
        </w:r>
      </w:del>
      <w:del w:id="5826"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7BDBCB53" w:rsidR="00C61291" w:rsidRDefault="00B47C9F" w:rsidP="00DE4D7C">
      <w:pPr>
        <w:ind w:firstLine="0"/>
        <w:jc w:val="center"/>
      </w:pPr>
      <w:r>
        <w:t>Rys. 2.30</w:t>
      </w:r>
      <w:r w:rsidR="00C61291">
        <w:t>. Przykładowo utworzony zestaw posiłków [</w:t>
      </w:r>
      <w:ins w:id="5827" w:author="Okot" w:date="2020-03-24T11:09:00Z">
        <w:r w:rsidR="003C3154">
          <w:t>21</w:t>
        </w:r>
      </w:ins>
      <w:del w:id="5828" w:author="Okot" w:date="2020-03-24T11:09:00Z">
        <w:r w:rsidR="00DE4D7C" w:rsidDel="003C3154">
          <w:delText>1</w:delText>
        </w:r>
        <w:r w:rsidR="005A135C" w:rsidDel="003C3154">
          <w:delText>6</w:delText>
        </w:r>
      </w:del>
      <w:del w:id="5829"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A143952" w:rsidR="00BC6AC2" w:rsidRDefault="00BC6AC2" w:rsidP="00BC6AC2">
      <w:pPr>
        <w:ind w:firstLine="0"/>
        <w:jc w:val="center"/>
      </w:pPr>
      <w:r>
        <w:t>Rys. </w:t>
      </w:r>
      <w:r w:rsidR="00B47C9F">
        <w:t>2.31</w:t>
      </w:r>
      <w:r>
        <w:t>. Dodawanie dziennika żywieniowego [</w:t>
      </w:r>
      <w:ins w:id="5830" w:author="Okot" w:date="2020-03-24T11:09:00Z">
        <w:r w:rsidR="003C3154">
          <w:t>21</w:t>
        </w:r>
      </w:ins>
      <w:del w:id="5831" w:author="Okot" w:date="2020-03-24T11:09:00Z">
        <w:r w:rsidR="00DE4D7C" w:rsidDel="003C3154">
          <w:delText>1</w:delText>
        </w:r>
        <w:r w:rsidR="005A135C" w:rsidDel="003C3154">
          <w:delText>6</w:delText>
        </w:r>
      </w:del>
      <w:del w:id="5832"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34E7D688" w:rsidR="006602B1" w:rsidRDefault="00B47C9F" w:rsidP="006602B1">
      <w:pPr>
        <w:jc w:val="center"/>
      </w:pPr>
      <w:r>
        <w:t>Rys. 2.32</w:t>
      </w:r>
      <w:r w:rsidR="006602B1">
        <w:t>. Dodawania dziennika żywieniowego z wykorzystaniem gotowego zestawu posiłków [</w:t>
      </w:r>
      <w:ins w:id="5833" w:author="Okot" w:date="2020-03-24T11:09:00Z">
        <w:r w:rsidR="003C3154">
          <w:t>21</w:t>
        </w:r>
      </w:ins>
      <w:del w:id="5834" w:author="Okot" w:date="2020-03-24T11:09:00Z">
        <w:r w:rsidR="00DE4D7C" w:rsidDel="003C3154">
          <w:delText>1</w:delText>
        </w:r>
      </w:del>
      <w:del w:id="5835" w:author="Okot" w:date="2020-01-13T14:54:00Z">
        <w:r w:rsidR="00DE4D7C" w:rsidDel="009943EB">
          <w:delText>1</w:delText>
        </w:r>
      </w:del>
      <w:del w:id="5836" w:author="Okot" w:date="2020-03-24T11:09:00Z">
        <w:r w:rsidR="005A135C" w:rsidDel="003C3154">
          <w:delText>6</w:delText>
        </w:r>
      </w:del>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3D1DEDC8" w:rsidR="00B20A02" w:rsidRDefault="00B47C9F" w:rsidP="00B1571E">
      <w:pPr>
        <w:tabs>
          <w:tab w:val="left" w:pos="5115"/>
        </w:tabs>
        <w:ind w:firstLine="0"/>
        <w:jc w:val="center"/>
      </w:pPr>
      <w:r>
        <w:t>Rys. 2.33</w:t>
      </w:r>
      <w:r w:rsidR="00CD2F2C">
        <w:t>. </w:t>
      </w:r>
      <w:r w:rsidR="004E0A6C">
        <w:t>Fragment tablicy aktywności [</w:t>
      </w:r>
      <w:ins w:id="5837" w:author="Okot" w:date="2020-03-24T11:09:00Z">
        <w:r w:rsidR="003C3154">
          <w:t>21</w:t>
        </w:r>
      </w:ins>
      <w:del w:id="5838" w:author="Okot" w:date="2020-03-24T11:09:00Z">
        <w:r w:rsidR="00DE4D7C" w:rsidDel="003C3154">
          <w:delText>1</w:delText>
        </w:r>
        <w:r w:rsidR="005A135C" w:rsidDel="003C3154">
          <w:delText>6</w:delText>
        </w:r>
      </w:del>
      <w:del w:id="5839"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4037EB59" w:rsidR="0022642C" w:rsidRDefault="00B47C9F" w:rsidP="00B47C9F">
      <w:pPr>
        <w:ind w:firstLine="0"/>
        <w:jc w:val="center"/>
      </w:pPr>
      <w:r>
        <w:t>Rys. 2.34</w:t>
      </w:r>
      <w:r w:rsidR="0022642C">
        <w:t>. Logo serwisu [</w:t>
      </w:r>
      <w:ins w:id="5840" w:author="Okot" w:date="2020-03-24T11:09:00Z">
        <w:r w:rsidR="003C3154">
          <w:t>21</w:t>
        </w:r>
      </w:ins>
      <w:del w:id="5841" w:author="Okot" w:date="2020-03-24T11:09:00Z">
        <w:r w:rsidR="00DE4D7C" w:rsidDel="003C3154">
          <w:delText>1</w:delText>
        </w:r>
        <w:r w:rsidR="005A135C" w:rsidDel="003C3154">
          <w:delText>6</w:delText>
        </w:r>
      </w:del>
      <w:del w:id="5842"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3C4C7911" w:rsidR="00605515" w:rsidRDefault="00605515" w:rsidP="00DE4D7C">
      <w:pPr>
        <w:ind w:firstLine="0"/>
        <w:jc w:val="center"/>
      </w:pPr>
      <w:r>
        <w:t>Rys. 2</w:t>
      </w:r>
      <w:r w:rsidR="00AE5758">
        <w:t>.35</w:t>
      </w:r>
      <w:r>
        <w:t>. Przykład wyszukiwania produktu [</w:t>
      </w:r>
      <w:ins w:id="5843" w:author="Okot" w:date="2020-03-24T11:09:00Z">
        <w:r w:rsidR="003C3154">
          <w:t>21</w:t>
        </w:r>
      </w:ins>
      <w:del w:id="5844" w:author="Okot" w:date="2020-03-24T11:09:00Z">
        <w:r w:rsidR="00DE4D7C" w:rsidDel="003C3154">
          <w:delText>1</w:delText>
        </w:r>
        <w:r w:rsidR="005A135C" w:rsidDel="003C3154">
          <w:delText>6</w:delText>
        </w:r>
      </w:del>
      <w:del w:id="5845"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501433C" w:rsidR="005A724D" w:rsidRDefault="005A724D" w:rsidP="005A724D">
      <w:pPr>
        <w:pStyle w:val="Nagwek2"/>
      </w:pPr>
      <w:bookmarkStart w:id="5846" w:name="_Toc35941935"/>
      <w:r>
        <w:lastRenderedPageBreak/>
        <w:t xml:space="preserve">2.2.3. Ile </w:t>
      </w:r>
      <w:r w:rsidR="00B37D74">
        <w:t>W</w:t>
      </w:r>
      <w:r>
        <w:t>aży [</w:t>
      </w:r>
      <w:ins w:id="5847" w:author="Okot" w:date="2020-01-17T11:20:00Z">
        <w:r w:rsidR="007B6C0B">
          <w:t>1</w:t>
        </w:r>
      </w:ins>
      <w:ins w:id="5848" w:author="Okot" w:date="2020-03-24T11:15:00Z">
        <w:r w:rsidR="000473DF">
          <w:t>5</w:t>
        </w:r>
      </w:ins>
      <w:del w:id="5849" w:author="Okot" w:date="2020-03-24T11:15:00Z">
        <w:r w:rsidR="005A135C" w:rsidDel="000473DF">
          <w:delText>1</w:delText>
        </w:r>
      </w:del>
      <w:del w:id="5850" w:author="Okot" w:date="2020-01-13T17:01:00Z">
        <w:r w:rsidR="00DE4D7C" w:rsidDel="00D14859">
          <w:delText>8</w:delText>
        </w:r>
      </w:del>
      <w:r>
        <w:t>]</w:t>
      </w:r>
      <w:bookmarkEnd w:id="5846"/>
    </w:p>
    <w:p w14:paraId="1D1AF1FF" w14:textId="77777777" w:rsidR="005A724D" w:rsidRDefault="005A724D" w:rsidP="005A724D"/>
    <w:p w14:paraId="2DC28AE5" w14:textId="2C7D40C5"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5851" w:author="Okot" w:date="2020-01-13T17:01:00Z">
        <w:r w:rsidR="00DE4D7C" w:rsidDel="00D14859">
          <w:delText>8</w:delText>
        </w:r>
      </w:del>
      <w:ins w:id="5852" w:author="Okot" w:date="2020-01-13T17:01:00Z">
        <w:r w:rsidR="007B6C0B">
          <w:t>1</w:t>
        </w:r>
      </w:ins>
      <w:ins w:id="5853" w:author="Okot" w:date="2020-03-24T11:15:00Z">
        <w:r w:rsidR="000473DF">
          <w:t>5</w:t>
        </w:r>
      </w:ins>
      <w:del w:id="5854" w:author="Okot" w:date="2020-03-24T11:15:00Z">
        <w:r w:rsidR="005A135C" w:rsidDel="000473DF">
          <w:delText>1</w:delText>
        </w:r>
      </w:del>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5C2A9597" w:rsidR="006416BD" w:rsidRDefault="00D52626" w:rsidP="006416BD">
      <w:pPr>
        <w:ind w:firstLine="0"/>
        <w:jc w:val="center"/>
      </w:pPr>
      <w:r>
        <w:t>Rys. 2.36</w:t>
      </w:r>
      <w:r w:rsidR="006416BD">
        <w:t>. Dostępne abonamenty [</w:t>
      </w:r>
      <w:del w:id="5855" w:author="Okot" w:date="2020-01-13T17:01:00Z">
        <w:r w:rsidR="00DE4D7C" w:rsidDel="00D14859">
          <w:delText>8</w:delText>
        </w:r>
      </w:del>
      <w:ins w:id="5856" w:author="Okot" w:date="2020-01-13T17:01:00Z">
        <w:r w:rsidR="00CD1197">
          <w:t>1</w:t>
        </w:r>
      </w:ins>
      <w:ins w:id="5857" w:author="Okot" w:date="2020-03-24T11:15:00Z">
        <w:r w:rsidR="000473DF">
          <w:t>5</w:t>
        </w:r>
      </w:ins>
      <w:del w:id="5858" w:author="Okot" w:date="2020-03-24T11:15:00Z">
        <w:r w:rsidR="005A135C" w:rsidDel="000473DF">
          <w:delText>1</w:delText>
        </w:r>
      </w:del>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68B99B65" w:rsidR="003C1E62" w:rsidRDefault="003C1E62" w:rsidP="003C1E62">
      <w:pPr>
        <w:ind w:firstLine="0"/>
        <w:jc w:val="center"/>
      </w:pPr>
      <w:r>
        <w:t>Rys. 2.</w:t>
      </w:r>
      <w:r w:rsidR="00D52626">
        <w:t>37</w:t>
      </w:r>
      <w:r>
        <w:t>. Sekcja „Mo</w:t>
      </w:r>
      <w:r w:rsidR="00A13D92">
        <w:t>je parametry”</w:t>
      </w:r>
      <w:r>
        <w:t> [</w:t>
      </w:r>
      <w:del w:id="5859" w:author="Okot" w:date="2020-01-13T17:01:00Z">
        <w:r w:rsidR="00DE4D7C" w:rsidDel="00D14859">
          <w:delText>8</w:delText>
        </w:r>
      </w:del>
      <w:ins w:id="5860" w:author="Okot" w:date="2020-01-13T17:01:00Z">
        <w:r w:rsidR="00CD1197">
          <w:t>1</w:t>
        </w:r>
      </w:ins>
      <w:ins w:id="5861" w:author="Okot" w:date="2020-03-24T11:15:00Z">
        <w:r w:rsidR="000473DF">
          <w:t>5</w:t>
        </w:r>
      </w:ins>
      <w:del w:id="5862" w:author="Okot" w:date="2020-03-24T11:15:00Z">
        <w:r w:rsidR="005A135C" w:rsidDel="000473DF">
          <w:delText>1</w:delText>
        </w:r>
      </w:del>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338B4DDB" w:rsidR="008A6FDC" w:rsidRDefault="00D52626" w:rsidP="008A6FDC">
      <w:pPr>
        <w:ind w:firstLine="0"/>
        <w:jc w:val="center"/>
      </w:pPr>
      <w:r>
        <w:t>Rys. 2.38</w:t>
      </w:r>
      <w:r w:rsidR="008A6FDC">
        <w:t>. Przykładowy rezultat wyszukiwania produktu [</w:t>
      </w:r>
      <w:del w:id="5863" w:author="Okot" w:date="2020-01-13T17:01:00Z">
        <w:r w:rsidR="00DE4D7C" w:rsidDel="00D14859">
          <w:delText>8</w:delText>
        </w:r>
      </w:del>
      <w:ins w:id="5864" w:author="Okot" w:date="2020-01-13T17:01:00Z">
        <w:r w:rsidR="00CD1197">
          <w:t>1</w:t>
        </w:r>
      </w:ins>
      <w:ins w:id="5865" w:author="Okot" w:date="2020-03-24T11:15:00Z">
        <w:r w:rsidR="000473DF">
          <w:t>5</w:t>
        </w:r>
      </w:ins>
      <w:del w:id="5866" w:author="Okot" w:date="2020-03-24T11:15:00Z">
        <w:r w:rsidR="005A135C" w:rsidDel="000473DF">
          <w:delText>1</w:delText>
        </w:r>
      </w:del>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02368E13" w:rsidR="00E95135" w:rsidRDefault="00D52626" w:rsidP="00316844">
      <w:pPr>
        <w:jc w:val="center"/>
      </w:pPr>
      <w:r>
        <w:t>Rys. 2.39</w:t>
      </w:r>
      <w:r w:rsidR="00E95135">
        <w:t>. Informacje szczegółowe o orzechu brazylijskim [</w:t>
      </w:r>
      <w:del w:id="5867" w:author="Okot" w:date="2020-01-13T17:01:00Z">
        <w:r w:rsidR="00DE4D7C" w:rsidDel="00D14859">
          <w:delText>8</w:delText>
        </w:r>
      </w:del>
      <w:ins w:id="5868" w:author="Okot" w:date="2020-01-13T17:01:00Z">
        <w:r w:rsidR="00CD1197">
          <w:t>1</w:t>
        </w:r>
      </w:ins>
      <w:ins w:id="5869" w:author="Okot" w:date="2020-03-24T11:15:00Z">
        <w:r w:rsidR="000473DF">
          <w:t>5</w:t>
        </w:r>
      </w:ins>
      <w:del w:id="5870" w:author="Okot" w:date="2020-03-24T11:15:00Z">
        <w:r w:rsidR="005A135C" w:rsidDel="000473DF">
          <w:delText>1</w:delText>
        </w:r>
      </w:del>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01F51545" w:rsidR="003A297D" w:rsidRDefault="00D52626" w:rsidP="003A297D">
      <w:pPr>
        <w:ind w:firstLine="0"/>
        <w:jc w:val="center"/>
      </w:pPr>
      <w:r>
        <w:t>Rys. 2.40</w:t>
      </w:r>
      <w:r w:rsidR="003A297D">
        <w:t>. Kalkulato</w:t>
      </w:r>
      <w:r w:rsidR="00CB10D2">
        <w:t>r wartości odżywczych</w:t>
      </w:r>
      <w:r w:rsidR="003A297D">
        <w:t> [</w:t>
      </w:r>
      <w:ins w:id="5871" w:author="Okot" w:date="2020-01-13T17:02:00Z">
        <w:r w:rsidR="007B6C0B">
          <w:t>1</w:t>
        </w:r>
      </w:ins>
      <w:ins w:id="5872" w:author="Okot" w:date="2020-03-24T11:16:00Z">
        <w:r w:rsidR="000473DF">
          <w:t>5</w:t>
        </w:r>
      </w:ins>
      <w:del w:id="5873" w:author="Okot" w:date="2020-03-24T11:16:00Z">
        <w:r w:rsidR="005A135C" w:rsidDel="000473DF">
          <w:delText>1</w:delText>
        </w:r>
      </w:del>
      <w:del w:id="5874"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bookmarkStart w:id="5875" w:name="_Toc35941936"/>
      <w:r>
        <w:t>2.2.4. Podsumowanie</w:t>
      </w:r>
      <w:bookmarkEnd w:id="5875"/>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r>
        <w:rPr>
          <w:b/>
          <w:smallCaps/>
        </w:rPr>
        <w:br w:type="page"/>
      </w:r>
    </w:p>
    <w:p w14:paraId="66E215F9" w14:textId="061CC2F5" w:rsidR="00B2137D" w:rsidRDefault="00B2137D" w:rsidP="00DA6236">
      <w:pPr>
        <w:pStyle w:val="Nagwek1"/>
        <w:rPr>
          <w:ins w:id="5876" w:author="Okot" w:date="2019-11-19T09:51:00Z"/>
        </w:rPr>
      </w:pPr>
      <w:bookmarkStart w:id="5877" w:name="_Toc35941937"/>
      <w:ins w:id="5878" w:author="Okot" w:date="2019-11-19T09:50:00Z">
        <w:r>
          <w:lastRenderedPageBreak/>
          <w:t>3. Specyfikacja wymagań</w:t>
        </w:r>
      </w:ins>
      <w:bookmarkEnd w:id="5877"/>
    </w:p>
    <w:p w14:paraId="333961C8" w14:textId="77777777" w:rsidR="00B2137D" w:rsidRDefault="00B2137D">
      <w:pPr>
        <w:rPr>
          <w:ins w:id="5879" w:author="Okot" w:date="2019-11-19T09:51:00Z"/>
        </w:rPr>
        <w:pPrChange w:id="5880" w:author="Okot" w:date="2019-11-19T09:51:00Z">
          <w:pPr>
            <w:pStyle w:val="Nagwek1"/>
          </w:pPr>
        </w:pPrChange>
      </w:pPr>
    </w:p>
    <w:p w14:paraId="3B6908AD" w14:textId="38E0F858" w:rsidR="00B2137D" w:rsidRDefault="00B2137D">
      <w:pPr>
        <w:rPr>
          <w:ins w:id="5881" w:author="Okot" w:date="2019-11-19T09:52:00Z"/>
        </w:rPr>
        <w:pPrChange w:id="5882" w:author="Okot" w:date="2019-11-19T09:51:00Z">
          <w:pPr>
            <w:pStyle w:val="Nagwek1"/>
          </w:pPr>
        </w:pPrChange>
      </w:pPr>
      <w:moveToRangeStart w:id="5883" w:author="Okot" w:date="2019-11-19T09:51:00Z" w:name="move25049508"/>
      <w:moveTo w:id="5884" w:author="Okot" w:date="2019-11-19T09:51:00Z">
        <w:r>
          <w:t>W poprzednim rozdziale skupiono się na opowiadaniu o zagadnieniach medycznych i mechanizmach biologicznych, które będą podwalinami merytorycznymi tworzonego oprogramowania.</w:t>
        </w:r>
      </w:moveTo>
      <w:moveToRangeEnd w:id="5883"/>
      <w:ins w:id="5885" w:author="Okot" w:date="2019-11-19T09:51:00Z">
        <w:r>
          <w:t xml:space="preserve"> W tym rozdziale uwaga przejdzie na to, jak to </w:t>
        </w:r>
      </w:ins>
      <w:ins w:id="5886" w:author="Okot" w:date="2019-11-19T09:52:00Z">
        <w:r>
          <w:t>połączyć z systemem. Zostanie określone, co aplikacja powinna właściwie robić.</w:t>
        </w:r>
      </w:ins>
    </w:p>
    <w:p w14:paraId="757C33ED" w14:textId="77777777" w:rsidR="00B2137D" w:rsidRPr="00BD52C7" w:rsidRDefault="00B2137D">
      <w:pPr>
        <w:rPr>
          <w:ins w:id="5887" w:author="Okot" w:date="2019-11-19T09:50:00Z"/>
        </w:rPr>
        <w:pPrChange w:id="5888" w:author="Okot" w:date="2019-11-19T09:51:00Z">
          <w:pPr>
            <w:pStyle w:val="Nagwek1"/>
          </w:pPr>
        </w:pPrChange>
      </w:pPr>
    </w:p>
    <w:p w14:paraId="0C857C44" w14:textId="31AB58B6" w:rsidR="00B2137D" w:rsidRDefault="00B26BEF" w:rsidP="00B2137D">
      <w:pPr>
        <w:pStyle w:val="Podtytu"/>
        <w:numPr>
          <w:ilvl w:val="0"/>
          <w:numId w:val="0"/>
        </w:numPr>
        <w:rPr>
          <w:moveTo w:id="5889" w:author="Okot" w:date="2019-11-19T09:51:00Z"/>
        </w:rPr>
      </w:pPr>
      <w:del w:id="5890" w:author="Okot" w:date="2020-03-24T09:04:00Z">
        <w:r w:rsidDel="00992E23">
          <w:delText>66</w:delText>
        </w:r>
      </w:del>
      <w:del w:id="5891" w:author="Okot" w:date="2020-03-24T09:13:00Z">
        <w:r w:rsidR="008E53F0" w:rsidDel="001B7E81">
          <w:delText>2</w:delText>
        </w:r>
      </w:del>
      <w:bookmarkStart w:id="5892" w:name="_Toc35941939"/>
      <w:moveToRangeStart w:id="5893" w:author="Okot" w:date="2019-11-19T09:51:00Z" w:name="move25049492"/>
      <w:moveTo w:id="5894" w:author="Okot" w:date="2019-11-19T09:51:00Z">
        <w:r w:rsidR="00B2137D">
          <w:t>3.1. Opowieści klienta</w:t>
        </w:r>
        <w:bookmarkEnd w:id="5892"/>
      </w:moveTo>
    </w:p>
    <w:p w14:paraId="77FD060E" w14:textId="77777777" w:rsidR="00B2137D" w:rsidRDefault="00B2137D" w:rsidP="00B2137D">
      <w:pPr>
        <w:rPr>
          <w:moveTo w:id="5895" w:author="Okot" w:date="2019-11-19T09:51:00Z"/>
        </w:rPr>
      </w:pPr>
    </w:p>
    <w:p w14:paraId="40DE409F" w14:textId="2C7E6892" w:rsidR="00B2137D" w:rsidRDefault="00B2137D" w:rsidP="00B2137D">
      <w:pPr>
        <w:rPr>
          <w:ins w:id="5896" w:author="Okot" w:date="2019-11-19T09:53:00Z"/>
        </w:rPr>
      </w:pPr>
      <w:moveTo w:id="5897"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5898" w:author="Okot" w:date="2020-01-17T11:03:00Z">
        <w:r w:rsidR="001B7E81">
          <w:t>40</w:t>
        </w:r>
      </w:ins>
      <w:del w:id="5899" w:author="Okot" w:date="2020-03-24T09:11:00Z">
        <w:r w:rsidR="0061038E" w:rsidDel="001B7E81">
          <w:delText>3</w:delText>
        </w:r>
      </w:del>
      <w:moveTo w:id="5900" w:author="Okot" w:date="2019-11-19T09:51:00Z">
        <w:del w:id="5901" w:author="Okot" w:date="2020-01-17T11:03:00Z">
          <w:r w:rsidDel="00EA7D70">
            <w:delText>2</w:delText>
          </w:r>
        </w:del>
        <w:del w:id="5902" w:author="Okot" w:date="2020-01-13T11:39:00Z">
          <w:r w:rsidDel="00320D18">
            <w:delText>3</w:delText>
          </w:r>
        </w:del>
        <w:r>
          <w:t>].</w:t>
        </w:r>
      </w:moveTo>
    </w:p>
    <w:p w14:paraId="6EBA8828" w14:textId="77777777" w:rsidR="00B2137D" w:rsidRDefault="00B2137D" w:rsidP="00B2137D">
      <w:pPr>
        <w:rPr>
          <w:moveTo w:id="5903" w:author="Okot" w:date="2019-11-19T09:51:00Z"/>
        </w:rPr>
      </w:pPr>
    </w:p>
    <w:p w14:paraId="186FDBDE" w14:textId="3A0E787D" w:rsidR="00B2137D" w:rsidRPr="00BD52C7" w:rsidRDefault="00B2137D">
      <w:pPr>
        <w:ind w:firstLine="0"/>
        <w:jc w:val="center"/>
        <w:rPr>
          <w:ins w:id="5904" w:author="Okot" w:date="2019-11-19T09:50:00Z"/>
        </w:rPr>
        <w:pPrChange w:id="5905" w:author="Okot" w:date="2020-03-24T11:55:00Z">
          <w:pPr>
            <w:pStyle w:val="Nagwek1"/>
          </w:pPr>
        </w:pPrChange>
      </w:pPr>
      <w:moveToRangeStart w:id="5906" w:author="Okot" w:date="2019-11-19T09:53:00Z" w:name="move25049602"/>
      <w:moveToRangeEnd w:id="5893"/>
      <w:moveTo w:id="5907"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5906"/>
    </w:p>
    <w:p w14:paraId="6608DA9D" w14:textId="77777777" w:rsidR="00B2137D" w:rsidRDefault="00B2137D" w:rsidP="00B2137D">
      <w:pPr>
        <w:jc w:val="center"/>
        <w:rPr>
          <w:ins w:id="5908" w:author="Okot" w:date="2019-11-19T09:53:00Z"/>
        </w:rPr>
      </w:pPr>
    </w:p>
    <w:p w14:paraId="0F22DE7B" w14:textId="75846508" w:rsidR="00B2137D" w:rsidRDefault="00B2137D" w:rsidP="00B2137D">
      <w:pPr>
        <w:jc w:val="center"/>
        <w:rPr>
          <w:moveTo w:id="5909" w:author="Okot" w:date="2019-11-19T09:53:00Z"/>
        </w:rPr>
      </w:pPr>
      <w:moveToRangeStart w:id="5910" w:author="Okot" w:date="2019-11-19T09:53:00Z" w:name="move25049618"/>
      <w:moveTo w:id="5911" w:author="Okot" w:date="2019-11-19T09:53:00Z">
        <w:r>
          <w:t>Rys. 3.1. Przykładowa opowieść klienta [</w:t>
        </w:r>
      </w:moveTo>
      <w:ins w:id="5912" w:author="Okot" w:date="2020-01-17T11:03:00Z">
        <w:r w:rsidR="001B7E81">
          <w:t>40</w:t>
        </w:r>
      </w:ins>
      <w:del w:id="5913" w:author="Okot" w:date="2020-03-24T09:11:00Z">
        <w:r w:rsidR="0061038E" w:rsidDel="001B7E81">
          <w:delText>3</w:delText>
        </w:r>
      </w:del>
      <w:moveTo w:id="5914" w:author="Okot" w:date="2019-11-19T09:53:00Z">
        <w:del w:id="5915" w:author="Okot" w:date="2020-01-17T11:03:00Z">
          <w:r w:rsidDel="00EA7D70">
            <w:delText>2</w:delText>
          </w:r>
        </w:del>
        <w:del w:id="5916" w:author="Okot" w:date="2020-01-13T11:39:00Z">
          <w:r w:rsidDel="00320D18">
            <w:delText>3</w:delText>
          </w:r>
        </w:del>
        <w:r>
          <w:t>].</w:t>
        </w:r>
      </w:moveTo>
    </w:p>
    <w:moveToRangeEnd w:id="5910"/>
    <w:p w14:paraId="65587F92" w14:textId="77777777" w:rsidR="00B2137D" w:rsidRDefault="00B2137D">
      <w:pPr>
        <w:rPr>
          <w:ins w:id="5917" w:author="Okot" w:date="2019-11-19T09:53:00Z"/>
        </w:rPr>
        <w:pPrChange w:id="5918" w:author="Okot" w:date="2019-11-23T07:16:00Z">
          <w:pPr>
            <w:pStyle w:val="Nagwek1"/>
          </w:pPr>
        </w:pPrChange>
      </w:pPr>
    </w:p>
    <w:p w14:paraId="0B22A310" w14:textId="0E2F24AB" w:rsidR="00512825" w:rsidRDefault="00512825">
      <w:pPr>
        <w:rPr>
          <w:ins w:id="5919" w:author="Okot" w:date="2019-11-19T09:54:00Z"/>
        </w:rPr>
      </w:pPr>
      <w:moveToRangeStart w:id="5920" w:author="Okot" w:date="2019-11-19T09:54:00Z" w:name="move25049702"/>
      <w:moveTo w:id="5921" w:author="Okot" w:date="2019-11-19T09:54:00Z">
        <w:r>
          <w:t xml:space="preserve">Przystępując do realizacji niniejszej pracy, uznano, że pomimo tego, że jest to projekt autorski, niepodlegający ocenie zewnętrznego zleceniodawcy, </w:t>
        </w:r>
      </w:moveTo>
      <w:ins w:id="5922" w:author="Okot" w:date="2019-11-19T09:56:00Z">
        <w:r w:rsidR="00334144">
          <w:t xml:space="preserve">symulacja rozmowy z klientem i </w:t>
        </w:r>
      </w:ins>
      <w:moveTo w:id="5923"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5920"/>
    </w:p>
    <w:p w14:paraId="72B7A17D" w14:textId="77777777" w:rsidR="002B1E50" w:rsidRDefault="002B1E50">
      <w:pPr>
        <w:rPr>
          <w:ins w:id="5924" w:author="Okot" w:date="2019-11-19T10:18:00Z"/>
        </w:rPr>
        <w:pPrChange w:id="5925" w:author="Okot" w:date="2019-11-23T07:16:00Z">
          <w:pPr>
            <w:spacing w:after="160" w:line="259" w:lineRule="auto"/>
            <w:ind w:firstLine="0"/>
            <w:jc w:val="left"/>
          </w:pPr>
        </w:pPrChange>
      </w:pPr>
    </w:p>
    <w:p w14:paraId="6FAF8A8D" w14:textId="77777777" w:rsidR="002B1E50" w:rsidRDefault="002B1E50">
      <w:pPr>
        <w:ind w:firstLine="0"/>
        <w:jc w:val="center"/>
        <w:rPr>
          <w:ins w:id="5926" w:author="Okot" w:date="2019-11-19T10:19:00Z"/>
        </w:rPr>
        <w:pPrChange w:id="5927" w:author="Okot" w:date="2020-03-24T11:56:00Z">
          <w:pPr>
            <w:spacing w:after="160" w:line="259" w:lineRule="auto"/>
            <w:ind w:firstLine="0"/>
            <w:jc w:val="left"/>
          </w:pPr>
        </w:pPrChange>
      </w:pPr>
      <w:ins w:id="5928"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5929" w:author="Okot" w:date="2019-11-19T10:30:00Z"/>
        </w:rPr>
        <w:pPrChange w:id="5930" w:author="Okot" w:date="2019-11-23T07:16:00Z">
          <w:pPr>
            <w:spacing w:after="160" w:line="259" w:lineRule="auto"/>
            <w:ind w:firstLine="0"/>
            <w:jc w:val="left"/>
          </w:pPr>
        </w:pPrChange>
      </w:pPr>
      <w:ins w:id="5931" w:author="Okot" w:date="2019-11-19T10:19:00Z">
        <w:r>
          <w:t>Rys. 3.2. Informacje od klienta</w:t>
        </w:r>
      </w:ins>
      <w:ins w:id="5932" w:author="Okot" w:date="2019-11-19T10:20:00Z">
        <w:r>
          <w:t>: ogólny zarys aplikacji.</w:t>
        </w:r>
      </w:ins>
    </w:p>
    <w:p w14:paraId="59E67A19" w14:textId="77777777" w:rsidR="001C6428" w:rsidRDefault="001C6428">
      <w:pPr>
        <w:rPr>
          <w:ins w:id="5933" w:author="Okot" w:date="2019-11-19T10:30:00Z"/>
        </w:rPr>
        <w:pPrChange w:id="5934" w:author="Okot" w:date="2019-11-23T07:16:00Z">
          <w:pPr>
            <w:spacing w:after="160" w:line="259" w:lineRule="auto"/>
            <w:ind w:firstLine="0"/>
            <w:jc w:val="left"/>
          </w:pPr>
        </w:pPrChange>
      </w:pPr>
    </w:p>
    <w:p w14:paraId="4B2F1E91" w14:textId="77777777" w:rsidR="00A86410" w:rsidRDefault="001C6428">
      <w:pPr>
        <w:rPr>
          <w:ins w:id="5935" w:author="Okot" w:date="2019-11-19T19:56:00Z"/>
        </w:rPr>
        <w:pPrChange w:id="5936" w:author="Okot" w:date="2019-11-23T07:16:00Z">
          <w:pPr>
            <w:spacing w:after="160" w:line="259" w:lineRule="auto"/>
            <w:ind w:firstLine="0"/>
            <w:jc w:val="left"/>
          </w:pPr>
        </w:pPrChange>
      </w:pPr>
      <w:ins w:id="5937" w:author="Okot" w:date="2019-11-19T10:30:00Z">
        <w:r>
          <w:t xml:space="preserve">Powyższy rysunek przedstawia, co klient mógłby powiedzieć na wstępnym spotkaniu </w:t>
        </w:r>
      </w:ins>
      <w:ins w:id="5938" w:author="Okot" w:date="2019-11-19T10:31:00Z">
        <w:r>
          <w:t>na temat oprogramowania, które chce stworzyć. Jak widać jest to opis bardzo ogólny, nie precyzuje, w jaki sposób i jakie dokładnie funkcje miał</w:t>
        </w:r>
      </w:ins>
      <w:ins w:id="5939" w:author="Okot" w:date="2019-11-19T10:32:00Z">
        <w:r>
          <w:t xml:space="preserve">yby być realizowane. </w:t>
        </w:r>
      </w:ins>
      <w:ins w:id="5940" w:author="Okot" w:date="2019-11-19T10:33:00Z">
        <w:r>
          <w:t>O to należy dopytać klienta w dalszej kolejności</w:t>
        </w:r>
      </w:ins>
      <w:ins w:id="5941" w:author="Okot" w:date="2019-11-19T10:34:00Z">
        <w:r>
          <w:t>, dbając o to, żeby dowiedzieć się, jak najwięcej.</w:t>
        </w:r>
      </w:ins>
    </w:p>
    <w:p w14:paraId="527AFDB7" w14:textId="77777777" w:rsidR="00A86410" w:rsidRDefault="00A86410">
      <w:pPr>
        <w:rPr>
          <w:ins w:id="5942" w:author="Okot" w:date="2019-11-19T19:57:00Z"/>
        </w:rPr>
        <w:pPrChange w:id="5943" w:author="Okot" w:date="2019-11-23T07:16:00Z">
          <w:pPr>
            <w:spacing w:after="160" w:line="259" w:lineRule="auto"/>
            <w:ind w:firstLine="0"/>
            <w:jc w:val="left"/>
          </w:pPr>
        </w:pPrChange>
      </w:pPr>
      <w:ins w:id="5944" w:author="Okot" w:date="2019-11-19T19:56:00Z">
        <w:r>
          <w:t>Zebrane opowieści klienta zostały podzielone na</w:t>
        </w:r>
      </w:ins>
      <w:ins w:id="5945" w:author="Okot" w:date="2019-11-19T19:57:00Z">
        <w:r>
          <w:t xml:space="preserve"> kilka grup powiązanych ze sobą tematycznie lub funkcjonalnie.</w:t>
        </w:r>
      </w:ins>
    </w:p>
    <w:p w14:paraId="7D1D26F2" w14:textId="77777777" w:rsidR="00A86410" w:rsidRDefault="00A86410">
      <w:pPr>
        <w:rPr>
          <w:ins w:id="5946" w:author="Okot" w:date="2019-11-19T19:57:00Z"/>
        </w:rPr>
        <w:pPrChange w:id="5947" w:author="Okot" w:date="2019-11-23T07:16:00Z">
          <w:pPr>
            <w:spacing w:after="160" w:line="259" w:lineRule="auto"/>
            <w:ind w:firstLine="0"/>
            <w:jc w:val="left"/>
          </w:pPr>
        </w:pPrChange>
      </w:pPr>
    </w:p>
    <w:p w14:paraId="0699FA8B" w14:textId="77777777" w:rsidR="00A86410" w:rsidRDefault="00A86410">
      <w:pPr>
        <w:ind w:firstLine="0"/>
        <w:rPr>
          <w:ins w:id="5948" w:author="Okot" w:date="2019-11-19T19:59:00Z"/>
        </w:rPr>
        <w:pPrChange w:id="5949" w:author="Okot" w:date="2020-03-24T11:56:00Z">
          <w:pPr>
            <w:spacing w:after="160" w:line="259" w:lineRule="auto"/>
            <w:ind w:firstLine="0"/>
            <w:jc w:val="left"/>
          </w:pPr>
        </w:pPrChange>
      </w:pPr>
      <w:ins w:id="5950" w:author="Okot" w:date="2019-11-19T19:58:00Z">
        <w:r>
          <w:rPr>
            <w:noProof/>
            <w:lang w:eastAsia="pl-PL"/>
          </w:rPr>
          <w:lastRenderedPageBreak/>
          <w:drawing>
            <wp:inline distT="0" distB="0" distL="0" distR="0" wp14:anchorId="378492D2" wp14:editId="0440031D">
              <wp:extent cx="5551200" cy="1688400"/>
              <wp:effectExtent l="57150" t="57150" r="87630" b="838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1200" cy="1688400"/>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5951" w:author="Okot" w:date="2019-11-19T19:59:00Z"/>
        </w:rPr>
        <w:pPrChange w:id="5952" w:author="Okot" w:date="2019-11-23T07:16:00Z">
          <w:pPr>
            <w:spacing w:after="160" w:line="259" w:lineRule="auto"/>
            <w:ind w:firstLine="0"/>
            <w:jc w:val="left"/>
          </w:pPr>
        </w:pPrChange>
      </w:pPr>
      <w:ins w:id="5953" w:author="Okot" w:date="2019-11-19T19:59:00Z">
        <w:r>
          <w:t>Rys. 3.3. Opowieści klienta powiązane z zakładaniem konta przez użytkownika.</w:t>
        </w:r>
      </w:ins>
    </w:p>
    <w:p w14:paraId="1FD54D31" w14:textId="77777777" w:rsidR="00A86410" w:rsidRDefault="00A86410">
      <w:pPr>
        <w:rPr>
          <w:ins w:id="5954" w:author="Okot" w:date="2019-11-19T20:00:00Z"/>
        </w:rPr>
        <w:pPrChange w:id="5955" w:author="Okot" w:date="2019-11-23T07:16:00Z">
          <w:pPr>
            <w:spacing w:after="160" w:line="259" w:lineRule="auto"/>
            <w:ind w:firstLine="0"/>
            <w:jc w:val="left"/>
          </w:pPr>
        </w:pPrChange>
      </w:pPr>
    </w:p>
    <w:p w14:paraId="7AADE5F7" w14:textId="381B7AB2" w:rsidR="00A86410" w:rsidRDefault="00A86410">
      <w:pPr>
        <w:rPr>
          <w:ins w:id="5956" w:author="Okot" w:date="2019-11-19T20:01:00Z"/>
        </w:rPr>
        <w:pPrChange w:id="5957" w:author="Okot" w:date="2019-11-23T07:16:00Z">
          <w:pPr>
            <w:spacing w:after="160" w:line="259" w:lineRule="auto"/>
            <w:ind w:firstLine="0"/>
            <w:jc w:val="left"/>
          </w:pPr>
        </w:pPrChange>
      </w:pPr>
      <w:ins w:id="5958" w:author="Okot" w:date="2019-11-19T20:00:00Z">
        <w:r>
          <w:t>Pierwszą grupa opowieści</w:t>
        </w:r>
      </w:ins>
      <w:ins w:id="5959" w:author="Okot" w:date="2019-11-19T20:18:00Z">
        <w:r w:rsidR="0056777E">
          <w:t>, jak widać powyżej,</w:t>
        </w:r>
      </w:ins>
      <w:ins w:id="5960" w:author="Okot" w:date="2019-11-19T20:00:00Z">
        <w:r>
          <w:t xml:space="preserve"> skupia się na koncie użytkowni</w:t>
        </w:r>
        <w:r w:rsidR="00037B9A">
          <w:t>ka. Opowieści z tej grupy mo</w:t>
        </w:r>
      </w:ins>
      <w:ins w:id="5961" w:author="Okot" w:date="2019-11-19T20:10:00Z">
        <w:r w:rsidR="00037B9A">
          <w:t xml:space="preserve">żna by przypisać do </w:t>
        </w:r>
      </w:ins>
      <w:ins w:id="5962" w:author="Okot" w:date="2019-11-19T20:00:00Z">
        <w:r>
          <w:t xml:space="preserve">dowolnej </w:t>
        </w:r>
      </w:ins>
      <w:ins w:id="5963" w:author="Okot" w:date="2019-11-19T20:01:00Z">
        <w:r>
          <w:t>innej aplikacji, gdyż nie ma w nich nic unikalnego.</w:t>
        </w:r>
      </w:ins>
    </w:p>
    <w:p w14:paraId="1BD6CDA9" w14:textId="77777777" w:rsidR="00A86410" w:rsidRDefault="00A86410">
      <w:pPr>
        <w:rPr>
          <w:ins w:id="5964" w:author="Okot" w:date="2019-11-19T20:10:00Z"/>
        </w:rPr>
        <w:pPrChange w:id="5965" w:author="Okot" w:date="2019-11-23T07:16:00Z">
          <w:pPr>
            <w:spacing w:after="160" w:line="259" w:lineRule="auto"/>
            <w:ind w:firstLine="0"/>
            <w:jc w:val="left"/>
          </w:pPr>
        </w:pPrChange>
      </w:pPr>
    </w:p>
    <w:p w14:paraId="65FF7002" w14:textId="77777777" w:rsidR="00037B9A" w:rsidRDefault="00A86410">
      <w:pPr>
        <w:ind w:firstLine="0"/>
        <w:jc w:val="center"/>
        <w:rPr>
          <w:ins w:id="5966" w:author="Okot" w:date="2019-11-19T20:10:00Z"/>
        </w:rPr>
        <w:pPrChange w:id="5967" w:author="Okot" w:date="2019-11-23T07:16:00Z">
          <w:pPr>
            <w:spacing w:after="160" w:line="259" w:lineRule="auto"/>
            <w:ind w:firstLine="0"/>
            <w:jc w:val="left"/>
          </w:pPr>
        </w:pPrChange>
      </w:pPr>
      <w:ins w:id="5968"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5969" w:author="Okot" w:date="2019-11-19T20:11:00Z"/>
        </w:rPr>
        <w:pPrChange w:id="5970" w:author="Okot" w:date="2019-11-23T07:16:00Z">
          <w:pPr>
            <w:spacing w:after="160" w:line="259" w:lineRule="auto"/>
            <w:ind w:firstLine="0"/>
            <w:jc w:val="left"/>
          </w:pPr>
        </w:pPrChange>
      </w:pPr>
      <w:ins w:id="5971" w:author="Okot" w:date="2019-11-19T20:11:00Z">
        <w:r>
          <w:t>Rys. 3.4. Opowieści klienta dotyczące danych użytkownika.</w:t>
        </w:r>
      </w:ins>
    </w:p>
    <w:p w14:paraId="7E4BE0C7" w14:textId="68AF697F" w:rsidR="00037B9A" w:rsidRDefault="00037B9A">
      <w:pPr>
        <w:rPr>
          <w:ins w:id="5972" w:author="Okot" w:date="2019-11-19T20:16:00Z"/>
        </w:rPr>
        <w:pPrChange w:id="5973" w:author="Okot" w:date="2019-11-23T07:16:00Z">
          <w:pPr>
            <w:spacing w:after="160" w:line="259" w:lineRule="auto"/>
            <w:ind w:firstLine="0"/>
            <w:jc w:val="left"/>
          </w:pPr>
        </w:pPrChange>
      </w:pPr>
      <w:ins w:id="5974" w:author="Okot" w:date="2019-11-19T20:11:00Z">
        <w:r>
          <w:lastRenderedPageBreak/>
          <w:t xml:space="preserve">Opowieści z drugiej grupy </w:t>
        </w:r>
      </w:ins>
      <w:ins w:id="5975" w:author="Okot" w:date="2019-11-19T20:19:00Z">
        <w:r w:rsidR="0056777E">
          <w:t xml:space="preserve">(Rys. 3.4.) </w:t>
        </w:r>
      </w:ins>
      <w:ins w:id="5976" w:author="Okot" w:date="2019-11-19T20:11:00Z">
        <w:r>
          <w:t>są bardziej specyficzne – koncentrują się na danych użytkownika, które mo</w:t>
        </w:r>
      </w:ins>
      <w:ins w:id="5977" w:author="Okot" w:date="2019-11-19T20:12:00Z">
        <w:r>
          <w:t xml:space="preserve">gą być wprowadzane, edytowane, usuwane, aktualizowane i przeglądane. </w:t>
        </w:r>
      </w:ins>
      <w:ins w:id="5978" w:author="Okot" w:date="2019-11-19T20:13:00Z">
        <w:r>
          <w:t>Są to już dane charakterystyczne dla systemu pracującego z obliczeniami dietetycznymi.</w:t>
        </w:r>
      </w:ins>
    </w:p>
    <w:p w14:paraId="067CCE11" w14:textId="77777777" w:rsidR="0056777E" w:rsidRDefault="0056777E">
      <w:pPr>
        <w:rPr>
          <w:ins w:id="5979" w:author="Okot" w:date="2019-11-19T20:16:00Z"/>
        </w:rPr>
        <w:pPrChange w:id="5980" w:author="Okot" w:date="2019-11-23T07:16:00Z">
          <w:pPr>
            <w:spacing w:after="160" w:line="259" w:lineRule="auto"/>
            <w:ind w:firstLine="0"/>
            <w:jc w:val="left"/>
          </w:pPr>
        </w:pPrChange>
      </w:pPr>
    </w:p>
    <w:p w14:paraId="51DD33EC" w14:textId="45199691" w:rsidR="0056777E" w:rsidRDefault="0056777E">
      <w:pPr>
        <w:ind w:firstLine="0"/>
        <w:jc w:val="center"/>
        <w:rPr>
          <w:ins w:id="5981" w:author="Okot" w:date="2019-11-19T20:13:00Z"/>
        </w:rPr>
        <w:pPrChange w:id="5982" w:author="Okot" w:date="2019-11-23T07:16:00Z">
          <w:pPr>
            <w:spacing w:after="160" w:line="259" w:lineRule="auto"/>
            <w:ind w:firstLine="0"/>
            <w:jc w:val="left"/>
          </w:pPr>
        </w:pPrChange>
      </w:pPr>
      <w:ins w:id="5983"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5984" w:author="Okot" w:date="2019-11-19T20:17:00Z"/>
        </w:rPr>
        <w:pPrChange w:id="5985" w:author="Okot" w:date="2019-11-23T07:16:00Z">
          <w:pPr>
            <w:spacing w:after="160" w:line="259" w:lineRule="auto"/>
            <w:ind w:firstLine="0"/>
            <w:jc w:val="left"/>
          </w:pPr>
        </w:pPrChange>
      </w:pPr>
    </w:p>
    <w:p w14:paraId="208E1DC0" w14:textId="7A60406D" w:rsidR="00037B9A" w:rsidRDefault="0056777E">
      <w:pPr>
        <w:jc w:val="center"/>
        <w:rPr>
          <w:ins w:id="5986" w:author="Okot" w:date="2019-11-19T20:13:00Z"/>
        </w:rPr>
        <w:pPrChange w:id="5987" w:author="Okot" w:date="2019-11-23T07:16:00Z">
          <w:pPr>
            <w:spacing w:after="160" w:line="259" w:lineRule="auto"/>
            <w:ind w:firstLine="0"/>
            <w:jc w:val="left"/>
          </w:pPr>
        </w:pPrChange>
      </w:pPr>
      <w:ins w:id="5988" w:author="Okot" w:date="2019-11-19T20:16:00Z">
        <w:r>
          <w:t>Rys. 3.5. Opowieści klienta zwią</w:t>
        </w:r>
        <w:r w:rsidR="004C51AE">
          <w:t>zane z obliczeniem</w:t>
        </w:r>
        <w:r>
          <w:t xml:space="preserve"> zapotrzebowań.</w:t>
        </w:r>
      </w:ins>
    </w:p>
    <w:p w14:paraId="07F4427E" w14:textId="77777777" w:rsidR="0056777E" w:rsidRDefault="00037B9A">
      <w:pPr>
        <w:rPr>
          <w:ins w:id="5989" w:author="Okot" w:date="2019-11-19T20:17:00Z"/>
        </w:rPr>
        <w:pPrChange w:id="5990" w:author="Okot" w:date="2019-11-23T07:16:00Z">
          <w:pPr>
            <w:spacing w:after="160" w:line="259" w:lineRule="auto"/>
            <w:ind w:firstLine="0"/>
            <w:jc w:val="left"/>
          </w:pPr>
        </w:pPrChange>
      </w:pPr>
      <w:ins w:id="5991" w:author="Okot" w:date="2019-11-19T20:12:00Z">
        <w:r>
          <w:t xml:space="preserve"> </w:t>
        </w:r>
      </w:ins>
    </w:p>
    <w:p w14:paraId="59949D71" w14:textId="77777777" w:rsidR="004C51AE" w:rsidRDefault="0056777E">
      <w:pPr>
        <w:rPr>
          <w:ins w:id="5992" w:author="Okot" w:date="2019-11-19T20:23:00Z"/>
        </w:rPr>
        <w:pPrChange w:id="5993" w:author="Okot" w:date="2019-11-23T07:16:00Z">
          <w:pPr>
            <w:spacing w:after="160" w:line="259" w:lineRule="auto"/>
            <w:ind w:firstLine="0"/>
            <w:jc w:val="left"/>
          </w:pPr>
        </w:pPrChange>
      </w:pPr>
      <w:ins w:id="5994" w:author="Okot" w:date="2019-11-19T20:19:00Z">
        <w:r>
          <w:t>Na rysunku 3.5. przedstawiono t</w:t>
        </w:r>
      </w:ins>
      <w:ins w:id="5995" w:author="Okot" w:date="2019-11-19T20:17:00Z">
        <w:r>
          <w:t>rzeci</w:t>
        </w:r>
      </w:ins>
      <w:ins w:id="5996" w:author="Okot" w:date="2019-11-19T20:20:00Z">
        <w:r>
          <w:t>ą</w:t>
        </w:r>
      </w:ins>
      <w:ins w:id="5997" w:author="Okot" w:date="2019-11-19T20:17:00Z">
        <w:r>
          <w:t xml:space="preserve"> grup</w:t>
        </w:r>
      </w:ins>
      <w:ins w:id="5998" w:author="Okot" w:date="2019-11-19T20:20:00Z">
        <w:r>
          <w:t>ę</w:t>
        </w:r>
      </w:ins>
      <w:ins w:id="5999" w:author="Okot" w:date="2019-11-19T20:17:00Z">
        <w:r>
          <w:t xml:space="preserve"> opowieści koncentruj</w:t>
        </w:r>
      </w:ins>
      <w:ins w:id="6000" w:author="Okot" w:date="2019-11-19T20:20:00Z">
        <w:r>
          <w:t>ącą</w:t>
        </w:r>
      </w:ins>
      <w:ins w:id="6001" w:author="Okot" w:date="2019-11-19T20:17:00Z">
        <w:r>
          <w:t xml:space="preserve"> się wokół obliczeń związanych z zapotrzebowaniem</w:t>
        </w:r>
      </w:ins>
      <w:ins w:id="6002" w:author="Okot" w:date="2019-11-19T20:20:00Z">
        <w:r>
          <w:t xml:space="preserve"> użytkownika</w:t>
        </w:r>
      </w:ins>
      <w:ins w:id="6003" w:author="Okot" w:date="2019-11-19T20:17:00Z">
        <w:r>
          <w:t xml:space="preserve"> na substancje odżywcze oraz kalorie. Opowieści te mówią, co ma być wy</w:t>
        </w:r>
      </w:ins>
      <w:ins w:id="6004" w:author="Okot" w:date="2019-11-19T20:18:00Z">
        <w:r>
          <w:t xml:space="preserve">liczone lub wyznaczone, ale nie zawierają szczegółów jak to zrobić. </w:t>
        </w:r>
      </w:ins>
    </w:p>
    <w:p w14:paraId="646C0771" w14:textId="77777777" w:rsidR="004C51AE" w:rsidRDefault="004C51AE">
      <w:pPr>
        <w:rPr>
          <w:ins w:id="6005" w:author="Okot" w:date="2019-11-19T20:25:00Z"/>
        </w:rPr>
        <w:pPrChange w:id="6006" w:author="Okot" w:date="2019-11-23T07:16:00Z">
          <w:pPr>
            <w:spacing w:after="160" w:line="259" w:lineRule="auto"/>
            <w:ind w:firstLine="0"/>
            <w:jc w:val="left"/>
          </w:pPr>
        </w:pPrChange>
      </w:pPr>
      <w:ins w:id="6007" w:author="Okot" w:date="2019-11-19T20:23:00Z">
        <w:r>
          <w:t>Kolejna grupa opowieści, którą ilustruje poniższy rysunek 3.6. jest ponownie związana z danymi, które wprowadza użytkownik, tym razem s</w:t>
        </w:r>
      </w:ins>
      <w:ins w:id="6008" w:author="Okot" w:date="2019-11-19T20:24:00Z">
        <w:r>
          <w:t>ą to dane dotyczące posiłków, które użytkownik spożywa. Można się z dowiedzieć, jakie są przewidziane metody wprowadzania posiłków oraz jakie informacje powinny być uwzględnione.</w:t>
        </w:r>
      </w:ins>
      <w:ins w:id="6009" w:author="Okot" w:date="2019-11-19T20:25:00Z">
        <w:r>
          <w:t xml:space="preserve"> Ponownie nie są wspominane żadne rozwiązania technologiczne, które miałyby temu służyć.</w:t>
        </w:r>
      </w:ins>
    </w:p>
    <w:p w14:paraId="37C65FC3" w14:textId="77777777" w:rsidR="004C51AE" w:rsidRDefault="004C51AE">
      <w:pPr>
        <w:rPr>
          <w:ins w:id="6010" w:author="Okot" w:date="2019-11-19T20:25:00Z"/>
        </w:rPr>
        <w:pPrChange w:id="6011" w:author="Okot" w:date="2019-11-23T07:16:00Z">
          <w:pPr>
            <w:spacing w:after="160" w:line="259" w:lineRule="auto"/>
            <w:ind w:firstLine="0"/>
            <w:jc w:val="left"/>
          </w:pPr>
        </w:pPrChange>
      </w:pPr>
    </w:p>
    <w:p w14:paraId="7D303B54" w14:textId="77777777" w:rsidR="004C51AE" w:rsidRDefault="004C51AE">
      <w:pPr>
        <w:ind w:firstLine="0"/>
        <w:jc w:val="center"/>
        <w:rPr>
          <w:ins w:id="6012" w:author="Okot" w:date="2019-11-19T20:26:00Z"/>
        </w:rPr>
        <w:pPrChange w:id="6013" w:author="Okot" w:date="2019-11-23T07:16:00Z">
          <w:pPr>
            <w:spacing w:after="160" w:line="259" w:lineRule="auto"/>
            <w:ind w:firstLine="0"/>
            <w:jc w:val="left"/>
          </w:pPr>
        </w:pPrChange>
      </w:pPr>
      <w:ins w:id="6014"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6015" w:author="Okot" w:date="2019-11-19T20:26:00Z"/>
        </w:rPr>
        <w:pPrChange w:id="6016" w:author="Okot" w:date="2019-11-23T07:16:00Z">
          <w:pPr>
            <w:spacing w:after="160" w:line="259" w:lineRule="auto"/>
            <w:ind w:firstLine="0"/>
            <w:jc w:val="left"/>
          </w:pPr>
        </w:pPrChange>
      </w:pPr>
    </w:p>
    <w:p w14:paraId="5F2AFC87" w14:textId="77777777" w:rsidR="00D93CC4" w:rsidRDefault="004C51AE">
      <w:pPr>
        <w:jc w:val="center"/>
        <w:rPr>
          <w:ins w:id="6017" w:author="Okot" w:date="2019-11-19T20:29:00Z"/>
        </w:rPr>
        <w:pPrChange w:id="6018" w:author="Okot" w:date="2019-11-23T07:16:00Z">
          <w:pPr>
            <w:spacing w:after="160" w:line="259" w:lineRule="auto"/>
            <w:ind w:firstLine="0"/>
            <w:jc w:val="left"/>
          </w:pPr>
        </w:pPrChange>
      </w:pPr>
      <w:ins w:id="6019" w:author="Okot" w:date="2019-11-19T20:26:00Z">
        <w:r>
          <w:t xml:space="preserve">Rys. 3.6. Opowieści </w:t>
        </w:r>
      </w:ins>
      <w:ins w:id="6020" w:author="Okot" w:date="2019-11-19T20:27:00Z">
        <w:r>
          <w:t>klienta związane z wprowadzaniem spożytych pokarmów.</w:t>
        </w:r>
      </w:ins>
    </w:p>
    <w:p w14:paraId="5C2CBF46" w14:textId="77777777" w:rsidR="00D93CC4" w:rsidRDefault="00D93CC4">
      <w:pPr>
        <w:rPr>
          <w:ins w:id="6021" w:author="Okot" w:date="2019-11-19T20:29:00Z"/>
        </w:rPr>
        <w:pPrChange w:id="6022" w:author="Okot" w:date="2019-11-23T07:16:00Z">
          <w:pPr>
            <w:spacing w:after="160" w:line="259" w:lineRule="auto"/>
            <w:ind w:firstLine="0"/>
            <w:jc w:val="left"/>
          </w:pPr>
        </w:pPrChange>
      </w:pPr>
    </w:p>
    <w:p w14:paraId="66EF2107" w14:textId="77777777" w:rsidR="00D93CC4" w:rsidRDefault="00D93CC4">
      <w:pPr>
        <w:rPr>
          <w:ins w:id="6023" w:author="Okot" w:date="2019-11-19T20:30:00Z"/>
        </w:rPr>
        <w:pPrChange w:id="6024" w:author="Okot" w:date="2019-11-23T07:16:00Z">
          <w:pPr>
            <w:spacing w:after="160" w:line="259" w:lineRule="auto"/>
            <w:ind w:firstLine="0"/>
            <w:jc w:val="left"/>
          </w:pPr>
        </w:pPrChange>
      </w:pPr>
      <w:ins w:id="6025" w:author="Okot" w:date="2019-11-19T20:29:00Z">
        <w:r>
          <w:t>Następna grupa opowieści, jak wida</w:t>
        </w:r>
      </w:ins>
      <w:ins w:id="6026" w:author="Okot" w:date="2019-11-19T20:30:00Z">
        <w:r>
          <w:t>ć poniżej,</w:t>
        </w:r>
      </w:ins>
      <w:ins w:id="6027" w:author="Okot" w:date="2019-11-19T20:29:00Z">
        <w:r>
          <w:t xml:space="preserve"> ponownie koncentruje się na obliczeniach.</w:t>
        </w:r>
      </w:ins>
    </w:p>
    <w:p w14:paraId="0B82D0AB" w14:textId="77777777" w:rsidR="00D93CC4" w:rsidRDefault="00D93CC4">
      <w:pPr>
        <w:rPr>
          <w:ins w:id="6028" w:author="Okot" w:date="2019-11-19T20:30:00Z"/>
        </w:rPr>
        <w:pPrChange w:id="6029" w:author="Okot" w:date="2019-11-23T07:16:00Z">
          <w:pPr>
            <w:spacing w:after="160" w:line="259" w:lineRule="auto"/>
            <w:ind w:firstLine="0"/>
            <w:jc w:val="left"/>
          </w:pPr>
        </w:pPrChange>
      </w:pPr>
    </w:p>
    <w:p w14:paraId="6935875C" w14:textId="77777777" w:rsidR="00D93CC4" w:rsidRDefault="00D93CC4">
      <w:pPr>
        <w:ind w:firstLine="0"/>
        <w:jc w:val="center"/>
        <w:rPr>
          <w:ins w:id="6030" w:author="Okot" w:date="2019-11-19T20:30:00Z"/>
        </w:rPr>
        <w:pPrChange w:id="6031" w:author="Okot" w:date="2019-11-23T07:16:00Z">
          <w:pPr>
            <w:spacing w:after="160" w:line="259" w:lineRule="auto"/>
            <w:ind w:firstLine="0"/>
            <w:jc w:val="left"/>
          </w:pPr>
        </w:pPrChange>
      </w:pPr>
      <w:ins w:id="6032"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6033" w:author="Okot" w:date="2019-11-19T20:31:00Z"/>
        </w:rPr>
        <w:pPrChange w:id="6034" w:author="Okot" w:date="2019-11-23T07:16:00Z">
          <w:pPr>
            <w:spacing w:after="160" w:line="259" w:lineRule="auto"/>
            <w:ind w:firstLine="0"/>
            <w:jc w:val="left"/>
          </w:pPr>
        </w:pPrChange>
      </w:pPr>
    </w:p>
    <w:p w14:paraId="6447CF34" w14:textId="77777777" w:rsidR="00226449" w:rsidRDefault="00D93CC4">
      <w:pPr>
        <w:jc w:val="center"/>
        <w:rPr>
          <w:ins w:id="6035" w:author="Okot" w:date="2019-11-19T20:31:00Z"/>
        </w:rPr>
        <w:pPrChange w:id="6036" w:author="Okot" w:date="2019-11-23T07:16:00Z">
          <w:pPr>
            <w:spacing w:after="160" w:line="259" w:lineRule="auto"/>
            <w:ind w:firstLine="0"/>
            <w:jc w:val="left"/>
          </w:pPr>
        </w:pPrChange>
      </w:pPr>
      <w:ins w:id="6037" w:author="Okot" w:date="2019-11-19T20:30:00Z">
        <w:r>
          <w:t>Rys. 3.7. Opowieści klienta związane z obliczaniem realizacji zapotrzebowań.</w:t>
        </w:r>
      </w:ins>
    </w:p>
    <w:p w14:paraId="38D511D0" w14:textId="77777777" w:rsidR="00226449" w:rsidRDefault="00226449">
      <w:pPr>
        <w:rPr>
          <w:ins w:id="6038" w:author="Okot" w:date="2019-11-19T20:31:00Z"/>
        </w:rPr>
        <w:pPrChange w:id="6039" w:author="Okot" w:date="2019-11-23T07:16:00Z">
          <w:pPr>
            <w:spacing w:after="160" w:line="259" w:lineRule="auto"/>
            <w:ind w:firstLine="0"/>
            <w:jc w:val="left"/>
          </w:pPr>
        </w:pPrChange>
      </w:pPr>
    </w:p>
    <w:p w14:paraId="313EBFA1" w14:textId="77777777" w:rsidR="00517C78" w:rsidRDefault="00517C78">
      <w:pPr>
        <w:rPr>
          <w:ins w:id="6040" w:author="Okot" w:date="2019-11-19T20:32:00Z"/>
        </w:rPr>
        <w:pPrChange w:id="6041" w:author="Okot" w:date="2019-11-23T07:16:00Z">
          <w:pPr>
            <w:spacing w:after="160" w:line="259" w:lineRule="auto"/>
            <w:ind w:firstLine="0"/>
            <w:jc w:val="left"/>
          </w:pPr>
        </w:pPrChange>
      </w:pPr>
      <w:ins w:id="6042" w:author="Okot" w:date="2019-11-19T20:31:00Z">
        <w:r>
          <w:lastRenderedPageBreak/>
          <w:t>Opowieści z tej grupy mówią o tym, jakie warto</w:t>
        </w:r>
      </w:ins>
      <w:ins w:id="6043"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6044" w:author="Okot" w:date="2019-11-19T20:36:00Z"/>
        </w:rPr>
        <w:pPrChange w:id="6045" w:author="Okot" w:date="2019-11-23T07:16:00Z">
          <w:pPr>
            <w:spacing w:after="160" w:line="259" w:lineRule="auto"/>
            <w:ind w:firstLine="0"/>
            <w:jc w:val="left"/>
          </w:pPr>
        </w:pPrChange>
      </w:pPr>
    </w:p>
    <w:p w14:paraId="23D05627" w14:textId="4D97C272" w:rsidR="00B371D0" w:rsidRDefault="00B371D0">
      <w:pPr>
        <w:jc w:val="center"/>
        <w:rPr>
          <w:ins w:id="6046" w:author="Okot" w:date="2019-11-19T20:36:00Z"/>
        </w:rPr>
        <w:pPrChange w:id="6047" w:author="Okot" w:date="2019-11-23T07:16:00Z">
          <w:pPr>
            <w:spacing w:after="160" w:line="259" w:lineRule="auto"/>
            <w:ind w:firstLine="0"/>
            <w:jc w:val="left"/>
          </w:pPr>
        </w:pPrChange>
      </w:pPr>
      <w:ins w:id="6048"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6049" w:author="Okot" w:date="2019-11-19T20:37:00Z"/>
        </w:rPr>
        <w:pPrChange w:id="6050" w:author="Okot" w:date="2019-11-23T07:16:00Z">
          <w:pPr>
            <w:spacing w:after="160" w:line="259" w:lineRule="auto"/>
            <w:ind w:firstLine="0"/>
            <w:jc w:val="left"/>
          </w:pPr>
        </w:pPrChange>
      </w:pPr>
    </w:p>
    <w:p w14:paraId="69085513" w14:textId="445A899F" w:rsidR="00B371D0" w:rsidRDefault="00B371D0">
      <w:pPr>
        <w:jc w:val="center"/>
        <w:rPr>
          <w:ins w:id="6051" w:author="Okot" w:date="2019-11-19T20:39:00Z"/>
        </w:rPr>
        <w:pPrChange w:id="6052" w:author="Okot" w:date="2019-11-23T07:16:00Z">
          <w:pPr>
            <w:spacing w:after="160" w:line="259" w:lineRule="auto"/>
            <w:ind w:firstLine="0"/>
            <w:jc w:val="left"/>
          </w:pPr>
        </w:pPrChange>
      </w:pPr>
      <w:ins w:id="6053" w:author="Okot" w:date="2019-11-19T20:36:00Z">
        <w:r>
          <w:t xml:space="preserve">Rys. 3.8. Opowieści klienta związane z </w:t>
        </w:r>
      </w:ins>
      <w:ins w:id="6054" w:author="Okot" w:date="2019-11-19T20:37:00Z">
        <w:r>
          <w:t>wyświetlaniem i przeglądaniem danych.</w:t>
        </w:r>
      </w:ins>
    </w:p>
    <w:p w14:paraId="6BA28291" w14:textId="77777777" w:rsidR="00ED7BCE" w:rsidRDefault="00ED7BCE">
      <w:pPr>
        <w:rPr>
          <w:ins w:id="6055" w:author="Okot" w:date="2019-11-19T20:39:00Z"/>
        </w:rPr>
        <w:pPrChange w:id="6056" w:author="Okot" w:date="2019-11-23T07:16:00Z">
          <w:pPr>
            <w:spacing w:after="160" w:line="259" w:lineRule="auto"/>
            <w:ind w:firstLine="0"/>
            <w:jc w:val="left"/>
          </w:pPr>
        </w:pPrChange>
      </w:pPr>
    </w:p>
    <w:p w14:paraId="5477E6A4" w14:textId="502D9E70" w:rsidR="00ED7BCE" w:rsidRDefault="00ED7BCE">
      <w:pPr>
        <w:rPr>
          <w:ins w:id="6057" w:author="Okot" w:date="2019-11-19T20:32:00Z"/>
        </w:rPr>
        <w:pPrChange w:id="6058" w:author="Okot" w:date="2019-11-23T07:16:00Z">
          <w:pPr>
            <w:spacing w:after="160" w:line="259" w:lineRule="auto"/>
            <w:ind w:firstLine="0"/>
            <w:jc w:val="left"/>
          </w:pPr>
        </w:pPrChange>
      </w:pPr>
      <w:ins w:id="6059" w:author="Okot" w:date="2019-11-19T20:39:00Z">
        <w:r>
          <w:t>Ostatnia grupa opowieści klienta dotyczy wyświetlania</w:t>
        </w:r>
      </w:ins>
      <w:ins w:id="6060" w:author="Okot" w:date="2019-11-19T20:41:00Z">
        <w:r w:rsidR="003B219A">
          <w:t xml:space="preserve"> i przeglądania</w:t>
        </w:r>
      </w:ins>
      <w:ins w:id="6061" w:author="Okot" w:date="2019-11-19T20:39:00Z">
        <w:r>
          <w:t xml:space="preserve"> danych użytkownika dotyczących posiłków oraz dostarczonych wartości odżywczych.</w:t>
        </w:r>
      </w:ins>
      <w:ins w:id="6062" w:author="Okot" w:date="2019-11-19T20:40:00Z">
        <w:r>
          <w:t xml:space="preserve"> Wspomniano o tym, że system ma udzielać informacji zwrotnej na temat realizacji zapotrzebowania, ale ponownie nie zawarto szczeg</w:t>
        </w:r>
      </w:ins>
      <w:ins w:id="6063" w:author="Okot" w:date="2019-11-19T20:41:00Z">
        <w:r>
          <w:t>ółowych informacji o formie tej informacji.</w:t>
        </w:r>
      </w:ins>
    </w:p>
    <w:p w14:paraId="70EB1698" w14:textId="7C1AFC61" w:rsidR="00512825" w:rsidRDefault="003B219A">
      <w:pPr>
        <w:rPr>
          <w:ins w:id="6064" w:author="Okot" w:date="2019-11-19T09:54:00Z"/>
        </w:rPr>
        <w:pPrChange w:id="6065" w:author="Okot" w:date="2019-11-23T07:16:00Z">
          <w:pPr>
            <w:spacing w:after="160" w:line="259" w:lineRule="auto"/>
            <w:ind w:firstLine="0"/>
            <w:jc w:val="left"/>
          </w:pPr>
        </w:pPrChange>
      </w:pPr>
      <w:ins w:id="6066" w:author="Okot" w:date="2019-11-19T20:44:00Z">
        <w:r>
          <w:t>W tym rozdziale, poprzez opowieści klienta, pokazano, czym ma zajmować się system. W nast</w:t>
        </w:r>
      </w:ins>
      <w:ins w:id="6067" w:author="Okot" w:date="2019-11-19T20:45:00Z">
        <w:r>
          <w:t>ępnym rozdziale, zostanie uszczegółowione, jak ma się tym zajmować.</w:t>
        </w:r>
      </w:ins>
      <w:ins w:id="6068" w:author="Okot" w:date="2019-11-19T09:54:00Z">
        <w:r w:rsidR="00512825">
          <w:br w:type="page"/>
        </w:r>
      </w:ins>
    </w:p>
    <w:p w14:paraId="1C40C19D" w14:textId="1230BE5E" w:rsidR="00E375D2" w:rsidRDefault="00B2137D" w:rsidP="00DA6236">
      <w:pPr>
        <w:pStyle w:val="Nagwek1"/>
      </w:pPr>
      <w:bookmarkStart w:id="6069" w:name="_Toc35941940"/>
      <w:ins w:id="6070" w:author="Okot" w:date="2019-11-19T09:50:00Z">
        <w:r>
          <w:lastRenderedPageBreak/>
          <w:t>4</w:t>
        </w:r>
      </w:ins>
      <w:del w:id="6071" w:author="Okot" w:date="2019-11-19T09:50:00Z">
        <w:r w:rsidR="00D03686" w:rsidDel="00B2137D">
          <w:delText>3</w:delText>
        </w:r>
      </w:del>
      <w:r w:rsidR="00D03686">
        <w:t xml:space="preserve">. </w:t>
      </w:r>
      <w:r w:rsidR="00E375D2">
        <w:t>Analiza systemu</w:t>
      </w:r>
      <w:bookmarkEnd w:id="6069"/>
    </w:p>
    <w:p w14:paraId="454FAC7D" w14:textId="77777777" w:rsidR="00DA6236" w:rsidRDefault="00DA6236" w:rsidP="00DA6236"/>
    <w:p w14:paraId="3637F475" w14:textId="16596977" w:rsidR="00DA6236" w:rsidRDefault="00DA6236" w:rsidP="00DA6236">
      <w:moveFromRangeStart w:id="6072" w:author="Okot" w:date="2019-11-19T09:51:00Z" w:name="move25049508"/>
      <w:moveFrom w:id="6073"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6072"/>
      <w:r w:rsidR="00402FDF">
        <w:t xml:space="preserve">W tym rozdziale uwaga </w:t>
      </w:r>
      <w:r w:rsidR="00C619C3">
        <w:t>przejdzie na bardziej biznesową</w:t>
      </w:r>
      <w:r w:rsidR="00402FDF">
        <w:t xml:space="preserve"> st</w:t>
      </w:r>
      <w:r w:rsidR="00C619C3">
        <w:t>ronę aplikacji. Przybliżone zostaną</w:t>
      </w:r>
      <w:ins w:id="6074" w:author="Okot" w:date="2019-11-19T20:45:00Z">
        <w:r w:rsidR="00A51778">
          <w:t xml:space="preserve"> szczegóły</w:t>
        </w:r>
      </w:ins>
      <w:r w:rsidR="00402FDF">
        <w:t xml:space="preserve"> </w:t>
      </w:r>
      <w:r w:rsidR="00C619C3">
        <w:t>funkcj</w:t>
      </w:r>
      <w:ins w:id="6075" w:author="Okot" w:date="2019-11-19T20:45:00Z">
        <w:r w:rsidR="00A51778">
          <w:t>i</w:t>
        </w:r>
      </w:ins>
      <w:del w:id="6076" w:author="Okot" w:date="2019-11-19T20:45:00Z">
        <w:r w:rsidR="00C619C3" w:rsidDel="00A51778">
          <w:delText>e</w:delText>
        </w:r>
      </w:del>
      <w:r w:rsidR="00C619C3">
        <w:t>, które będzie realizować,</w:t>
      </w:r>
      <w:r w:rsidR="00402FDF">
        <w:t xml:space="preserve"> dane</w:t>
      </w:r>
      <w:r w:rsidR="00C619C3">
        <w:t xml:space="preserve"> oraz </w:t>
      </w:r>
      <w:del w:id="6077" w:author="Okot" w:date="2019-11-19T20:45:00Z">
        <w:r w:rsidR="00C619C3" w:rsidDel="00A51778">
          <w:delText>obiekty</w:delText>
        </w:r>
        <w:r w:rsidR="00402FDF" w:rsidDel="00A51778">
          <w:delText xml:space="preserve"> z jakimi</w:delText>
        </w:r>
      </w:del>
      <w:ins w:id="6078"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6079" w:author="Okot" w:date="2019-11-19T09:55:00Z"/>
        </w:rPr>
      </w:pPr>
    </w:p>
    <w:p w14:paraId="6DA59833" w14:textId="3CA89347" w:rsidR="00C619C3" w:rsidDel="00B2137D" w:rsidRDefault="00C619C3" w:rsidP="00C619C3">
      <w:pPr>
        <w:pStyle w:val="Podtytu"/>
        <w:numPr>
          <w:ilvl w:val="0"/>
          <w:numId w:val="0"/>
        </w:numPr>
        <w:rPr>
          <w:moveFrom w:id="6080" w:author="Okot" w:date="2019-11-19T09:51:00Z"/>
        </w:rPr>
      </w:pPr>
      <w:moveFromRangeStart w:id="6081" w:author="Okot" w:date="2019-11-19T09:51:00Z" w:name="move25049492"/>
      <w:moveFrom w:id="6082" w:author="Okot" w:date="2019-11-19T09:51:00Z">
        <w:r w:rsidDel="00B2137D">
          <w:t>3.1. Opowieści klienta</w:t>
        </w:r>
      </w:moveFrom>
    </w:p>
    <w:p w14:paraId="04CCC163" w14:textId="1DD9DA67" w:rsidR="00C619C3" w:rsidDel="00B2137D" w:rsidRDefault="00C619C3" w:rsidP="00C619C3">
      <w:pPr>
        <w:rPr>
          <w:moveFrom w:id="6083" w:author="Okot" w:date="2019-11-19T09:51:00Z"/>
        </w:rPr>
      </w:pPr>
    </w:p>
    <w:p w14:paraId="3E2392F6" w14:textId="731F22C3" w:rsidR="00C619C3" w:rsidDel="00B2137D" w:rsidRDefault="00C619C3" w:rsidP="00C619C3">
      <w:pPr>
        <w:rPr>
          <w:moveFrom w:id="6084" w:author="Okot" w:date="2019-11-19T09:51:00Z"/>
        </w:rPr>
      </w:pPr>
      <w:moveFrom w:id="6085"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6081"/>
    <w:p w14:paraId="6996D33F" w14:textId="6D6A2F1D" w:rsidR="00C619C3" w:rsidDel="00512825" w:rsidRDefault="00C619C3" w:rsidP="00C619C3">
      <w:pPr>
        <w:rPr>
          <w:del w:id="6086" w:author="Okot" w:date="2019-11-19T09:55:00Z"/>
        </w:rPr>
      </w:pPr>
    </w:p>
    <w:p w14:paraId="75C9B058" w14:textId="43EBA1E9" w:rsidR="00C619C3" w:rsidDel="00512825" w:rsidRDefault="00C619C3" w:rsidP="00C619C3">
      <w:pPr>
        <w:ind w:firstLine="0"/>
        <w:jc w:val="left"/>
        <w:rPr>
          <w:del w:id="6087" w:author="Okot" w:date="2019-11-19T09:55:00Z"/>
        </w:rPr>
      </w:pPr>
      <w:moveFromRangeStart w:id="6088" w:author="Okot" w:date="2019-11-19T09:53:00Z" w:name="move25049602"/>
      <w:moveFrom w:id="6089"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6088"/>
    </w:p>
    <w:p w14:paraId="557F1D06" w14:textId="5DCF4F10" w:rsidR="00C619C3" w:rsidDel="00512825" w:rsidRDefault="00C619C3">
      <w:pPr>
        <w:ind w:firstLine="0"/>
        <w:jc w:val="left"/>
        <w:rPr>
          <w:del w:id="6090" w:author="Okot" w:date="2019-11-19T09:55:00Z"/>
        </w:rPr>
        <w:pPrChange w:id="6091" w:author="Okot" w:date="2019-11-19T09:55:00Z">
          <w:pPr>
            <w:jc w:val="center"/>
          </w:pPr>
        </w:pPrChange>
      </w:pPr>
    </w:p>
    <w:p w14:paraId="08894F2B" w14:textId="687DB86D" w:rsidR="00C619C3" w:rsidDel="00B2137D" w:rsidRDefault="00C619C3" w:rsidP="00C619C3">
      <w:pPr>
        <w:jc w:val="center"/>
        <w:rPr>
          <w:moveFrom w:id="6092" w:author="Okot" w:date="2019-11-19T09:53:00Z"/>
        </w:rPr>
      </w:pPr>
      <w:moveFromRangeStart w:id="6093" w:author="Okot" w:date="2019-11-19T09:53:00Z" w:name="move25049618"/>
      <w:moveFrom w:id="6094" w:author="Okot" w:date="2019-11-19T09:53:00Z">
        <w:r w:rsidDel="00B2137D">
          <w:t>Rys. 3.1. Przykładowa opowieść klienta [2</w:t>
        </w:r>
        <w:r w:rsidR="00BA3BD6" w:rsidDel="00B2137D">
          <w:t>3</w:t>
        </w:r>
        <w:r w:rsidDel="00B2137D">
          <w:t>].</w:t>
        </w:r>
      </w:moveFrom>
    </w:p>
    <w:moveFromRangeEnd w:id="6093"/>
    <w:p w14:paraId="16AECBE3" w14:textId="751907DA" w:rsidR="00C619C3" w:rsidDel="00512825" w:rsidRDefault="00C619C3" w:rsidP="00C619C3">
      <w:pPr>
        <w:jc w:val="center"/>
        <w:rPr>
          <w:del w:id="6095" w:author="Okot" w:date="2019-11-19T09:55:00Z"/>
        </w:rPr>
      </w:pPr>
    </w:p>
    <w:p w14:paraId="4AD07DD5" w14:textId="78B425A9" w:rsidR="00C619C3" w:rsidDel="00512825" w:rsidRDefault="00C619C3" w:rsidP="00C619C3">
      <w:pPr>
        <w:ind w:firstLine="0"/>
        <w:rPr>
          <w:del w:id="6096" w:author="Okot" w:date="2019-11-19T09:55:00Z"/>
        </w:rPr>
      </w:pPr>
      <w:del w:id="6097" w:author="Okot" w:date="2019-11-19T09:55:00Z">
        <w:r w:rsidDel="00512825">
          <w:tab/>
        </w:r>
      </w:del>
      <w:moveFromRangeStart w:id="6098" w:author="Okot" w:date="2019-11-19T09:54:00Z" w:name="move25049702"/>
      <w:moveFrom w:id="6099"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6098"/>
    </w:p>
    <w:p w14:paraId="7F9B4251" w14:textId="1640FA1E" w:rsidR="00AF132C" w:rsidDel="00512825" w:rsidRDefault="00AF132C" w:rsidP="00C619C3">
      <w:pPr>
        <w:ind w:firstLine="0"/>
        <w:rPr>
          <w:del w:id="6100" w:author="Okot" w:date="2019-11-19T09:55:00Z"/>
        </w:rPr>
      </w:pPr>
    </w:p>
    <w:p w14:paraId="024C15D7" w14:textId="55C8195A" w:rsidR="00AF132C" w:rsidDel="00512825" w:rsidRDefault="00AF132C" w:rsidP="00AF132C">
      <w:pPr>
        <w:ind w:firstLine="0"/>
        <w:jc w:val="center"/>
        <w:rPr>
          <w:del w:id="6101" w:author="Okot" w:date="2019-11-19T09:55:00Z"/>
        </w:rPr>
      </w:pPr>
      <w:del w:id="6102"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6103" w:author="Okot" w:date="2019-11-19T09:55:00Z"/>
        </w:rPr>
      </w:pPr>
    </w:p>
    <w:p w14:paraId="3BEE88AF" w14:textId="4CE1AD64" w:rsidR="00AF132C" w:rsidDel="00512825" w:rsidRDefault="00AF132C" w:rsidP="00AF132C">
      <w:pPr>
        <w:ind w:firstLine="0"/>
        <w:jc w:val="center"/>
        <w:rPr>
          <w:del w:id="6104" w:author="Okot" w:date="2019-11-19T09:55:00Z"/>
        </w:rPr>
      </w:pPr>
      <w:del w:id="6105"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6106" w:author="Okot" w:date="2019-11-19T09:55:00Z"/>
        </w:rPr>
      </w:pPr>
    </w:p>
    <w:p w14:paraId="547DC5D0" w14:textId="4D25D360" w:rsidR="00BB018E" w:rsidDel="00512825" w:rsidRDefault="00BB018E" w:rsidP="00BB018E">
      <w:pPr>
        <w:rPr>
          <w:del w:id="6107" w:author="Okot" w:date="2019-11-19T09:55:00Z"/>
        </w:rPr>
      </w:pPr>
      <w:del w:id="6108"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bookmarkStart w:id="6109" w:name="_Toc35941941"/>
      <w:ins w:id="6110" w:author="Okot" w:date="2019-11-19T20:45:00Z">
        <w:r>
          <w:t>4</w:t>
        </w:r>
      </w:ins>
      <w:del w:id="6111" w:author="Okot" w:date="2019-11-19T20:45:00Z">
        <w:r w:rsidR="0004609A" w:rsidDel="00A51778">
          <w:delText>3</w:delText>
        </w:r>
      </w:del>
      <w:r w:rsidR="0004609A">
        <w:t>.</w:t>
      </w:r>
      <w:ins w:id="6112" w:author="Okot" w:date="2019-11-19T20:45:00Z">
        <w:r>
          <w:t>1</w:t>
        </w:r>
      </w:ins>
      <w:del w:id="6113" w:author="Okot" w:date="2019-11-19T20:45:00Z">
        <w:r w:rsidR="0004609A" w:rsidDel="00A51778">
          <w:delText>2</w:delText>
        </w:r>
      </w:del>
      <w:r w:rsidR="0004609A">
        <w:t>. Wymagania funkcjonalne</w:t>
      </w:r>
      <w:bookmarkEnd w:id="6109"/>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6114"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6115" w:author="Okot" w:date="2019-11-23T07:16:00Z">
        <w:r w:rsidR="00A66DFE">
          <w:t>umożliwia</w:t>
        </w:r>
      </w:ins>
      <w:del w:id="6116" w:author="Okot" w:date="2019-11-23T07:16:00Z">
        <w:r w:rsidDel="00A66DFE">
          <w:delText>powinien umożliwić</w:delText>
        </w:r>
      </w:del>
      <w:r>
        <w:t xml:space="preserve"> zresetowanie hasła w przypadku, gdy użytkownik </w:t>
      </w:r>
      <w:ins w:id="6117" w:author="Okot" w:date="2019-11-23T07:17:00Z">
        <w:r w:rsidR="00A66DFE">
          <w:t xml:space="preserve">go </w:t>
        </w:r>
      </w:ins>
      <w:r>
        <w:t>zapomni</w:t>
      </w:r>
      <w:del w:id="6118"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6119" w:author="Okot" w:date="2019-11-23T07:18:00Z">
        <w:r w:rsidR="00567C9F">
          <w:t> (w cm)</w:t>
        </w:r>
      </w:ins>
      <w:r>
        <w:t>, wagi</w:t>
      </w:r>
      <w:ins w:id="6120" w:author="Okot" w:date="2019-11-23T07:18:00Z">
        <w:r w:rsidR="00567C9F">
          <w:t> (w kg)</w:t>
        </w:r>
      </w:ins>
      <w:r>
        <w:t>, obwodu pasa oraz bioder</w:t>
      </w:r>
      <w:ins w:id="6121"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6122" w:author="Okot" w:date="2019-11-23T07:18:00Z">
        <w:r w:rsidDel="00567C9F">
          <w:delText>powinien przechowywać</w:delText>
        </w:r>
      </w:del>
      <w:ins w:id="6123"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6124" w:author="Okot" w:date="2019-11-23T07:19:00Z">
        <w:r w:rsidDel="00567C9F">
          <w:delText>powinien umieć wyliczyć</w:delText>
        </w:r>
      </w:del>
      <w:ins w:id="6125"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6126" w:author="Okot" w:date="2019-11-23T07:19:00Z">
        <w:r w:rsidDel="00567C9F">
          <w:delText>powinien umożliwić</w:delText>
        </w:r>
      </w:del>
      <w:ins w:id="6127"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6128" w:author="Okot" w:date="2019-11-23T07:19:00Z">
        <w:r w:rsidDel="00567C9F">
          <w:delText>powinien przechowywać</w:delText>
        </w:r>
      </w:del>
      <w:ins w:id="6129"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6130" w:author="Okot" w:date="2019-11-23T07:19:00Z">
        <w:r w:rsidDel="00567C9F">
          <w:delText xml:space="preserve">powinien umożliwić </w:delText>
        </w:r>
      </w:del>
      <w:ins w:id="6131" w:author="Okot" w:date="2019-11-23T07:19:00Z">
        <w:r w:rsidR="00567C9F">
          <w:t xml:space="preserve">daje </w:t>
        </w:r>
      </w:ins>
      <w:r>
        <w:t xml:space="preserve">użytkownikowi </w:t>
      </w:r>
      <w:ins w:id="6132" w:author="Okot" w:date="2019-11-23T07:19:00Z">
        <w:r w:rsidR="00567C9F">
          <w:t xml:space="preserve">możliwość </w:t>
        </w:r>
      </w:ins>
      <w:r>
        <w:t>edyc</w:t>
      </w:r>
      <w:r w:rsidR="00860381">
        <w:t>j</w:t>
      </w:r>
      <w:ins w:id="6133" w:author="Okot" w:date="2019-11-23T07:19:00Z">
        <w:r w:rsidR="00567C9F">
          <w:t>i</w:t>
        </w:r>
      </w:ins>
      <w:del w:id="6134"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6135" w:author="Okot" w:date="2019-11-23T07:21:00Z">
        <w:r w:rsidDel="00567C9F">
          <w:delText>powinien umożliwić</w:delText>
        </w:r>
      </w:del>
      <w:ins w:id="6136"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6137" w:author="Okot" w:date="2019-11-23T07:21:00Z">
        <w:r w:rsidDel="00567C9F">
          <w:delText xml:space="preserve">powinien </w:delText>
        </w:r>
      </w:del>
      <w:r>
        <w:t>oblicza</w:t>
      </w:r>
      <w:del w:id="6138"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6139" w:author="Okot" w:date="2019-11-23T07:21:00Z">
        <w:r w:rsidDel="00567C9F">
          <w:delText>powinien generować</w:delText>
        </w:r>
      </w:del>
      <w:ins w:id="6140" w:author="Okot" w:date="2019-11-23T07:21:00Z">
        <w:r w:rsidR="00567C9F">
          <w:t>generuje</w:t>
        </w:r>
      </w:ins>
      <w:r w:rsidR="00E57467">
        <w:t xml:space="preserve"> wykres </w:t>
      </w:r>
      <w:ins w:id="6141"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6142" w:author="Okot" w:date="2019-11-23T07:22:00Z">
        <w:r w:rsidDel="00567C9F">
          <w:delText>powinien obliczać</w:delText>
        </w:r>
      </w:del>
      <w:ins w:id="6143"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6144" w:author="Okot" w:date="2019-11-23T07:22:00Z">
        <w:r w:rsidDel="00567C9F">
          <w:delText>powinien generować</w:delText>
        </w:r>
      </w:del>
      <w:ins w:id="6145"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6146" w:author="Okot" w:date="2019-11-23T07:24:00Z">
        <w:r w:rsidR="007C787B">
          <w:t>oblicza</w:t>
        </w:r>
      </w:ins>
      <w:del w:id="6147"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6148" w:author="Okot" w:date="2019-11-23T07:24:00Z">
        <w:r w:rsidDel="007C787B">
          <w:delText>powinien generować</w:delText>
        </w:r>
      </w:del>
      <w:ins w:id="6149" w:author="Okot" w:date="2019-11-23T07:24:00Z">
        <w:r w:rsidR="007C787B">
          <w:t>generuje</w:t>
        </w:r>
      </w:ins>
      <w:r w:rsidR="00E57467">
        <w:t xml:space="preserve"> wykres przedstawiający zmianę obwodu </w:t>
      </w:r>
      <w:ins w:id="6150" w:author="Okot" w:date="2019-11-23T07:24:00Z">
        <w:r w:rsidR="007C787B">
          <w:t>bioder</w:t>
        </w:r>
      </w:ins>
      <w:del w:id="6151"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6152" w:author="Okot" w:date="2019-11-23T07:24:00Z">
        <w:r w:rsidDel="007C787B">
          <w:delText>powinien umieć wyliczyć</w:delText>
        </w:r>
      </w:del>
      <w:ins w:id="6153" w:author="Okot" w:date="2019-11-23T07:24:00Z">
        <w:r w:rsidR="007C787B">
          <w:t>oblicza</w:t>
        </w:r>
      </w:ins>
      <w:r>
        <w:t xml:space="preserve"> PPM na podstawie podanych danych użytkownika</w:t>
      </w:r>
      <w:ins w:id="6154" w:author="Okot" w:date="2019-11-23T07:24:00Z">
        <w:r w:rsidR="00DC3D7A">
          <w:t xml:space="preserve"> zgodnie ze wzorami </w:t>
        </w:r>
      </w:ins>
      <w:ins w:id="6155" w:author="Okot" w:date="2019-11-23T07:27:00Z">
        <w:r w:rsidR="00DC3D7A">
          <w:t>(</w:t>
        </w:r>
      </w:ins>
      <w:ins w:id="6156" w:author="Okot" w:date="2019-11-23T07:24:00Z">
        <w:r w:rsidR="00DC3D7A">
          <w:t>2.</w:t>
        </w:r>
      </w:ins>
      <w:ins w:id="6157" w:author="Okot" w:date="2019-11-23T07:27:00Z">
        <w:r w:rsidR="00DC3D7A">
          <w:t>1.)</w:t>
        </w:r>
      </w:ins>
      <w:ins w:id="6158" w:author="Okot" w:date="2019-11-23T07:28:00Z">
        <w:r w:rsidR="00DC3D7A">
          <w:t xml:space="preserve"> – dla kobiet</w:t>
        </w:r>
      </w:ins>
      <w:ins w:id="6159" w:author="Okot" w:date="2019-11-23T07:27:00Z">
        <w:r w:rsidR="00DC3D7A">
          <w:t xml:space="preserve"> i (2.2.)</w:t>
        </w:r>
      </w:ins>
      <w:ins w:id="6160"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6161" w:author="Okot" w:date="2019-11-23T07:27:00Z">
        <w:r w:rsidDel="00DC3D7A">
          <w:delText>powinien umieć wyliczyć</w:delText>
        </w:r>
      </w:del>
      <w:ins w:id="6162" w:author="Okot" w:date="2019-11-23T07:27:00Z">
        <w:r w:rsidR="00DC3D7A">
          <w:t>oblicza</w:t>
        </w:r>
      </w:ins>
      <w:r>
        <w:t xml:space="preserve"> CPM na podstawie podanych danych użytkownika</w:t>
      </w:r>
      <w:ins w:id="6163"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6164" w:author="Okot" w:date="2019-11-23T07:28:00Z">
        <w:r w:rsidDel="00DC3D7A">
          <w:delText>powinien umożliwić</w:delText>
        </w:r>
      </w:del>
      <w:ins w:id="6165" w:author="Okot" w:date="2019-11-23T07:28:00Z">
        <w:r w:rsidR="00DC3D7A">
          <w:t>umożliwia</w:t>
        </w:r>
      </w:ins>
      <w:r>
        <w:t xml:space="preserve"> użytkownikowi określenie celu, jaki chce osiągnąć korzystając z aplikacji: schudnięcie, utrzymanie wagi, przytycie</w:t>
      </w:r>
      <w:ins w:id="6166" w:author="Okot" w:date="2019-12-13T11:45:00Z">
        <w:r w:rsidR="00681B15">
          <w:t>.</w:t>
        </w:r>
      </w:ins>
      <w:del w:id="6167"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6168" w:author="Okot" w:date="2019-11-23T07:28:00Z">
        <w:r w:rsidDel="00DC3D7A">
          <w:delText>powinien umieć obliczyć</w:delText>
        </w:r>
      </w:del>
      <w:ins w:id="6169"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6170" w:author="Okot" w:date="2019-11-23T07:28:00Z">
        <w:r w:rsidDel="00DC3D7A">
          <w:delText xml:space="preserve">powinien </w:delText>
        </w:r>
      </w:del>
      <w:r>
        <w:t>umożliwi</w:t>
      </w:r>
      <w:ins w:id="6171" w:author="Okot" w:date="2019-11-23T07:28:00Z">
        <w:r w:rsidR="00DC3D7A">
          <w:t>a</w:t>
        </w:r>
      </w:ins>
      <w:del w:id="6172"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6173" w:author="Okot" w:date="2019-11-23T07:28:00Z">
        <w:r w:rsidDel="00F1205D">
          <w:delText xml:space="preserve">powinien </w:delText>
        </w:r>
      </w:del>
      <w:ins w:id="6174" w:author="Okot" w:date="2019-11-23T07:28:00Z">
        <w:r w:rsidR="00F1205D">
          <w:t>daje</w:t>
        </w:r>
      </w:ins>
      <w:del w:id="6175" w:author="Okot" w:date="2019-11-23T07:29:00Z">
        <w:r w:rsidDel="00F1205D">
          <w:delText>umożliwić</w:delText>
        </w:r>
      </w:del>
      <w:r>
        <w:t xml:space="preserve"> użytkownikowi</w:t>
      </w:r>
      <w:ins w:id="6176" w:author="Okot" w:date="2019-11-23T07:29:00Z">
        <w:r w:rsidR="00F1205D">
          <w:t xml:space="preserve"> możliwość</w:t>
        </w:r>
      </w:ins>
      <w:r>
        <w:t xml:space="preserve"> zmodyfikowani</w:t>
      </w:r>
      <w:ins w:id="6177" w:author="Okot" w:date="2019-11-23T07:29:00Z">
        <w:r w:rsidR="00F1205D">
          <w:t>a</w:t>
        </w:r>
      </w:ins>
      <w:del w:id="6178"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6179" w:author="Okot" w:date="2019-11-23T07:29:00Z">
        <w:r w:rsidDel="00F1205D">
          <w:delText>powinien ostrzec</w:delText>
        </w:r>
      </w:del>
      <w:ins w:id="6180"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6181" w:author="Okot" w:date="2019-11-23T07:29:00Z">
        <w:r w:rsidDel="00F1205D">
          <w:delText>powinien umożliwić</w:delText>
        </w:r>
      </w:del>
      <w:ins w:id="6182"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6183" w:author="Okot" w:date="2019-11-23T07:29:00Z">
        <w:r w:rsidDel="00F1205D">
          <w:delText xml:space="preserve">powinien </w:delText>
        </w:r>
      </w:del>
      <w:r>
        <w:t>ponownie</w:t>
      </w:r>
      <w:r w:rsidR="00D25AA7">
        <w:t xml:space="preserve"> </w:t>
      </w:r>
      <w:ins w:id="6184" w:author="Okot" w:date="2019-11-23T07:29:00Z">
        <w:r w:rsidR="00F1205D">
          <w:t xml:space="preserve">oblicza, ile </w:t>
        </w:r>
      </w:ins>
      <w:del w:id="6185" w:author="Okot" w:date="2019-11-23T07:29:00Z">
        <w:r w:rsidR="00D25AA7" w:rsidDel="00F1205D">
          <w:delText>wyliczyć</w:delText>
        </w:r>
      </w:del>
      <w:del w:id="6186"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6187" w:author="Okot" w:date="2019-11-23T07:29:00Z">
        <w:r w:rsidDel="00F1205D">
          <w:delText xml:space="preserve">powinien </w:delText>
        </w:r>
      </w:del>
      <w:ins w:id="6188" w:author="Okot" w:date="2019-11-23T07:29:00Z">
        <w:r w:rsidR="00F1205D">
          <w:t xml:space="preserve">daje </w:t>
        </w:r>
      </w:ins>
      <w:del w:id="6189" w:author="Okot" w:date="2019-11-23T07:29:00Z">
        <w:r w:rsidDel="00F1205D">
          <w:delText xml:space="preserve">umożliwić </w:delText>
        </w:r>
      </w:del>
      <w:r>
        <w:t xml:space="preserve">użytkownikowi </w:t>
      </w:r>
      <w:ins w:id="6190" w:author="Okot" w:date="2019-11-23T07:30:00Z">
        <w:r w:rsidR="00F1205D">
          <w:t xml:space="preserve">możliwość </w:t>
        </w:r>
      </w:ins>
      <w:r>
        <w:t>akceptacj</w:t>
      </w:r>
      <w:ins w:id="6191" w:author="Okot" w:date="2019-11-23T07:30:00Z">
        <w:r w:rsidR="00F1205D">
          <w:t>i</w:t>
        </w:r>
      </w:ins>
      <w:del w:id="6192" w:author="Okot" w:date="2019-11-23T07:30:00Z">
        <w:r w:rsidDel="00F1205D">
          <w:delText>ę</w:delText>
        </w:r>
      </w:del>
      <w:r>
        <w:t xml:space="preserve"> lub modyfikacj</w:t>
      </w:r>
      <w:ins w:id="6193" w:author="Okot" w:date="2019-11-23T07:30:00Z">
        <w:r w:rsidR="00F1205D">
          <w:t>i</w:t>
        </w:r>
      </w:ins>
      <w:del w:id="6194"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6195" w:author="Okot" w:date="2019-11-23T07:30:00Z">
        <w:r w:rsidDel="00F1205D">
          <w:delText>powinien umożliwić</w:delText>
        </w:r>
      </w:del>
      <w:ins w:id="6196"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6197" w:author="Okot" w:date="2019-11-23T07:30:00Z">
        <w:r w:rsidDel="00F1205D">
          <w:delText xml:space="preserve">powinien </w:delText>
        </w:r>
      </w:del>
      <w:r>
        <w:t xml:space="preserve">ponownie </w:t>
      </w:r>
      <w:del w:id="6198" w:author="Okot" w:date="2019-11-23T07:31:00Z">
        <w:r w:rsidDel="00F1205D">
          <w:delText xml:space="preserve">wyliczyć </w:delText>
        </w:r>
      </w:del>
      <w:ins w:id="6199" w:author="Okot" w:date="2019-11-23T07:31:00Z">
        <w:r w:rsidR="00F1205D">
          <w:t xml:space="preserve">oblicza </w:t>
        </w:r>
      </w:ins>
      <w:r>
        <w:t>CPM</w:t>
      </w:r>
      <w:ins w:id="6200"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6201" w:author="Okot" w:date="2019-11-23T07:31:00Z">
        <w:r w:rsidDel="00F1205D">
          <w:delText xml:space="preserve">powinien </w:delText>
        </w:r>
      </w:del>
      <w:r>
        <w:t xml:space="preserve">ponownie </w:t>
      </w:r>
      <w:ins w:id="6202" w:author="Okot" w:date="2019-11-23T07:31:00Z">
        <w:r w:rsidR="00F1205D">
          <w:t>oblicza, ile</w:t>
        </w:r>
      </w:ins>
      <w:del w:id="6203"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6204" w:author="Okot" w:date="2019-11-23T07:31:00Z">
        <w:r w:rsidDel="00F1205D">
          <w:delText xml:space="preserve">powinien </w:delText>
        </w:r>
      </w:del>
      <w:ins w:id="6205" w:author="Okot" w:date="2019-11-23T07:31:00Z">
        <w:r w:rsidR="00F1205D">
          <w:t xml:space="preserve">daje </w:t>
        </w:r>
      </w:ins>
      <w:del w:id="6206" w:author="Okot" w:date="2019-11-23T07:31:00Z">
        <w:r w:rsidDel="00F1205D">
          <w:delText xml:space="preserve">umożliwić </w:delText>
        </w:r>
      </w:del>
      <w:r>
        <w:t xml:space="preserve">użytkownikowi </w:t>
      </w:r>
      <w:ins w:id="6207" w:author="Okot" w:date="2019-11-23T07:31:00Z">
        <w:r w:rsidR="00F1205D">
          <w:t xml:space="preserve">możliwość </w:t>
        </w:r>
      </w:ins>
      <w:r>
        <w:t>akceptacj</w:t>
      </w:r>
      <w:ins w:id="6208" w:author="Okot" w:date="2019-11-23T07:31:00Z">
        <w:r w:rsidR="00F1205D">
          <w:t>i</w:t>
        </w:r>
      </w:ins>
      <w:del w:id="6209" w:author="Okot" w:date="2019-11-23T07:31:00Z">
        <w:r w:rsidDel="00F1205D">
          <w:delText>ę</w:delText>
        </w:r>
      </w:del>
      <w:r>
        <w:t xml:space="preserve"> lub modyfikacj</w:t>
      </w:r>
      <w:ins w:id="6210" w:author="Okot" w:date="2019-11-23T07:31:00Z">
        <w:r w:rsidR="00F1205D">
          <w:t>i</w:t>
        </w:r>
      </w:ins>
      <w:del w:id="6211"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6212" w:author="Okot" w:date="2019-11-23T07:32:00Z">
        <w:r w:rsidDel="00F1205D">
          <w:delText xml:space="preserve">powinien </w:delText>
        </w:r>
      </w:del>
      <w:r>
        <w:t>przechow</w:t>
      </w:r>
      <w:ins w:id="6213" w:author="Okot" w:date="2019-11-23T07:32:00Z">
        <w:r w:rsidR="00F1205D">
          <w:t>uje</w:t>
        </w:r>
      </w:ins>
      <w:del w:id="6214"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6215" w:author="Okot" w:date="2019-11-23T07:32:00Z">
        <w:r w:rsidDel="00F1205D">
          <w:delText>powinien umożliwić</w:delText>
        </w:r>
      </w:del>
      <w:ins w:id="6216" w:author="Okot" w:date="2019-11-23T07:32:00Z">
        <w:r w:rsidR="00F1205D">
          <w:t xml:space="preserve">daje </w:t>
        </w:r>
      </w:ins>
      <w:del w:id="6217" w:author="Okot" w:date="2019-11-23T07:32:00Z">
        <w:r w:rsidDel="00F1205D">
          <w:delText xml:space="preserve"> </w:delText>
        </w:r>
      </w:del>
      <w:r>
        <w:t xml:space="preserve">użytkownikowi </w:t>
      </w:r>
      <w:ins w:id="6218" w:author="Okot" w:date="2019-11-23T07:32:00Z">
        <w:r w:rsidR="00F1205D">
          <w:t>możliwość za</w:t>
        </w:r>
      </w:ins>
      <w:r>
        <w:t>żądani</w:t>
      </w:r>
      <w:ins w:id="6219" w:author="Okot" w:date="2019-11-23T07:32:00Z">
        <w:r w:rsidR="00F1205D">
          <w:t>a</w:t>
        </w:r>
      </w:ins>
      <w:del w:id="6220" w:author="Okot" w:date="2019-11-23T07:32:00Z">
        <w:r w:rsidDel="00F1205D">
          <w:delText>e</w:delText>
        </w:r>
      </w:del>
      <w:r>
        <w:t xml:space="preserve"> ponownego przeliczenia PPM, CPM i doc</w:t>
      </w:r>
      <w:r w:rsidR="00562A43">
        <w:t xml:space="preserve">elowej kaloryczności przy uwzględnieniu </w:t>
      </w:r>
      <w:ins w:id="6221"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6222" w:author="Okot" w:date="2019-11-23T07:32:00Z">
        <w:r w:rsidDel="00F1205D">
          <w:delText xml:space="preserve">powinien </w:delText>
        </w:r>
      </w:del>
      <w:r>
        <w:t xml:space="preserve">ponownie </w:t>
      </w:r>
      <w:del w:id="6223" w:author="Okot" w:date="2019-11-23T07:32:00Z">
        <w:r w:rsidDel="00F1205D">
          <w:delText xml:space="preserve">wyliczyć </w:delText>
        </w:r>
      </w:del>
      <w:ins w:id="6224"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6225" w:author="Okot" w:date="2019-11-23T07:32:00Z">
        <w:r w:rsidDel="00F1205D">
          <w:delText>powinien umożliwić</w:delText>
        </w:r>
      </w:del>
      <w:ins w:id="6226"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6227" w:author="Okot" w:date="2019-11-23T07:33:00Z">
        <w:r w:rsidDel="00F1205D">
          <w:delText>powinien umieć wyliczyć</w:delText>
        </w:r>
      </w:del>
      <w:ins w:id="6228"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6229" w:author="Okot" w:date="2019-11-23T07:33:00Z">
        <w:r w:rsidR="00F33F2E" w:rsidDel="00F1205D">
          <w:delText>powinna powodować</w:delText>
        </w:r>
      </w:del>
      <w:ins w:id="6230"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6231" w:author="Okot" w:date="2019-11-23T07:33:00Z">
        <w:r w:rsidDel="00F1205D">
          <w:delText xml:space="preserve">powinien </w:delText>
        </w:r>
      </w:del>
      <w:r>
        <w:t>przecho</w:t>
      </w:r>
      <w:ins w:id="6232" w:author="Okot" w:date="2019-11-23T07:33:00Z">
        <w:r w:rsidR="00F1205D">
          <w:t>wuje</w:t>
        </w:r>
      </w:ins>
      <w:del w:id="6233"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6234" w:author="Okot" w:date="2019-11-23T07:33:00Z">
        <w:r w:rsidDel="00F1205D">
          <w:delText xml:space="preserve">powinien </w:delText>
        </w:r>
        <w:r w:rsidR="009B0616" w:rsidDel="00F1205D">
          <w:delText>przechowywać</w:delText>
        </w:r>
      </w:del>
      <w:ins w:id="6235"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6236" w:author="Okot" w:date="2019-11-23T07:33:00Z">
        <w:r w:rsidDel="00F1205D">
          <w:delText>powinien umieć obliczyć</w:delText>
        </w:r>
      </w:del>
      <w:ins w:id="6237"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6238" w:author="Okot" w:date="2019-11-23T07:33:00Z">
        <w:r w:rsidDel="00F1205D">
          <w:delText>powinien zauważyć</w:delText>
        </w:r>
      </w:del>
      <w:ins w:id="6239" w:author="Okot" w:date="2019-11-23T07:33:00Z">
        <w:r w:rsidR="00F1205D">
          <w:t>zauważa</w:t>
        </w:r>
      </w:ins>
      <w:r>
        <w:t xml:space="preserve">, kiedy zmienia się wiek użytkownika i </w:t>
      </w:r>
      <w:del w:id="6240" w:author="Okot" w:date="2019-11-23T07:34:00Z">
        <w:r w:rsidDel="00F1205D">
          <w:delText xml:space="preserve">zaktualizować </w:delText>
        </w:r>
      </w:del>
      <w:ins w:id="6241"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6242" w:author="Okot" w:date="2019-11-23T07:34:00Z">
        <w:r w:rsidDel="00F1205D">
          <w:delText xml:space="preserve">powinien </w:delText>
        </w:r>
      </w:del>
      <w:r>
        <w:t xml:space="preserve">ponownie </w:t>
      </w:r>
      <w:ins w:id="6243" w:author="Okot" w:date="2019-11-23T07:34:00Z">
        <w:r w:rsidR="00F1205D">
          <w:t>oblicza</w:t>
        </w:r>
      </w:ins>
      <w:del w:id="6244" w:author="Okot" w:date="2019-11-23T07:34:00Z">
        <w:r w:rsidDel="00F1205D">
          <w:delText>przeliczyć</w:delText>
        </w:r>
      </w:del>
      <w:r>
        <w:t xml:space="preserve"> i </w:t>
      </w:r>
      <w:del w:id="6245" w:author="Okot" w:date="2019-11-23T07:34:00Z">
        <w:r w:rsidDel="00F1205D">
          <w:delText>z</w:delText>
        </w:r>
      </w:del>
      <w:r>
        <w:t>aktualiz</w:t>
      </w:r>
      <w:ins w:id="6246" w:author="Okot" w:date="2019-11-23T07:34:00Z">
        <w:r w:rsidR="00F1205D">
          <w:t>uje</w:t>
        </w:r>
      </w:ins>
      <w:del w:id="6247"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6248" w:author="Okot" w:date="2019-11-23T07:34:00Z">
        <w:r w:rsidDel="00F1205D">
          <w:delText>powinien przechowywać</w:delText>
        </w:r>
      </w:del>
      <w:ins w:id="6249"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6250" w:author="Okot" w:date="2019-11-23T07:34:00Z">
        <w:r w:rsidDel="00F1205D">
          <w:delText xml:space="preserve">powinien </w:delText>
        </w:r>
      </w:del>
      <w:r>
        <w:t>umożliwi</w:t>
      </w:r>
      <w:ins w:id="6251" w:author="Okot" w:date="2019-11-23T07:34:00Z">
        <w:r w:rsidR="00F1205D">
          <w:t>a</w:t>
        </w:r>
      </w:ins>
      <w:del w:id="6252"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6253" w:author="Okot" w:date="2019-11-23T07:34:00Z">
        <w:r w:rsidR="000E308D" w:rsidDel="00F1205D">
          <w:delText>powinien móc</w:delText>
        </w:r>
      </w:del>
      <w:ins w:id="6254"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6255" w:author="Okot" w:date="2019-11-23T07:35:00Z">
        <w:r w:rsidDel="00F1205D">
          <w:delText xml:space="preserve">powinien </w:delText>
        </w:r>
      </w:del>
      <w:r>
        <w:t>umożliwi</w:t>
      </w:r>
      <w:ins w:id="6256" w:author="Okot" w:date="2019-11-23T07:35:00Z">
        <w:r w:rsidR="00F1205D">
          <w:t>a</w:t>
        </w:r>
      </w:ins>
      <w:del w:id="6257"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6258" w:author="Okot" w:date="2019-11-23T07:35:00Z">
        <w:r w:rsidDel="00F1205D">
          <w:delText xml:space="preserve">powinien </w:delText>
        </w:r>
      </w:del>
      <w:r>
        <w:t>przypis</w:t>
      </w:r>
      <w:ins w:id="6259" w:author="Okot" w:date="2019-11-23T07:35:00Z">
        <w:r w:rsidR="00F1205D">
          <w:t>uje</w:t>
        </w:r>
      </w:ins>
      <w:del w:id="6260"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6261" w:author="Okot" w:date="2019-11-23T07:35:00Z">
        <w:r w:rsidDel="00F1205D">
          <w:delText xml:space="preserve">powinien </w:delText>
        </w:r>
      </w:del>
      <w:ins w:id="6262" w:author="Okot" w:date="2019-11-23T07:35:00Z">
        <w:r w:rsidR="00F1205D">
          <w:t>daje</w:t>
        </w:r>
      </w:ins>
      <w:del w:id="6263" w:author="Okot" w:date="2019-11-23T07:35:00Z">
        <w:r w:rsidDel="00F1205D">
          <w:delText>umożliwić</w:delText>
        </w:r>
      </w:del>
      <w:r>
        <w:t xml:space="preserve"> użytkownikowi </w:t>
      </w:r>
      <w:ins w:id="6264" w:author="Okot" w:date="2019-11-23T07:35:00Z">
        <w:r w:rsidR="00F1205D">
          <w:t xml:space="preserve">możliwość </w:t>
        </w:r>
      </w:ins>
      <w:r>
        <w:t>zmian</w:t>
      </w:r>
      <w:ins w:id="6265" w:author="Okot" w:date="2019-11-23T07:35:00Z">
        <w:r w:rsidR="00F1205D">
          <w:t>y</w:t>
        </w:r>
      </w:ins>
      <w:del w:id="6266"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6267" w:author="Okot" w:date="2019-11-23T07:35:00Z">
        <w:r w:rsidDel="00F1205D">
          <w:delText>powinien umożliwić</w:delText>
        </w:r>
      </w:del>
      <w:ins w:id="6268"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6269" w:author="Okot" w:date="2019-11-23T07:35:00Z">
        <w:r w:rsidDel="00F1205D">
          <w:delText xml:space="preserve">powinien </w:delText>
        </w:r>
      </w:del>
      <w:r>
        <w:t>przypis</w:t>
      </w:r>
      <w:ins w:id="6270" w:author="Okot" w:date="2019-11-23T07:35:00Z">
        <w:r w:rsidR="00F1205D">
          <w:t>uje</w:t>
        </w:r>
      </w:ins>
      <w:del w:id="6271"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6272" w:author="Okot" w:date="2019-11-23T07:35:00Z">
        <w:r w:rsidDel="00F1205D">
          <w:delText>powinien umożliwić</w:delText>
        </w:r>
      </w:del>
      <w:ins w:id="6273" w:author="Okot" w:date="2019-11-23T07:35:00Z">
        <w:r w:rsidR="00F1205D">
          <w:t>daje</w:t>
        </w:r>
      </w:ins>
      <w:r>
        <w:t xml:space="preserve"> użytkownikowi</w:t>
      </w:r>
      <w:ins w:id="6274" w:author="Okot" w:date="2019-11-23T07:35:00Z">
        <w:r w:rsidR="00F1205D">
          <w:t xml:space="preserve"> możliwo</w:t>
        </w:r>
      </w:ins>
      <w:ins w:id="6275" w:author="Okot" w:date="2019-11-23T07:36:00Z">
        <w:r w:rsidR="00F1205D">
          <w:t>ść</w:t>
        </w:r>
      </w:ins>
      <w:r>
        <w:t xml:space="preserve"> zmian</w:t>
      </w:r>
      <w:ins w:id="6276" w:author="Okot" w:date="2019-11-23T07:36:00Z">
        <w:r w:rsidR="00F1205D">
          <w:t>y</w:t>
        </w:r>
      </w:ins>
      <w:del w:id="6277"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6278" w:author="Okot" w:date="2020-01-16T17:00:00Z"/>
        </w:rPr>
      </w:pPr>
      <w:del w:id="6279" w:author="Okot" w:date="2020-01-16T17:00:00Z">
        <w:r w:rsidDel="00773427">
          <w:delText xml:space="preserve">System </w:delText>
        </w:r>
      </w:del>
      <w:del w:id="6280" w:author="Okot" w:date="2019-11-23T07:36:00Z">
        <w:r w:rsidDel="00F1205D">
          <w:delText>powinien umożliwić</w:delText>
        </w:r>
      </w:del>
      <w:del w:id="6281"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6282" w:author="Okot" w:date="2019-11-23T07:36:00Z">
        <w:r w:rsidDel="009C27A5">
          <w:delText>powinien umożliwić</w:delText>
        </w:r>
      </w:del>
      <w:ins w:id="6283"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6284" w:author="Okot" w:date="2019-11-23T07:36:00Z">
        <w:r w:rsidDel="009C27A5">
          <w:delText>powinien umożliwić</w:delText>
        </w:r>
      </w:del>
      <w:ins w:id="6285" w:author="Okot" w:date="2019-11-23T07:36:00Z">
        <w:r w:rsidR="009C27A5">
          <w:t>pozwala</w:t>
        </w:r>
      </w:ins>
      <w:r>
        <w:t xml:space="preserve"> użytkownikowi </w:t>
      </w:r>
      <w:ins w:id="6286" w:author="Okot" w:date="2019-11-23T07:36:00Z">
        <w:r w:rsidR="009C27A5">
          <w:t>na edycję</w:t>
        </w:r>
      </w:ins>
      <w:del w:id="6287"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6288" w:author="Okot" w:date="2019-11-23T07:36:00Z">
        <w:r w:rsidDel="009C27A5">
          <w:delText xml:space="preserve">powinien </w:delText>
        </w:r>
      </w:del>
      <w:r>
        <w:t>umożliwi</w:t>
      </w:r>
      <w:ins w:id="6289" w:author="Okot" w:date="2019-11-23T07:37:00Z">
        <w:r w:rsidR="009C27A5">
          <w:t>a</w:t>
        </w:r>
      </w:ins>
      <w:del w:id="6290"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6291" w:author="Okot" w:date="2019-11-23T07:37:00Z">
        <w:r w:rsidDel="009C27A5">
          <w:delText>powinien umożliwić</w:delText>
        </w:r>
      </w:del>
      <w:ins w:id="6292" w:author="Okot" w:date="2019-11-23T07:37:00Z">
        <w:r w:rsidR="009C27A5">
          <w:t>umożliwia</w:t>
        </w:r>
      </w:ins>
      <w:r>
        <w:t xml:space="preserve"> użytkownikowi dodanie do posiłku produktu nieistniejącego w bazie. Użytkownik </w:t>
      </w:r>
      <w:ins w:id="6293" w:author="Okot" w:date="2019-11-23T07:37:00Z">
        <w:r w:rsidR="009C27A5">
          <w:t>ma</w:t>
        </w:r>
      </w:ins>
      <w:del w:id="6294" w:author="Okot" w:date="2019-11-23T07:37:00Z">
        <w:r w:rsidDel="009C27A5">
          <w:delText>powinien móc</w:delText>
        </w:r>
      </w:del>
      <w:r>
        <w:t xml:space="preserve"> wprowadzić nazwę produktu</w:t>
      </w:r>
      <w:ins w:id="6295" w:author="Okot" w:date="2019-11-23T07:37:00Z">
        <w:r w:rsidR="009C27A5">
          <w:t xml:space="preserve"> oraz może wprowadzić </w:t>
        </w:r>
      </w:ins>
      <w:del w:id="6296"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6297" w:author="Okot" w:date="2019-11-27T12:28:00Z"/>
        </w:rPr>
      </w:pPr>
      <w:r>
        <w:t xml:space="preserve">System </w:t>
      </w:r>
      <w:del w:id="6298" w:author="Okot" w:date="2019-11-23T08:05:00Z">
        <w:r w:rsidDel="00D94DF9">
          <w:delText>powinien umożliwić</w:delText>
        </w:r>
      </w:del>
      <w:ins w:id="6299" w:author="Okot" w:date="2019-11-23T08:05:00Z">
        <w:r w:rsidR="00D94DF9">
          <w:t>daje</w:t>
        </w:r>
      </w:ins>
      <w:r>
        <w:t xml:space="preserve"> użytkownikowi </w:t>
      </w:r>
      <w:ins w:id="6300" w:author="Okot" w:date="2019-11-23T08:05:00Z">
        <w:r w:rsidR="00D94DF9">
          <w:t xml:space="preserve">możliwość </w:t>
        </w:r>
      </w:ins>
      <w:r>
        <w:t>zapisani</w:t>
      </w:r>
      <w:ins w:id="6301" w:author="Okot" w:date="2019-11-23T08:05:00Z">
        <w:r w:rsidR="00D94DF9">
          <w:t>a</w:t>
        </w:r>
      </w:ins>
      <w:del w:id="6302"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6303" w:author="Okot" w:date="2019-11-23T08:05:00Z">
        <w:r w:rsidDel="00D94DF9">
          <w:delText xml:space="preserve">powinny </w:delText>
        </w:r>
      </w:del>
      <w:ins w:id="6304" w:author="Okot" w:date="2019-11-23T08:05:00Z">
        <w:r w:rsidR="00D94DF9">
          <w:t xml:space="preserve">mają </w:t>
        </w:r>
      </w:ins>
      <w:r>
        <w:t xml:space="preserve">być zapisane w przeliczeniu na 100 </w:t>
      </w:r>
      <w:del w:id="6305" w:author="Okot" w:date="2019-11-23T08:05:00Z">
        <w:r w:rsidDel="00D94DF9">
          <w:delText>g. Jeśli</w:delText>
        </w:r>
      </w:del>
      <w:ins w:id="6306" w:author="Okot" w:date="2019-11-23T08:05:00Z">
        <w:r w:rsidR="00D94DF9">
          <w:t>g. Jeśli</w:t>
        </w:r>
      </w:ins>
      <w:r>
        <w:t xml:space="preserve"> podana </w:t>
      </w:r>
      <w:ins w:id="6307" w:author="Okot" w:date="2019-11-23T08:05:00Z">
        <w:r w:rsidR="00D94DF9">
          <w:t xml:space="preserve">przez użytkownika </w:t>
        </w:r>
      </w:ins>
      <w:r>
        <w:t>waga produktu nie wynosi 100 g, przed zapisaniem w bazie produktów</w:t>
      </w:r>
      <w:ins w:id="6308" w:author="Okot" w:date="2019-11-23T08:05:00Z">
        <w:r w:rsidR="00D94DF9">
          <w:t>,</w:t>
        </w:r>
      </w:ins>
      <w:r>
        <w:t xml:space="preserve"> system p</w:t>
      </w:r>
      <w:ins w:id="6309" w:author="Okot" w:date="2019-11-23T08:06:00Z">
        <w:r w:rsidR="00D94DF9">
          <w:t>rzelicza</w:t>
        </w:r>
      </w:ins>
      <w:del w:id="6310"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6311" w:author="Okot" w:date="2019-11-27T12:35:00Z"/>
        </w:rPr>
        <w:pPrChange w:id="6312" w:author="Okot" w:date="2019-11-27T12:34:00Z">
          <w:pPr>
            <w:pStyle w:val="Akapitzlist"/>
            <w:numPr>
              <w:ilvl w:val="2"/>
              <w:numId w:val="22"/>
            </w:numPr>
            <w:ind w:left="2215" w:hanging="360"/>
          </w:pPr>
        </w:pPrChange>
      </w:pPr>
      <w:ins w:id="6313" w:author="Okot" w:date="2019-11-27T12:28:00Z">
        <w:r>
          <w:lastRenderedPageBreak/>
          <w:t>Użytkownik mo</w:t>
        </w:r>
      </w:ins>
      <w:ins w:id="6314" w:author="Okot" w:date="2019-11-27T12:33:00Z">
        <w:r>
          <w:t>że</w:t>
        </w:r>
      </w:ins>
      <w:ins w:id="6315" w:author="Okot" w:date="2019-11-27T12:28:00Z">
        <w:r>
          <w:t xml:space="preserve"> przeglądać produkty, która sam doda</w:t>
        </w:r>
      </w:ins>
      <w:ins w:id="6316" w:author="Okot" w:date="2019-11-27T12:29:00Z">
        <w:r>
          <w:t>ł.</w:t>
        </w:r>
      </w:ins>
    </w:p>
    <w:p w14:paraId="224EE893" w14:textId="5A1CAA45" w:rsidR="002272A1" w:rsidRDefault="002272A1">
      <w:pPr>
        <w:pStyle w:val="Akapitzlist"/>
        <w:numPr>
          <w:ilvl w:val="3"/>
          <w:numId w:val="22"/>
        </w:numPr>
        <w:rPr>
          <w:ins w:id="6317" w:author="Okot" w:date="2019-11-27T12:35:00Z"/>
        </w:rPr>
        <w:pPrChange w:id="6318" w:author="Okot" w:date="2019-11-27T12:34:00Z">
          <w:pPr>
            <w:pStyle w:val="Akapitzlist"/>
            <w:numPr>
              <w:ilvl w:val="2"/>
              <w:numId w:val="22"/>
            </w:numPr>
            <w:ind w:left="2215" w:hanging="360"/>
          </w:pPr>
        </w:pPrChange>
      </w:pPr>
      <w:ins w:id="6319"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6320" w:author="Okot" w:date="2019-11-27T12:34:00Z">
          <w:pPr>
            <w:pStyle w:val="Akapitzlist"/>
            <w:numPr>
              <w:ilvl w:val="2"/>
              <w:numId w:val="22"/>
            </w:numPr>
            <w:ind w:left="2215" w:hanging="360"/>
          </w:pPr>
        </w:pPrChange>
      </w:pPr>
      <w:ins w:id="6321"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6322" w:author="Okot" w:date="2019-11-23T08:06:00Z">
        <w:r w:rsidDel="00D94DF9">
          <w:delText>powinien umożliwić</w:delText>
        </w:r>
      </w:del>
      <w:del w:id="6323" w:author="Okot" w:date="2019-11-23T08:21:00Z">
        <w:r w:rsidDel="00A0080C">
          <w:delText xml:space="preserve"> użytkownikowi</w:delText>
        </w:r>
      </w:del>
      <w:ins w:id="6324"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6325" w:author="Okot" w:date="2019-11-23T08:06:00Z">
        <w:r w:rsidDel="00D94DF9">
          <w:delText>powinien móc</w:delText>
        </w:r>
      </w:del>
      <w:ins w:id="6326" w:author="Okot" w:date="2019-11-23T08:06:00Z">
        <w:r w:rsidR="00D94DF9">
          <w:t>może</w:t>
        </w:r>
      </w:ins>
      <w:r>
        <w:t xml:space="preserve"> wybrać, że chce go rozłożyć na składniki. System </w:t>
      </w:r>
      <w:del w:id="6327" w:author="Okot" w:date="2019-11-23T08:06:00Z">
        <w:r w:rsidDel="00D94DF9">
          <w:delText xml:space="preserve">powinien </w:delText>
        </w:r>
      </w:del>
      <w:ins w:id="6328" w:author="Okot" w:date="2019-11-23T08:06:00Z">
        <w:r w:rsidR="00D94DF9">
          <w:t xml:space="preserve">daje mu </w:t>
        </w:r>
      </w:ins>
      <w:r>
        <w:t xml:space="preserve">wtedy </w:t>
      </w:r>
      <w:del w:id="6329" w:author="Okot" w:date="2019-11-23T08:06:00Z">
        <w:r w:rsidDel="00D94DF9">
          <w:delText>u</w:delText>
        </w:r>
      </w:del>
      <w:r>
        <w:t>możliw</w:t>
      </w:r>
      <w:ins w:id="6330" w:author="Okot" w:date="2019-11-23T08:06:00Z">
        <w:r w:rsidR="00D94DF9">
          <w:t>ość</w:t>
        </w:r>
      </w:ins>
      <w:del w:id="6331" w:author="Okot" w:date="2019-11-23T08:06:00Z">
        <w:r w:rsidDel="00D94DF9">
          <w:delText>ić</w:delText>
        </w:r>
      </w:del>
      <w:r>
        <w:t xml:space="preserve"> </w:t>
      </w:r>
      <w:del w:id="6332" w:author="Okot" w:date="2019-11-23T08:06:00Z">
        <w:r w:rsidDel="00D94DF9">
          <w:delText xml:space="preserve">użytkownikowi </w:delText>
        </w:r>
      </w:del>
      <w:r>
        <w:t>wyb</w:t>
      </w:r>
      <w:ins w:id="6333" w:author="Okot" w:date="2019-11-23T08:06:00Z">
        <w:r w:rsidR="00D94DF9">
          <w:t>oru</w:t>
        </w:r>
      </w:ins>
      <w:del w:id="6334" w:author="Okot" w:date="2019-11-23T08:06:00Z">
        <w:r w:rsidDel="00D94DF9">
          <w:delText>ór</w:delText>
        </w:r>
      </w:del>
      <w:r>
        <w:t xml:space="preserve"> pojedynczych produktów z bazy i podani</w:t>
      </w:r>
      <w:del w:id="6335" w:author="Okot" w:date="2019-11-23T08:06:00Z">
        <w:r w:rsidDel="00D94DF9">
          <w:delText>e</w:delText>
        </w:r>
      </w:del>
      <w:ins w:id="6336"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6337" w:author="Okot" w:date="2019-11-23T08:06:00Z">
        <w:r w:rsidDel="00D94DF9">
          <w:delText>powinien obliczyć</w:delText>
        </w:r>
      </w:del>
      <w:ins w:id="6338"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6339" w:author="Okot" w:date="2019-11-23T08:07:00Z">
          <w:pPr>
            <w:pStyle w:val="Akapitzlist"/>
            <w:numPr>
              <w:ilvl w:val="1"/>
              <w:numId w:val="22"/>
            </w:numPr>
            <w:ind w:left="1495" w:hanging="360"/>
            <w:jc w:val="left"/>
          </w:pPr>
        </w:pPrChange>
      </w:pPr>
      <w:r>
        <w:t xml:space="preserve">System </w:t>
      </w:r>
      <w:del w:id="6340" w:author="Okot" w:date="2019-11-23T08:07:00Z">
        <w:r w:rsidDel="00D94DF9">
          <w:delText>powinien umożliwić</w:delText>
        </w:r>
      </w:del>
      <w:ins w:id="6341" w:author="Okot" w:date="2019-11-23T08:07:00Z">
        <w:r w:rsidR="00D94DF9">
          <w:t>umożliwia</w:t>
        </w:r>
      </w:ins>
      <w:r>
        <w:t xml:space="preserve"> użytkownikowi dodanie do posiłku gotowego dania </w:t>
      </w:r>
      <w:del w:id="6342" w:author="Okot" w:date="2019-11-23T08:07:00Z">
        <w:r w:rsidDel="00D94DF9">
          <w:delText>p</w:delText>
        </w:r>
      </w:del>
      <w:ins w:id="6343" w:author="Okot" w:date="2019-11-23T08:07:00Z">
        <w:r w:rsidR="00D94DF9">
          <w:t>p</w:t>
        </w:r>
      </w:ins>
      <w:r>
        <w:t xml:space="preserve">rzygotowanego z zapisanego w systemie przepisu. </w:t>
      </w:r>
      <w:r w:rsidR="00D42326">
        <w:t xml:space="preserve">W zależności od wybranego wcześniej sposobu pomiaru porcji, użytkownik </w:t>
      </w:r>
      <w:ins w:id="6344" w:author="Okot" w:date="2019-11-23T08:07:00Z">
        <w:r w:rsidR="00D94DF9">
          <w:t xml:space="preserve">musi </w:t>
        </w:r>
      </w:ins>
      <w:r w:rsidR="00D42326">
        <w:t>w</w:t>
      </w:r>
      <w:ins w:id="6345" w:author="Okot" w:date="2019-11-23T08:07:00Z">
        <w:r w:rsidR="00D94DF9">
          <w:t>prowadzić</w:t>
        </w:r>
      </w:ins>
      <w:del w:id="6346"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6347" w:author="Okot" w:date="2019-11-23T08:07:00Z">
        <w:r w:rsidR="00D94DF9">
          <w:t xml:space="preserve">ma </w:t>
        </w:r>
      </w:ins>
      <w:del w:id="6348" w:author="Okot" w:date="2019-11-23T08:07:00Z">
        <w:r w:rsidDel="00D94DF9">
          <w:delText xml:space="preserve">powinien </w:delText>
        </w:r>
      </w:del>
      <w:r>
        <w:t>umożliwi</w:t>
      </w:r>
      <w:ins w:id="6349" w:author="Okot" w:date="2019-11-23T08:07:00Z">
        <w:r w:rsidR="00D94DF9">
          <w:t>ać</w:t>
        </w:r>
      </w:ins>
      <w:del w:id="6350"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6351" w:author="Okot" w:date="2019-11-23T08:08:00Z">
        <w:r w:rsidR="00D94DF9">
          <w:t>daje użytkownikowi</w:t>
        </w:r>
      </w:ins>
      <w:del w:id="6352" w:author="Okot" w:date="2019-11-23T08:08:00Z">
        <w:r w:rsidDel="00D94DF9">
          <w:delText>powinien</w:delText>
        </w:r>
      </w:del>
      <w:r>
        <w:t xml:space="preserve"> </w:t>
      </w:r>
      <w:ins w:id="6353" w:author="Okot" w:date="2019-11-23T08:08:00Z">
        <w:r w:rsidR="00D94DF9">
          <w:t>możliwość</w:t>
        </w:r>
      </w:ins>
      <w:del w:id="6354" w:author="Okot" w:date="2019-11-23T08:08:00Z">
        <w:r w:rsidDel="00D94DF9">
          <w:delText>umożliwiać</w:delText>
        </w:r>
      </w:del>
      <w:r>
        <w:t xml:space="preserve"> dodani</w:t>
      </w:r>
      <w:ins w:id="6355" w:author="Okot" w:date="2019-11-23T08:08:00Z">
        <w:r w:rsidR="00D94DF9">
          <w:t>a</w:t>
        </w:r>
      </w:ins>
      <w:del w:id="6356" w:author="Okot" w:date="2019-11-23T08:08:00Z">
        <w:r w:rsidDel="00D94DF9">
          <w:delText>e</w:delText>
        </w:r>
      </w:del>
      <w:r>
        <w:t xml:space="preserve"> lub usunięci</w:t>
      </w:r>
      <w:ins w:id="6357" w:author="Okot" w:date="2019-11-23T08:08:00Z">
        <w:r w:rsidR="00D94DF9">
          <w:t>a</w:t>
        </w:r>
      </w:ins>
      <w:del w:id="6358"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6359" w:author="Okot" w:date="2019-11-27T13:43:00Z"/>
        </w:rPr>
      </w:pPr>
      <w:r>
        <w:t xml:space="preserve">System </w:t>
      </w:r>
      <w:del w:id="6360" w:author="Okot" w:date="2019-11-23T08:08:00Z">
        <w:r w:rsidDel="00D94DF9">
          <w:delText>powinien przechowywać</w:delText>
        </w:r>
      </w:del>
      <w:ins w:id="6361"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6362" w:author="Okot" w:date="2019-11-27T13:43:00Z">
          <w:pPr>
            <w:pStyle w:val="Akapitzlist"/>
            <w:numPr>
              <w:ilvl w:val="2"/>
              <w:numId w:val="22"/>
            </w:numPr>
            <w:ind w:left="2215" w:hanging="360"/>
          </w:pPr>
        </w:pPrChange>
      </w:pPr>
      <w:ins w:id="6363"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6364" w:author="Okot" w:date="2019-11-23T08:08:00Z">
        <w:r w:rsidDel="00D94DF9">
          <w:delText xml:space="preserve">powinien </w:delText>
        </w:r>
      </w:del>
      <w:r>
        <w:t>umożliwi</w:t>
      </w:r>
      <w:ins w:id="6365" w:author="Okot" w:date="2019-11-23T08:08:00Z">
        <w:r w:rsidR="00D94DF9">
          <w:t>a</w:t>
        </w:r>
      </w:ins>
      <w:del w:id="6366"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6367" w:author="Okot" w:date="2019-11-23T08:10:00Z">
        <w:r w:rsidDel="00D94DF9">
          <w:delText>powinien przechowywać</w:delText>
        </w:r>
      </w:del>
      <w:ins w:id="6368" w:author="Okot" w:date="2019-11-23T08:10:00Z">
        <w:r w:rsidR="00D94DF9">
          <w:t>przechowuje</w:t>
        </w:r>
      </w:ins>
      <w:r>
        <w:t xml:space="preserve"> stworzoną potrawę do momentu, </w:t>
      </w:r>
      <w:ins w:id="6369" w:author="Okot" w:date="2019-11-23T08:10:00Z">
        <w:r w:rsidR="00D94DF9">
          <w:t>gdy</w:t>
        </w:r>
      </w:ins>
      <w:del w:id="6370"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6371" w:author="Okot" w:date="2019-11-23T08:11:00Z">
        <w:r w:rsidDel="00D94DF9">
          <w:delText>powinien wyliczać</w:delText>
        </w:r>
      </w:del>
      <w:ins w:id="6372" w:author="Okot" w:date="2019-11-23T08:11:00Z">
        <w:r w:rsidR="00D94DF9">
          <w:t>oblicza</w:t>
        </w:r>
      </w:ins>
      <w:r>
        <w:t xml:space="preserve">, ile porcji lub gram potrawy pozostało, po tym jak użytkownik doda cześć potrawy do </w:t>
      </w:r>
      <w:del w:id="6373"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6374" w:author="Okot" w:date="2019-11-23T08:11:00Z">
        <w:r w:rsidDel="00D94DF9">
          <w:delText>powinien umożliwić</w:delText>
        </w:r>
      </w:del>
      <w:ins w:id="6375"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6376" w:author="Okot" w:date="2019-11-23T08:11:00Z">
        <w:r w:rsidR="00395D9C" w:rsidDel="00D94DF9">
          <w:delText xml:space="preserve">powinien </w:delText>
        </w:r>
      </w:del>
      <w:r w:rsidR="00395D9C">
        <w:t>oblicza</w:t>
      </w:r>
      <w:del w:id="6377"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6378" w:author="Okot" w:date="2019-11-23T08:11:00Z">
        <w:r w:rsidDel="00D94DF9">
          <w:delText xml:space="preserve">powinien </w:delText>
        </w:r>
      </w:del>
      <w:r>
        <w:t>oblicza</w:t>
      </w:r>
      <w:del w:id="6379"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6380" w:author="Okot" w:date="2019-11-23T08:12:00Z">
        <w:r w:rsidDel="00D94DF9">
          <w:delText xml:space="preserve">powinien </w:delText>
        </w:r>
      </w:del>
      <w:r>
        <w:t>na bieżąco oblicza</w:t>
      </w:r>
      <w:del w:id="6381"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6382" w:author="Okot" w:date="2019-11-23T08:13:00Z">
          <w:pPr>
            <w:pStyle w:val="Akapitzlist"/>
            <w:numPr>
              <w:ilvl w:val="1"/>
              <w:numId w:val="22"/>
            </w:numPr>
            <w:ind w:left="2124" w:hanging="989"/>
          </w:pPr>
        </w:pPrChange>
      </w:pPr>
      <w:r>
        <w:t xml:space="preserve">System </w:t>
      </w:r>
      <w:del w:id="6383" w:author="Okot" w:date="2019-11-23T08:13:00Z">
        <w:r w:rsidDel="00D94DF9">
          <w:delText xml:space="preserve">powinien </w:delText>
        </w:r>
      </w:del>
      <w:r>
        <w:t>o</w:t>
      </w:r>
      <w:r w:rsidR="00315196">
        <w:t>blicza</w:t>
      </w:r>
      <w:del w:id="6384" w:author="Okot" w:date="2019-11-23T08:13:00Z">
        <w:r w:rsidR="00315196" w:rsidDel="00D94DF9">
          <w:delText>ć</w:delText>
        </w:r>
      </w:del>
      <w:r w:rsidR="00315196">
        <w:t xml:space="preserve"> zawartość makroskładników w gramach</w:t>
      </w:r>
      <w:ins w:id="6385" w:author="Okot" w:date="2019-11-23T08:13:00Z">
        <w:r w:rsidR="00D94DF9">
          <w:t>.</w:t>
        </w:r>
      </w:ins>
    </w:p>
    <w:p w14:paraId="276C638E" w14:textId="0896893F" w:rsidR="00315196" w:rsidRDefault="00315196">
      <w:pPr>
        <w:pStyle w:val="Akapitzlist"/>
        <w:numPr>
          <w:ilvl w:val="1"/>
          <w:numId w:val="22"/>
        </w:numPr>
        <w:pPrChange w:id="6386" w:author="Okot" w:date="2019-11-23T08:13:00Z">
          <w:pPr>
            <w:pStyle w:val="Akapitzlist"/>
            <w:numPr>
              <w:ilvl w:val="1"/>
              <w:numId w:val="22"/>
            </w:numPr>
            <w:ind w:left="2124" w:hanging="989"/>
          </w:pPr>
        </w:pPrChange>
      </w:pPr>
      <w:r>
        <w:t xml:space="preserve">System </w:t>
      </w:r>
      <w:del w:id="6387" w:author="Okot" w:date="2019-11-23T08:13:00Z">
        <w:r w:rsidDel="00D94DF9">
          <w:delText xml:space="preserve">powinien </w:delText>
        </w:r>
      </w:del>
      <w:r>
        <w:t>oblicza</w:t>
      </w:r>
      <w:del w:id="6388" w:author="Okot" w:date="2019-11-23T08:13:00Z">
        <w:r w:rsidDel="00D94DF9">
          <w:delText>ć</w:delText>
        </w:r>
      </w:del>
      <w:r>
        <w:t xml:space="preserve"> procentową zawartość każdego makroskładnika</w:t>
      </w:r>
      <w:ins w:id="6389" w:author="Okot" w:date="2019-11-23T08:13:00Z">
        <w:r w:rsidR="00D94DF9">
          <w:t>.</w:t>
        </w:r>
      </w:ins>
    </w:p>
    <w:p w14:paraId="7785CAAD" w14:textId="56B44559" w:rsidR="00315196" w:rsidRDefault="00315196">
      <w:pPr>
        <w:pStyle w:val="Akapitzlist"/>
        <w:numPr>
          <w:ilvl w:val="1"/>
          <w:numId w:val="22"/>
        </w:numPr>
        <w:pPrChange w:id="6390" w:author="Okot" w:date="2019-11-23T08:13:00Z">
          <w:pPr>
            <w:pStyle w:val="Akapitzlist"/>
            <w:numPr>
              <w:ilvl w:val="1"/>
              <w:numId w:val="22"/>
            </w:numPr>
            <w:ind w:left="2124" w:hanging="989"/>
          </w:pPr>
        </w:pPrChange>
      </w:pPr>
      <w:r>
        <w:t xml:space="preserve">System </w:t>
      </w:r>
      <w:del w:id="6391" w:author="Okot" w:date="2019-11-23T08:13:00Z">
        <w:r w:rsidDel="00D94DF9">
          <w:delText xml:space="preserve">powinien </w:delText>
        </w:r>
      </w:del>
      <w:r>
        <w:t>oblicza</w:t>
      </w:r>
      <w:del w:id="6392"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6393" w:author="Okot" w:date="2019-11-23T08:14:00Z">
        <w:r w:rsidDel="00A0080C">
          <w:delText xml:space="preserve">powinien </w:delText>
        </w:r>
      </w:del>
      <w:r>
        <w:t>na bieżąco oblicza</w:t>
      </w:r>
      <w:del w:id="6394"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6395" w:author="Okot" w:date="2019-11-23T08:14:00Z">
        <w:r w:rsidDel="00A0080C">
          <w:delText xml:space="preserve">powinien </w:delText>
        </w:r>
      </w:del>
      <w:r>
        <w:t>wylicza</w:t>
      </w:r>
      <w:del w:id="6396" w:author="Okot" w:date="2019-11-23T08:14:00Z">
        <w:r w:rsidDel="00A0080C">
          <w:delText>ć</w:delText>
        </w:r>
      </w:del>
      <w:r>
        <w:t xml:space="preserve"> proporcję między spożyciem</w:t>
      </w:r>
      <w:r w:rsidR="000369A9">
        <w:t xml:space="preserve"> wapnia i fosforu</w:t>
      </w:r>
      <w:ins w:id="6397" w:author="Okot" w:date="2019-12-13T11:46:00Z">
        <w:r w:rsidR="00681B15">
          <w:t>.</w:t>
        </w:r>
      </w:ins>
    </w:p>
    <w:p w14:paraId="369671AB" w14:textId="2DA13232" w:rsidR="000369A9" w:rsidRDefault="000369A9" w:rsidP="00932A94">
      <w:pPr>
        <w:pStyle w:val="Akapitzlist"/>
        <w:numPr>
          <w:ilvl w:val="1"/>
          <w:numId w:val="22"/>
        </w:numPr>
      </w:pPr>
      <w:r>
        <w:t xml:space="preserve">System </w:t>
      </w:r>
      <w:del w:id="6398" w:author="Okot" w:date="2019-11-23T08:14:00Z">
        <w:r w:rsidDel="00A0080C">
          <w:delText xml:space="preserve">powinien </w:delText>
        </w:r>
      </w:del>
      <w:r>
        <w:t>wylicza</w:t>
      </w:r>
      <w:del w:id="6399" w:author="Okot" w:date="2019-11-23T08:14:00Z">
        <w:r w:rsidDel="00A0080C">
          <w:delText>ć</w:delText>
        </w:r>
      </w:del>
      <w:r>
        <w:t xml:space="preserve"> proporcję między spożyciem sodu i potasu</w:t>
      </w:r>
      <w:ins w:id="6400" w:author="Okot" w:date="2019-12-13T11:46:00Z">
        <w:r w:rsidR="00681B15">
          <w:t>.</w:t>
        </w:r>
      </w:ins>
    </w:p>
    <w:p w14:paraId="77ED3991" w14:textId="438B8A83" w:rsidR="00AA7E71" w:rsidRDefault="00AA7E71" w:rsidP="00AA7E71">
      <w:pPr>
        <w:pStyle w:val="Akapitzlist"/>
        <w:numPr>
          <w:ilvl w:val="0"/>
          <w:numId w:val="22"/>
        </w:numPr>
      </w:pPr>
      <w:r>
        <w:t xml:space="preserve">System </w:t>
      </w:r>
      <w:del w:id="6401" w:author="Okot" w:date="2019-11-23T08:21:00Z">
        <w:r w:rsidDel="00A0080C">
          <w:delText xml:space="preserve">powinien </w:delText>
        </w:r>
      </w:del>
      <w:r w:rsidR="00747986">
        <w:t xml:space="preserve">na bieżąco </w:t>
      </w:r>
      <w:r>
        <w:t>wyświetla</w:t>
      </w:r>
      <w:del w:id="6402"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6403" w:author="Okot" w:date="2019-11-23T08:21:00Z">
        <w:r w:rsidDel="00A0080C">
          <w:delText xml:space="preserve">powinien </w:delText>
        </w:r>
      </w:del>
      <w:r>
        <w:t>wyświetla</w:t>
      </w:r>
      <w:del w:id="6404"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6405" w:author="Okot" w:date="2019-11-23T08:21:00Z">
        <w:r w:rsidDel="00A0080C">
          <w:delText xml:space="preserve">powinien </w:delText>
        </w:r>
      </w:del>
      <w:r>
        <w:t>na bieżąco wyświetla</w:t>
      </w:r>
      <w:del w:id="6406" w:author="Okot" w:date="2019-11-23T08:21:00Z">
        <w:r w:rsidDel="00A0080C">
          <w:delText>ć</w:delText>
        </w:r>
      </w:del>
      <w:r>
        <w:t xml:space="preserve"> informacje o łącznej kaloryczności z całego dnia</w:t>
      </w:r>
      <w:ins w:id="6407" w:author="Okot" w:date="2019-12-13T11:46:00Z">
        <w:r w:rsidR="00681B15">
          <w:t>.</w:t>
        </w:r>
      </w:ins>
    </w:p>
    <w:p w14:paraId="5EA304CB" w14:textId="07A9BF02" w:rsidR="00747986" w:rsidRDefault="00747986" w:rsidP="00747986">
      <w:pPr>
        <w:pStyle w:val="Akapitzlist"/>
        <w:numPr>
          <w:ilvl w:val="1"/>
          <w:numId w:val="22"/>
        </w:numPr>
      </w:pPr>
      <w:r>
        <w:t xml:space="preserve">System </w:t>
      </w:r>
      <w:del w:id="6408" w:author="Okot" w:date="2019-11-23T08:21:00Z">
        <w:r w:rsidDel="00A0080C">
          <w:delText xml:space="preserve">powinien </w:delText>
        </w:r>
      </w:del>
      <w:r>
        <w:t>porówn</w:t>
      </w:r>
      <w:ins w:id="6409" w:author="Okot" w:date="2019-11-23T08:21:00Z">
        <w:r w:rsidR="00A0080C">
          <w:t>uje</w:t>
        </w:r>
      </w:ins>
      <w:del w:id="6410" w:author="Okot" w:date="2019-11-23T08:21:00Z">
        <w:r w:rsidDel="00A0080C">
          <w:delText>ywać</w:delText>
        </w:r>
      </w:del>
      <w:r>
        <w:t xml:space="preserve"> sumę kalorii spożytych w ciągu dnia z kalorycznością docelową i </w:t>
      </w:r>
      <w:ins w:id="6411" w:author="Okot" w:date="2019-11-23T08:22:00Z">
        <w:r w:rsidR="00A0080C">
          <w:t>oblicza</w:t>
        </w:r>
      </w:ins>
      <w:del w:id="6412"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6413" w:author="Okot" w:date="2019-11-23T08:22:00Z">
        <w:r w:rsidDel="00A0080C">
          <w:delText xml:space="preserve">powinien </w:delText>
        </w:r>
      </w:del>
      <w:r>
        <w:t>wyświetla</w:t>
      </w:r>
      <w:del w:id="6414"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6415" w:author="Okot" w:date="2019-11-23T08:22:00Z">
        <w:r w:rsidDel="00A0080C">
          <w:delText xml:space="preserve">powinien </w:delText>
        </w:r>
      </w:del>
      <w:r>
        <w:t>na bieżąco wyświetla</w:t>
      </w:r>
      <w:del w:id="6416" w:author="Okot" w:date="2019-11-23T08:22:00Z">
        <w:r w:rsidDel="00A0080C">
          <w:delText>ć</w:delText>
        </w:r>
      </w:del>
      <w:r>
        <w:t xml:space="preserve"> informacje o zawartości makroskładników w dotychczas spożytym w ciągu dnia pożywieniu</w:t>
      </w:r>
      <w:ins w:id="6417" w:author="Okot" w:date="2019-12-13T11:46:00Z">
        <w:r w:rsidR="00681B15">
          <w:t>.</w:t>
        </w:r>
      </w:ins>
    </w:p>
    <w:p w14:paraId="2FF48094" w14:textId="40556C42" w:rsidR="001B13ED" w:rsidRDefault="001B13ED" w:rsidP="001B13ED">
      <w:pPr>
        <w:pStyle w:val="Akapitzlist"/>
        <w:numPr>
          <w:ilvl w:val="1"/>
          <w:numId w:val="22"/>
        </w:numPr>
      </w:pPr>
      <w:r>
        <w:t xml:space="preserve">System </w:t>
      </w:r>
      <w:del w:id="6418"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6419" w:author="Okot" w:date="2019-11-23T08:22:00Z">
        <w:r w:rsidDel="00A0080C">
          <w:delText xml:space="preserve">powinien </w:delText>
        </w:r>
      </w:del>
      <w:r>
        <w:t>porów</w:t>
      </w:r>
      <w:ins w:id="6420" w:author="Okot" w:date="2019-11-23T08:22:00Z">
        <w:r w:rsidR="00A0080C">
          <w:t>nuje</w:t>
        </w:r>
      </w:ins>
      <w:del w:id="6421" w:author="Okot" w:date="2019-11-23T08:22:00Z">
        <w:r w:rsidDel="00A0080C">
          <w:delText>nywać</w:delText>
        </w:r>
      </w:del>
      <w:r>
        <w:t xml:space="preserve"> gramaturę spożytych w ciągu dnia makroskładników z wartością docelową i </w:t>
      </w:r>
      <w:ins w:id="6422" w:author="Okot" w:date="2019-11-23T08:22:00Z">
        <w:r w:rsidR="00A0080C">
          <w:t>obl</w:t>
        </w:r>
      </w:ins>
      <w:del w:id="6423" w:author="Okot" w:date="2019-11-23T08:22:00Z">
        <w:r w:rsidDel="00A0080C">
          <w:delText>wyl</w:delText>
        </w:r>
      </w:del>
      <w:r>
        <w:t>icza</w:t>
      </w:r>
      <w:del w:id="6424"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6425" w:author="Okot" w:date="2019-11-23T08:22:00Z">
        <w:r w:rsidDel="00A0080C">
          <w:delText xml:space="preserve">powinien </w:delText>
        </w:r>
      </w:del>
      <w:r>
        <w:t>wyświetla</w:t>
      </w:r>
      <w:del w:id="6426" w:author="Okot" w:date="2019-11-23T08:22:00Z">
        <w:r w:rsidDel="00A0080C">
          <w:delText>ć</w:delText>
        </w:r>
      </w:del>
      <w:r>
        <w:t xml:space="preserve"> informację o różnicy i sygnaliz</w:t>
      </w:r>
      <w:ins w:id="6427" w:author="Okot" w:date="2019-11-23T08:22:00Z">
        <w:r w:rsidR="00A0080C">
          <w:t>uje</w:t>
        </w:r>
      </w:ins>
      <w:del w:id="6428"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6429" w:author="Okot" w:date="2019-11-23T08:22:00Z">
        <w:r w:rsidDel="00A0080C">
          <w:delText xml:space="preserve">powinien </w:delText>
        </w:r>
      </w:del>
      <w:r>
        <w:t>gener</w:t>
      </w:r>
      <w:ins w:id="6430" w:author="Okot" w:date="2019-11-23T08:22:00Z">
        <w:r w:rsidR="00A0080C">
          <w:t>uje</w:t>
        </w:r>
      </w:ins>
      <w:del w:id="6431"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6432" w:author="Okot" w:date="2019-11-23T08:23:00Z">
        <w:r w:rsidDel="00A0080C">
          <w:delText xml:space="preserve">powinien </w:delText>
        </w:r>
      </w:del>
      <w:r>
        <w:t>porówn</w:t>
      </w:r>
      <w:del w:id="6433" w:author="Okot" w:date="2019-11-23T08:23:00Z">
        <w:r w:rsidDel="00A0080C">
          <w:delText>ywać</w:delText>
        </w:r>
      </w:del>
      <w:ins w:id="6434" w:author="Okot" w:date="2019-11-23T08:23:00Z">
        <w:r w:rsidR="00A0080C">
          <w:t>uje</w:t>
        </w:r>
      </w:ins>
      <w:r>
        <w:t xml:space="preserve"> procent spożycia danego makroskładnika z docelowym procentowym zapotrzebowaniem na niego i sygnaliz</w:t>
      </w:r>
      <w:ins w:id="6435" w:author="Okot" w:date="2019-11-23T08:23:00Z">
        <w:r w:rsidR="00A0080C">
          <w:t>uje</w:t>
        </w:r>
      </w:ins>
      <w:del w:id="6436"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6437" w:author="Okot" w:date="2019-11-23T08:23:00Z">
        <w:r w:rsidDel="00A0080C">
          <w:delText xml:space="preserve">powinien </w:delText>
        </w:r>
      </w:del>
      <w:r>
        <w:t>wyświetla</w:t>
      </w:r>
      <w:del w:id="6438"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6439" w:author="Okot" w:date="2019-11-23T08:23:00Z">
        <w:r w:rsidDel="00A0080C">
          <w:delText xml:space="preserve">powinien </w:delText>
        </w:r>
      </w:del>
      <w:r>
        <w:t>wyświetla</w:t>
      </w:r>
      <w:del w:id="6440"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6441" w:author="Okot" w:date="2019-11-23T08:23:00Z">
        <w:r w:rsidDel="00A0080C">
          <w:delText xml:space="preserve">powinien </w:delText>
        </w:r>
      </w:del>
      <w:r>
        <w:t>porówn</w:t>
      </w:r>
      <w:del w:id="6442" w:author="Okot" w:date="2019-11-23T08:23:00Z">
        <w:r w:rsidDel="00A0080C">
          <w:delText>ywać</w:delText>
        </w:r>
      </w:del>
      <w:ins w:id="6443" w:author="Okot" w:date="2019-11-23T08:23:00Z">
        <w:r w:rsidR="00A0080C">
          <w:t>uje</w:t>
        </w:r>
      </w:ins>
      <w:r>
        <w:t xml:space="preserve"> dzienne spożycia danej witaminy lub składnika mineralnego z wyliczonym zapotrzebowaniem użytkownika i sygnaliz</w:t>
      </w:r>
      <w:del w:id="6444" w:author="Okot" w:date="2019-11-23T08:23:00Z">
        <w:r w:rsidDel="00A0080C">
          <w:delText>ować</w:delText>
        </w:r>
      </w:del>
      <w:ins w:id="6445"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6446" w:author="Okot" w:date="2019-12-09T20:24:00Z"/>
        </w:rPr>
      </w:pPr>
      <w:r>
        <w:t xml:space="preserve">System </w:t>
      </w:r>
      <w:del w:id="6447" w:author="Okot" w:date="2019-11-23T08:23:00Z">
        <w:r w:rsidDel="00A0080C">
          <w:delText xml:space="preserve">powinien </w:delText>
        </w:r>
      </w:del>
      <w:r>
        <w:t>porówn</w:t>
      </w:r>
      <w:del w:id="6448" w:author="Okot" w:date="2019-11-23T08:24:00Z">
        <w:r w:rsidDel="00A0080C">
          <w:delText>ywać</w:delText>
        </w:r>
      </w:del>
      <w:ins w:id="6449"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6450" w:author="Okot" w:date="2019-11-23T08:24:00Z">
        <w:r w:rsidR="00F564ED">
          <w:t>uje</w:t>
        </w:r>
      </w:ins>
      <w:del w:id="6451" w:author="Okot" w:date="2019-11-23T08:24:00Z">
        <w:r w:rsidR="000369A9" w:rsidDel="00F564ED">
          <w:delText>ować</w:delText>
        </w:r>
      </w:del>
      <w:r w:rsidR="000369A9">
        <w:t xml:space="preserve"> nieprawidłowość</w:t>
      </w:r>
      <w:ins w:id="6452" w:author="Okot" w:date="2019-12-09T20:24:00Z">
        <w:r w:rsidR="001727FC">
          <w:t>.</w:t>
        </w:r>
      </w:ins>
    </w:p>
    <w:p w14:paraId="21983123" w14:textId="7748B563" w:rsidR="001727FC" w:rsidRDefault="001727FC">
      <w:pPr>
        <w:pStyle w:val="Akapitzlist"/>
        <w:numPr>
          <w:ilvl w:val="0"/>
          <w:numId w:val="22"/>
        </w:numPr>
        <w:pPrChange w:id="6453" w:author="Okot" w:date="2019-12-09T20:24:00Z">
          <w:pPr>
            <w:pStyle w:val="Akapitzlist"/>
            <w:numPr>
              <w:ilvl w:val="1"/>
              <w:numId w:val="22"/>
            </w:numPr>
            <w:ind w:left="1495" w:hanging="360"/>
          </w:pPr>
        </w:pPrChange>
      </w:pPr>
      <w:ins w:id="6454"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6455" w:author="Okot" w:date="2019-12-09T20:22:00Z"/>
        </w:rPr>
      </w:pPr>
      <w:r>
        <w:t xml:space="preserve">System </w:t>
      </w:r>
      <w:del w:id="6456" w:author="Okot" w:date="2019-11-23T08:24:00Z">
        <w:r w:rsidDel="00F564ED">
          <w:delText xml:space="preserve">powinien </w:delText>
        </w:r>
      </w:del>
      <w:r>
        <w:t>umożliwi</w:t>
      </w:r>
      <w:ins w:id="6457" w:author="Okot" w:date="2019-11-23T08:24:00Z">
        <w:r w:rsidR="00F564ED">
          <w:t>a</w:t>
        </w:r>
      </w:ins>
      <w:del w:id="6458"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6459" w:author="Okot" w:date="2019-12-09T20:22:00Z">
        <w:r>
          <w:t>System umożliwia u</w:t>
        </w:r>
      </w:ins>
      <w:ins w:id="6460"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6461" w:author="Okot" w:date="2019-11-19T20:45:00Z">
        <w:r w:rsidDel="00B9397A">
          <w:delText>3</w:delText>
        </w:r>
      </w:del>
      <w:bookmarkStart w:id="6462" w:name="_Toc35941942"/>
      <w:ins w:id="6463" w:author="Okot" w:date="2019-11-19T20:45:00Z">
        <w:r w:rsidR="00B9397A">
          <w:t>4</w:t>
        </w:r>
      </w:ins>
      <w:r>
        <w:t>.</w:t>
      </w:r>
      <w:ins w:id="6464" w:author="Okot" w:date="2019-11-19T20:45:00Z">
        <w:r w:rsidR="00B9397A">
          <w:t>2</w:t>
        </w:r>
      </w:ins>
      <w:del w:id="6465" w:author="Okot" w:date="2019-11-19T20:45:00Z">
        <w:r w:rsidDel="00B9397A">
          <w:delText>3</w:delText>
        </w:r>
      </w:del>
      <w:r>
        <w:t>. Wymagania pozafunkcjonalne</w:t>
      </w:r>
      <w:bookmarkEnd w:id="6462"/>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6466" w:author="Okot" w:date="2019-12-12T12:04:00Z"/>
        </w:rPr>
      </w:pPr>
      <w:ins w:id="6467" w:author="Okot" w:date="2019-12-12T12:03:00Z">
        <w:r>
          <w:t>Poniżej zostaną przedstawione wymagania pozafunkcjonalne dla tworzonej aplikacji.</w:t>
        </w:r>
      </w:ins>
    </w:p>
    <w:p w14:paraId="42F027B1" w14:textId="77777777" w:rsidR="00753EFE" w:rsidRDefault="00753EFE" w:rsidP="006C7541">
      <w:pPr>
        <w:rPr>
          <w:ins w:id="6468" w:author="Okot" w:date="2019-12-12T12:03:00Z"/>
        </w:rPr>
      </w:pPr>
    </w:p>
    <w:p w14:paraId="3199DBAB" w14:textId="4089AFA5" w:rsidR="00753EFE" w:rsidRDefault="00753EFE">
      <w:pPr>
        <w:pStyle w:val="Akapitzlist"/>
        <w:numPr>
          <w:ilvl w:val="0"/>
          <w:numId w:val="25"/>
        </w:numPr>
        <w:pPrChange w:id="6469" w:author="Okot" w:date="2019-12-12T12:03:00Z">
          <w:pPr/>
        </w:pPrChange>
      </w:pPr>
      <w:ins w:id="6470" w:author="Okot" w:date="2019-12-12T12:03:00Z">
        <w:r>
          <w:t xml:space="preserve">Stały dostęp do </w:t>
        </w:r>
      </w:ins>
      <w:r w:rsidR="00285FD6">
        <w:t>Internetu</w:t>
      </w:r>
      <w:ins w:id="6471" w:author="Okot" w:date="2019-12-13T11:47:00Z">
        <w:r w:rsidR="00681B15">
          <w:t>.</w:t>
        </w:r>
      </w:ins>
    </w:p>
    <w:p w14:paraId="4574FB1B" w14:textId="0C65F332" w:rsidR="00C468EB" w:rsidRDefault="00C468EB" w:rsidP="00C468EB">
      <w:pPr>
        <w:pStyle w:val="Akapitzlist"/>
        <w:numPr>
          <w:ilvl w:val="0"/>
          <w:numId w:val="25"/>
        </w:numPr>
      </w:pPr>
      <w:r>
        <w:lastRenderedPageBreak/>
        <w:t xml:space="preserve">Estetyczna i minimalistyczna strona graficzna aplikacji, przejawiająca się </w:t>
      </w:r>
      <w:r w:rsidR="00DE5FF6">
        <w:t>nienachodzącymi</w:t>
      </w:r>
      <w:r>
        <w:t xml:space="preserve"> na siebie elementów na podstronach</w:t>
      </w:r>
      <w:r w:rsidR="00381FA7">
        <w:t xml:space="preserve"> oraz stonowaną kolorystyką</w:t>
      </w:r>
      <w:r w:rsidR="00DE5FF6">
        <w:t xml:space="preserve">, której podstawę będą stanowiły </w:t>
      </w:r>
      <w:r w:rsidR="00381FA7">
        <w:t>biel i czerń.</w:t>
      </w:r>
    </w:p>
    <w:p w14:paraId="04C66FEB" w14:textId="4BD37B67" w:rsidR="00381FA7" w:rsidRDefault="00381FA7" w:rsidP="00C468EB">
      <w:pPr>
        <w:pStyle w:val="Akapitzlist"/>
        <w:numPr>
          <w:ilvl w:val="0"/>
          <w:numId w:val="25"/>
        </w:numPr>
      </w:pPr>
      <w:r>
        <w:t xml:space="preserve">Wprowadzenie akcentów kolorystycznych w </w:t>
      </w:r>
      <w:r w:rsidR="00DE5FF6">
        <w:t>odcieniach</w:t>
      </w:r>
      <w:r>
        <w:t xml:space="preserve"> zieli – koloru, których kojarzy się ze zdrowa żywnością.</w:t>
      </w:r>
    </w:p>
    <w:p w14:paraId="2B866348" w14:textId="77777777" w:rsidR="00381FA7" w:rsidRPr="006C7541" w:rsidRDefault="00381FA7" w:rsidP="00381FA7">
      <w:pPr>
        <w:pStyle w:val="Akapitzlist"/>
        <w:ind w:firstLine="0"/>
      </w:pPr>
    </w:p>
    <w:p w14:paraId="55D7FBA3" w14:textId="3976EBBF" w:rsidR="00E375D2" w:rsidRDefault="00B9397A" w:rsidP="00212F1F">
      <w:pPr>
        <w:pStyle w:val="Podtytu"/>
        <w:numPr>
          <w:ilvl w:val="0"/>
          <w:numId w:val="0"/>
        </w:numPr>
      </w:pPr>
      <w:bookmarkStart w:id="6472" w:name="_Toc35941943"/>
      <w:ins w:id="6473" w:author="Okot" w:date="2019-11-19T20:46:00Z">
        <w:r>
          <w:t>4</w:t>
        </w:r>
      </w:ins>
      <w:del w:id="6474" w:author="Okot" w:date="2019-11-19T20:46:00Z">
        <w:r w:rsidR="006A5CC8" w:rsidDel="00B9397A">
          <w:delText>3</w:delText>
        </w:r>
      </w:del>
      <w:r w:rsidR="006A5CC8">
        <w:t>.</w:t>
      </w:r>
      <w:ins w:id="6475" w:author="Okot" w:date="2019-11-19T20:46:00Z">
        <w:r>
          <w:t>3</w:t>
        </w:r>
      </w:ins>
      <w:del w:id="6476" w:author="Okot" w:date="2019-11-19T20:46:00Z">
        <w:r w:rsidR="006A5CC8" w:rsidDel="00B9397A">
          <w:delText>4</w:delText>
        </w:r>
      </w:del>
      <w:r w:rsidR="00212F1F">
        <w:t xml:space="preserve">. </w:t>
      </w:r>
      <w:r w:rsidR="00E375D2">
        <w:t>Model danych</w:t>
      </w:r>
      <w:bookmarkEnd w:id="6472"/>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6477"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6478"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6479" w:author="Okot" w:date="2019-12-03T18:14:00Z">
        <w:r w:rsidR="00761BAF">
          <w:t xml:space="preserve"> oraz</w:t>
        </w:r>
      </w:ins>
      <w:del w:id="6480"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lastRenderedPageBreak/>
        <w:t>Powyższe zależności ilustruje poniższy diagram.</w:t>
      </w:r>
    </w:p>
    <w:p w14:paraId="0EC30277" w14:textId="77777777" w:rsidR="00F260AD" w:rsidRDefault="00F260AD">
      <w:pPr>
        <w:ind w:firstLine="0"/>
        <w:pPrChange w:id="6481" w:author="Okot" w:date="2019-12-03T19:59:00Z">
          <w:pPr/>
        </w:pPrChange>
      </w:pPr>
    </w:p>
    <w:p w14:paraId="0D08F15D" w14:textId="39B87695" w:rsidR="00CA0F5B" w:rsidRDefault="00CA0F5B">
      <w:pPr>
        <w:ind w:firstLine="0"/>
        <w:jc w:val="center"/>
        <w:pPrChange w:id="6482" w:author="Okot" w:date="2019-12-03T19:56:00Z">
          <w:pPr>
            <w:ind w:firstLine="0"/>
            <w:jc w:val="left"/>
          </w:pPr>
        </w:pPrChange>
      </w:pPr>
      <w:r>
        <w:rPr>
          <w:noProof/>
          <w:lang w:eastAsia="pl-PL"/>
        </w:rPr>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pPr>
        <w:ind w:firstLine="0"/>
        <w:jc w:val="center"/>
      </w:pPr>
      <w:r>
        <w:t>Rys. </w:t>
      </w:r>
      <w:ins w:id="6483" w:author="Okot" w:date="2019-11-19T20:46:00Z">
        <w:r w:rsidR="00B9397A">
          <w:t>4</w:t>
        </w:r>
      </w:ins>
      <w:del w:id="6484" w:author="Okot" w:date="2019-11-19T20:46:00Z">
        <w:r w:rsidDel="00B9397A">
          <w:delText>3</w:delText>
        </w:r>
      </w:del>
      <w:r>
        <w:t>.</w:t>
      </w:r>
      <w:ins w:id="6485" w:author="Okot" w:date="2019-11-19T20:46:00Z">
        <w:r w:rsidR="00B9397A">
          <w:t>1</w:t>
        </w:r>
      </w:ins>
      <w:del w:id="6486"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bookmarkStart w:id="6487" w:name="_Toc35941944"/>
      <w:ins w:id="6488" w:author="Okot" w:date="2019-11-19T20:46:00Z">
        <w:r>
          <w:t>4</w:t>
        </w:r>
      </w:ins>
      <w:del w:id="6489" w:author="Okot" w:date="2019-11-19T20:46:00Z">
        <w:r w:rsidR="006A5CC8" w:rsidDel="00B9397A">
          <w:delText>3</w:delText>
        </w:r>
      </w:del>
      <w:r w:rsidR="006A5CC8">
        <w:t>.</w:t>
      </w:r>
      <w:ins w:id="6490" w:author="Okot" w:date="2019-11-19T20:46:00Z">
        <w:r>
          <w:t>4</w:t>
        </w:r>
      </w:ins>
      <w:del w:id="6491" w:author="Okot" w:date="2019-11-19T20:46:00Z">
        <w:r w:rsidR="006A5CC8" w:rsidDel="00B9397A">
          <w:delText>5</w:delText>
        </w:r>
      </w:del>
      <w:r w:rsidR="00E2456B">
        <w:t>. Aktorzy</w:t>
      </w:r>
      <w:bookmarkEnd w:id="6487"/>
    </w:p>
    <w:p w14:paraId="0572EE01" w14:textId="77777777" w:rsidR="00E2456B" w:rsidRDefault="00E2456B" w:rsidP="00E2456B"/>
    <w:p w14:paraId="09EF7D8F" w14:textId="09BC21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6492" w:author="Okot" w:date="2020-01-13T11:23:00Z">
        <w:r w:rsidR="00BB6D79">
          <w:t>46</w:t>
        </w:r>
      </w:ins>
      <w:del w:id="6493"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6494" w:author="Okot" w:date="2019-12-09T20:10:00Z">
        <w:r w:rsidR="00C7205D" w:rsidRPr="008063E4" w:rsidDel="00E41392">
          <w:delText>jeden</w:delText>
        </w:r>
        <w:r w:rsidR="00E2456B" w:rsidDel="00E41392">
          <w:delText xml:space="preserve"> </w:delText>
        </w:r>
        <w:r w:rsidR="00E2456B" w:rsidRPr="00C7205D" w:rsidDel="00E41392">
          <w:delText>a</w:delText>
        </w:r>
      </w:del>
      <w:ins w:id="6495" w:author="Okot" w:date="2019-12-09T20:10:00Z">
        <w:r w:rsidR="00E41392">
          <w:t>dwóch a</w:t>
        </w:r>
      </w:ins>
      <w:r w:rsidR="00E2456B" w:rsidRPr="00C7205D">
        <w:t>ktor</w:t>
      </w:r>
      <w:ins w:id="6496" w:author="Okot" w:date="2019-12-09T20:10:00Z">
        <w:r w:rsidR="00E41392">
          <w:t>ów</w:t>
        </w:r>
      </w:ins>
      <w:r w:rsidR="00C7205D">
        <w:t> </w:t>
      </w:r>
      <w:del w:id="6497" w:author="Okot" w:date="2019-12-09T20:10:00Z">
        <w:r w:rsidR="00C7205D" w:rsidDel="00E41392">
          <w:delText>-</w:delText>
        </w:r>
      </w:del>
      <w:ins w:id="6498" w:author="Okot" w:date="2019-12-09T20:10:00Z">
        <w:r w:rsidR="00E41392">
          <w:t>–</w:t>
        </w:r>
      </w:ins>
      <w:r w:rsidR="00C7205D">
        <w:t> </w:t>
      </w:r>
      <w:r w:rsidR="00E2456B" w:rsidRPr="00C7205D">
        <w:t>użytkownik</w:t>
      </w:r>
      <w:ins w:id="6499" w:author="Okot" w:date="2019-12-09T20:10:00Z">
        <w:r w:rsidR="00E41392">
          <w:t xml:space="preserve"> niezalogowany i zalogowany</w:t>
        </w:r>
      </w:ins>
      <w:r w:rsidR="00E2456B">
        <w:t>.</w:t>
      </w:r>
    </w:p>
    <w:p w14:paraId="2BC4C598" w14:textId="77777777" w:rsidR="008063E4" w:rsidRDefault="008063E4">
      <w:pPr>
        <w:ind w:firstLine="0"/>
        <w:pPrChange w:id="6500" w:author="Okot" w:date="2019-12-09T20:10:00Z">
          <w:pPr/>
        </w:pPrChange>
      </w:pPr>
    </w:p>
    <w:p w14:paraId="4B9B39C7" w14:textId="77777777" w:rsidR="00E41392" w:rsidRDefault="00E41392" w:rsidP="006A2D08">
      <w:pPr>
        <w:ind w:firstLine="0"/>
        <w:jc w:val="center"/>
        <w:rPr>
          <w:ins w:id="6501" w:author="Okot" w:date="2019-12-09T20:10:00Z"/>
        </w:rPr>
      </w:pPr>
    </w:p>
    <w:p w14:paraId="36DD2F5C" w14:textId="5FCD225D" w:rsidR="008063E4" w:rsidRDefault="00E41392">
      <w:pPr>
        <w:ind w:firstLine="0"/>
        <w:jc w:val="center"/>
      </w:pPr>
      <w:ins w:id="6502" w:author="Okot" w:date="2019-12-09T20:10:00Z">
        <w:r>
          <w:rPr>
            <w:noProof/>
            <w:lang w:eastAsia="pl-PL"/>
          </w:rPr>
          <w:drawing>
            <wp:inline distT="0" distB="0" distL="0" distR="0" wp14:anchorId="7C39CD75" wp14:editId="49A8CB5F">
              <wp:extent cx="5428800" cy="1368000"/>
              <wp:effectExtent l="190500" t="190500" r="191135" b="19431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28800" cy="1368000"/>
                      </a:xfrm>
                      <a:prstGeom prst="rect">
                        <a:avLst/>
                      </a:prstGeom>
                      <a:ln>
                        <a:noFill/>
                      </a:ln>
                      <a:effectLst>
                        <a:outerShdw blurRad="190500" algn="tl" rotWithShape="0">
                          <a:srgbClr val="000000">
                            <a:alpha val="70000"/>
                          </a:srgbClr>
                        </a:outerShdw>
                      </a:effectLst>
                    </pic:spPr>
                  </pic:pic>
                </a:graphicData>
              </a:graphic>
            </wp:inline>
          </w:drawing>
        </w:r>
      </w:ins>
      <w:del w:id="6503"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6504" w:author="Okot" w:date="2019-12-03T19:58:00Z"/>
        </w:rPr>
      </w:pPr>
    </w:p>
    <w:p w14:paraId="4D61587F" w14:textId="77777777" w:rsidR="00E41392" w:rsidRDefault="00E41392" w:rsidP="006A2D08">
      <w:pPr>
        <w:jc w:val="center"/>
        <w:rPr>
          <w:ins w:id="6505" w:author="Okot" w:date="2019-12-09T20:10:00Z"/>
        </w:rPr>
      </w:pPr>
    </w:p>
    <w:p w14:paraId="2D57A3D6" w14:textId="0B56051F" w:rsidR="006A2D08" w:rsidRDefault="006A2D08" w:rsidP="006A2D08">
      <w:pPr>
        <w:jc w:val="center"/>
      </w:pPr>
      <w:r>
        <w:t xml:space="preserve">Rys. </w:t>
      </w:r>
      <w:ins w:id="6506" w:author="Okot" w:date="2019-11-19T20:47:00Z">
        <w:r w:rsidR="00F17AC7">
          <w:t>4</w:t>
        </w:r>
      </w:ins>
      <w:del w:id="6507" w:author="Okot" w:date="2019-11-19T20:47:00Z">
        <w:r w:rsidDel="00F17AC7">
          <w:delText>3</w:delText>
        </w:r>
      </w:del>
      <w:r>
        <w:t>.</w:t>
      </w:r>
      <w:ins w:id="6508" w:author="Okot" w:date="2019-11-19T20:47:00Z">
        <w:r w:rsidR="00F17AC7">
          <w:t>2</w:t>
        </w:r>
      </w:ins>
      <w:del w:id="6509" w:author="Okot" w:date="2019-11-19T20:47:00Z">
        <w:r w:rsidR="00D86D91" w:rsidDel="00F17AC7">
          <w:delText>4</w:delText>
        </w:r>
      </w:del>
      <w:r w:rsidR="00CC05A5">
        <w:t>.</w:t>
      </w:r>
      <w:ins w:id="6510" w:author="Okot" w:date="2019-12-09T20:12:00Z">
        <w:r w:rsidR="00E41392">
          <w:t xml:space="preserve"> Aktorzy</w:t>
        </w:r>
      </w:ins>
      <w:del w:id="6511"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6512" w:author="Okot" w:date="2019-12-09T20:12:00Z">
        <w:r>
          <w:t>Użytkownik niezalogowany będzie miał bardzo ograniczone możliwości działanie w systemie – będzie mógł założyć konto, zalogowa</w:t>
        </w:r>
      </w:ins>
      <w:ins w:id="6513" w:author="Okot" w:date="2019-12-09T20:13:00Z">
        <w:r>
          <w:t xml:space="preserve">ć się, stając się drugim aktorem oraz wnioskować o przypomnienie hasła. </w:t>
        </w:r>
      </w:ins>
      <w:r w:rsidR="008044D0">
        <w:t>Użytkownik</w:t>
      </w:r>
      <w:ins w:id="6514"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6515" w:author="Okot" w:date="2019-12-09T20:18:00Z"/>
        </w:rPr>
      </w:pPr>
      <w:del w:id="6516" w:author="Okot" w:date="2019-12-09T20:18:00Z">
        <w:r w:rsidDel="002335CE">
          <w:delText xml:space="preserve">Rozważano też wprowadzenie administrator, ale ostatecznie uznano, że przy aktualnie planowych funkcjach, administrator nie będzie potrzebny. </w:delText>
        </w:r>
      </w:del>
      <w:del w:id="6517"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6518" w:author="Okot" w:date="2019-12-03T19:55:00Z"/>
        </w:rPr>
      </w:pPr>
      <w:bookmarkStart w:id="6519" w:name="_Toc35941945"/>
      <w:ins w:id="6520" w:author="Okot" w:date="2019-11-19T20:47:00Z">
        <w:r>
          <w:t>4</w:t>
        </w:r>
      </w:ins>
      <w:del w:id="6521" w:author="Okot" w:date="2019-11-19T20:47:00Z">
        <w:r w:rsidR="006A5CC8" w:rsidDel="008B4519">
          <w:delText>3</w:delText>
        </w:r>
      </w:del>
      <w:r w:rsidR="006A5CC8">
        <w:t>.</w:t>
      </w:r>
      <w:ins w:id="6522" w:author="Okot" w:date="2019-11-19T20:47:00Z">
        <w:r>
          <w:t>5</w:t>
        </w:r>
      </w:ins>
      <w:del w:id="6523" w:author="Okot" w:date="2019-11-19T20:47:00Z">
        <w:r w:rsidR="006A5CC8" w:rsidDel="008B4519">
          <w:delText>6</w:delText>
        </w:r>
      </w:del>
      <w:r w:rsidR="008D7472">
        <w:t>. Przypadki użycia</w:t>
      </w:r>
      <w:bookmarkEnd w:id="6519"/>
    </w:p>
    <w:p w14:paraId="4D9A9A55" w14:textId="77777777" w:rsidR="00B70E54" w:rsidRDefault="00B70E54">
      <w:pPr>
        <w:ind w:firstLine="0"/>
        <w:rPr>
          <w:ins w:id="6524" w:author="Okot" w:date="2019-12-09T20:13:00Z"/>
        </w:rPr>
        <w:pPrChange w:id="6525" w:author="Okot" w:date="2019-12-03T19:55:00Z">
          <w:pPr>
            <w:pStyle w:val="Podtytu"/>
          </w:pPr>
        </w:pPrChange>
      </w:pPr>
    </w:p>
    <w:p w14:paraId="1A808DD1" w14:textId="475314F7" w:rsidR="009E6E7E" w:rsidRDefault="007A3D98">
      <w:pPr>
        <w:rPr>
          <w:ins w:id="6526" w:author="Okot" w:date="2020-01-20T14:04:00Z"/>
        </w:rPr>
        <w:pPrChange w:id="6527" w:author="Okot" w:date="2019-12-10T17:01:00Z">
          <w:pPr>
            <w:pStyle w:val="Podtytu"/>
          </w:pPr>
        </w:pPrChange>
      </w:pPr>
      <w:ins w:id="6528" w:author="Okot" w:date="2020-01-03T13:51:00Z">
        <w:r>
          <w:t>Czytelnie i skrupulatnie opisane przypadki użycia są</w:t>
        </w:r>
      </w:ins>
      <w:ins w:id="6529" w:author="Okot" w:date="2020-01-03T13:52:00Z">
        <w:r>
          <w:t xml:space="preserve"> podstawą skutecznej, szybkiej i ułatwionej implementacji. W niniejszym punkcie </w:t>
        </w:r>
      </w:ins>
      <w:ins w:id="6530" w:author="Okot" w:date="2020-01-03T13:53:00Z">
        <w:r>
          <w:t>zostaną omówione przypadki użycia dla powstającej aplikacji. Przedstawiony zostanie zar</w:t>
        </w:r>
      </w:ins>
      <w:ins w:id="6531" w:author="Okot" w:date="2020-01-03T13:54:00Z">
        <w:r>
          <w:t>ówno diagram przypadków użycia jak i szczegółowy scenariusz dla każdego z nich.</w:t>
        </w:r>
      </w:ins>
    </w:p>
    <w:p w14:paraId="025B82A3" w14:textId="620D825E" w:rsidR="00FD3085" w:rsidRDefault="00FD3085">
      <w:pPr>
        <w:rPr>
          <w:ins w:id="6532" w:author="Okot" w:date="2020-01-20T14:09:00Z"/>
        </w:rPr>
        <w:pPrChange w:id="6533" w:author="Okot" w:date="2019-12-10T17:01:00Z">
          <w:pPr>
            <w:pStyle w:val="Podtytu"/>
          </w:pPr>
        </w:pPrChange>
      </w:pPr>
      <w:ins w:id="6534" w:author="Okot" w:date="2020-01-20T14:04:00Z">
        <w:r>
          <w:t>Ze względu na czytelność diagramu został on podzielony na kilka mniejszych powi</w:t>
        </w:r>
      </w:ins>
      <w:ins w:id="6535" w:author="Okot" w:date="2020-01-20T14:11:00Z">
        <w:r>
          <w:t>ązanych ze sobą aktorem lub funkcjonalnie.</w:t>
        </w:r>
      </w:ins>
    </w:p>
    <w:p w14:paraId="703A5D28" w14:textId="58BE1A5F" w:rsidR="00FD3085" w:rsidRDefault="00FD3085">
      <w:pPr>
        <w:rPr>
          <w:ins w:id="6536" w:author="Okot" w:date="2020-01-03T13:54:00Z"/>
        </w:rPr>
        <w:pPrChange w:id="6537" w:author="Okot" w:date="2019-12-10T17:01:00Z">
          <w:pPr>
            <w:pStyle w:val="Podtytu"/>
          </w:pPr>
        </w:pPrChange>
      </w:pPr>
    </w:p>
    <w:p w14:paraId="0E3FF97E" w14:textId="77777777" w:rsidR="007A3D98" w:rsidRDefault="007A3D98">
      <w:pPr>
        <w:ind w:firstLine="0"/>
        <w:rPr>
          <w:ins w:id="6538" w:author="Okot" w:date="2020-01-20T14:06:00Z"/>
        </w:rPr>
        <w:pPrChange w:id="6539" w:author="Okot" w:date="2020-01-20T14:06:00Z">
          <w:pPr>
            <w:pStyle w:val="Podtytu"/>
          </w:pPr>
        </w:pPrChange>
      </w:pPr>
    </w:p>
    <w:p w14:paraId="128AAF00" w14:textId="77777777" w:rsidR="00FD3085" w:rsidRDefault="00FD3085">
      <w:pPr>
        <w:ind w:firstLine="0"/>
        <w:jc w:val="center"/>
        <w:rPr>
          <w:ins w:id="6540" w:author="Okot" w:date="2020-01-20T14:08:00Z"/>
          <w:noProof/>
          <w:lang w:eastAsia="pl-PL"/>
        </w:rPr>
        <w:pPrChange w:id="6541" w:author="Okot" w:date="2020-01-20T14:07:00Z">
          <w:pPr>
            <w:pStyle w:val="Podtytu"/>
          </w:pPr>
        </w:pPrChange>
      </w:pPr>
    </w:p>
    <w:p w14:paraId="6D6852E9" w14:textId="77777777" w:rsidR="00FD3085" w:rsidRDefault="00FD3085">
      <w:pPr>
        <w:ind w:firstLine="0"/>
        <w:jc w:val="center"/>
        <w:rPr>
          <w:ins w:id="6542" w:author="Okot" w:date="2020-01-20T14:08:00Z"/>
          <w:noProof/>
          <w:lang w:eastAsia="pl-PL"/>
        </w:rPr>
        <w:pPrChange w:id="6543" w:author="Okot" w:date="2020-01-20T14:07:00Z">
          <w:pPr>
            <w:pStyle w:val="Podtytu"/>
          </w:pPr>
        </w:pPrChange>
      </w:pPr>
    </w:p>
    <w:p w14:paraId="5641B286" w14:textId="77777777" w:rsidR="00FD3085" w:rsidRDefault="00FD3085">
      <w:pPr>
        <w:ind w:firstLine="0"/>
        <w:jc w:val="center"/>
        <w:rPr>
          <w:ins w:id="6544" w:author="Okot" w:date="2020-01-20T14:08:00Z"/>
          <w:noProof/>
          <w:lang w:eastAsia="pl-PL"/>
        </w:rPr>
        <w:pPrChange w:id="6545" w:author="Okot" w:date="2020-01-20T14:07:00Z">
          <w:pPr>
            <w:pStyle w:val="Podtytu"/>
          </w:pPr>
        </w:pPrChange>
      </w:pPr>
    </w:p>
    <w:p w14:paraId="3CB75934" w14:textId="77777777" w:rsidR="00FD3085" w:rsidRDefault="00FD3085">
      <w:pPr>
        <w:ind w:firstLine="0"/>
        <w:jc w:val="center"/>
        <w:rPr>
          <w:ins w:id="6546" w:author="Okot" w:date="2020-01-20T14:08:00Z"/>
        </w:rPr>
      </w:pPr>
    </w:p>
    <w:p w14:paraId="0B3B4463" w14:textId="59EB4DC5" w:rsidR="00FD3085" w:rsidRDefault="00FD3085">
      <w:pPr>
        <w:ind w:firstLine="0"/>
        <w:jc w:val="center"/>
        <w:rPr>
          <w:ins w:id="6547" w:author="Okot" w:date="2020-01-20T14:08:00Z"/>
        </w:rPr>
      </w:pPr>
      <w:ins w:id="6548"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6549" w:author="Okot" w:date="2020-01-20T14:08:00Z"/>
        </w:rPr>
        <w:pPrChange w:id="6550" w:author="Okot" w:date="2020-01-20T14:08:00Z">
          <w:pPr>
            <w:pStyle w:val="Podtytu"/>
          </w:pPr>
        </w:pPrChange>
      </w:pPr>
    </w:p>
    <w:p w14:paraId="57EEDE35" w14:textId="63BF4B44" w:rsidR="00FD3085" w:rsidRPr="001C71AE" w:rsidRDefault="00FD3085">
      <w:pPr>
        <w:tabs>
          <w:tab w:val="left" w:pos="3802"/>
        </w:tabs>
        <w:ind w:firstLine="0"/>
        <w:jc w:val="center"/>
        <w:rPr>
          <w:ins w:id="6551" w:author="Okot" w:date="2020-01-03T13:54:00Z"/>
        </w:rPr>
        <w:pPrChange w:id="6552" w:author="Okot" w:date="2020-01-20T14:08:00Z">
          <w:pPr>
            <w:pStyle w:val="Podtytu"/>
          </w:pPr>
        </w:pPrChange>
      </w:pPr>
      <w:ins w:id="6553" w:author="Okot" w:date="2020-01-20T14:08:00Z">
        <w:r>
          <w:t>Rys. 4.3. Diagram przypadków użycia dla użytkownika niezalogowanego.</w:t>
        </w:r>
      </w:ins>
    </w:p>
    <w:p w14:paraId="5958186D" w14:textId="3B4F3215" w:rsidR="007A3D98" w:rsidRDefault="007A3D98">
      <w:pPr>
        <w:ind w:firstLine="0"/>
        <w:rPr>
          <w:ins w:id="6554" w:author="Okot" w:date="2020-01-03T13:54:00Z"/>
        </w:rPr>
        <w:pPrChange w:id="6555" w:author="Okot" w:date="2020-01-03T13:55:00Z">
          <w:pPr>
            <w:pStyle w:val="Podtytu"/>
          </w:pPr>
        </w:pPrChange>
      </w:pPr>
    </w:p>
    <w:p w14:paraId="5BC91190" w14:textId="77777777" w:rsidR="009E6E7E" w:rsidRDefault="009E6E7E">
      <w:pPr>
        <w:ind w:firstLine="0"/>
        <w:rPr>
          <w:ins w:id="6556" w:author="Okot" w:date="2019-12-10T17:00:00Z"/>
        </w:rPr>
        <w:pPrChange w:id="6557" w:author="Okot" w:date="2019-12-10T16:58:00Z">
          <w:pPr>
            <w:pStyle w:val="Podtytu"/>
          </w:pPr>
        </w:pPrChange>
      </w:pPr>
      <w:ins w:id="6558" w:author="Okot" w:date="2019-12-10T16:58:00Z">
        <w:r>
          <w:t xml:space="preserve">Tabela </w:t>
        </w:r>
      </w:ins>
      <w:ins w:id="6559" w:author="Okot" w:date="2019-12-10T16:59:00Z">
        <w:r>
          <w:t xml:space="preserve">4.1. </w:t>
        </w:r>
      </w:ins>
    </w:p>
    <w:p w14:paraId="2184EC1B" w14:textId="4BB3B680" w:rsidR="002335CE" w:rsidRDefault="009E6E7E">
      <w:pPr>
        <w:ind w:firstLine="0"/>
        <w:rPr>
          <w:ins w:id="6560" w:author="Okot" w:date="2019-12-10T17:02:00Z"/>
        </w:rPr>
        <w:pPrChange w:id="6561" w:author="Okot" w:date="2019-12-10T16:58:00Z">
          <w:pPr>
            <w:pStyle w:val="Podtytu"/>
          </w:pPr>
        </w:pPrChange>
      </w:pPr>
      <w:ins w:id="6562" w:author="Okot" w:date="2019-12-10T16:59:00Z">
        <w:r>
          <w:t>Opis scenariusza przypadku użycia „Rejestracja”.</w:t>
        </w:r>
      </w:ins>
    </w:p>
    <w:tbl>
      <w:tblPr>
        <w:tblStyle w:val="Tabela-Siatka"/>
        <w:tblW w:w="0" w:type="auto"/>
        <w:tblLook w:val="04A0" w:firstRow="1" w:lastRow="0" w:firstColumn="1" w:lastColumn="0" w:noHBand="0" w:noVBand="1"/>
        <w:tblPrChange w:id="6563" w:author="Okot" w:date="2019-12-10T17:05:00Z">
          <w:tblPr>
            <w:tblStyle w:val="Tabela-Siatka"/>
            <w:tblW w:w="0" w:type="auto"/>
            <w:tblLook w:val="04A0" w:firstRow="1" w:lastRow="0" w:firstColumn="1" w:lastColumn="0" w:noHBand="0" w:noVBand="1"/>
          </w:tblPr>
        </w:tblPrChange>
      </w:tblPr>
      <w:tblGrid>
        <w:gridCol w:w="3397"/>
        <w:gridCol w:w="5664"/>
        <w:tblGridChange w:id="6564">
          <w:tblGrid>
            <w:gridCol w:w="3397"/>
            <w:gridCol w:w="1133"/>
            <w:gridCol w:w="4531"/>
          </w:tblGrid>
        </w:tblGridChange>
      </w:tblGrid>
      <w:tr w:rsidR="009E6E7E" w14:paraId="05450684" w14:textId="77777777" w:rsidTr="00B03609">
        <w:trPr>
          <w:ins w:id="6565" w:author="Okot" w:date="2019-12-10T17:02:00Z"/>
        </w:trPr>
        <w:tc>
          <w:tcPr>
            <w:tcW w:w="3397" w:type="dxa"/>
            <w:tcPrChange w:id="6566" w:author="Okot" w:date="2019-12-10T17:05:00Z">
              <w:tcPr>
                <w:tcW w:w="4530" w:type="dxa"/>
                <w:gridSpan w:val="2"/>
              </w:tcPr>
            </w:tcPrChange>
          </w:tcPr>
          <w:p w14:paraId="15203F93" w14:textId="69824315" w:rsidR="009E6E7E" w:rsidRPr="0079256D" w:rsidRDefault="009E6E7E" w:rsidP="009E6E7E">
            <w:pPr>
              <w:ind w:firstLine="0"/>
              <w:rPr>
                <w:ins w:id="6567" w:author="Okot" w:date="2019-12-10T17:02:00Z"/>
                <w:b/>
                <w:rPrChange w:id="6568" w:author="Okot" w:date="2019-12-12T11:42:00Z">
                  <w:rPr>
                    <w:ins w:id="6569" w:author="Okot" w:date="2019-12-10T17:02:00Z"/>
                  </w:rPr>
                </w:rPrChange>
              </w:rPr>
            </w:pPr>
            <w:ins w:id="6570" w:author="Okot" w:date="2019-12-10T17:02:00Z">
              <w:r w:rsidRPr="0079256D">
                <w:rPr>
                  <w:b/>
                  <w:rPrChange w:id="6571" w:author="Okot" w:date="2019-12-12T11:42:00Z">
                    <w:rPr/>
                  </w:rPrChange>
                </w:rPr>
                <w:t>Nazwa</w:t>
              </w:r>
            </w:ins>
          </w:p>
        </w:tc>
        <w:tc>
          <w:tcPr>
            <w:tcW w:w="5664" w:type="dxa"/>
            <w:tcPrChange w:id="6572" w:author="Okot" w:date="2019-12-10T17:05:00Z">
              <w:tcPr>
                <w:tcW w:w="4531" w:type="dxa"/>
              </w:tcPr>
            </w:tcPrChange>
          </w:tcPr>
          <w:p w14:paraId="1133A4C6" w14:textId="62F18529" w:rsidR="009E6E7E" w:rsidRPr="0079256D" w:rsidRDefault="00B03609" w:rsidP="009E6E7E">
            <w:pPr>
              <w:ind w:firstLine="0"/>
              <w:rPr>
                <w:ins w:id="6573" w:author="Okot" w:date="2019-12-10T17:02:00Z"/>
                <w:b/>
                <w:i/>
                <w:rPrChange w:id="6574" w:author="Okot" w:date="2019-12-12T11:42:00Z">
                  <w:rPr>
                    <w:ins w:id="6575" w:author="Okot" w:date="2019-12-10T17:02:00Z"/>
                  </w:rPr>
                </w:rPrChange>
              </w:rPr>
            </w:pPr>
            <w:ins w:id="6576" w:author="Okot" w:date="2019-12-10T17:04:00Z">
              <w:r w:rsidRPr="0079256D">
                <w:rPr>
                  <w:b/>
                  <w:i/>
                  <w:rPrChange w:id="6577" w:author="Okot" w:date="2019-12-12T11:42:00Z">
                    <w:rPr/>
                  </w:rPrChange>
                </w:rPr>
                <w:t xml:space="preserve">PU001: </w:t>
              </w:r>
            </w:ins>
            <w:ins w:id="6578" w:author="Okot" w:date="2019-12-10T17:05:00Z">
              <w:r w:rsidRPr="0079256D">
                <w:rPr>
                  <w:b/>
                  <w:i/>
                  <w:rPrChange w:id="6579" w:author="Okot" w:date="2019-12-12T11:42:00Z">
                    <w:rPr/>
                  </w:rPrChange>
                </w:rPr>
                <w:t>Rejestracja</w:t>
              </w:r>
            </w:ins>
          </w:p>
        </w:tc>
      </w:tr>
      <w:tr w:rsidR="009E6E7E" w14:paraId="166B2057" w14:textId="77777777" w:rsidTr="00B03609">
        <w:trPr>
          <w:ins w:id="6580" w:author="Okot" w:date="2019-12-10T17:02:00Z"/>
        </w:trPr>
        <w:tc>
          <w:tcPr>
            <w:tcW w:w="3397" w:type="dxa"/>
            <w:tcPrChange w:id="6581" w:author="Okot" w:date="2019-12-10T17:05:00Z">
              <w:tcPr>
                <w:tcW w:w="4530" w:type="dxa"/>
                <w:gridSpan w:val="2"/>
              </w:tcPr>
            </w:tcPrChange>
          </w:tcPr>
          <w:p w14:paraId="4417AD7A" w14:textId="531DE1E1" w:rsidR="009E6E7E" w:rsidRPr="0079256D" w:rsidRDefault="009E6E7E" w:rsidP="009E6E7E">
            <w:pPr>
              <w:ind w:firstLine="0"/>
              <w:rPr>
                <w:ins w:id="6582" w:author="Okot" w:date="2019-12-10T17:02:00Z"/>
                <w:b/>
                <w:rPrChange w:id="6583" w:author="Okot" w:date="2019-12-12T11:42:00Z">
                  <w:rPr>
                    <w:ins w:id="6584" w:author="Okot" w:date="2019-12-10T17:02:00Z"/>
                  </w:rPr>
                </w:rPrChange>
              </w:rPr>
            </w:pPr>
            <w:ins w:id="6585" w:author="Okot" w:date="2019-12-10T17:02:00Z">
              <w:r w:rsidRPr="0079256D">
                <w:rPr>
                  <w:b/>
                  <w:rPrChange w:id="6586" w:author="Okot" w:date="2019-12-12T11:42:00Z">
                    <w:rPr/>
                  </w:rPrChange>
                </w:rPr>
                <w:t>Opis</w:t>
              </w:r>
            </w:ins>
          </w:p>
        </w:tc>
        <w:tc>
          <w:tcPr>
            <w:tcW w:w="5664" w:type="dxa"/>
            <w:tcPrChange w:id="6587" w:author="Okot" w:date="2019-12-10T17:05:00Z">
              <w:tcPr>
                <w:tcW w:w="4531" w:type="dxa"/>
              </w:tcPr>
            </w:tcPrChange>
          </w:tcPr>
          <w:p w14:paraId="5B66EBA6" w14:textId="71C586B9" w:rsidR="009E6E7E" w:rsidRDefault="00B03609">
            <w:pPr>
              <w:ind w:firstLine="0"/>
              <w:rPr>
                <w:ins w:id="6588" w:author="Okot" w:date="2019-12-10T17:02:00Z"/>
              </w:rPr>
            </w:pPr>
            <w:ins w:id="6589" w:author="Okot" w:date="2019-12-10T17:04:00Z">
              <w:r>
                <w:t xml:space="preserve">Przypadek </w:t>
              </w:r>
            </w:ins>
            <w:ins w:id="6590"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6591" w:author="Okot" w:date="2019-12-10T17:02:00Z"/>
        </w:trPr>
        <w:tc>
          <w:tcPr>
            <w:tcW w:w="3397" w:type="dxa"/>
            <w:tcPrChange w:id="6592" w:author="Okot" w:date="2019-12-10T17:05:00Z">
              <w:tcPr>
                <w:tcW w:w="4530" w:type="dxa"/>
                <w:gridSpan w:val="2"/>
              </w:tcPr>
            </w:tcPrChange>
          </w:tcPr>
          <w:p w14:paraId="26C465B3" w14:textId="582274A4" w:rsidR="009E6E7E" w:rsidRPr="0079256D" w:rsidRDefault="009E6E7E" w:rsidP="009E6E7E">
            <w:pPr>
              <w:ind w:firstLine="0"/>
              <w:rPr>
                <w:ins w:id="6593" w:author="Okot" w:date="2019-12-10T17:02:00Z"/>
                <w:b/>
                <w:rPrChange w:id="6594" w:author="Okot" w:date="2019-12-12T11:42:00Z">
                  <w:rPr>
                    <w:ins w:id="6595" w:author="Okot" w:date="2019-12-10T17:02:00Z"/>
                  </w:rPr>
                </w:rPrChange>
              </w:rPr>
            </w:pPr>
            <w:ins w:id="6596" w:author="Okot" w:date="2019-12-10T17:02:00Z">
              <w:r w:rsidRPr="0079256D">
                <w:rPr>
                  <w:b/>
                  <w:rPrChange w:id="6597" w:author="Okot" w:date="2019-12-12T11:42:00Z">
                    <w:rPr/>
                  </w:rPrChange>
                </w:rPr>
                <w:t>Warunki początkowe</w:t>
              </w:r>
            </w:ins>
          </w:p>
        </w:tc>
        <w:tc>
          <w:tcPr>
            <w:tcW w:w="5664" w:type="dxa"/>
            <w:tcPrChange w:id="6598" w:author="Okot" w:date="2019-12-10T17:05:00Z">
              <w:tcPr>
                <w:tcW w:w="4531" w:type="dxa"/>
              </w:tcPr>
            </w:tcPrChange>
          </w:tcPr>
          <w:p w14:paraId="577E516D" w14:textId="6F8A9177" w:rsidR="009E6E7E" w:rsidRDefault="00586042">
            <w:pPr>
              <w:ind w:firstLine="0"/>
              <w:rPr>
                <w:ins w:id="6599" w:author="Okot" w:date="2019-12-10T17:02:00Z"/>
              </w:rPr>
            </w:pPr>
            <w:ins w:id="6600" w:author="Okot" w:date="2019-12-10T17:05:00Z">
              <w:r>
                <w:t>-</w:t>
              </w:r>
            </w:ins>
          </w:p>
        </w:tc>
      </w:tr>
      <w:tr w:rsidR="009E6E7E" w14:paraId="14B79BB1" w14:textId="77777777" w:rsidTr="00B03609">
        <w:trPr>
          <w:ins w:id="6601" w:author="Okot" w:date="2019-12-10T17:02:00Z"/>
        </w:trPr>
        <w:tc>
          <w:tcPr>
            <w:tcW w:w="3397" w:type="dxa"/>
            <w:tcPrChange w:id="6602" w:author="Okot" w:date="2019-12-10T17:05:00Z">
              <w:tcPr>
                <w:tcW w:w="4530" w:type="dxa"/>
                <w:gridSpan w:val="2"/>
              </w:tcPr>
            </w:tcPrChange>
          </w:tcPr>
          <w:p w14:paraId="30527C54" w14:textId="378B6567" w:rsidR="009E6E7E" w:rsidRPr="0079256D" w:rsidRDefault="009E6E7E" w:rsidP="009E6E7E">
            <w:pPr>
              <w:ind w:firstLine="0"/>
              <w:rPr>
                <w:ins w:id="6603" w:author="Okot" w:date="2019-12-10T17:02:00Z"/>
                <w:b/>
                <w:rPrChange w:id="6604" w:author="Okot" w:date="2019-12-12T11:42:00Z">
                  <w:rPr>
                    <w:ins w:id="6605" w:author="Okot" w:date="2019-12-10T17:02:00Z"/>
                  </w:rPr>
                </w:rPrChange>
              </w:rPr>
            </w:pPr>
            <w:ins w:id="6606" w:author="Okot" w:date="2019-12-10T17:03:00Z">
              <w:r w:rsidRPr="0079256D">
                <w:rPr>
                  <w:b/>
                  <w:rPrChange w:id="6607" w:author="Okot" w:date="2019-12-12T11:42:00Z">
                    <w:rPr/>
                  </w:rPrChange>
                </w:rPr>
                <w:t>Inicjacja</w:t>
              </w:r>
            </w:ins>
          </w:p>
        </w:tc>
        <w:tc>
          <w:tcPr>
            <w:tcW w:w="5664" w:type="dxa"/>
            <w:tcPrChange w:id="6608" w:author="Okot" w:date="2019-12-10T17:05:00Z">
              <w:tcPr>
                <w:tcW w:w="4531" w:type="dxa"/>
              </w:tcPr>
            </w:tcPrChange>
          </w:tcPr>
          <w:p w14:paraId="67787F46" w14:textId="74E986D3" w:rsidR="009E6E7E" w:rsidRDefault="00586042">
            <w:pPr>
              <w:ind w:firstLine="0"/>
              <w:rPr>
                <w:ins w:id="6609" w:author="Okot" w:date="2019-12-10T17:02:00Z"/>
              </w:rPr>
            </w:pPr>
            <w:ins w:id="6610" w:author="Okot" w:date="2019-12-10T17:05:00Z">
              <w:r>
                <w:t>Przypadek użycia rozpoczyna się w momencie klikni</w:t>
              </w:r>
            </w:ins>
            <w:ins w:id="6611" w:author="Okot" w:date="2019-12-10T17:06:00Z">
              <w:r>
                <w:t>ęcia linku do rejestracji na stronie aplikacji</w:t>
              </w:r>
            </w:ins>
          </w:p>
        </w:tc>
      </w:tr>
      <w:tr w:rsidR="009E6E7E" w14:paraId="21FE5479" w14:textId="77777777" w:rsidTr="00B03609">
        <w:trPr>
          <w:ins w:id="6612" w:author="Okot" w:date="2019-12-10T17:03:00Z"/>
        </w:trPr>
        <w:tc>
          <w:tcPr>
            <w:tcW w:w="3397" w:type="dxa"/>
            <w:tcPrChange w:id="6613" w:author="Okot" w:date="2019-12-10T17:05:00Z">
              <w:tcPr>
                <w:tcW w:w="4530" w:type="dxa"/>
                <w:gridSpan w:val="2"/>
              </w:tcPr>
            </w:tcPrChange>
          </w:tcPr>
          <w:p w14:paraId="56BC2D78" w14:textId="7105A0D9" w:rsidR="009E6E7E" w:rsidRPr="0079256D" w:rsidRDefault="009E6E7E" w:rsidP="009E6E7E">
            <w:pPr>
              <w:ind w:firstLine="0"/>
              <w:rPr>
                <w:ins w:id="6614" w:author="Okot" w:date="2019-12-10T17:03:00Z"/>
                <w:b/>
                <w:rPrChange w:id="6615" w:author="Okot" w:date="2019-12-12T11:42:00Z">
                  <w:rPr>
                    <w:ins w:id="6616" w:author="Okot" w:date="2019-12-10T17:03:00Z"/>
                  </w:rPr>
                </w:rPrChange>
              </w:rPr>
            </w:pPr>
            <w:ins w:id="6617" w:author="Okot" w:date="2019-12-10T17:03:00Z">
              <w:r w:rsidRPr="0079256D">
                <w:rPr>
                  <w:b/>
                  <w:rPrChange w:id="6618" w:author="Okot" w:date="2019-12-12T11:42:00Z">
                    <w:rPr/>
                  </w:rPrChange>
                </w:rPr>
                <w:t>Warunki końcowe</w:t>
              </w:r>
            </w:ins>
          </w:p>
        </w:tc>
        <w:tc>
          <w:tcPr>
            <w:tcW w:w="5664" w:type="dxa"/>
            <w:tcPrChange w:id="6619" w:author="Okot" w:date="2019-12-10T17:05:00Z">
              <w:tcPr>
                <w:tcW w:w="4531" w:type="dxa"/>
              </w:tcPr>
            </w:tcPrChange>
          </w:tcPr>
          <w:p w14:paraId="0C29285E" w14:textId="75FEF7F7" w:rsidR="009E6E7E" w:rsidRDefault="005C4BBD">
            <w:pPr>
              <w:ind w:firstLine="0"/>
              <w:rPr>
                <w:ins w:id="6620" w:author="Okot" w:date="2019-12-10T17:03:00Z"/>
              </w:rPr>
            </w:pPr>
            <w:ins w:id="6621" w:author="Okot" w:date="2019-12-10T17:06:00Z">
              <w:r>
                <w:t>Zosta</w:t>
              </w:r>
            </w:ins>
            <w:ins w:id="6622" w:author="Okot" w:date="2019-12-12T11:43:00Z">
              <w:r>
                <w:t>ł</w:t>
              </w:r>
            </w:ins>
            <w:ins w:id="6623" w:author="Okot" w:date="2019-12-10T17:06:00Z">
              <w:r w:rsidR="00586042">
                <w:t xml:space="preserve"> wyświetlony komunikat informujący o poprawnym zarejestrowaniu nowego użytkownika</w:t>
              </w:r>
            </w:ins>
            <w:ins w:id="6624" w:author="Okot" w:date="2019-12-13T11:47:00Z">
              <w:r w:rsidR="00992396">
                <w:t>.</w:t>
              </w:r>
            </w:ins>
          </w:p>
        </w:tc>
      </w:tr>
      <w:tr w:rsidR="00586042" w14:paraId="4D649502" w14:textId="77777777" w:rsidTr="00B03609">
        <w:trPr>
          <w:ins w:id="6625" w:author="Okot" w:date="2019-12-10T17:07:00Z"/>
        </w:trPr>
        <w:tc>
          <w:tcPr>
            <w:tcW w:w="3397" w:type="dxa"/>
          </w:tcPr>
          <w:p w14:paraId="2C783A9D" w14:textId="652D5064" w:rsidR="00586042" w:rsidRPr="0079256D" w:rsidRDefault="00586042" w:rsidP="009E6E7E">
            <w:pPr>
              <w:ind w:firstLine="0"/>
              <w:rPr>
                <w:ins w:id="6626" w:author="Okot" w:date="2019-12-10T17:07:00Z"/>
                <w:b/>
                <w:rPrChange w:id="6627" w:author="Okot" w:date="2019-12-12T11:42:00Z">
                  <w:rPr>
                    <w:ins w:id="6628" w:author="Okot" w:date="2019-12-10T17:07:00Z"/>
                  </w:rPr>
                </w:rPrChange>
              </w:rPr>
            </w:pPr>
            <w:ins w:id="6629" w:author="Okot" w:date="2019-12-10T17:07:00Z">
              <w:r w:rsidRPr="0079256D">
                <w:rPr>
                  <w:b/>
                  <w:rPrChange w:id="6630" w:author="Okot" w:date="2019-12-12T11:42:00Z">
                    <w:rPr/>
                  </w:rPrChange>
                </w:rPr>
                <w:t>Scenariusz główny</w:t>
              </w:r>
            </w:ins>
          </w:p>
        </w:tc>
        <w:tc>
          <w:tcPr>
            <w:tcW w:w="5664" w:type="dxa"/>
          </w:tcPr>
          <w:p w14:paraId="4D069F34" w14:textId="417AA650" w:rsidR="00971961" w:rsidRDefault="00971961">
            <w:pPr>
              <w:ind w:firstLine="0"/>
              <w:rPr>
                <w:ins w:id="6631" w:author="Okot" w:date="2019-12-26T15:14:00Z"/>
              </w:rPr>
            </w:pPr>
            <w:ins w:id="6632" w:author="Okot" w:date="2019-12-26T15:14:00Z">
              <w:r>
                <w:t>1. Wyświetlone zostaje okno modalne zawierające formularz rejestracji.</w:t>
              </w:r>
            </w:ins>
          </w:p>
          <w:p w14:paraId="3049F418" w14:textId="740435E1" w:rsidR="00586042" w:rsidRDefault="00971961">
            <w:pPr>
              <w:ind w:firstLine="0"/>
              <w:rPr>
                <w:ins w:id="6633" w:author="Okot" w:date="2019-12-10T17:07:00Z"/>
              </w:rPr>
            </w:pPr>
            <w:ins w:id="6634" w:author="Okot" w:date="2019-12-10T17:07:00Z">
              <w:r>
                <w:t>2</w:t>
              </w:r>
              <w:r w:rsidR="00992396">
                <w:t>.</w:t>
              </w:r>
            </w:ins>
            <w:ins w:id="6635" w:author="Okot" w:date="2019-12-13T11:47:00Z">
              <w:r w:rsidR="00992396">
                <w:t> </w:t>
              </w:r>
            </w:ins>
            <w:ins w:id="6636" w:author="Okot" w:date="2019-12-10T17:07:00Z">
              <w:r w:rsidR="00586042">
                <w:t>Użytkownik wprowadza swój adres e-mail w polu „adres e-mail”</w:t>
              </w:r>
            </w:ins>
            <w:ins w:id="6637" w:author="Okot" w:date="2019-12-13T11:47:00Z">
              <w:r w:rsidR="00992396">
                <w:t>.</w:t>
              </w:r>
            </w:ins>
          </w:p>
          <w:p w14:paraId="6FD4C551" w14:textId="2577A1AF" w:rsidR="00586042" w:rsidRDefault="00971961">
            <w:pPr>
              <w:ind w:firstLine="0"/>
              <w:rPr>
                <w:ins w:id="6638" w:author="Okot" w:date="2019-12-10T17:08:00Z"/>
              </w:rPr>
            </w:pPr>
            <w:ins w:id="6639" w:author="Okot" w:date="2019-12-10T17:08:00Z">
              <w:r>
                <w:t>3</w:t>
              </w:r>
              <w:r w:rsidR="00992396">
                <w:t>.</w:t>
              </w:r>
            </w:ins>
            <w:ins w:id="6640" w:author="Okot" w:date="2019-12-13T11:47:00Z">
              <w:r w:rsidR="00992396">
                <w:t> </w:t>
              </w:r>
            </w:ins>
            <w:ins w:id="6641" w:author="Okot" w:date="2019-12-10T17:08:00Z">
              <w:r w:rsidR="00586042">
                <w:t>Użytkownik wprowadza hasło w polu „hasło”</w:t>
              </w:r>
            </w:ins>
            <w:ins w:id="6642" w:author="Okot" w:date="2019-12-13T11:47:00Z">
              <w:r w:rsidR="00992396">
                <w:t>.</w:t>
              </w:r>
            </w:ins>
          </w:p>
          <w:p w14:paraId="3C5DD848" w14:textId="1BA6E0D6" w:rsidR="00586042" w:rsidRDefault="00971961">
            <w:pPr>
              <w:ind w:firstLine="0"/>
              <w:rPr>
                <w:ins w:id="6643" w:author="Okot" w:date="2019-12-10T17:08:00Z"/>
              </w:rPr>
            </w:pPr>
            <w:ins w:id="6644" w:author="Okot" w:date="2019-12-10T17:08:00Z">
              <w:r>
                <w:t>4</w:t>
              </w:r>
              <w:r w:rsidR="00992396">
                <w:t>.</w:t>
              </w:r>
            </w:ins>
            <w:ins w:id="6645" w:author="Okot" w:date="2019-12-13T11:48:00Z">
              <w:r w:rsidR="00992396">
                <w:t> </w:t>
              </w:r>
            </w:ins>
            <w:ins w:id="6646" w:author="Okot" w:date="2019-12-10T17:08:00Z">
              <w:r w:rsidR="00586042">
                <w:t>Użytkownik wprowadza jeszcze raz to samo ha</w:t>
              </w:r>
              <w:r w:rsidR="00992396">
                <w:t>sło w</w:t>
              </w:r>
            </w:ins>
            <w:ins w:id="6647" w:author="Okot" w:date="2019-12-13T11:48:00Z">
              <w:r w:rsidR="00992396">
                <w:t> </w:t>
              </w:r>
            </w:ins>
            <w:ins w:id="6648" w:author="Okot" w:date="2019-12-10T17:08:00Z">
              <w:r w:rsidR="00586042">
                <w:t>polu „powtórz hasło”</w:t>
              </w:r>
            </w:ins>
            <w:ins w:id="6649" w:author="Okot" w:date="2019-12-13T11:48:00Z">
              <w:r w:rsidR="00992396">
                <w:t>.</w:t>
              </w:r>
            </w:ins>
          </w:p>
          <w:p w14:paraId="6FE78344" w14:textId="2B1ECE72" w:rsidR="00586042" w:rsidRDefault="00971961">
            <w:pPr>
              <w:ind w:firstLine="0"/>
              <w:rPr>
                <w:ins w:id="6650" w:author="Okot" w:date="2019-12-12T11:40:00Z"/>
              </w:rPr>
            </w:pPr>
            <w:ins w:id="6651" w:author="Okot" w:date="2019-12-10T17:08:00Z">
              <w:r>
                <w:lastRenderedPageBreak/>
                <w:t>5</w:t>
              </w:r>
              <w:r w:rsidR="00992396">
                <w:t>.</w:t>
              </w:r>
            </w:ins>
            <w:ins w:id="6652" w:author="Okot" w:date="2019-12-13T11:48:00Z">
              <w:r w:rsidR="00992396">
                <w:t> </w:t>
              </w:r>
            </w:ins>
            <w:ins w:id="6653" w:author="Okot" w:date="2019-12-10T17:08:00Z">
              <w:r w:rsidR="00586042">
                <w:t>Użytkownik zatwierdza rejestracj</w:t>
              </w:r>
            </w:ins>
            <w:ins w:id="6654" w:author="Okot" w:date="2019-12-10T17:09:00Z">
              <w:r w:rsidR="00586042">
                <w:t>ę przyciskiem „zarejestruj”</w:t>
              </w:r>
            </w:ins>
            <w:ins w:id="6655" w:author="Okot" w:date="2019-12-13T11:48:00Z">
              <w:r w:rsidR="00992396">
                <w:t>.</w:t>
              </w:r>
            </w:ins>
          </w:p>
          <w:p w14:paraId="2EF335C4" w14:textId="2F493C39" w:rsidR="0079256D" w:rsidRDefault="00971961">
            <w:pPr>
              <w:ind w:firstLine="0"/>
              <w:rPr>
                <w:ins w:id="6656" w:author="Okot" w:date="2019-12-10T17:09:00Z"/>
              </w:rPr>
            </w:pPr>
            <w:ins w:id="6657" w:author="Okot" w:date="2019-12-12T11:40:00Z">
              <w:r>
                <w:t>6</w:t>
              </w:r>
              <w:r w:rsidR="00992396">
                <w:t>.</w:t>
              </w:r>
            </w:ins>
            <w:ins w:id="6658" w:author="Okot" w:date="2019-12-13T11:48:00Z">
              <w:r w:rsidR="00992396">
                <w:t> </w:t>
              </w:r>
            </w:ins>
            <w:ins w:id="6659" w:author="Okot" w:date="2019-12-12T11:40:00Z">
              <w:r w:rsidR="0079256D">
                <w:t>System weryfikuje e-mail i hasło</w:t>
              </w:r>
            </w:ins>
            <w:ins w:id="6660" w:author="Okot" w:date="2019-12-13T11:48:00Z">
              <w:r w:rsidR="00992396">
                <w:t>.</w:t>
              </w:r>
            </w:ins>
          </w:p>
          <w:p w14:paraId="1A34D5A5" w14:textId="0FE53213" w:rsidR="00586042" w:rsidRDefault="00971961">
            <w:pPr>
              <w:ind w:firstLine="0"/>
              <w:rPr>
                <w:ins w:id="6661" w:author="Okot" w:date="2019-12-10T17:09:00Z"/>
              </w:rPr>
            </w:pPr>
            <w:ins w:id="6662" w:author="Okot" w:date="2019-12-10T17:09:00Z">
              <w:r>
                <w:t>7</w:t>
              </w:r>
              <w:r w:rsidR="00992396">
                <w:t>.</w:t>
              </w:r>
            </w:ins>
            <w:ins w:id="6663" w:author="Okot" w:date="2019-12-13T11:48:00Z">
              <w:r w:rsidR="00992396">
                <w:t> </w:t>
              </w:r>
            </w:ins>
            <w:ins w:id="6664" w:author="Okot" w:date="2019-12-10T17:09:00Z">
              <w:r w:rsidR="00586042">
                <w:t>Dane rejestracji trafiają do bazy danych</w:t>
              </w:r>
            </w:ins>
            <w:ins w:id="6665" w:author="Okot" w:date="2019-12-13T11:48:00Z">
              <w:r w:rsidR="00992396">
                <w:t>.</w:t>
              </w:r>
            </w:ins>
          </w:p>
          <w:p w14:paraId="1B6D5BB9" w14:textId="400DDA64" w:rsidR="00586042" w:rsidRDefault="00971961">
            <w:pPr>
              <w:ind w:firstLine="0"/>
              <w:rPr>
                <w:ins w:id="6666" w:author="Okot" w:date="2019-12-10T17:07:00Z"/>
              </w:rPr>
            </w:pPr>
            <w:ins w:id="6667" w:author="Okot" w:date="2019-12-10T17:09:00Z">
              <w:r>
                <w:t>8</w:t>
              </w:r>
              <w:r w:rsidR="00992396">
                <w:t>.</w:t>
              </w:r>
            </w:ins>
            <w:ins w:id="6668" w:author="Okot" w:date="2019-12-13T11:48:00Z">
              <w:r w:rsidR="00992396">
                <w:t> </w:t>
              </w:r>
            </w:ins>
            <w:ins w:id="6669" w:author="Okot" w:date="2019-12-10T17:10:00Z">
              <w:r w:rsidR="00586042">
                <w:t>Wyświetla</w:t>
              </w:r>
              <w:r w:rsidR="00992396">
                <w:t>ny jest komunikat informujący o</w:t>
              </w:r>
            </w:ins>
            <w:ins w:id="6670" w:author="Okot" w:date="2019-12-13T11:48:00Z">
              <w:r w:rsidR="00992396">
                <w:t> </w:t>
              </w:r>
            </w:ins>
            <w:ins w:id="6671" w:author="Okot" w:date="2019-12-10T17:10:00Z">
              <w:r w:rsidR="00586042">
                <w:t>poprawnym przebiegu rejestracji</w:t>
              </w:r>
            </w:ins>
            <w:ins w:id="6672" w:author="Okot" w:date="2019-12-10T17:08:00Z">
              <w:r w:rsidR="00992396">
                <w:t>.</w:t>
              </w:r>
            </w:ins>
          </w:p>
        </w:tc>
      </w:tr>
      <w:tr w:rsidR="009E6E7E" w14:paraId="741DBB6D" w14:textId="77777777" w:rsidTr="00B03609">
        <w:trPr>
          <w:ins w:id="6673" w:author="Okot" w:date="2019-12-10T17:03:00Z"/>
        </w:trPr>
        <w:tc>
          <w:tcPr>
            <w:tcW w:w="3397" w:type="dxa"/>
            <w:tcPrChange w:id="6674" w:author="Okot" w:date="2019-12-10T17:05:00Z">
              <w:tcPr>
                <w:tcW w:w="4530" w:type="dxa"/>
                <w:gridSpan w:val="2"/>
              </w:tcPr>
            </w:tcPrChange>
          </w:tcPr>
          <w:p w14:paraId="34FB73E2" w14:textId="77F4C952" w:rsidR="009E6E7E" w:rsidRPr="0079256D" w:rsidRDefault="009E6E7E" w:rsidP="009E6E7E">
            <w:pPr>
              <w:ind w:firstLine="0"/>
              <w:rPr>
                <w:ins w:id="6675" w:author="Okot" w:date="2019-12-10T17:03:00Z"/>
                <w:b/>
                <w:rPrChange w:id="6676" w:author="Okot" w:date="2019-12-12T11:42:00Z">
                  <w:rPr>
                    <w:ins w:id="6677" w:author="Okot" w:date="2019-12-10T17:03:00Z"/>
                  </w:rPr>
                </w:rPrChange>
              </w:rPr>
            </w:pPr>
            <w:ins w:id="6678" w:author="Okot" w:date="2019-12-10T17:03:00Z">
              <w:r w:rsidRPr="0079256D">
                <w:rPr>
                  <w:b/>
                  <w:rPrChange w:id="6679" w:author="Okot" w:date="2019-12-12T11:42:00Z">
                    <w:rPr/>
                  </w:rPrChange>
                </w:rPr>
                <w:lastRenderedPageBreak/>
                <w:t>Scenariusze alternatywne</w:t>
              </w:r>
            </w:ins>
          </w:p>
        </w:tc>
        <w:tc>
          <w:tcPr>
            <w:tcW w:w="5664" w:type="dxa"/>
            <w:tcPrChange w:id="6680" w:author="Okot" w:date="2019-12-10T17:05:00Z">
              <w:tcPr>
                <w:tcW w:w="4531" w:type="dxa"/>
              </w:tcPr>
            </w:tcPrChange>
          </w:tcPr>
          <w:p w14:paraId="77AFEA2A" w14:textId="11FFB940" w:rsidR="00A70518" w:rsidRDefault="00A70518" w:rsidP="00A70518">
            <w:pPr>
              <w:ind w:firstLine="0"/>
              <w:rPr>
                <w:ins w:id="6681" w:author="Okot" w:date="2019-12-26T15:16:00Z"/>
              </w:rPr>
            </w:pPr>
            <w:ins w:id="6682" w:author="Okot" w:date="2019-12-26T15:16:00Z">
              <w:r>
                <w:t>(1-6).1. Użytkownik używa przycisku do zamknięcia okna.</w:t>
              </w:r>
            </w:ins>
          </w:p>
          <w:p w14:paraId="32B73EC6" w14:textId="677D7E3A" w:rsidR="00A70518" w:rsidRDefault="00A70518" w:rsidP="00A70518">
            <w:pPr>
              <w:ind w:firstLine="0"/>
              <w:rPr>
                <w:ins w:id="6683" w:author="Okot" w:date="2019-12-26T15:16:00Z"/>
              </w:rPr>
            </w:pPr>
            <w:ins w:id="6684" w:author="Okot" w:date="2019-12-26T15:16:00Z">
              <w:r>
                <w:t>(1-6).1.1. Pojawia okno dialogowe służące do potwierdzenia zamknięcia okna bez zapisywania danych.</w:t>
              </w:r>
            </w:ins>
          </w:p>
          <w:p w14:paraId="3AF012F6" w14:textId="6D24CB82" w:rsidR="00A70518" w:rsidRDefault="00A70518" w:rsidP="00A70518">
            <w:pPr>
              <w:ind w:firstLine="0"/>
              <w:rPr>
                <w:ins w:id="6685" w:author="Okot" w:date="2019-12-26T15:16:00Z"/>
              </w:rPr>
            </w:pPr>
            <w:ins w:id="6686" w:author="Okot" w:date="2019-12-26T15:16:00Z">
              <w:r>
                <w:t>(1-6</w:t>
              </w:r>
            </w:ins>
            <w:ins w:id="6687" w:author="Okot" w:date="2019-12-26T15:17:00Z">
              <w:r>
                <w:t>)</w:t>
              </w:r>
            </w:ins>
            <w:ins w:id="6688" w:author="Okot" w:date="2019-12-26T15:16:00Z">
              <w:r>
                <w:t>.1.2.1. Użytkownik potwierdza zamknięcie okna.</w:t>
              </w:r>
            </w:ins>
          </w:p>
          <w:p w14:paraId="271449D3" w14:textId="27BD2875" w:rsidR="00A70518" w:rsidRDefault="00A70518" w:rsidP="00A70518">
            <w:pPr>
              <w:ind w:firstLine="0"/>
              <w:rPr>
                <w:ins w:id="6689" w:author="Okot" w:date="2019-12-26T15:16:00Z"/>
              </w:rPr>
            </w:pPr>
            <w:ins w:id="6690" w:author="Okot" w:date="2019-12-26T15:17:00Z">
              <w:r>
                <w:t>(1-</w:t>
              </w:r>
            </w:ins>
            <w:ins w:id="6691" w:author="Okot" w:date="2019-12-26T15:16:00Z">
              <w:r>
                <w:t>6</w:t>
              </w:r>
            </w:ins>
            <w:ins w:id="6692" w:author="Okot" w:date="2019-12-26T15:17:00Z">
              <w:r>
                <w:t>)</w:t>
              </w:r>
            </w:ins>
            <w:ins w:id="6693" w:author="Okot" w:date="2019-12-26T15:16:00Z">
              <w:r>
                <w:t xml:space="preserve">.1.2.1.1. Okno modalne z formularzem </w:t>
              </w:r>
            </w:ins>
            <w:ins w:id="6694" w:author="Okot" w:date="2019-12-26T15:23:00Z">
              <w:r w:rsidR="00E83416">
                <w:t xml:space="preserve">rejestracji </w:t>
              </w:r>
            </w:ins>
            <w:ins w:id="6695" w:author="Okot" w:date="2019-12-26T15:16:00Z">
              <w:r>
                <w:t>zostaje zamknięte.</w:t>
              </w:r>
            </w:ins>
          </w:p>
          <w:p w14:paraId="5060F10D" w14:textId="35F1032E" w:rsidR="00A70518" w:rsidRDefault="00A70518" w:rsidP="00A70518">
            <w:pPr>
              <w:ind w:firstLine="0"/>
              <w:rPr>
                <w:ins w:id="6696" w:author="Okot" w:date="2019-12-26T15:16:00Z"/>
              </w:rPr>
            </w:pPr>
            <w:ins w:id="6697" w:author="Okot" w:date="2019-12-26T15:17:00Z">
              <w:r>
                <w:t>(1-</w:t>
              </w:r>
            </w:ins>
            <w:ins w:id="6698" w:author="Okot" w:date="2019-12-26T15:16:00Z">
              <w:r>
                <w:t>6</w:t>
              </w:r>
            </w:ins>
            <w:ins w:id="6699" w:author="Okot" w:date="2019-12-26T15:18:00Z">
              <w:r>
                <w:t>)</w:t>
              </w:r>
            </w:ins>
            <w:ins w:id="6700" w:author="Okot" w:date="2019-12-26T15:16:00Z">
              <w:r w:rsidR="00F27147">
                <w:t>.1.2.</w:t>
              </w:r>
            </w:ins>
            <w:ins w:id="6701" w:author="Okot" w:date="2019-12-26T15:21:00Z">
              <w:r w:rsidR="00F27147">
                <w:t>2.</w:t>
              </w:r>
            </w:ins>
            <w:ins w:id="6702" w:author="Okot" w:date="2019-12-26T15:16:00Z">
              <w:r>
                <w:t xml:space="preserve"> Uż</w:t>
              </w:r>
            </w:ins>
            <w:ins w:id="6703" w:author="Okot" w:date="2019-12-26T15:17:00Z">
              <w:r>
                <w:t>ytkownik rezygnuje z akcji</w:t>
              </w:r>
            </w:ins>
          </w:p>
          <w:p w14:paraId="320C71EA" w14:textId="1D9FC46D" w:rsidR="00A70518" w:rsidRDefault="00A70518" w:rsidP="00A70518">
            <w:pPr>
              <w:ind w:firstLine="0"/>
              <w:rPr>
                <w:ins w:id="6704" w:author="Okot" w:date="2019-12-26T15:16:00Z"/>
              </w:rPr>
            </w:pPr>
            <w:ins w:id="6705" w:author="Okot" w:date="2019-12-26T15:18:00Z">
              <w:r>
                <w:t>(1-</w:t>
              </w:r>
            </w:ins>
            <w:ins w:id="6706" w:author="Okot" w:date="2019-12-26T15:16:00Z">
              <w:r>
                <w:t>6</w:t>
              </w:r>
            </w:ins>
            <w:ins w:id="6707" w:author="Okot" w:date="2019-12-26T15:18:00Z">
              <w:r>
                <w:t>)</w:t>
              </w:r>
            </w:ins>
            <w:ins w:id="6708" w:author="Okot" w:date="2019-12-26T15:16:00Z">
              <w:r>
                <w:t>.1.2.2.</w:t>
              </w:r>
            </w:ins>
            <w:ins w:id="6709" w:author="Okot" w:date="2019-12-26T15:22:00Z">
              <w:r w:rsidR="00F27147">
                <w:t>1.</w:t>
              </w:r>
            </w:ins>
            <w:ins w:id="6710" w:author="Okot" w:date="2019-12-26T15:16:00Z">
              <w:r>
                <w:t xml:space="preserve"> </w:t>
              </w:r>
            </w:ins>
            <w:ins w:id="6711" w:author="Okot" w:date="2019-12-26T15:22:00Z">
              <w:r w:rsidR="00F27147">
                <w:t xml:space="preserve">Okno dialogowe zostaje zamknięte. </w:t>
              </w:r>
            </w:ins>
          </w:p>
          <w:p w14:paraId="1A876F41" w14:textId="15B4692B" w:rsidR="00A70518" w:rsidRDefault="00A70518">
            <w:pPr>
              <w:ind w:firstLine="0"/>
              <w:rPr>
                <w:ins w:id="6712" w:author="Okot" w:date="2019-12-26T15:15:00Z"/>
              </w:rPr>
            </w:pPr>
            <w:ins w:id="6713" w:author="Okot" w:date="2019-12-26T15:18:00Z">
              <w:r>
                <w:t>(1-</w:t>
              </w:r>
            </w:ins>
            <w:ins w:id="6714" w:author="Okot" w:date="2019-12-26T15:16:00Z">
              <w:r>
                <w:t>6</w:t>
              </w:r>
            </w:ins>
            <w:ins w:id="6715" w:author="Okot" w:date="2019-12-26T15:18:00Z">
              <w:r>
                <w:t>)</w:t>
              </w:r>
            </w:ins>
            <w:ins w:id="6716" w:author="Okot" w:date="2019-12-26T15:16:00Z">
              <w:r>
                <w:t>.1.2.</w:t>
              </w:r>
              <w:r w:rsidR="00E83416">
                <w:t>2.2</w:t>
              </w:r>
              <w:r w:rsidR="00C4028F">
                <w:t>. Powrót do pkt</w:t>
              </w:r>
              <w:r>
                <w:t> </w:t>
              </w:r>
            </w:ins>
            <w:ins w:id="6717" w:author="Okot" w:date="2019-12-26T15:22:00Z">
              <w:r w:rsidR="00F27147">
                <w:t>(1-</w:t>
              </w:r>
            </w:ins>
            <w:ins w:id="6718" w:author="Okot" w:date="2019-12-26T15:16:00Z">
              <w:r>
                <w:t>6</w:t>
              </w:r>
            </w:ins>
            <w:ins w:id="6719" w:author="Okot" w:date="2019-12-26T15:22:00Z">
              <w:r w:rsidR="00F27147">
                <w:t>)</w:t>
              </w:r>
            </w:ins>
            <w:ins w:id="6720" w:author="Okot" w:date="2019-12-26T15:16:00Z">
              <w:r>
                <w:t>.</w:t>
              </w:r>
            </w:ins>
          </w:p>
          <w:p w14:paraId="2E0E4151" w14:textId="617F4861" w:rsidR="009E6E7E" w:rsidRDefault="00971961">
            <w:pPr>
              <w:ind w:firstLine="0"/>
              <w:rPr>
                <w:ins w:id="6721" w:author="Okot" w:date="2019-12-13T10:10:00Z"/>
              </w:rPr>
            </w:pPr>
            <w:ins w:id="6722" w:author="Okot" w:date="2019-12-12T11:40:00Z">
              <w:r>
                <w:t>6</w:t>
              </w:r>
            </w:ins>
            <w:ins w:id="6723" w:author="Okot" w:date="2019-12-10T17:10:00Z">
              <w:r w:rsidR="00A70518">
                <w:t>.2</w:t>
              </w:r>
              <w:r w:rsidR="00992396">
                <w:t>.</w:t>
              </w:r>
            </w:ins>
            <w:ins w:id="6724" w:author="Okot" w:date="2019-12-13T11:48:00Z">
              <w:r w:rsidR="00992396">
                <w:t> </w:t>
              </w:r>
            </w:ins>
            <w:ins w:id="6725" w:author="Okot" w:date="2019-12-10T17:10:00Z">
              <w:r w:rsidR="00586042">
                <w:t>Istnieje już konto</w:t>
              </w:r>
              <w:r w:rsidR="0079256D">
                <w:t xml:space="preserve"> założone na podany adres e-</w:t>
              </w:r>
            </w:ins>
            <w:ins w:id="6726" w:author="Okot" w:date="2019-12-12T11:40:00Z">
              <w:r w:rsidR="00481CEA">
                <w:t>m</w:t>
              </w:r>
            </w:ins>
            <w:ins w:id="6727" w:author="Okot" w:date="2019-12-13T10:09:00Z">
              <w:r w:rsidR="00481CEA">
                <w:t>a</w:t>
              </w:r>
            </w:ins>
            <w:ins w:id="6728" w:author="Okot" w:date="2019-12-12T11:40:00Z">
              <w:r w:rsidR="00481CEA">
                <w:t>i</w:t>
              </w:r>
              <w:r w:rsidR="005C4BBD">
                <w:t>l</w:t>
              </w:r>
            </w:ins>
            <w:ins w:id="6729" w:author="Okot" w:date="2019-12-13T11:48:00Z">
              <w:r w:rsidR="00992396">
                <w:t>.</w:t>
              </w:r>
            </w:ins>
            <w:ins w:id="6730" w:author="Okot" w:date="2019-12-12T11:40:00Z">
              <w:r w:rsidR="0079256D">
                <w:t xml:space="preserve"> </w:t>
              </w:r>
            </w:ins>
            <w:ins w:id="6731" w:author="Okot" w:date="2019-12-13T10:10:00Z">
              <w:r>
                <w:t>6</w:t>
              </w:r>
              <w:r w:rsidR="00A70518">
                <w:t>.2</w:t>
              </w:r>
              <w:r w:rsidR="00992396">
                <w:t>.1.</w:t>
              </w:r>
            </w:ins>
            <w:ins w:id="6732" w:author="Okot" w:date="2019-12-13T11:48:00Z">
              <w:r w:rsidR="00992396">
                <w:t> </w:t>
              </w:r>
            </w:ins>
            <w:ins w:id="6733" w:author="Okot" w:date="2019-12-13T10:10:00Z">
              <w:r w:rsidR="00481CEA">
                <w:t>W</w:t>
              </w:r>
            </w:ins>
            <w:ins w:id="6734" w:author="Okot" w:date="2019-12-12T11:40:00Z">
              <w:r w:rsidR="0079256D">
                <w:t>yświetlony zostaje stosowny komunikat</w:t>
              </w:r>
            </w:ins>
            <w:ins w:id="6735" w:author="Okot" w:date="2019-12-28T16:12:00Z">
              <w:r w:rsidR="008C45EA">
                <w:t xml:space="preserve"> błędu</w:t>
              </w:r>
            </w:ins>
            <w:ins w:id="6736" w:author="Okot" w:date="2019-12-13T11:48:00Z">
              <w:r w:rsidR="00992396">
                <w:t>.</w:t>
              </w:r>
            </w:ins>
          </w:p>
          <w:p w14:paraId="6170514E" w14:textId="5B35B82F" w:rsidR="00481CEA" w:rsidRDefault="00971961">
            <w:pPr>
              <w:ind w:firstLine="0"/>
              <w:rPr>
                <w:ins w:id="6737" w:author="Okot" w:date="2019-12-10T17:10:00Z"/>
              </w:rPr>
            </w:pPr>
            <w:ins w:id="6738" w:author="Okot" w:date="2019-12-13T10:10:00Z">
              <w:r>
                <w:t>6</w:t>
              </w:r>
              <w:r w:rsidR="00A70518">
                <w:t>.2</w:t>
              </w:r>
              <w:r w:rsidR="00992396">
                <w:t>.2.</w:t>
              </w:r>
            </w:ins>
            <w:ins w:id="6739" w:author="Okot" w:date="2019-12-13T11:48:00Z">
              <w:r w:rsidR="00992396">
                <w:t> </w:t>
              </w:r>
            </w:ins>
            <w:ins w:id="6740" w:author="Okot" w:date="2019-12-13T10:10:00Z">
              <w:r w:rsidR="00C4028F">
                <w:t>Powrót do pkt</w:t>
              </w:r>
              <w:r w:rsidR="00481CEA">
                <w:t> 1</w:t>
              </w:r>
            </w:ins>
            <w:ins w:id="6741" w:author="Okot" w:date="2019-12-13T11:48:00Z">
              <w:r w:rsidR="00992396">
                <w:t>.</w:t>
              </w:r>
            </w:ins>
          </w:p>
          <w:p w14:paraId="36C33248" w14:textId="0091B821" w:rsidR="00586042" w:rsidRDefault="00971961">
            <w:pPr>
              <w:ind w:firstLine="0"/>
              <w:rPr>
                <w:ins w:id="6742" w:author="Okot" w:date="2019-12-10T17:11:00Z"/>
              </w:rPr>
            </w:pPr>
            <w:ins w:id="6743" w:author="Okot" w:date="2019-12-12T11:40:00Z">
              <w:r>
                <w:t>6</w:t>
              </w:r>
            </w:ins>
            <w:ins w:id="6744" w:author="Okot" w:date="2019-12-10T17:10:00Z">
              <w:r w:rsidR="00A70518">
                <w:t>.</w:t>
              </w:r>
            </w:ins>
            <w:ins w:id="6745" w:author="Okot" w:date="2019-12-26T15:18:00Z">
              <w:r w:rsidR="00A70518">
                <w:t>3</w:t>
              </w:r>
            </w:ins>
            <w:ins w:id="6746" w:author="Okot" w:date="2019-12-13T10:11:00Z">
              <w:r w:rsidR="00481CEA">
                <w:t>(</w:t>
              </w:r>
            </w:ins>
            <w:ins w:id="6747" w:author="Okot" w:date="2019-12-13T10:10:00Z">
              <w:r w:rsidR="00481CEA">
                <w:t>a</w:t>
              </w:r>
            </w:ins>
            <w:ins w:id="6748" w:author="Okot" w:date="2019-12-13T10:11:00Z">
              <w:r w:rsidR="00481CEA">
                <w:t>)</w:t>
              </w:r>
            </w:ins>
            <w:ins w:id="6749" w:author="Okot" w:date="2019-12-13T11:48:00Z">
              <w:r w:rsidR="00992396">
                <w:t> </w:t>
              </w:r>
            </w:ins>
            <w:ins w:id="6750" w:author="Okot" w:date="2019-12-10T17:10:00Z">
              <w:r w:rsidR="00586042">
                <w:t>Hasło nie spełnia wymog</w:t>
              </w:r>
            </w:ins>
            <w:ins w:id="6751" w:author="Okot" w:date="2019-12-10T17:11:00Z">
              <w:r w:rsidR="00586042">
                <w:t>ów bezpieczeństwa</w:t>
              </w:r>
            </w:ins>
            <w:ins w:id="6752" w:author="Okot" w:date="2019-12-12T11:40:00Z">
              <w:r w:rsidR="00992396">
                <w:t>.</w:t>
              </w:r>
              <w:r w:rsidR="0079256D">
                <w:t xml:space="preserve"> </w:t>
              </w:r>
            </w:ins>
          </w:p>
          <w:p w14:paraId="571A0345" w14:textId="31AFDC33" w:rsidR="00481CEA" w:rsidRDefault="00971961">
            <w:pPr>
              <w:ind w:firstLine="0"/>
              <w:rPr>
                <w:ins w:id="6753" w:author="Okot" w:date="2019-12-13T10:11:00Z"/>
              </w:rPr>
            </w:pPr>
            <w:ins w:id="6754" w:author="Okot" w:date="2019-12-26T15:15:00Z">
              <w:r>
                <w:t>6</w:t>
              </w:r>
            </w:ins>
            <w:ins w:id="6755" w:author="Okot" w:date="2019-12-10T17:11:00Z">
              <w:r w:rsidR="00A70518">
                <w:t>.</w:t>
              </w:r>
            </w:ins>
            <w:ins w:id="6756" w:author="Okot" w:date="2019-12-26T15:18:00Z">
              <w:r w:rsidR="00A70518">
                <w:t>3</w:t>
              </w:r>
            </w:ins>
            <w:ins w:id="6757" w:author="Okot" w:date="2019-12-13T10:11:00Z">
              <w:r w:rsidR="00481CEA">
                <w:t>(b)</w:t>
              </w:r>
            </w:ins>
            <w:ins w:id="6758" w:author="Okot" w:date="2019-12-13T11:48:00Z">
              <w:r w:rsidR="00992396">
                <w:t> </w:t>
              </w:r>
            </w:ins>
            <w:ins w:id="6759" w:author="Okot" w:date="2019-12-10T17:11:00Z">
              <w:r w:rsidR="00586042">
                <w:t>Hasła wprowadzone w polach „hasło” i „powtórz hasło” nie s</w:t>
              </w:r>
            </w:ins>
            <w:ins w:id="6760" w:author="Okot" w:date="2019-12-10T17:12:00Z">
              <w:r w:rsidR="00586042">
                <w:t>ą identyczne</w:t>
              </w:r>
            </w:ins>
            <w:ins w:id="6761" w:author="Okot" w:date="2019-12-13T11:48:00Z">
              <w:r w:rsidR="00992396">
                <w:t>.</w:t>
              </w:r>
            </w:ins>
            <w:ins w:id="6762" w:author="Okot" w:date="2019-12-12T11:41:00Z">
              <w:r w:rsidR="0079256D">
                <w:t xml:space="preserve"> </w:t>
              </w:r>
            </w:ins>
          </w:p>
          <w:p w14:paraId="77815DD7" w14:textId="479C2410" w:rsidR="00586042" w:rsidRDefault="00971961">
            <w:pPr>
              <w:ind w:firstLine="0"/>
              <w:rPr>
                <w:ins w:id="6763" w:author="Okot" w:date="2019-12-13T10:11:00Z"/>
              </w:rPr>
            </w:pPr>
            <w:ins w:id="6764" w:author="Okot" w:date="2019-12-13T10:11:00Z">
              <w:r>
                <w:t>6</w:t>
              </w:r>
              <w:r w:rsidR="00A70518">
                <w:t>.3</w:t>
              </w:r>
              <w:r w:rsidR="00481CEA">
                <w:t>.1.</w:t>
              </w:r>
            </w:ins>
            <w:ins w:id="6765" w:author="Okot" w:date="2019-12-13T11:49:00Z">
              <w:r w:rsidR="00992396">
                <w:t> </w:t>
              </w:r>
            </w:ins>
            <w:ins w:id="6766" w:author="Okot" w:date="2019-12-13T10:11:00Z">
              <w:r w:rsidR="00481CEA">
                <w:t>W</w:t>
              </w:r>
            </w:ins>
            <w:ins w:id="6767" w:author="Okot" w:date="2019-12-12T11:41:00Z">
              <w:r w:rsidR="0079256D">
                <w:t>yświetlony zostaje stosowny komunikat</w:t>
              </w:r>
            </w:ins>
            <w:ins w:id="6768" w:author="Okot" w:date="2019-12-28T16:12:00Z">
              <w:r w:rsidR="008C45EA">
                <w:t xml:space="preserve"> błędu</w:t>
              </w:r>
            </w:ins>
            <w:ins w:id="6769" w:author="Okot" w:date="2019-12-13T11:49:00Z">
              <w:r w:rsidR="00992396">
                <w:t>.</w:t>
              </w:r>
            </w:ins>
          </w:p>
          <w:p w14:paraId="2D997B58" w14:textId="76270D92" w:rsidR="00481CEA" w:rsidRDefault="00971961">
            <w:pPr>
              <w:ind w:firstLine="0"/>
              <w:rPr>
                <w:ins w:id="6770" w:author="Okot" w:date="2019-12-10T17:03:00Z"/>
              </w:rPr>
            </w:pPr>
            <w:ins w:id="6771" w:author="Okot" w:date="2019-12-13T10:11:00Z">
              <w:r>
                <w:t>6</w:t>
              </w:r>
              <w:r w:rsidR="00A70518">
                <w:t>.3</w:t>
              </w:r>
              <w:r w:rsidR="00481CEA">
                <w:t>.2.</w:t>
              </w:r>
            </w:ins>
            <w:ins w:id="6772" w:author="Okot" w:date="2019-12-13T11:49:00Z">
              <w:r w:rsidR="00992396">
                <w:t> </w:t>
              </w:r>
            </w:ins>
            <w:ins w:id="6773" w:author="Okot" w:date="2019-12-13T10:11:00Z">
              <w:r w:rsidR="00C4028F">
                <w:t>Powrót do pkt</w:t>
              </w:r>
              <w:r w:rsidR="00481CEA">
                <w:t> 2</w:t>
              </w:r>
            </w:ins>
            <w:ins w:id="6774" w:author="Okot" w:date="2019-12-13T11:49:00Z">
              <w:r w:rsidR="00992396">
                <w:t>.</w:t>
              </w:r>
            </w:ins>
          </w:p>
        </w:tc>
      </w:tr>
    </w:tbl>
    <w:p w14:paraId="6C6CCC43" w14:textId="796CD39D" w:rsidR="009E6E7E" w:rsidRDefault="009E6E7E">
      <w:pPr>
        <w:ind w:firstLine="0"/>
        <w:rPr>
          <w:ins w:id="6775" w:author="Okot" w:date="2019-12-10T16:59:00Z"/>
        </w:rPr>
        <w:pPrChange w:id="6776" w:author="Okot" w:date="2019-12-10T16:58:00Z">
          <w:pPr>
            <w:pStyle w:val="Podtytu"/>
          </w:pPr>
        </w:pPrChange>
      </w:pPr>
    </w:p>
    <w:p w14:paraId="0EFC4F5C" w14:textId="3D16BF3A" w:rsidR="009E6E7E" w:rsidRDefault="0079256D">
      <w:pPr>
        <w:ind w:firstLine="0"/>
        <w:rPr>
          <w:ins w:id="6777" w:author="Okot" w:date="2019-12-12T11:42:00Z"/>
        </w:rPr>
        <w:pPrChange w:id="6778" w:author="Okot" w:date="2019-12-10T16:58:00Z">
          <w:pPr>
            <w:pStyle w:val="Podtytu"/>
          </w:pPr>
        </w:pPrChange>
      </w:pPr>
      <w:ins w:id="6779" w:author="Okot" w:date="2019-12-12T11:41:00Z">
        <w:r>
          <w:t>Tabela 4.2.</w:t>
        </w:r>
      </w:ins>
    </w:p>
    <w:p w14:paraId="54F908E4" w14:textId="4DCEB0E5" w:rsidR="0079256D" w:rsidRDefault="0079256D" w:rsidP="0079256D">
      <w:pPr>
        <w:ind w:firstLine="0"/>
        <w:rPr>
          <w:ins w:id="6780" w:author="Okot" w:date="2019-12-12T11:42:00Z"/>
        </w:rPr>
      </w:pPr>
      <w:ins w:id="6781" w:author="Okot" w:date="2019-12-12T11:42:00Z">
        <w:r>
          <w:t>Opis scenariusza przypadku użycia „L</w:t>
        </w:r>
        <w:r w:rsidR="005C4BBD">
          <w:t>ogowan</w:t>
        </w:r>
      </w:ins>
      <w:ins w:id="6782" w:author="Okot" w:date="2019-12-12T11:50:00Z">
        <w:r w:rsidR="005C4BBD">
          <w:t>ie</w:t>
        </w:r>
      </w:ins>
      <w:ins w:id="6783"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6784" w:author="Okot" w:date="2019-12-12T11:42:00Z"/>
        </w:trPr>
        <w:tc>
          <w:tcPr>
            <w:tcW w:w="3397" w:type="dxa"/>
          </w:tcPr>
          <w:p w14:paraId="0D2FACC7" w14:textId="77777777" w:rsidR="0079256D" w:rsidRPr="005C4BBD" w:rsidRDefault="0079256D" w:rsidP="005C4BBD">
            <w:pPr>
              <w:ind w:firstLine="0"/>
              <w:rPr>
                <w:ins w:id="6785" w:author="Okot" w:date="2019-12-12T11:42:00Z"/>
                <w:b/>
                <w:rPrChange w:id="6786" w:author="Okot" w:date="2019-12-12T11:43:00Z">
                  <w:rPr>
                    <w:ins w:id="6787" w:author="Okot" w:date="2019-12-12T11:42:00Z"/>
                  </w:rPr>
                </w:rPrChange>
              </w:rPr>
            </w:pPr>
            <w:ins w:id="6788" w:author="Okot" w:date="2019-12-12T11:42:00Z">
              <w:r w:rsidRPr="005C4BBD">
                <w:rPr>
                  <w:b/>
                  <w:rPrChange w:id="6789" w:author="Okot" w:date="2019-12-12T11:43:00Z">
                    <w:rPr/>
                  </w:rPrChange>
                </w:rPr>
                <w:t>Nazwa</w:t>
              </w:r>
            </w:ins>
          </w:p>
        </w:tc>
        <w:tc>
          <w:tcPr>
            <w:tcW w:w="5664" w:type="dxa"/>
          </w:tcPr>
          <w:p w14:paraId="7903FA1F" w14:textId="2FCA8009" w:rsidR="0079256D" w:rsidRPr="005C4BBD" w:rsidRDefault="005C4BBD" w:rsidP="005C4BBD">
            <w:pPr>
              <w:ind w:firstLine="0"/>
              <w:rPr>
                <w:ins w:id="6790" w:author="Okot" w:date="2019-12-12T11:42:00Z"/>
                <w:b/>
                <w:i/>
                <w:rPrChange w:id="6791" w:author="Okot" w:date="2019-12-12T11:43:00Z">
                  <w:rPr>
                    <w:ins w:id="6792" w:author="Okot" w:date="2019-12-12T11:42:00Z"/>
                  </w:rPr>
                </w:rPrChange>
              </w:rPr>
            </w:pPr>
            <w:ins w:id="6793" w:author="Okot" w:date="2019-12-12T11:42:00Z">
              <w:r>
                <w:rPr>
                  <w:b/>
                  <w:i/>
                </w:rPr>
                <w:t>PU002</w:t>
              </w:r>
              <w:r w:rsidR="0079256D" w:rsidRPr="005C4BBD">
                <w:rPr>
                  <w:b/>
                  <w:i/>
                  <w:rPrChange w:id="6794" w:author="Okot" w:date="2019-12-12T11:43:00Z">
                    <w:rPr/>
                  </w:rPrChange>
                </w:rPr>
                <w:t xml:space="preserve">: </w:t>
              </w:r>
            </w:ins>
            <w:ins w:id="6795" w:author="Okot" w:date="2019-12-12T11:43:00Z">
              <w:r>
                <w:rPr>
                  <w:b/>
                  <w:i/>
                </w:rPr>
                <w:t>Logowanie</w:t>
              </w:r>
            </w:ins>
          </w:p>
        </w:tc>
      </w:tr>
      <w:tr w:rsidR="0079256D" w14:paraId="785A33E4" w14:textId="77777777" w:rsidTr="005C4BBD">
        <w:trPr>
          <w:ins w:id="6796" w:author="Okot" w:date="2019-12-12T11:42:00Z"/>
        </w:trPr>
        <w:tc>
          <w:tcPr>
            <w:tcW w:w="3397" w:type="dxa"/>
          </w:tcPr>
          <w:p w14:paraId="0A3530B5" w14:textId="77777777" w:rsidR="0079256D" w:rsidRPr="005C4BBD" w:rsidRDefault="0079256D" w:rsidP="005C4BBD">
            <w:pPr>
              <w:ind w:firstLine="0"/>
              <w:rPr>
                <w:ins w:id="6797" w:author="Okot" w:date="2019-12-12T11:42:00Z"/>
                <w:b/>
                <w:rPrChange w:id="6798" w:author="Okot" w:date="2019-12-12T11:43:00Z">
                  <w:rPr>
                    <w:ins w:id="6799" w:author="Okot" w:date="2019-12-12T11:42:00Z"/>
                  </w:rPr>
                </w:rPrChange>
              </w:rPr>
            </w:pPr>
            <w:ins w:id="6800" w:author="Okot" w:date="2019-12-12T11:42:00Z">
              <w:r w:rsidRPr="005C4BBD">
                <w:rPr>
                  <w:b/>
                  <w:rPrChange w:id="6801" w:author="Okot" w:date="2019-12-12T11:43:00Z">
                    <w:rPr/>
                  </w:rPrChange>
                </w:rPr>
                <w:t>Opis</w:t>
              </w:r>
            </w:ins>
          </w:p>
        </w:tc>
        <w:tc>
          <w:tcPr>
            <w:tcW w:w="5664" w:type="dxa"/>
          </w:tcPr>
          <w:p w14:paraId="359A37C4" w14:textId="7BCF8814" w:rsidR="0079256D" w:rsidRDefault="0079256D" w:rsidP="005C4BBD">
            <w:pPr>
              <w:ind w:firstLine="0"/>
              <w:rPr>
                <w:ins w:id="6802" w:author="Okot" w:date="2019-12-12T11:42:00Z"/>
              </w:rPr>
            </w:pPr>
            <w:ins w:id="6803" w:author="Okot" w:date="2019-12-12T11:42:00Z">
              <w:r>
                <w:t>Przypadek użycia umożliw</w:t>
              </w:r>
              <w:r w:rsidR="005C4BBD">
                <w:t>ia użytkownikowi niezalogowanemu zalogowanie</w:t>
              </w:r>
              <w:r>
                <w:t xml:space="preserve"> się w systemie</w:t>
              </w:r>
            </w:ins>
            <w:ins w:id="6804" w:author="Okot" w:date="2019-12-13T11:49:00Z">
              <w:r w:rsidR="00992396">
                <w:t>.</w:t>
              </w:r>
            </w:ins>
          </w:p>
        </w:tc>
      </w:tr>
      <w:tr w:rsidR="0079256D" w14:paraId="0B11376A" w14:textId="77777777" w:rsidTr="005C4BBD">
        <w:trPr>
          <w:ins w:id="6805" w:author="Okot" w:date="2019-12-12T11:42:00Z"/>
        </w:trPr>
        <w:tc>
          <w:tcPr>
            <w:tcW w:w="3397" w:type="dxa"/>
          </w:tcPr>
          <w:p w14:paraId="37859BED" w14:textId="77777777" w:rsidR="0079256D" w:rsidRPr="005C4BBD" w:rsidRDefault="0079256D" w:rsidP="005C4BBD">
            <w:pPr>
              <w:ind w:firstLine="0"/>
              <w:rPr>
                <w:ins w:id="6806" w:author="Okot" w:date="2019-12-12T11:42:00Z"/>
                <w:b/>
                <w:rPrChange w:id="6807" w:author="Okot" w:date="2019-12-12T11:43:00Z">
                  <w:rPr>
                    <w:ins w:id="6808" w:author="Okot" w:date="2019-12-12T11:42:00Z"/>
                  </w:rPr>
                </w:rPrChange>
              </w:rPr>
            </w:pPr>
            <w:ins w:id="6809" w:author="Okot" w:date="2019-12-12T11:42:00Z">
              <w:r w:rsidRPr="005C4BBD">
                <w:rPr>
                  <w:b/>
                  <w:rPrChange w:id="6810" w:author="Okot" w:date="2019-12-12T11:43:00Z">
                    <w:rPr/>
                  </w:rPrChange>
                </w:rPr>
                <w:t>Warunki początkowe</w:t>
              </w:r>
            </w:ins>
          </w:p>
        </w:tc>
        <w:tc>
          <w:tcPr>
            <w:tcW w:w="5664" w:type="dxa"/>
          </w:tcPr>
          <w:p w14:paraId="1BBBB4BB" w14:textId="77777777" w:rsidR="0079256D" w:rsidRDefault="0079256D" w:rsidP="005C4BBD">
            <w:pPr>
              <w:ind w:firstLine="0"/>
              <w:rPr>
                <w:ins w:id="6811" w:author="Okot" w:date="2019-12-12T11:42:00Z"/>
              </w:rPr>
            </w:pPr>
            <w:ins w:id="6812" w:author="Okot" w:date="2019-12-12T11:42:00Z">
              <w:r>
                <w:t>-</w:t>
              </w:r>
            </w:ins>
          </w:p>
        </w:tc>
      </w:tr>
      <w:tr w:rsidR="0079256D" w14:paraId="0E788D04" w14:textId="77777777" w:rsidTr="005C4BBD">
        <w:trPr>
          <w:ins w:id="6813" w:author="Okot" w:date="2019-12-12T11:42:00Z"/>
        </w:trPr>
        <w:tc>
          <w:tcPr>
            <w:tcW w:w="3397" w:type="dxa"/>
          </w:tcPr>
          <w:p w14:paraId="2E8789F1" w14:textId="77777777" w:rsidR="0079256D" w:rsidRPr="005C4BBD" w:rsidRDefault="0079256D" w:rsidP="005C4BBD">
            <w:pPr>
              <w:ind w:firstLine="0"/>
              <w:rPr>
                <w:ins w:id="6814" w:author="Okot" w:date="2019-12-12T11:42:00Z"/>
                <w:b/>
                <w:rPrChange w:id="6815" w:author="Okot" w:date="2019-12-12T11:43:00Z">
                  <w:rPr>
                    <w:ins w:id="6816" w:author="Okot" w:date="2019-12-12T11:42:00Z"/>
                  </w:rPr>
                </w:rPrChange>
              </w:rPr>
            </w:pPr>
            <w:ins w:id="6817" w:author="Okot" w:date="2019-12-12T11:42:00Z">
              <w:r w:rsidRPr="005C4BBD">
                <w:rPr>
                  <w:b/>
                  <w:rPrChange w:id="6818" w:author="Okot" w:date="2019-12-12T11:43:00Z">
                    <w:rPr/>
                  </w:rPrChange>
                </w:rPr>
                <w:t>Inicjacja</w:t>
              </w:r>
            </w:ins>
          </w:p>
        </w:tc>
        <w:tc>
          <w:tcPr>
            <w:tcW w:w="5664" w:type="dxa"/>
          </w:tcPr>
          <w:p w14:paraId="20C3B161" w14:textId="63A47135" w:rsidR="0079256D" w:rsidRDefault="0079256D">
            <w:pPr>
              <w:ind w:firstLine="0"/>
              <w:rPr>
                <w:ins w:id="6819" w:author="Okot" w:date="2019-12-12T11:42:00Z"/>
              </w:rPr>
            </w:pPr>
            <w:ins w:id="6820" w:author="Okot" w:date="2019-12-12T11:42:00Z">
              <w:r>
                <w:t xml:space="preserve">Przypadek użycia rozpoczyna się w </w:t>
              </w:r>
            </w:ins>
            <w:ins w:id="6821" w:author="Okot" w:date="2019-12-12T11:45:00Z">
              <w:r w:rsidR="005C4BBD">
                <w:t>momencie, gdy</w:t>
              </w:r>
            </w:ins>
            <w:ins w:id="6822" w:author="Okot" w:date="2019-12-12T11:44:00Z">
              <w:r w:rsidR="005C4BBD">
                <w:t xml:space="preserve"> użytkownik rozpoczyna wypełnianie</w:t>
              </w:r>
            </w:ins>
            <w:ins w:id="6823" w:author="Okot" w:date="2019-12-12T11:42:00Z">
              <w:r>
                <w:t xml:space="preserve"> </w:t>
              </w:r>
            </w:ins>
            <w:ins w:id="6824" w:author="Okot" w:date="2019-12-12T11:44:00Z">
              <w:r w:rsidR="005C4BBD">
                <w:t xml:space="preserve">formularza </w:t>
              </w:r>
            </w:ins>
            <w:ins w:id="6825" w:author="Okot" w:date="2019-12-12T11:51:00Z">
              <w:r w:rsidR="005C4BBD">
                <w:t xml:space="preserve">Przypadek użycia umożliwia użytkownikowi </w:t>
              </w:r>
              <w:r w:rsidR="005C4BBD">
                <w:lastRenderedPageBreak/>
                <w:t xml:space="preserve">niezalogowanemu zalogowanie się w systemie </w:t>
              </w:r>
            </w:ins>
            <w:ins w:id="6826" w:author="Okot" w:date="2019-12-12T11:44:00Z">
              <w:r w:rsidR="005C4BBD">
                <w:t xml:space="preserve">logowania </w:t>
              </w:r>
            </w:ins>
            <w:ins w:id="6827" w:author="Okot" w:date="2019-12-12T11:42:00Z">
              <w:r>
                <w:t>na stronie aplikacji</w:t>
              </w:r>
            </w:ins>
            <w:ins w:id="6828" w:author="Okot" w:date="2019-12-13T11:49:00Z">
              <w:r w:rsidR="00992396">
                <w:t>.</w:t>
              </w:r>
            </w:ins>
          </w:p>
        </w:tc>
      </w:tr>
      <w:tr w:rsidR="0079256D" w14:paraId="7111AD18" w14:textId="77777777" w:rsidTr="005C4BBD">
        <w:trPr>
          <w:ins w:id="6829" w:author="Okot" w:date="2019-12-12T11:42:00Z"/>
        </w:trPr>
        <w:tc>
          <w:tcPr>
            <w:tcW w:w="3397" w:type="dxa"/>
          </w:tcPr>
          <w:p w14:paraId="41C67D76" w14:textId="77777777" w:rsidR="0079256D" w:rsidRPr="005C4BBD" w:rsidRDefault="0079256D" w:rsidP="005C4BBD">
            <w:pPr>
              <w:ind w:firstLine="0"/>
              <w:rPr>
                <w:ins w:id="6830" w:author="Okot" w:date="2019-12-12T11:42:00Z"/>
                <w:b/>
                <w:rPrChange w:id="6831" w:author="Okot" w:date="2019-12-12T11:43:00Z">
                  <w:rPr>
                    <w:ins w:id="6832" w:author="Okot" w:date="2019-12-12T11:42:00Z"/>
                  </w:rPr>
                </w:rPrChange>
              </w:rPr>
            </w:pPr>
            <w:ins w:id="6833" w:author="Okot" w:date="2019-12-12T11:42:00Z">
              <w:r w:rsidRPr="005C4BBD">
                <w:rPr>
                  <w:b/>
                  <w:rPrChange w:id="6834" w:author="Okot" w:date="2019-12-12T11:43:00Z">
                    <w:rPr/>
                  </w:rPrChange>
                </w:rPr>
                <w:lastRenderedPageBreak/>
                <w:t>Warunki końcowe</w:t>
              </w:r>
            </w:ins>
          </w:p>
        </w:tc>
        <w:tc>
          <w:tcPr>
            <w:tcW w:w="5664" w:type="dxa"/>
          </w:tcPr>
          <w:p w14:paraId="76C7FBBE" w14:textId="3697E787" w:rsidR="0079256D" w:rsidRDefault="005C4BBD" w:rsidP="005C4BBD">
            <w:pPr>
              <w:ind w:firstLine="0"/>
              <w:rPr>
                <w:ins w:id="6835" w:author="Okot" w:date="2019-12-12T11:42:00Z"/>
              </w:rPr>
            </w:pPr>
            <w:ins w:id="6836" w:author="Okot" w:date="2019-12-12T11:45:00Z">
              <w:r>
                <w:t>Po pozytywnej weryfikacji danych użytkownik został zalogowany i przeniesiony na stronę startową aplikacji</w:t>
              </w:r>
            </w:ins>
            <w:ins w:id="6837" w:author="Okot" w:date="2019-12-13T11:49:00Z">
              <w:r w:rsidR="00992396">
                <w:t>.</w:t>
              </w:r>
            </w:ins>
          </w:p>
        </w:tc>
      </w:tr>
      <w:tr w:rsidR="0079256D" w14:paraId="03C5CA96" w14:textId="77777777" w:rsidTr="005C4BBD">
        <w:trPr>
          <w:ins w:id="6838" w:author="Okot" w:date="2019-12-12T11:42:00Z"/>
        </w:trPr>
        <w:tc>
          <w:tcPr>
            <w:tcW w:w="3397" w:type="dxa"/>
          </w:tcPr>
          <w:p w14:paraId="4E2A6256" w14:textId="77777777" w:rsidR="0079256D" w:rsidRPr="005C4BBD" w:rsidRDefault="0079256D" w:rsidP="005C4BBD">
            <w:pPr>
              <w:ind w:firstLine="0"/>
              <w:rPr>
                <w:ins w:id="6839" w:author="Okot" w:date="2019-12-12T11:42:00Z"/>
                <w:b/>
                <w:rPrChange w:id="6840" w:author="Okot" w:date="2019-12-12T11:43:00Z">
                  <w:rPr>
                    <w:ins w:id="6841" w:author="Okot" w:date="2019-12-12T11:42:00Z"/>
                  </w:rPr>
                </w:rPrChange>
              </w:rPr>
            </w:pPr>
            <w:ins w:id="6842" w:author="Okot" w:date="2019-12-12T11:42:00Z">
              <w:r w:rsidRPr="005C4BBD">
                <w:rPr>
                  <w:b/>
                  <w:rPrChange w:id="6843" w:author="Okot" w:date="2019-12-12T11:43:00Z">
                    <w:rPr/>
                  </w:rPrChange>
                </w:rPr>
                <w:t>Scenariusz główny</w:t>
              </w:r>
            </w:ins>
          </w:p>
        </w:tc>
        <w:tc>
          <w:tcPr>
            <w:tcW w:w="5664" w:type="dxa"/>
          </w:tcPr>
          <w:p w14:paraId="4B0B5761" w14:textId="6EAD902C" w:rsidR="0079256D" w:rsidRDefault="00992396" w:rsidP="005C4BBD">
            <w:pPr>
              <w:ind w:firstLine="0"/>
              <w:rPr>
                <w:ins w:id="6844" w:author="Okot" w:date="2019-12-12T11:42:00Z"/>
              </w:rPr>
            </w:pPr>
            <w:ins w:id="6845" w:author="Okot" w:date="2019-12-12T11:42:00Z">
              <w:r>
                <w:t>1.</w:t>
              </w:r>
            </w:ins>
            <w:ins w:id="6846" w:author="Okot" w:date="2019-12-13T11:49:00Z">
              <w:r>
                <w:t> </w:t>
              </w:r>
            </w:ins>
            <w:ins w:id="6847" w:author="Okot" w:date="2019-12-12T11:42:00Z">
              <w:r w:rsidR="0079256D">
                <w:t>Użytkownik wprowadza swój adres e-mail w polu „adres e-mail”</w:t>
              </w:r>
            </w:ins>
            <w:ins w:id="6848" w:author="Okot" w:date="2019-12-13T11:49:00Z">
              <w:r>
                <w:t>.</w:t>
              </w:r>
            </w:ins>
          </w:p>
          <w:p w14:paraId="0D2411C9" w14:textId="423C2313" w:rsidR="0079256D" w:rsidRDefault="00992396" w:rsidP="005C4BBD">
            <w:pPr>
              <w:ind w:firstLine="0"/>
              <w:rPr>
                <w:ins w:id="6849" w:author="Okot" w:date="2019-12-12T11:42:00Z"/>
              </w:rPr>
            </w:pPr>
            <w:ins w:id="6850" w:author="Okot" w:date="2019-12-12T11:42:00Z">
              <w:r>
                <w:t>2.</w:t>
              </w:r>
            </w:ins>
            <w:ins w:id="6851" w:author="Okot" w:date="2019-12-13T11:49:00Z">
              <w:r>
                <w:t> </w:t>
              </w:r>
            </w:ins>
            <w:ins w:id="6852" w:author="Okot" w:date="2019-12-12T11:42:00Z">
              <w:r w:rsidR="0079256D">
                <w:t>Użytkownik wprowadza hasło w polu „hasło”</w:t>
              </w:r>
            </w:ins>
            <w:ins w:id="6853" w:author="Okot" w:date="2019-12-13T11:49:00Z">
              <w:r>
                <w:t>.</w:t>
              </w:r>
            </w:ins>
          </w:p>
          <w:p w14:paraId="3BCB14ED" w14:textId="0CDCEF31" w:rsidR="0079256D" w:rsidRDefault="0079256D" w:rsidP="005C4BBD">
            <w:pPr>
              <w:ind w:firstLine="0"/>
              <w:rPr>
                <w:ins w:id="6854" w:author="Okot" w:date="2019-12-12T11:42:00Z"/>
              </w:rPr>
            </w:pPr>
            <w:ins w:id="6855" w:author="Okot" w:date="2019-12-12T11:42:00Z">
              <w:r>
                <w:t>3.</w:t>
              </w:r>
            </w:ins>
            <w:ins w:id="6856" w:author="Okot" w:date="2019-12-13T11:49:00Z">
              <w:r w:rsidR="00992396">
                <w:t> </w:t>
              </w:r>
            </w:ins>
            <w:ins w:id="6857" w:author="Okot" w:date="2019-12-12T11:45:00Z">
              <w:r w:rsidR="005C4BBD">
                <w:t>Użytkownik zatwierdza rejestrację przyciskiem „zaloguj”</w:t>
              </w:r>
            </w:ins>
            <w:ins w:id="6858" w:author="Okot" w:date="2019-12-13T11:49:00Z">
              <w:r w:rsidR="00992396">
                <w:t>.</w:t>
              </w:r>
            </w:ins>
          </w:p>
          <w:p w14:paraId="74433751" w14:textId="3BF36166" w:rsidR="0079256D" w:rsidRDefault="00992396" w:rsidP="005C4BBD">
            <w:pPr>
              <w:ind w:firstLine="0"/>
              <w:rPr>
                <w:ins w:id="6859" w:author="Okot" w:date="2019-12-12T11:42:00Z"/>
              </w:rPr>
            </w:pPr>
            <w:ins w:id="6860" w:author="Okot" w:date="2019-12-12T11:42:00Z">
              <w:r>
                <w:t>4.</w:t>
              </w:r>
            </w:ins>
            <w:ins w:id="6861" w:author="Okot" w:date="2019-12-13T11:49:00Z">
              <w:r>
                <w:t> </w:t>
              </w:r>
            </w:ins>
            <w:ins w:id="6862" w:author="Okot" w:date="2019-12-12T11:46:00Z">
              <w:r w:rsidR="005C4BBD">
                <w:t>System weryfikuje podany e-mail i hasło</w:t>
              </w:r>
            </w:ins>
            <w:ins w:id="6863" w:author="Okot" w:date="2019-12-12T11:42:00Z">
              <w:r>
                <w:t>.</w:t>
              </w:r>
            </w:ins>
          </w:p>
          <w:p w14:paraId="51AE0B25" w14:textId="0F924DEA" w:rsidR="0079256D" w:rsidRDefault="00992396" w:rsidP="005C4BBD">
            <w:pPr>
              <w:ind w:firstLine="0"/>
              <w:rPr>
                <w:ins w:id="6864" w:author="Okot" w:date="2019-12-12T11:42:00Z"/>
              </w:rPr>
            </w:pPr>
            <w:ins w:id="6865" w:author="Okot" w:date="2019-12-12T11:42:00Z">
              <w:r>
                <w:t>5.</w:t>
              </w:r>
            </w:ins>
            <w:ins w:id="6866" w:author="Okot" w:date="2019-12-13T11:49:00Z">
              <w:r>
                <w:t> </w:t>
              </w:r>
            </w:ins>
            <w:ins w:id="6867" w:author="Okot" w:date="2019-12-12T11:46:00Z">
              <w:r w:rsidR="005C4BBD">
                <w:t>Użytkownik zostaje zalogowany do aplikacji</w:t>
              </w:r>
            </w:ins>
            <w:ins w:id="6868" w:author="Okot" w:date="2019-12-13T11:49:00Z">
              <w:r>
                <w:t>.</w:t>
              </w:r>
            </w:ins>
          </w:p>
          <w:p w14:paraId="1CEE79DD" w14:textId="525C15BE" w:rsidR="0079256D" w:rsidRDefault="00992396">
            <w:pPr>
              <w:ind w:firstLine="0"/>
              <w:rPr>
                <w:ins w:id="6869" w:author="Okot" w:date="2019-12-12T11:42:00Z"/>
              </w:rPr>
            </w:pPr>
            <w:ins w:id="6870" w:author="Okot" w:date="2019-12-12T11:42:00Z">
              <w:r>
                <w:t>6.</w:t>
              </w:r>
            </w:ins>
            <w:ins w:id="6871" w:author="Okot" w:date="2019-12-13T11:50:00Z">
              <w:r>
                <w:t> </w:t>
              </w:r>
            </w:ins>
            <w:ins w:id="6872" w:author="Okot" w:date="2019-12-12T11:47:00Z">
              <w:r w:rsidR="005C4BBD">
                <w:t>Użytkownik zostaje przekierowany na stronę startową aplikacji</w:t>
              </w:r>
            </w:ins>
            <w:ins w:id="6873" w:author="Okot" w:date="2019-12-12T11:42:00Z">
              <w:r>
                <w:t>.</w:t>
              </w:r>
            </w:ins>
          </w:p>
        </w:tc>
      </w:tr>
      <w:tr w:rsidR="0079256D" w14:paraId="21557FC3" w14:textId="77777777" w:rsidTr="005C4BBD">
        <w:trPr>
          <w:ins w:id="6874" w:author="Okot" w:date="2019-12-12T11:42:00Z"/>
        </w:trPr>
        <w:tc>
          <w:tcPr>
            <w:tcW w:w="3397" w:type="dxa"/>
          </w:tcPr>
          <w:p w14:paraId="55F991EA" w14:textId="77777777" w:rsidR="0079256D" w:rsidRPr="005C4BBD" w:rsidRDefault="0079256D" w:rsidP="005C4BBD">
            <w:pPr>
              <w:ind w:firstLine="0"/>
              <w:rPr>
                <w:ins w:id="6875" w:author="Okot" w:date="2019-12-12T11:42:00Z"/>
                <w:b/>
                <w:rPrChange w:id="6876" w:author="Okot" w:date="2019-12-12T11:43:00Z">
                  <w:rPr>
                    <w:ins w:id="6877" w:author="Okot" w:date="2019-12-12T11:42:00Z"/>
                  </w:rPr>
                </w:rPrChange>
              </w:rPr>
            </w:pPr>
            <w:ins w:id="6878" w:author="Okot" w:date="2019-12-12T11:42:00Z">
              <w:r w:rsidRPr="005C4BBD">
                <w:rPr>
                  <w:b/>
                  <w:rPrChange w:id="6879" w:author="Okot" w:date="2019-12-12T11:43:00Z">
                    <w:rPr/>
                  </w:rPrChange>
                </w:rPr>
                <w:t>Scenariusze alternatywne</w:t>
              </w:r>
            </w:ins>
          </w:p>
        </w:tc>
        <w:tc>
          <w:tcPr>
            <w:tcW w:w="5664" w:type="dxa"/>
          </w:tcPr>
          <w:p w14:paraId="625FAB67" w14:textId="0CD1BAE4" w:rsidR="0079256D" w:rsidRDefault="005C4BBD" w:rsidP="005C4BBD">
            <w:pPr>
              <w:ind w:firstLine="0"/>
              <w:rPr>
                <w:ins w:id="6880" w:author="Okot" w:date="2019-12-13T10:20:00Z"/>
              </w:rPr>
            </w:pPr>
            <w:ins w:id="6881" w:author="Okot" w:date="2019-12-12T11:42:00Z">
              <w:r>
                <w:t>4</w:t>
              </w:r>
              <w:r w:rsidR="0079256D">
                <w:t>.1</w:t>
              </w:r>
              <w:r w:rsidR="00992396">
                <w:t>.</w:t>
              </w:r>
            </w:ins>
            <w:ins w:id="6882" w:author="Okot" w:date="2019-12-13T11:50:00Z">
              <w:r w:rsidR="00992396">
                <w:t> </w:t>
              </w:r>
            </w:ins>
            <w:ins w:id="6883" w:author="Okot" w:date="2019-12-12T11:47:00Z">
              <w:r>
                <w:t>Nie istnieje konto założone na podany adres e-mail</w:t>
              </w:r>
            </w:ins>
            <w:ins w:id="6884" w:author="Okot" w:date="2019-12-13T11:50:00Z">
              <w:r w:rsidR="00992396">
                <w:t>.</w:t>
              </w:r>
            </w:ins>
            <w:ins w:id="6885" w:author="Okot" w:date="2019-12-12T11:47:00Z">
              <w:r>
                <w:t xml:space="preserve">  </w:t>
              </w:r>
            </w:ins>
            <w:ins w:id="6886" w:author="Okot" w:date="2019-12-13T10:20:00Z">
              <w:r w:rsidR="00E37BC7">
                <w:t>4.1.1.</w:t>
              </w:r>
            </w:ins>
            <w:ins w:id="6887" w:author="Okot" w:date="2019-12-13T11:50:00Z">
              <w:r w:rsidR="00992396">
                <w:t> </w:t>
              </w:r>
            </w:ins>
            <w:ins w:id="6888" w:author="Okot" w:date="2019-12-13T10:20:00Z">
              <w:r w:rsidR="00E37BC7">
                <w:t>W</w:t>
              </w:r>
            </w:ins>
            <w:ins w:id="6889" w:author="Okot" w:date="2019-12-12T11:48:00Z">
              <w:r>
                <w:t>yświetlony zostaje stosowny komunikat</w:t>
              </w:r>
            </w:ins>
            <w:ins w:id="6890" w:author="Okot" w:date="2019-12-28T16:12:00Z">
              <w:r w:rsidR="008C45EA">
                <w:t xml:space="preserve"> błędu</w:t>
              </w:r>
            </w:ins>
            <w:ins w:id="6891" w:author="Okot" w:date="2019-12-13T11:50:00Z">
              <w:r w:rsidR="00992396">
                <w:t>.</w:t>
              </w:r>
            </w:ins>
          </w:p>
          <w:p w14:paraId="066908C9" w14:textId="6D78F027" w:rsidR="00E37BC7" w:rsidRDefault="00992396" w:rsidP="005C4BBD">
            <w:pPr>
              <w:ind w:firstLine="0"/>
              <w:rPr>
                <w:ins w:id="6892" w:author="Okot" w:date="2019-12-12T11:42:00Z"/>
              </w:rPr>
            </w:pPr>
            <w:ins w:id="6893" w:author="Okot" w:date="2019-12-13T10:20:00Z">
              <w:r>
                <w:t>4.1.2.</w:t>
              </w:r>
            </w:ins>
            <w:ins w:id="6894" w:author="Okot" w:date="2019-12-13T11:50:00Z">
              <w:r>
                <w:t> </w:t>
              </w:r>
            </w:ins>
            <w:ins w:id="6895" w:author="Okot" w:date="2019-12-13T10:20:00Z">
              <w:r w:rsidR="00C4028F">
                <w:t>Powrót do pkt</w:t>
              </w:r>
              <w:r w:rsidR="00E37BC7">
                <w:t> 1</w:t>
              </w:r>
            </w:ins>
            <w:ins w:id="6896" w:author="Okot" w:date="2019-12-13T11:50:00Z">
              <w:r>
                <w:t>.</w:t>
              </w:r>
            </w:ins>
          </w:p>
          <w:p w14:paraId="1D34D5E0" w14:textId="790015E5" w:rsidR="00E37BC7" w:rsidRDefault="005C4BBD">
            <w:pPr>
              <w:ind w:firstLine="0"/>
              <w:rPr>
                <w:ins w:id="6897" w:author="Okot" w:date="2019-12-13T10:21:00Z"/>
              </w:rPr>
            </w:pPr>
            <w:ins w:id="6898" w:author="Okot" w:date="2019-12-12T11:42:00Z">
              <w:r>
                <w:t>4</w:t>
              </w:r>
              <w:r w:rsidR="00992396">
                <w:t>.2.</w:t>
              </w:r>
            </w:ins>
            <w:ins w:id="6899" w:author="Okot" w:date="2019-12-13T11:50:00Z">
              <w:r w:rsidR="00992396">
                <w:t> </w:t>
              </w:r>
            </w:ins>
            <w:ins w:id="6900" w:author="Okot" w:date="2019-12-12T11:42:00Z">
              <w:r w:rsidR="0079256D">
                <w:t xml:space="preserve">Hasło </w:t>
              </w:r>
            </w:ins>
            <w:ins w:id="6901" w:author="Okot" w:date="2019-12-12T11:48:00Z">
              <w:r>
                <w:t>podane p</w:t>
              </w:r>
              <w:r w:rsidR="00992396">
                <w:t>rzy logowaniu nie jest zgodne z</w:t>
              </w:r>
            </w:ins>
            <w:ins w:id="6902" w:author="Okot" w:date="2019-12-13T11:50:00Z">
              <w:r w:rsidR="00992396">
                <w:t> </w:t>
              </w:r>
            </w:ins>
            <w:ins w:id="6903" w:author="Okot" w:date="2019-12-12T11:48:00Z">
              <w:r>
                <w:t>hasłem podanym przy rejestracji</w:t>
              </w:r>
            </w:ins>
            <w:ins w:id="6904" w:author="Okot" w:date="2019-12-13T11:50:00Z">
              <w:r w:rsidR="00992396">
                <w:t>.</w:t>
              </w:r>
            </w:ins>
          </w:p>
          <w:p w14:paraId="11D8E1E8" w14:textId="1C4F9AAD" w:rsidR="0079256D" w:rsidRDefault="00E37BC7">
            <w:pPr>
              <w:ind w:firstLine="0"/>
              <w:rPr>
                <w:ins w:id="6905" w:author="Okot" w:date="2019-12-13T10:21:00Z"/>
              </w:rPr>
            </w:pPr>
            <w:ins w:id="6906" w:author="Okot" w:date="2019-12-13T10:21:00Z">
              <w:r>
                <w:t>4.2.1.</w:t>
              </w:r>
            </w:ins>
            <w:ins w:id="6907" w:author="Okot" w:date="2019-12-13T11:50:00Z">
              <w:r w:rsidR="00992396">
                <w:t> </w:t>
              </w:r>
            </w:ins>
            <w:ins w:id="6908" w:author="Okot" w:date="2019-12-13T10:21:00Z">
              <w:r>
                <w:t>W</w:t>
              </w:r>
            </w:ins>
            <w:ins w:id="6909" w:author="Okot" w:date="2019-12-12T11:48:00Z">
              <w:r w:rsidR="005C4BBD">
                <w:t>yświetlony zostaje stosowny komunikat</w:t>
              </w:r>
            </w:ins>
            <w:ins w:id="6910" w:author="Okot" w:date="2019-12-28T16:12:00Z">
              <w:r w:rsidR="008C45EA">
                <w:t xml:space="preserve"> błędu</w:t>
              </w:r>
            </w:ins>
            <w:ins w:id="6911" w:author="Okot" w:date="2019-12-13T11:50:00Z">
              <w:r w:rsidR="00992396">
                <w:t>.</w:t>
              </w:r>
            </w:ins>
          </w:p>
          <w:p w14:paraId="1BAEF0B8" w14:textId="06370395" w:rsidR="00E37BC7" w:rsidRDefault="00992396">
            <w:pPr>
              <w:ind w:firstLine="0"/>
              <w:rPr>
                <w:ins w:id="6912" w:author="Okot" w:date="2019-12-12T11:42:00Z"/>
              </w:rPr>
            </w:pPr>
            <w:ins w:id="6913" w:author="Okot" w:date="2019-12-13T10:21:00Z">
              <w:r>
                <w:t>4.2.2.</w:t>
              </w:r>
            </w:ins>
            <w:ins w:id="6914" w:author="Okot" w:date="2019-12-13T11:50:00Z">
              <w:r>
                <w:t> </w:t>
              </w:r>
            </w:ins>
            <w:ins w:id="6915" w:author="Okot" w:date="2019-12-13T10:21:00Z">
              <w:r w:rsidR="00C4028F">
                <w:t>Powrót do pkt</w:t>
              </w:r>
              <w:r w:rsidR="00E37BC7">
                <w:t xml:space="preserve"> 2</w:t>
              </w:r>
            </w:ins>
            <w:ins w:id="6916" w:author="Okot" w:date="2019-12-13T11:50:00Z">
              <w:r>
                <w:t>.</w:t>
              </w:r>
            </w:ins>
          </w:p>
        </w:tc>
      </w:tr>
    </w:tbl>
    <w:p w14:paraId="2B7667C6" w14:textId="77777777" w:rsidR="0079256D" w:rsidRDefault="0079256D" w:rsidP="0079256D">
      <w:pPr>
        <w:ind w:firstLine="0"/>
        <w:rPr>
          <w:ins w:id="6917" w:author="Okot" w:date="2019-12-12T11:42:00Z"/>
        </w:rPr>
      </w:pPr>
    </w:p>
    <w:p w14:paraId="71063A89" w14:textId="236BE887" w:rsidR="005C4BBD" w:rsidRDefault="005C4BBD" w:rsidP="005C4BBD">
      <w:pPr>
        <w:ind w:firstLine="0"/>
        <w:rPr>
          <w:ins w:id="6918" w:author="Okot" w:date="2019-12-12T11:48:00Z"/>
        </w:rPr>
      </w:pPr>
      <w:ins w:id="6919" w:author="Okot" w:date="2019-12-12T11:48:00Z">
        <w:r>
          <w:t>Tabela 4.3.</w:t>
        </w:r>
      </w:ins>
    </w:p>
    <w:p w14:paraId="6813292A" w14:textId="43A42312" w:rsidR="0079256D" w:rsidRDefault="005C4BBD">
      <w:pPr>
        <w:ind w:firstLine="0"/>
        <w:rPr>
          <w:ins w:id="6920" w:author="Okot" w:date="2019-12-12T11:42:00Z"/>
        </w:rPr>
        <w:pPrChange w:id="6921" w:author="Okot" w:date="2019-12-10T16:58:00Z">
          <w:pPr>
            <w:pStyle w:val="Podtytu"/>
          </w:pPr>
        </w:pPrChange>
      </w:pPr>
      <w:ins w:id="6922" w:author="Okot" w:date="2019-12-12T11:48:00Z">
        <w:r>
          <w:t>Opis scenariusza przypadku</w:t>
        </w:r>
        <w:r w:rsidR="00CC0B2D">
          <w:t xml:space="preserve"> użycia „</w:t>
        </w:r>
      </w:ins>
      <w:ins w:id="6923" w:author="Okot" w:date="2019-12-13T10:21:00Z">
        <w:r w:rsidR="00CC0B2D">
          <w:t>Reset hasła</w:t>
        </w:r>
      </w:ins>
      <w:ins w:id="692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6925" w:author="Okot" w:date="2019-12-12T11:42:00Z"/>
        </w:trPr>
        <w:tc>
          <w:tcPr>
            <w:tcW w:w="3397" w:type="dxa"/>
          </w:tcPr>
          <w:p w14:paraId="3E6E14C0" w14:textId="77777777" w:rsidR="0079256D" w:rsidRPr="005C4BBD" w:rsidRDefault="0079256D" w:rsidP="005C4BBD">
            <w:pPr>
              <w:ind w:firstLine="0"/>
              <w:rPr>
                <w:ins w:id="6926" w:author="Okot" w:date="2019-12-12T11:42:00Z"/>
                <w:b/>
                <w:rPrChange w:id="6927" w:author="Okot" w:date="2019-12-12T11:50:00Z">
                  <w:rPr>
                    <w:ins w:id="6928" w:author="Okot" w:date="2019-12-12T11:42:00Z"/>
                  </w:rPr>
                </w:rPrChange>
              </w:rPr>
            </w:pPr>
            <w:ins w:id="6929" w:author="Okot" w:date="2019-12-12T11:42:00Z">
              <w:r w:rsidRPr="005C4BBD">
                <w:rPr>
                  <w:b/>
                  <w:rPrChange w:id="6930" w:author="Okot" w:date="2019-12-12T11:50:00Z">
                    <w:rPr/>
                  </w:rPrChange>
                </w:rPr>
                <w:t>Nazwa</w:t>
              </w:r>
            </w:ins>
          </w:p>
        </w:tc>
        <w:tc>
          <w:tcPr>
            <w:tcW w:w="5664" w:type="dxa"/>
          </w:tcPr>
          <w:p w14:paraId="201EE624" w14:textId="4EA933A4" w:rsidR="0079256D" w:rsidRPr="005C4BBD" w:rsidRDefault="005C4BBD" w:rsidP="005C4BBD">
            <w:pPr>
              <w:ind w:firstLine="0"/>
              <w:rPr>
                <w:ins w:id="6931" w:author="Okot" w:date="2019-12-12T11:42:00Z"/>
                <w:b/>
                <w:i/>
                <w:rPrChange w:id="6932" w:author="Okot" w:date="2019-12-12T11:51:00Z">
                  <w:rPr>
                    <w:ins w:id="6933" w:author="Okot" w:date="2019-12-12T11:42:00Z"/>
                  </w:rPr>
                </w:rPrChange>
              </w:rPr>
            </w:pPr>
            <w:ins w:id="6934" w:author="Okot" w:date="2019-12-12T11:42:00Z">
              <w:r w:rsidRPr="005C4BBD">
                <w:rPr>
                  <w:b/>
                  <w:i/>
                  <w:rPrChange w:id="6935" w:author="Okot" w:date="2019-12-12T11:51:00Z">
                    <w:rPr/>
                  </w:rPrChange>
                </w:rPr>
                <w:t>PU003</w:t>
              </w:r>
              <w:r w:rsidR="0079256D" w:rsidRPr="005C4BBD">
                <w:rPr>
                  <w:b/>
                  <w:i/>
                  <w:rPrChange w:id="6936" w:author="Okot" w:date="2019-12-12T11:51:00Z">
                    <w:rPr/>
                  </w:rPrChange>
                </w:rPr>
                <w:t>:</w:t>
              </w:r>
            </w:ins>
            <w:ins w:id="6937" w:author="Okot" w:date="2019-12-12T11:50:00Z">
              <w:r w:rsidRPr="005C4BBD">
                <w:rPr>
                  <w:b/>
                  <w:i/>
                  <w:rPrChange w:id="6938" w:author="Okot" w:date="2019-12-12T11:51:00Z">
                    <w:rPr/>
                  </w:rPrChange>
                </w:rPr>
                <w:t xml:space="preserve"> Reset hasła</w:t>
              </w:r>
            </w:ins>
          </w:p>
        </w:tc>
      </w:tr>
      <w:tr w:rsidR="0079256D" w14:paraId="0EDA7886" w14:textId="77777777" w:rsidTr="005C4BBD">
        <w:trPr>
          <w:ins w:id="6939" w:author="Okot" w:date="2019-12-12T11:42:00Z"/>
        </w:trPr>
        <w:tc>
          <w:tcPr>
            <w:tcW w:w="3397" w:type="dxa"/>
          </w:tcPr>
          <w:p w14:paraId="421EC9B7" w14:textId="77777777" w:rsidR="0079256D" w:rsidRPr="005C4BBD" w:rsidRDefault="0079256D" w:rsidP="005C4BBD">
            <w:pPr>
              <w:ind w:firstLine="0"/>
              <w:rPr>
                <w:ins w:id="6940" w:author="Okot" w:date="2019-12-12T11:42:00Z"/>
                <w:b/>
                <w:rPrChange w:id="6941" w:author="Okot" w:date="2019-12-12T11:50:00Z">
                  <w:rPr>
                    <w:ins w:id="6942" w:author="Okot" w:date="2019-12-12T11:42:00Z"/>
                  </w:rPr>
                </w:rPrChange>
              </w:rPr>
            </w:pPr>
            <w:ins w:id="6943" w:author="Okot" w:date="2019-12-12T11:42:00Z">
              <w:r w:rsidRPr="005C4BBD">
                <w:rPr>
                  <w:b/>
                  <w:rPrChange w:id="6944" w:author="Okot" w:date="2019-12-12T11:50:00Z">
                    <w:rPr/>
                  </w:rPrChange>
                </w:rPr>
                <w:t>Opis</w:t>
              </w:r>
            </w:ins>
          </w:p>
        </w:tc>
        <w:tc>
          <w:tcPr>
            <w:tcW w:w="5664" w:type="dxa"/>
          </w:tcPr>
          <w:p w14:paraId="322D4C72" w14:textId="7D935F1E" w:rsidR="0079256D" w:rsidRDefault="005C4BBD">
            <w:pPr>
              <w:ind w:firstLine="0"/>
              <w:rPr>
                <w:ins w:id="6945" w:author="Okot" w:date="2019-12-12T11:42:00Z"/>
              </w:rPr>
            </w:pPr>
            <w:ins w:id="694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6947" w:author="Okot" w:date="2019-12-12T11:42:00Z"/>
        </w:trPr>
        <w:tc>
          <w:tcPr>
            <w:tcW w:w="3397" w:type="dxa"/>
          </w:tcPr>
          <w:p w14:paraId="6E4E6E9D" w14:textId="77777777" w:rsidR="0079256D" w:rsidRPr="005C4BBD" w:rsidRDefault="0079256D" w:rsidP="005C4BBD">
            <w:pPr>
              <w:ind w:firstLine="0"/>
              <w:rPr>
                <w:ins w:id="6948" w:author="Okot" w:date="2019-12-12T11:42:00Z"/>
                <w:b/>
                <w:rPrChange w:id="6949" w:author="Okot" w:date="2019-12-12T11:50:00Z">
                  <w:rPr>
                    <w:ins w:id="6950" w:author="Okot" w:date="2019-12-12T11:42:00Z"/>
                  </w:rPr>
                </w:rPrChange>
              </w:rPr>
            </w:pPr>
            <w:ins w:id="6951" w:author="Okot" w:date="2019-12-12T11:42:00Z">
              <w:r w:rsidRPr="005C4BBD">
                <w:rPr>
                  <w:b/>
                  <w:rPrChange w:id="6952" w:author="Okot" w:date="2019-12-12T11:50:00Z">
                    <w:rPr/>
                  </w:rPrChange>
                </w:rPr>
                <w:t>Warunki początkowe</w:t>
              </w:r>
            </w:ins>
          </w:p>
        </w:tc>
        <w:tc>
          <w:tcPr>
            <w:tcW w:w="5664" w:type="dxa"/>
          </w:tcPr>
          <w:p w14:paraId="51F6773E" w14:textId="2BF76D52" w:rsidR="0079256D" w:rsidRDefault="00647B5D" w:rsidP="005C4BBD">
            <w:pPr>
              <w:ind w:firstLine="0"/>
              <w:rPr>
                <w:ins w:id="6953" w:author="Okot" w:date="2019-12-12T11:42:00Z"/>
              </w:rPr>
            </w:pPr>
            <w:ins w:id="6954" w:author="Okot" w:date="2019-12-12T11:52:00Z">
              <w:r>
                <w:t>-</w:t>
              </w:r>
            </w:ins>
          </w:p>
        </w:tc>
      </w:tr>
      <w:tr w:rsidR="0079256D" w14:paraId="2622DAED" w14:textId="77777777" w:rsidTr="005C4BBD">
        <w:trPr>
          <w:ins w:id="6955" w:author="Okot" w:date="2019-12-12T11:42:00Z"/>
        </w:trPr>
        <w:tc>
          <w:tcPr>
            <w:tcW w:w="3397" w:type="dxa"/>
          </w:tcPr>
          <w:p w14:paraId="5657B363" w14:textId="77777777" w:rsidR="0079256D" w:rsidRPr="005C4BBD" w:rsidRDefault="0079256D" w:rsidP="005C4BBD">
            <w:pPr>
              <w:ind w:firstLine="0"/>
              <w:rPr>
                <w:ins w:id="6956" w:author="Okot" w:date="2019-12-12T11:42:00Z"/>
                <w:b/>
                <w:rPrChange w:id="6957" w:author="Okot" w:date="2019-12-12T11:50:00Z">
                  <w:rPr>
                    <w:ins w:id="6958" w:author="Okot" w:date="2019-12-12T11:42:00Z"/>
                  </w:rPr>
                </w:rPrChange>
              </w:rPr>
            </w:pPr>
            <w:ins w:id="6959" w:author="Okot" w:date="2019-12-12T11:42:00Z">
              <w:r w:rsidRPr="005C4BBD">
                <w:rPr>
                  <w:b/>
                  <w:rPrChange w:id="6960" w:author="Okot" w:date="2019-12-12T11:50:00Z">
                    <w:rPr/>
                  </w:rPrChange>
                </w:rPr>
                <w:t>Inicjacja</w:t>
              </w:r>
            </w:ins>
          </w:p>
        </w:tc>
        <w:tc>
          <w:tcPr>
            <w:tcW w:w="5664" w:type="dxa"/>
          </w:tcPr>
          <w:p w14:paraId="7D89AF9B" w14:textId="19B4FC09" w:rsidR="0079256D" w:rsidRDefault="00647B5D">
            <w:pPr>
              <w:ind w:firstLine="0"/>
              <w:rPr>
                <w:ins w:id="6961" w:author="Okot" w:date="2019-12-12T11:42:00Z"/>
              </w:rPr>
            </w:pPr>
            <w:ins w:id="6962" w:author="Okot" w:date="2019-12-12T11:52:00Z">
              <w:r>
                <w:t>Przypadek użycia rozpoczyna się w momencie kliknięcia linku „zapomniano hasła” na stronie aplikacji</w:t>
              </w:r>
            </w:ins>
            <w:ins w:id="6963" w:author="Okot" w:date="2019-12-13T11:50:00Z">
              <w:r w:rsidR="00992396">
                <w:t>.</w:t>
              </w:r>
            </w:ins>
          </w:p>
        </w:tc>
      </w:tr>
      <w:tr w:rsidR="0079256D" w14:paraId="774B7F3B" w14:textId="77777777" w:rsidTr="005C4BBD">
        <w:trPr>
          <w:ins w:id="6964" w:author="Okot" w:date="2019-12-12T11:42:00Z"/>
        </w:trPr>
        <w:tc>
          <w:tcPr>
            <w:tcW w:w="3397" w:type="dxa"/>
          </w:tcPr>
          <w:p w14:paraId="22357544" w14:textId="77777777" w:rsidR="0079256D" w:rsidRPr="005C4BBD" w:rsidRDefault="0079256D" w:rsidP="005C4BBD">
            <w:pPr>
              <w:ind w:firstLine="0"/>
              <w:rPr>
                <w:ins w:id="6965" w:author="Okot" w:date="2019-12-12T11:42:00Z"/>
                <w:b/>
                <w:rPrChange w:id="6966" w:author="Okot" w:date="2019-12-12T11:50:00Z">
                  <w:rPr>
                    <w:ins w:id="6967" w:author="Okot" w:date="2019-12-12T11:42:00Z"/>
                  </w:rPr>
                </w:rPrChange>
              </w:rPr>
            </w:pPr>
            <w:ins w:id="6968" w:author="Okot" w:date="2019-12-12T11:42:00Z">
              <w:r w:rsidRPr="005C4BBD">
                <w:rPr>
                  <w:b/>
                  <w:rPrChange w:id="6969" w:author="Okot" w:date="2019-12-12T11:50:00Z">
                    <w:rPr/>
                  </w:rPrChange>
                </w:rPr>
                <w:t>Warunki końcowe</w:t>
              </w:r>
            </w:ins>
          </w:p>
        </w:tc>
        <w:tc>
          <w:tcPr>
            <w:tcW w:w="5664" w:type="dxa"/>
          </w:tcPr>
          <w:p w14:paraId="77E069E5" w14:textId="4F359BBE" w:rsidR="0079256D" w:rsidRDefault="00647B5D" w:rsidP="005C4BBD">
            <w:pPr>
              <w:ind w:firstLine="0"/>
              <w:rPr>
                <w:ins w:id="6970" w:author="Okot" w:date="2019-12-12T11:42:00Z"/>
              </w:rPr>
            </w:pPr>
            <w:ins w:id="6971" w:author="Okot" w:date="2019-12-12T11:52:00Z">
              <w:r>
                <w:t>Został wyświetlony komunikat informujący o poprawnym ustanowieniu nowego has</w:t>
              </w:r>
            </w:ins>
            <w:ins w:id="6972" w:author="Okot" w:date="2019-12-12T11:53:00Z">
              <w:r>
                <w:t>ła</w:t>
              </w:r>
            </w:ins>
            <w:ins w:id="6973" w:author="Okot" w:date="2019-12-13T11:50:00Z">
              <w:r w:rsidR="00992396">
                <w:t>.</w:t>
              </w:r>
            </w:ins>
          </w:p>
        </w:tc>
      </w:tr>
      <w:tr w:rsidR="0079256D" w14:paraId="0616EED1" w14:textId="77777777" w:rsidTr="005C4BBD">
        <w:trPr>
          <w:ins w:id="6974" w:author="Okot" w:date="2019-12-12T11:42:00Z"/>
        </w:trPr>
        <w:tc>
          <w:tcPr>
            <w:tcW w:w="3397" w:type="dxa"/>
          </w:tcPr>
          <w:p w14:paraId="265D032E" w14:textId="77777777" w:rsidR="0079256D" w:rsidRPr="005C4BBD" w:rsidRDefault="0079256D" w:rsidP="005C4BBD">
            <w:pPr>
              <w:ind w:firstLine="0"/>
              <w:rPr>
                <w:ins w:id="6975" w:author="Okot" w:date="2019-12-12T11:42:00Z"/>
                <w:b/>
                <w:rPrChange w:id="6976" w:author="Okot" w:date="2019-12-12T11:50:00Z">
                  <w:rPr>
                    <w:ins w:id="6977" w:author="Okot" w:date="2019-12-12T11:42:00Z"/>
                  </w:rPr>
                </w:rPrChange>
              </w:rPr>
            </w:pPr>
            <w:ins w:id="6978" w:author="Okot" w:date="2019-12-12T11:42:00Z">
              <w:r w:rsidRPr="005C4BBD">
                <w:rPr>
                  <w:b/>
                  <w:rPrChange w:id="6979"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6980" w:author="Okot" w:date="2019-12-26T15:24:00Z"/>
              </w:rPr>
            </w:pPr>
            <w:ins w:id="6981" w:author="Okot" w:date="2019-12-26T15:24:00Z">
              <w:r>
                <w:t>1. Wyświetlone zostaje okno modalne z formularzem resetu hasła.</w:t>
              </w:r>
            </w:ins>
          </w:p>
          <w:p w14:paraId="50595A5F" w14:textId="3C2D0CBC" w:rsidR="00647B5D" w:rsidRDefault="00E83416" w:rsidP="00647B5D">
            <w:pPr>
              <w:ind w:firstLine="0"/>
              <w:rPr>
                <w:ins w:id="6982" w:author="Okot" w:date="2019-12-12T11:53:00Z"/>
              </w:rPr>
            </w:pPr>
            <w:ins w:id="6983" w:author="Okot" w:date="2019-12-12T11:53:00Z">
              <w:r>
                <w:t>2</w:t>
              </w:r>
              <w:r w:rsidR="00992396">
                <w:t>.</w:t>
              </w:r>
            </w:ins>
            <w:ins w:id="6984" w:author="Okot" w:date="2019-12-13T11:50:00Z">
              <w:r w:rsidR="00992396">
                <w:t> </w:t>
              </w:r>
            </w:ins>
            <w:ins w:id="6985" w:author="Okot" w:date="2019-12-12T11:53:00Z">
              <w:r w:rsidR="00647B5D">
                <w:t>Użytkownik wprowadza swój adres e-mail w polu „adres e-mail”</w:t>
              </w:r>
            </w:ins>
            <w:ins w:id="6986" w:author="Okot" w:date="2019-12-13T11:50:00Z">
              <w:r w:rsidR="00992396">
                <w:t>.</w:t>
              </w:r>
            </w:ins>
          </w:p>
          <w:p w14:paraId="3B9BE251" w14:textId="0698D910" w:rsidR="0079256D" w:rsidRDefault="00E83416" w:rsidP="005C4BBD">
            <w:pPr>
              <w:ind w:firstLine="0"/>
              <w:rPr>
                <w:ins w:id="6987" w:author="Okot" w:date="2019-12-12T11:53:00Z"/>
              </w:rPr>
            </w:pPr>
            <w:ins w:id="6988" w:author="Okot" w:date="2019-12-12T11:53:00Z">
              <w:r>
                <w:t>3</w:t>
              </w:r>
              <w:r w:rsidR="00992396">
                <w:t>.</w:t>
              </w:r>
            </w:ins>
            <w:ins w:id="6989" w:author="Okot" w:date="2019-12-13T11:50:00Z">
              <w:r w:rsidR="00992396">
                <w:t> </w:t>
              </w:r>
            </w:ins>
            <w:ins w:id="6990" w:author="Okot" w:date="2019-12-12T11:53:00Z">
              <w:r w:rsidR="00647B5D">
                <w:t>Użytkownik zatwierdza zlecenie resetu hasła przyciskiem „zresetuj hasło”</w:t>
              </w:r>
            </w:ins>
            <w:ins w:id="6991" w:author="Okot" w:date="2019-12-13T11:50:00Z">
              <w:r w:rsidR="00992396">
                <w:t>.</w:t>
              </w:r>
            </w:ins>
          </w:p>
          <w:p w14:paraId="08790579" w14:textId="182B7975" w:rsidR="00647B5D" w:rsidRDefault="00E83416" w:rsidP="005C4BBD">
            <w:pPr>
              <w:ind w:firstLine="0"/>
              <w:rPr>
                <w:ins w:id="6992" w:author="Okot" w:date="2019-12-12T11:54:00Z"/>
              </w:rPr>
            </w:pPr>
            <w:ins w:id="6993" w:author="Okot" w:date="2019-12-12T11:53:00Z">
              <w:r>
                <w:t>4</w:t>
              </w:r>
              <w:r w:rsidR="00992396">
                <w:t>.</w:t>
              </w:r>
            </w:ins>
            <w:ins w:id="6994" w:author="Okot" w:date="2019-12-13T11:51:00Z">
              <w:r w:rsidR="00992396">
                <w:t> </w:t>
              </w:r>
            </w:ins>
            <w:ins w:id="6995" w:author="Okot" w:date="2019-12-12T11:54:00Z">
              <w:r w:rsidR="00647B5D">
                <w:t>System weryfikuje adres e-mail</w:t>
              </w:r>
            </w:ins>
            <w:ins w:id="6996" w:author="Okot" w:date="2019-12-13T11:51:00Z">
              <w:r w:rsidR="00992396">
                <w:t>.</w:t>
              </w:r>
            </w:ins>
          </w:p>
          <w:p w14:paraId="30FD5B81" w14:textId="4D4F88DF" w:rsidR="00647B5D" w:rsidRDefault="00E83416" w:rsidP="005C4BBD">
            <w:pPr>
              <w:ind w:firstLine="0"/>
              <w:rPr>
                <w:ins w:id="6997" w:author="Okot" w:date="2019-12-12T11:54:00Z"/>
              </w:rPr>
            </w:pPr>
            <w:ins w:id="6998" w:author="Okot" w:date="2019-12-12T11:54:00Z">
              <w:r>
                <w:t>5</w:t>
              </w:r>
              <w:r w:rsidR="00992396">
                <w:t>.</w:t>
              </w:r>
            </w:ins>
            <w:ins w:id="6999" w:author="Okot" w:date="2019-12-13T11:51:00Z">
              <w:r w:rsidR="00992396">
                <w:t> </w:t>
              </w:r>
            </w:ins>
            <w:ins w:id="7000" w:author="Okot" w:date="2019-12-12T11:54:00Z">
              <w:r w:rsidR="00647B5D">
                <w:t>System wysyła link do ponownego ustanowienia hasła na podany adres e-mail</w:t>
              </w:r>
            </w:ins>
            <w:ins w:id="7001" w:author="Okot" w:date="2019-12-13T11:51:00Z">
              <w:r w:rsidR="00992396">
                <w:t>.</w:t>
              </w:r>
            </w:ins>
          </w:p>
          <w:p w14:paraId="298A420E" w14:textId="3A5B8AF9" w:rsidR="00647B5D" w:rsidRDefault="00E83416" w:rsidP="005C4BBD">
            <w:pPr>
              <w:ind w:firstLine="0"/>
              <w:rPr>
                <w:ins w:id="7002" w:author="Okot" w:date="2019-12-12T11:54:00Z"/>
              </w:rPr>
            </w:pPr>
            <w:ins w:id="7003" w:author="Okot" w:date="2019-12-12T11:54:00Z">
              <w:r>
                <w:t>6</w:t>
              </w:r>
              <w:r w:rsidR="00992396">
                <w:t>.</w:t>
              </w:r>
            </w:ins>
            <w:ins w:id="7004" w:author="Okot" w:date="2019-12-13T11:51:00Z">
              <w:r w:rsidR="00992396">
                <w:t> </w:t>
              </w:r>
            </w:ins>
            <w:ins w:id="7005" w:author="Okot" w:date="2019-12-12T11:54:00Z">
              <w:r w:rsidR="00647B5D">
                <w:t>Użytkownik skorzystał z wysłanego linka</w:t>
              </w:r>
            </w:ins>
            <w:ins w:id="7006" w:author="Okot" w:date="2019-12-13T11:51:00Z">
              <w:r w:rsidR="00992396">
                <w:t>.</w:t>
              </w:r>
            </w:ins>
          </w:p>
          <w:p w14:paraId="4C20CEEC" w14:textId="4B7CCF36" w:rsidR="00647B5D" w:rsidRDefault="00E83416" w:rsidP="005C4BBD">
            <w:pPr>
              <w:ind w:firstLine="0"/>
              <w:rPr>
                <w:ins w:id="7007" w:author="Okot" w:date="2019-12-12T11:55:00Z"/>
              </w:rPr>
            </w:pPr>
            <w:ins w:id="7008" w:author="Okot" w:date="2019-12-12T11:54:00Z">
              <w:r>
                <w:t>7</w:t>
              </w:r>
              <w:r w:rsidR="00992396">
                <w:t>.</w:t>
              </w:r>
            </w:ins>
            <w:ins w:id="7009" w:author="Okot" w:date="2019-12-13T11:51:00Z">
              <w:r w:rsidR="00992396">
                <w:t> </w:t>
              </w:r>
            </w:ins>
            <w:ins w:id="7010" w:author="Okot" w:date="2019-12-12T11:54:00Z">
              <w:r w:rsidR="00647B5D">
                <w:t>Użytkownik został przekierowany na stron</w:t>
              </w:r>
            </w:ins>
            <w:ins w:id="7011" w:author="Okot" w:date="2019-12-12T11:55:00Z">
              <w:r w:rsidR="00992396">
                <w:t>ę z</w:t>
              </w:r>
            </w:ins>
            <w:ins w:id="7012" w:author="Okot" w:date="2019-12-13T11:51:00Z">
              <w:r w:rsidR="00992396">
                <w:t> </w:t>
              </w:r>
            </w:ins>
            <w:ins w:id="7013" w:author="Okot" w:date="2019-12-12T11:55:00Z">
              <w:r w:rsidR="00647B5D">
                <w:t>formularzem do ponownego ustanawiania hasła</w:t>
              </w:r>
            </w:ins>
            <w:ins w:id="7014" w:author="Okot" w:date="2019-12-13T11:51:00Z">
              <w:r w:rsidR="00992396">
                <w:t>.</w:t>
              </w:r>
            </w:ins>
          </w:p>
          <w:p w14:paraId="1D744DC4" w14:textId="69DE1C54" w:rsidR="00647B5D" w:rsidRDefault="00E83416" w:rsidP="00647B5D">
            <w:pPr>
              <w:ind w:firstLine="0"/>
              <w:rPr>
                <w:ins w:id="7015" w:author="Okot" w:date="2019-12-12T11:55:00Z"/>
              </w:rPr>
            </w:pPr>
            <w:ins w:id="7016" w:author="Okot" w:date="2019-12-12T11:55:00Z">
              <w:r>
                <w:t>8</w:t>
              </w:r>
              <w:r w:rsidR="00992396">
                <w:t>.</w:t>
              </w:r>
            </w:ins>
            <w:ins w:id="7017" w:author="Okot" w:date="2019-12-13T11:51:00Z">
              <w:r w:rsidR="00992396">
                <w:t> </w:t>
              </w:r>
            </w:ins>
            <w:ins w:id="7018" w:author="Okot" w:date="2019-12-12T11:55:00Z">
              <w:r w:rsidR="00647B5D">
                <w:t>Użytkownik wprowadza hasło w polu „hasło”</w:t>
              </w:r>
            </w:ins>
            <w:ins w:id="7019" w:author="Okot" w:date="2019-12-13T11:51:00Z">
              <w:r w:rsidR="00992396">
                <w:t>.</w:t>
              </w:r>
            </w:ins>
          </w:p>
          <w:p w14:paraId="11D81C64" w14:textId="38F995DE" w:rsidR="00647B5D" w:rsidRDefault="00E83416" w:rsidP="00647B5D">
            <w:pPr>
              <w:ind w:firstLine="0"/>
              <w:rPr>
                <w:ins w:id="7020" w:author="Okot" w:date="2019-12-12T11:55:00Z"/>
              </w:rPr>
            </w:pPr>
            <w:ins w:id="7021" w:author="Okot" w:date="2019-12-12T11:55:00Z">
              <w:r>
                <w:t>9</w:t>
              </w:r>
              <w:r w:rsidR="00992396">
                <w:t>.</w:t>
              </w:r>
            </w:ins>
            <w:ins w:id="7022" w:author="Okot" w:date="2019-12-13T11:51:00Z">
              <w:r w:rsidR="00992396">
                <w:t> </w:t>
              </w:r>
            </w:ins>
            <w:ins w:id="7023" w:author="Okot" w:date="2019-12-12T11:55:00Z">
              <w:r w:rsidR="00647B5D">
                <w:t>Użytkownik wprowadza jeszcze raz to samo hasło w polu „powtórz hasło”</w:t>
              </w:r>
            </w:ins>
            <w:ins w:id="7024" w:author="Okot" w:date="2019-12-13T11:51:00Z">
              <w:r w:rsidR="00992396">
                <w:t>.</w:t>
              </w:r>
            </w:ins>
          </w:p>
          <w:p w14:paraId="0144750B" w14:textId="7D17B268" w:rsidR="00647B5D" w:rsidRDefault="00E83416" w:rsidP="00647B5D">
            <w:pPr>
              <w:ind w:firstLine="0"/>
              <w:rPr>
                <w:ins w:id="7025" w:author="Okot" w:date="2019-12-12T11:55:00Z"/>
              </w:rPr>
            </w:pPr>
            <w:ins w:id="7026" w:author="Okot" w:date="2019-12-26T15:25:00Z">
              <w:r>
                <w:t>10</w:t>
              </w:r>
            </w:ins>
            <w:ins w:id="7027" w:author="Okot" w:date="2019-12-12T11:55:00Z">
              <w:r w:rsidR="00992396">
                <w:t>.</w:t>
              </w:r>
            </w:ins>
            <w:ins w:id="7028" w:author="Okot" w:date="2019-12-13T11:51:00Z">
              <w:r w:rsidR="00992396">
                <w:t> </w:t>
              </w:r>
            </w:ins>
            <w:ins w:id="7029" w:author="Okot" w:date="2019-12-12T11:55:00Z">
              <w:r w:rsidR="00647B5D">
                <w:t>System weryfikuje podane hasło</w:t>
              </w:r>
            </w:ins>
            <w:ins w:id="7030" w:author="Okot" w:date="2019-12-13T11:51:00Z">
              <w:r w:rsidR="00992396">
                <w:t>.</w:t>
              </w:r>
            </w:ins>
          </w:p>
          <w:p w14:paraId="5111BFED" w14:textId="36447D78" w:rsidR="00647B5D" w:rsidRDefault="00E83416" w:rsidP="00647B5D">
            <w:pPr>
              <w:ind w:firstLine="0"/>
              <w:rPr>
                <w:ins w:id="7031" w:author="Okot" w:date="2019-12-12T11:55:00Z"/>
              </w:rPr>
            </w:pPr>
            <w:ins w:id="7032" w:author="Okot" w:date="2019-12-12T11:55:00Z">
              <w:r>
                <w:t>11</w:t>
              </w:r>
              <w:r w:rsidR="00992396">
                <w:t>.</w:t>
              </w:r>
            </w:ins>
            <w:ins w:id="7033" w:author="Okot" w:date="2019-12-13T11:51:00Z">
              <w:r w:rsidR="00992396">
                <w:t> </w:t>
              </w:r>
            </w:ins>
            <w:ins w:id="7034" w:author="Okot" w:date="2019-12-12T11:56:00Z">
              <w:r w:rsidR="00647B5D">
                <w:t xml:space="preserve">System </w:t>
              </w:r>
            </w:ins>
            <w:ins w:id="7035" w:author="Okot" w:date="2019-12-12T11:58:00Z">
              <w:r w:rsidR="00647B5D">
                <w:t>aktualizuje hasło w bazie danych</w:t>
              </w:r>
            </w:ins>
            <w:ins w:id="7036" w:author="Okot" w:date="2019-12-13T11:51:00Z">
              <w:r w:rsidR="00992396">
                <w:t>.</w:t>
              </w:r>
            </w:ins>
          </w:p>
          <w:p w14:paraId="0578CB2B" w14:textId="74ED3D4D" w:rsidR="00647B5D" w:rsidRDefault="00E83416" w:rsidP="005C4BBD">
            <w:pPr>
              <w:ind w:firstLine="0"/>
              <w:rPr>
                <w:ins w:id="7037" w:author="Okot" w:date="2019-12-12T11:42:00Z"/>
              </w:rPr>
            </w:pPr>
            <w:ins w:id="7038" w:author="Okot" w:date="2019-12-12T11:57:00Z">
              <w:r>
                <w:t>12</w:t>
              </w:r>
              <w:r w:rsidR="00992396">
                <w:t>.</w:t>
              </w:r>
            </w:ins>
            <w:ins w:id="7039" w:author="Okot" w:date="2019-12-13T11:51:00Z">
              <w:r w:rsidR="00992396">
                <w:t> </w:t>
              </w:r>
            </w:ins>
            <w:ins w:id="7040" w:author="Okot" w:date="2019-12-12T11:57:00Z">
              <w:r w:rsidR="00647B5D">
                <w:t>Wyświetla</w:t>
              </w:r>
              <w:r w:rsidR="00992396">
                <w:t>ny jest komunikat informujący o</w:t>
              </w:r>
            </w:ins>
            <w:ins w:id="7041" w:author="Okot" w:date="2019-12-13T11:51:00Z">
              <w:r w:rsidR="00992396">
                <w:t> </w:t>
              </w:r>
            </w:ins>
            <w:ins w:id="7042" w:author="Okot" w:date="2019-12-12T11:57:00Z">
              <w:r w:rsidR="00647B5D">
                <w:t>poprawnym przebiegu zmiany hasła</w:t>
              </w:r>
            </w:ins>
            <w:ins w:id="7043" w:author="Okot" w:date="2019-12-13T11:51:00Z">
              <w:r w:rsidR="00992396">
                <w:t>.</w:t>
              </w:r>
            </w:ins>
          </w:p>
        </w:tc>
      </w:tr>
      <w:tr w:rsidR="0079256D" w14:paraId="232CDBC6" w14:textId="77777777" w:rsidTr="005C4BBD">
        <w:trPr>
          <w:ins w:id="7044" w:author="Okot" w:date="2019-12-12T11:42:00Z"/>
        </w:trPr>
        <w:tc>
          <w:tcPr>
            <w:tcW w:w="3397" w:type="dxa"/>
          </w:tcPr>
          <w:p w14:paraId="38D47243" w14:textId="30FCB699" w:rsidR="0079256D" w:rsidRPr="005C4BBD" w:rsidRDefault="0079256D" w:rsidP="005C4BBD">
            <w:pPr>
              <w:ind w:firstLine="0"/>
              <w:rPr>
                <w:ins w:id="7045" w:author="Okot" w:date="2019-12-12T11:42:00Z"/>
                <w:b/>
                <w:rPrChange w:id="7046" w:author="Okot" w:date="2019-12-12T11:50:00Z">
                  <w:rPr>
                    <w:ins w:id="7047" w:author="Okot" w:date="2019-12-12T11:42:00Z"/>
                  </w:rPr>
                </w:rPrChange>
              </w:rPr>
            </w:pPr>
            <w:ins w:id="7048" w:author="Okot" w:date="2019-12-12T11:42:00Z">
              <w:r w:rsidRPr="005C4BBD">
                <w:rPr>
                  <w:b/>
                  <w:rPrChange w:id="7049" w:author="Okot" w:date="2019-12-12T11:50:00Z">
                    <w:rPr/>
                  </w:rPrChange>
                </w:rPr>
                <w:t>Scenariusze alternatywne</w:t>
              </w:r>
            </w:ins>
          </w:p>
        </w:tc>
        <w:tc>
          <w:tcPr>
            <w:tcW w:w="5664" w:type="dxa"/>
          </w:tcPr>
          <w:p w14:paraId="1FF45B31" w14:textId="4AB8FDAB" w:rsidR="00E83416" w:rsidRDefault="00E83416" w:rsidP="00E83416">
            <w:pPr>
              <w:ind w:firstLine="0"/>
              <w:rPr>
                <w:ins w:id="7050" w:author="Okot" w:date="2019-12-26T15:23:00Z"/>
              </w:rPr>
            </w:pPr>
            <w:ins w:id="7051" w:author="Okot" w:date="2019-12-26T15:23:00Z">
              <w:r>
                <w:t>(1-</w:t>
              </w:r>
              <w:r w:rsidR="00E45ED7">
                <w:t>3</w:t>
              </w:r>
              <w:r>
                <w:t>).1. Użytkownik używa przycisku do zamknięcia okna.</w:t>
              </w:r>
            </w:ins>
          </w:p>
          <w:p w14:paraId="7C5B2C55" w14:textId="309378BF" w:rsidR="00E83416" w:rsidRDefault="00E83416" w:rsidP="00E83416">
            <w:pPr>
              <w:ind w:firstLine="0"/>
              <w:rPr>
                <w:ins w:id="7052" w:author="Okot" w:date="2019-12-26T15:23:00Z"/>
              </w:rPr>
            </w:pPr>
            <w:ins w:id="705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7054" w:author="Okot" w:date="2019-12-26T15:23:00Z"/>
              </w:rPr>
            </w:pPr>
            <w:ins w:id="7055" w:author="Okot" w:date="2019-12-26T15:23:00Z">
              <w:r>
                <w:t>(1-</w:t>
              </w:r>
              <w:r w:rsidR="00E45ED7">
                <w:t>3</w:t>
              </w:r>
              <w:r>
                <w:t>).1.2.1. Użytkownik potwierdza zamknięcie okna.</w:t>
              </w:r>
            </w:ins>
          </w:p>
          <w:p w14:paraId="0A054959" w14:textId="49B528F5" w:rsidR="00E83416" w:rsidRDefault="00E83416" w:rsidP="00E83416">
            <w:pPr>
              <w:ind w:firstLine="0"/>
              <w:rPr>
                <w:ins w:id="7056" w:author="Okot" w:date="2019-12-26T15:23:00Z"/>
              </w:rPr>
            </w:pPr>
            <w:ins w:id="7057" w:author="Okot" w:date="2019-12-26T15:23:00Z">
              <w:r>
                <w:t>(1-</w:t>
              </w:r>
              <w:r w:rsidR="00E45ED7">
                <w:t>3</w:t>
              </w:r>
              <w:r>
                <w:t>).1.2.1.1. Okno modalne z formularzem zostaje zamknięte.</w:t>
              </w:r>
            </w:ins>
          </w:p>
          <w:p w14:paraId="07DB97BA" w14:textId="23FDBE64" w:rsidR="00E83416" w:rsidRDefault="00E83416" w:rsidP="00E83416">
            <w:pPr>
              <w:ind w:firstLine="0"/>
              <w:rPr>
                <w:ins w:id="7058" w:author="Okot" w:date="2019-12-26T15:23:00Z"/>
              </w:rPr>
            </w:pPr>
            <w:ins w:id="7059" w:author="Okot" w:date="2019-12-26T15:23:00Z">
              <w:r>
                <w:t>(1-</w:t>
              </w:r>
              <w:r w:rsidR="00E45ED7">
                <w:t>3</w:t>
              </w:r>
              <w:r>
                <w:t>).1.2.2. Użytkownik rezygnuje z akcji</w:t>
              </w:r>
            </w:ins>
            <w:ins w:id="7060" w:author="Okot" w:date="2019-12-26T15:26:00Z">
              <w:r w:rsidR="00E45ED7">
                <w:t>.</w:t>
              </w:r>
            </w:ins>
          </w:p>
          <w:p w14:paraId="0E587D7C" w14:textId="60995AB1" w:rsidR="00E83416" w:rsidRDefault="00E83416" w:rsidP="00E83416">
            <w:pPr>
              <w:ind w:firstLine="0"/>
              <w:rPr>
                <w:ins w:id="7061" w:author="Okot" w:date="2019-12-26T15:23:00Z"/>
              </w:rPr>
            </w:pPr>
            <w:ins w:id="7062" w:author="Okot" w:date="2019-12-26T15:23:00Z">
              <w:r>
                <w:t>(1-</w:t>
              </w:r>
              <w:r w:rsidR="00E45ED7">
                <w:t>3</w:t>
              </w:r>
              <w:r>
                <w:t xml:space="preserve">).1.2.2.1. Okno dialogowe zostaje zamknięte. </w:t>
              </w:r>
            </w:ins>
          </w:p>
          <w:p w14:paraId="29C905E8" w14:textId="079112D8" w:rsidR="00E83416" w:rsidRDefault="00E83416" w:rsidP="00E83416">
            <w:pPr>
              <w:ind w:firstLine="0"/>
              <w:rPr>
                <w:ins w:id="7063" w:author="Okot" w:date="2019-12-26T15:23:00Z"/>
              </w:rPr>
            </w:pPr>
            <w:ins w:id="7064" w:author="Okot" w:date="2019-12-26T15:23:00Z">
              <w:r>
                <w:t>(1-</w:t>
              </w:r>
              <w:r w:rsidR="00E45ED7">
                <w:t>3</w:t>
              </w:r>
              <w:r>
                <w:t>).1.2.2.2. Powrót do pkt (1</w:t>
              </w:r>
            </w:ins>
            <w:ins w:id="7065" w:author="Okot" w:date="2019-12-26T15:26:00Z">
              <w:r w:rsidR="00E45ED7">
                <w:t>-3).</w:t>
              </w:r>
            </w:ins>
          </w:p>
          <w:p w14:paraId="16F1CF74" w14:textId="731FDF18" w:rsidR="00647B5D" w:rsidRDefault="00E45ED7" w:rsidP="005C4BBD">
            <w:pPr>
              <w:ind w:firstLine="0"/>
              <w:rPr>
                <w:ins w:id="7066" w:author="Okot" w:date="2019-12-12T11:59:00Z"/>
              </w:rPr>
            </w:pPr>
            <w:ins w:id="7067" w:author="Okot" w:date="2019-12-12T11:58:00Z">
              <w:r>
                <w:t>4</w:t>
              </w:r>
              <w:r w:rsidR="00992396">
                <w:t>.1.</w:t>
              </w:r>
            </w:ins>
            <w:ins w:id="7068" w:author="Okot" w:date="2019-12-13T11:51:00Z">
              <w:r w:rsidR="00992396">
                <w:t> </w:t>
              </w:r>
            </w:ins>
            <w:ins w:id="7069" w:author="Okot" w:date="2019-12-12T11:58:00Z">
              <w:r w:rsidR="00647B5D">
                <w:t xml:space="preserve">Nie istnieje konto zarejestrowane na podany adres </w:t>
              </w:r>
            </w:ins>
          </w:p>
          <w:p w14:paraId="4D387B5A" w14:textId="642563D8" w:rsidR="00CC0B2D" w:rsidRDefault="00CC0B2D" w:rsidP="005C4BBD">
            <w:pPr>
              <w:ind w:firstLine="0"/>
              <w:rPr>
                <w:ins w:id="7070" w:author="Okot" w:date="2019-12-12T11:58:00Z"/>
              </w:rPr>
            </w:pPr>
            <w:ins w:id="7071" w:author="Okot" w:date="2019-12-12T11:58:00Z">
              <w:r>
                <w:t>e-mail</w:t>
              </w:r>
            </w:ins>
            <w:ins w:id="7072" w:author="Okot" w:date="2019-12-13T11:52:00Z">
              <w:r w:rsidR="00992396">
                <w:t>.</w:t>
              </w:r>
            </w:ins>
          </w:p>
          <w:p w14:paraId="687F7451" w14:textId="1A245F8A" w:rsidR="0079256D" w:rsidRDefault="00E45ED7" w:rsidP="005C4BBD">
            <w:pPr>
              <w:ind w:firstLine="0"/>
              <w:rPr>
                <w:ins w:id="7073" w:author="Okot" w:date="2019-12-13T10:22:00Z"/>
              </w:rPr>
            </w:pPr>
            <w:ins w:id="7074" w:author="Okot" w:date="2019-12-13T10:21:00Z">
              <w:r>
                <w:t>4</w:t>
              </w:r>
              <w:r w:rsidR="00992396">
                <w:t>.1.1.</w:t>
              </w:r>
            </w:ins>
            <w:ins w:id="7075" w:author="Okot" w:date="2019-12-13T11:52:00Z">
              <w:r w:rsidR="00992396">
                <w:t> </w:t>
              </w:r>
            </w:ins>
            <w:ins w:id="7076" w:author="Okot" w:date="2019-12-13T10:22:00Z">
              <w:r w:rsidR="00CC0B2D">
                <w:t>Z</w:t>
              </w:r>
            </w:ins>
            <w:ins w:id="7077" w:author="Okot" w:date="2019-12-12T11:58:00Z">
              <w:r w:rsidR="00647B5D">
                <w:t xml:space="preserve">ostaje </w:t>
              </w:r>
            </w:ins>
            <w:ins w:id="7078" w:author="Okot" w:date="2019-12-12T11:59:00Z">
              <w:r w:rsidR="00647B5D">
                <w:t>wyświetlony stosowny komunikat</w:t>
              </w:r>
            </w:ins>
            <w:ins w:id="7079" w:author="Okot" w:date="2019-12-28T16:12:00Z">
              <w:r w:rsidR="008C45EA">
                <w:t xml:space="preserve"> błędu</w:t>
              </w:r>
            </w:ins>
            <w:ins w:id="7080" w:author="Okot" w:date="2019-12-13T11:52:00Z">
              <w:r w:rsidR="00992396">
                <w:t>.</w:t>
              </w:r>
            </w:ins>
          </w:p>
          <w:p w14:paraId="0DED8D5F" w14:textId="25D412BE" w:rsidR="00CC0B2D" w:rsidRDefault="00E45ED7" w:rsidP="005C4BBD">
            <w:pPr>
              <w:ind w:firstLine="0"/>
              <w:rPr>
                <w:ins w:id="7081" w:author="Okot" w:date="2019-12-12T11:59:00Z"/>
              </w:rPr>
            </w:pPr>
            <w:ins w:id="7082" w:author="Okot" w:date="2019-12-13T10:22:00Z">
              <w:r>
                <w:t>4</w:t>
              </w:r>
              <w:r w:rsidR="00992396">
                <w:t>.1.2.</w:t>
              </w:r>
            </w:ins>
            <w:ins w:id="7083" w:author="Okot" w:date="2019-12-13T11:52:00Z">
              <w:r w:rsidR="00992396">
                <w:t> </w:t>
              </w:r>
            </w:ins>
            <w:ins w:id="7084" w:author="Okot" w:date="2019-12-13T10:22:00Z">
              <w:r w:rsidR="00C4028F">
                <w:t>Powrót do pkt</w:t>
              </w:r>
              <w:r w:rsidR="00CC0B2D">
                <w:t> 1</w:t>
              </w:r>
            </w:ins>
            <w:ins w:id="7085" w:author="Okot" w:date="2019-12-13T11:52:00Z">
              <w:r w:rsidR="00992396">
                <w:t>.</w:t>
              </w:r>
            </w:ins>
          </w:p>
          <w:p w14:paraId="6BFC266B" w14:textId="6253F6AC" w:rsidR="00647B5D" w:rsidRDefault="00E45ED7" w:rsidP="00647B5D">
            <w:pPr>
              <w:ind w:firstLine="0"/>
              <w:rPr>
                <w:ins w:id="7086" w:author="Okot" w:date="2019-12-12T12:00:00Z"/>
              </w:rPr>
            </w:pPr>
            <w:ins w:id="7087" w:author="Okot" w:date="2019-12-12T12:00:00Z">
              <w:r>
                <w:t>10</w:t>
              </w:r>
              <w:r w:rsidR="00647B5D">
                <w:t>.1</w:t>
              </w:r>
            </w:ins>
            <w:ins w:id="7088" w:author="Okot" w:date="2019-12-13T10:22:00Z">
              <w:r w:rsidR="00CC0B2D">
                <w:t>(a)</w:t>
              </w:r>
            </w:ins>
            <w:ins w:id="7089" w:author="Okot" w:date="2019-12-13T11:52:00Z">
              <w:r w:rsidR="00992396">
                <w:t> </w:t>
              </w:r>
            </w:ins>
            <w:ins w:id="7090" w:author="Okot" w:date="2019-12-12T12:00:00Z">
              <w:r w:rsidR="00647B5D">
                <w:t>Hasło nie s</w:t>
              </w:r>
              <w:r w:rsidR="00CC0B2D">
                <w:t>pełnia wymogów bezpieczeństwa</w:t>
              </w:r>
            </w:ins>
            <w:ins w:id="7091" w:author="Okot" w:date="2019-12-13T11:52:00Z">
              <w:r w:rsidR="00992396">
                <w:t>.</w:t>
              </w:r>
            </w:ins>
          </w:p>
          <w:p w14:paraId="251EFD68" w14:textId="71E97F9A" w:rsidR="00CC0B2D" w:rsidRDefault="00E45ED7">
            <w:pPr>
              <w:ind w:firstLine="0"/>
              <w:rPr>
                <w:ins w:id="7092" w:author="Okot" w:date="2019-12-12T12:00:00Z"/>
              </w:rPr>
            </w:pPr>
            <w:ins w:id="7093" w:author="Okot" w:date="2019-12-12T12:00:00Z">
              <w:r>
                <w:lastRenderedPageBreak/>
                <w:t>10</w:t>
              </w:r>
              <w:r w:rsidR="00CC0B2D">
                <w:t>.1</w:t>
              </w:r>
            </w:ins>
            <w:ins w:id="7094" w:author="Okot" w:date="2019-12-13T10:22:00Z">
              <w:r w:rsidR="00CC0B2D">
                <w:t>(b)</w:t>
              </w:r>
            </w:ins>
            <w:ins w:id="7095" w:author="Okot" w:date="2019-12-13T11:52:00Z">
              <w:r w:rsidR="00992396">
                <w:t> </w:t>
              </w:r>
            </w:ins>
            <w:ins w:id="7096" w:author="Okot" w:date="2019-12-12T12:00:00Z">
              <w:r w:rsidR="00647B5D">
                <w:t>Hasła wprowadzone w polach „hasło” i „pow</w:t>
              </w:r>
              <w:r w:rsidR="00992396">
                <w:t>tórz hasło” nie są identyczne.</w:t>
              </w:r>
            </w:ins>
          </w:p>
          <w:p w14:paraId="297DAFDD" w14:textId="30DCB27C" w:rsidR="00647B5D" w:rsidRDefault="00E45ED7">
            <w:pPr>
              <w:ind w:firstLine="0"/>
              <w:rPr>
                <w:ins w:id="7097" w:author="Okot" w:date="2019-12-13T10:22:00Z"/>
              </w:rPr>
            </w:pPr>
            <w:ins w:id="7098" w:author="Okot" w:date="2019-12-13T10:22:00Z">
              <w:r>
                <w:t>10</w:t>
              </w:r>
              <w:r w:rsidR="00992396">
                <w:t>.1.1.</w:t>
              </w:r>
            </w:ins>
            <w:ins w:id="7099" w:author="Okot" w:date="2019-12-13T11:52:00Z">
              <w:r w:rsidR="00992396">
                <w:t> </w:t>
              </w:r>
            </w:ins>
            <w:ins w:id="7100" w:author="Okot" w:date="2019-12-13T10:22:00Z">
              <w:r w:rsidR="00CC0B2D">
                <w:t>W</w:t>
              </w:r>
            </w:ins>
            <w:ins w:id="7101" w:author="Okot" w:date="2019-12-12T12:00:00Z">
              <w:r w:rsidR="00647B5D">
                <w:t>yświetlony zostaje stosowny komunikat</w:t>
              </w:r>
            </w:ins>
            <w:ins w:id="7102" w:author="Okot" w:date="2019-12-28T16:12:00Z">
              <w:r w:rsidR="008C45EA">
                <w:t xml:space="preserve"> błędu</w:t>
              </w:r>
            </w:ins>
            <w:ins w:id="7103" w:author="Okot" w:date="2019-12-13T11:52:00Z">
              <w:r w:rsidR="00992396">
                <w:t>.</w:t>
              </w:r>
            </w:ins>
          </w:p>
          <w:p w14:paraId="6A42E3DF" w14:textId="495A934F" w:rsidR="00CC0B2D" w:rsidRDefault="00E45ED7">
            <w:pPr>
              <w:ind w:firstLine="0"/>
              <w:rPr>
                <w:ins w:id="7104" w:author="Okot" w:date="2019-12-12T11:42:00Z"/>
              </w:rPr>
            </w:pPr>
            <w:ins w:id="7105" w:author="Okot" w:date="2019-12-13T10:22:00Z">
              <w:r>
                <w:t>10</w:t>
              </w:r>
              <w:r w:rsidR="00992396">
                <w:t>.1.2.</w:t>
              </w:r>
            </w:ins>
            <w:ins w:id="7106" w:author="Okot" w:date="2019-12-13T11:52:00Z">
              <w:r w:rsidR="00992396">
                <w:t> </w:t>
              </w:r>
            </w:ins>
            <w:ins w:id="7107" w:author="Okot" w:date="2019-12-13T10:22:00Z">
              <w:r w:rsidR="00C4028F">
                <w:t>Powrót do pkt</w:t>
              </w:r>
            </w:ins>
            <w:ins w:id="7108" w:author="Okot" w:date="2019-12-13T10:23:00Z">
              <w:r w:rsidR="00CC0B2D">
                <w:t> 7</w:t>
              </w:r>
            </w:ins>
            <w:ins w:id="7109" w:author="Okot" w:date="2019-12-13T11:52:00Z">
              <w:r w:rsidR="00992396">
                <w:t>.</w:t>
              </w:r>
            </w:ins>
          </w:p>
        </w:tc>
      </w:tr>
    </w:tbl>
    <w:p w14:paraId="587DBA4C" w14:textId="77777777" w:rsidR="00E45ED7" w:rsidRDefault="00E45ED7" w:rsidP="00732A9A">
      <w:pPr>
        <w:ind w:firstLine="0"/>
        <w:rPr>
          <w:ins w:id="7110" w:author="Okot" w:date="2020-01-20T14:12:00Z"/>
        </w:rPr>
      </w:pPr>
    </w:p>
    <w:p w14:paraId="333F8B71" w14:textId="0463AFD7" w:rsidR="00FD3085" w:rsidRDefault="00AE5D24">
      <w:pPr>
        <w:ind w:firstLine="0"/>
        <w:jc w:val="center"/>
        <w:rPr>
          <w:ins w:id="7111" w:author="Okot" w:date="2020-01-20T14:12:00Z"/>
        </w:rPr>
        <w:pPrChange w:id="7112" w:author="Okot" w:date="2020-01-20T14:20:00Z">
          <w:pPr>
            <w:ind w:firstLine="0"/>
          </w:pPr>
        </w:pPrChange>
      </w:pPr>
      <w:ins w:id="7113"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7114" w:author="Okot" w:date="2020-01-20T14:20:00Z"/>
        </w:rPr>
        <w:pPrChange w:id="7115" w:author="Okot" w:date="2020-01-20T14:20:00Z">
          <w:pPr>
            <w:ind w:firstLine="0"/>
          </w:pPr>
        </w:pPrChange>
      </w:pPr>
    </w:p>
    <w:p w14:paraId="2834736C" w14:textId="3A966F3A" w:rsidR="00AE5D24" w:rsidRDefault="00AE5D24">
      <w:pPr>
        <w:ind w:firstLine="0"/>
        <w:jc w:val="center"/>
        <w:rPr>
          <w:ins w:id="7116" w:author="Okot" w:date="2020-01-20T14:26:00Z"/>
        </w:rPr>
        <w:pPrChange w:id="7117" w:author="Okot" w:date="2020-01-20T14:20:00Z">
          <w:pPr>
            <w:ind w:firstLine="0"/>
          </w:pPr>
        </w:pPrChange>
      </w:pPr>
      <w:ins w:id="7118" w:author="Okot" w:date="2020-01-20T14:20:00Z">
        <w:r>
          <w:t xml:space="preserve">Rys. 4.4. Diagram przypadków użycia związanych z </w:t>
        </w:r>
      </w:ins>
      <w:ins w:id="7119" w:author="Okot" w:date="2020-01-20T14:21:00Z">
        <w:r>
          <w:t>pracą na danych użytkownika dla użytkownika zalogowanego.</w:t>
        </w:r>
      </w:ins>
    </w:p>
    <w:p w14:paraId="055B287A" w14:textId="77777777" w:rsidR="004C257C" w:rsidRDefault="004C257C">
      <w:pPr>
        <w:ind w:firstLine="0"/>
        <w:jc w:val="center"/>
        <w:rPr>
          <w:ins w:id="7120" w:author="Okot" w:date="2019-12-26T15:26:00Z"/>
        </w:rPr>
        <w:pPrChange w:id="7121" w:author="Okot" w:date="2020-01-20T14:20:00Z">
          <w:pPr>
            <w:ind w:firstLine="0"/>
          </w:pPr>
        </w:pPrChange>
      </w:pPr>
    </w:p>
    <w:p w14:paraId="507640EC" w14:textId="50E62582" w:rsidR="00732A9A" w:rsidRDefault="00732A9A" w:rsidP="00732A9A">
      <w:pPr>
        <w:ind w:firstLine="0"/>
        <w:rPr>
          <w:ins w:id="7122" w:author="Okot" w:date="2019-12-18T14:46:00Z"/>
        </w:rPr>
      </w:pPr>
      <w:ins w:id="7123" w:author="Okot" w:date="2019-12-18T14:46:00Z">
        <w:r>
          <w:t>Tabela 4.4.</w:t>
        </w:r>
      </w:ins>
    </w:p>
    <w:p w14:paraId="63A58E5A" w14:textId="5F114057" w:rsidR="00732A9A" w:rsidRDefault="00732A9A" w:rsidP="00732A9A">
      <w:pPr>
        <w:ind w:firstLine="0"/>
        <w:rPr>
          <w:ins w:id="7124" w:author="Okot" w:date="2020-01-20T14:28:00Z"/>
        </w:rPr>
      </w:pPr>
      <w:ins w:id="7125" w:author="Okot" w:date="2019-12-18T14:46:00Z">
        <w:r>
          <w:t xml:space="preserve">Opis scenariusza przypadku użycia </w:t>
        </w:r>
      </w:ins>
      <w:ins w:id="7126" w:author="Okot" w:date="2019-12-18T14:47:00Z">
        <w:r w:rsidR="004C257C">
          <w:t xml:space="preserve">„Przeglądanie podstrony </w:t>
        </w:r>
      </w:ins>
      <w:ins w:id="7127" w:author="Okot" w:date="2020-01-20T14:28:00Z">
        <w:r w:rsidR="004C257C">
          <w:t>Moje dane</w:t>
        </w:r>
      </w:ins>
      <w:ins w:id="7128"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7129" w:author="Okot" w:date="2020-01-20T14:28:00Z"/>
        </w:trPr>
        <w:tc>
          <w:tcPr>
            <w:tcW w:w="3397" w:type="dxa"/>
          </w:tcPr>
          <w:p w14:paraId="3E08F1C8" w14:textId="77777777" w:rsidR="004C257C" w:rsidRPr="009E0555" w:rsidRDefault="004C257C" w:rsidP="00645B77">
            <w:pPr>
              <w:ind w:firstLine="0"/>
              <w:rPr>
                <w:ins w:id="7130" w:author="Okot" w:date="2020-01-20T14:28:00Z"/>
                <w:b/>
              </w:rPr>
            </w:pPr>
            <w:ins w:id="7131" w:author="Okot" w:date="2020-01-20T14:28:00Z">
              <w:r w:rsidRPr="009E0555">
                <w:rPr>
                  <w:b/>
                </w:rPr>
                <w:t>Nazwa</w:t>
              </w:r>
            </w:ins>
          </w:p>
        </w:tc>
        <w:tc>
          <w:tcPr>
            <w:tcW w:w="5664" w:type="dxa"/>
          </w:tcPr>
          <w:p w14:paraId="783058C0" w14:textId="70132F44" w:rsidR="004C257C" w:rsidRPr="007A0FF6" w:rsidRDefault="004C257C" w:rsidP="00645B77">
            <w:pPr>
              <w:ind w:firstLine="0"/>
              <w:rPr>
                <w:ins w:id="7132" w:author="Okot" w:date="2020-01-20T14:28:00Z"/>
                <w:b/>
                <w:i/>
              </w:rPr>
            </w:pPr>
            <w:ins w:id="7133"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7134" w:author="Okot" w:date="2020-01-20T14:28:00Z"/>
        </w:trPr>
        <w:tc>
          <w:tcPr>
            <w:tcW w:w="3397" w:type="dxa"/>
          </w:tcPr>
          <w:p w14:paraId="6050106D" w14:textId="77777777" w:rsidR="004C257C" w:rsidRPr="009E0555" w:rsidRDefault="004C257C" w:rsidP="00645B77">
            <w:pPr>
              <w:ind w:firstLine="0"/>
              <w:rPr>
                <w:ins w:id="7135" w:author="Okot" w:date="2020-01-20T14:28:00Z"/>
                <w:b/>
              </w:rPr>
            </w:pPr>
            <w:ins w:id="7136" w:author="Okot" w:date="2020-01-20T14:28:00Z">
              <w:r w:rsidRPr="009E0555">
                <w:rPr>
                  <w:b/>
                </w:rPr>
                <w:t>Opis</w:t>
              </w:r>
            </w:ins>
          </w:p>
        </w:tc>
        <w:tc>
          <w:tcPr>
            <w:tcW w:w="5664" w:type="dxa"/>
          </w:tcPr>
          <w:p w14:paraId="7A931EE7" w14:textId="77777777" w:rsidR="004C257C" w:rsidRDefault="004C257C" w:rsidP="00645B77">
            <w:pPr>
              <w:ind w:firstLine="0"/>
              <w:rPr>
                <w:ins w:id="7137" w:author="Okot" w:date="2020-01-20T14:28:00Z"/>
              </w:rPr>
            </w:pPr>
            <w:ins w:id="7138" w:author="Okot" w:date="2020-01-20T14:28:00Z">
              <w:r>
                <w:t>Przypadek użycia umożliwia zalogowanemu użytkownikowi przeglądanie strony, na której zgromadzone są dane użytkownika.</w:t>
              </w:r>
            </w:ins>
          </w:p>
        </w:tc>
      </w:tr>
      <w:tr w:rsidR="004C257C" w14:paraId="398DF3C4" w14:textId="77777777" w:rsidTr="00645B77">
        <w:trPr>
          <w:ins w:id="7139" w:author="Okot" w:date="2020-01-20T14:28:00Z"/>
        </w:trPr>
        <w:tc>
          <w:tcPr>
            <w:tcW w:w="3397" w:type="dxa"/>
          </w:tcPr>
          <w:p w14:paraId="49EA860A" w14:textId="77777777" w:rsidR="004C257C" w:rsidRPr="009E0555" w:rsidRDefault="004C257C" w:rsidP="00645B77">
            <w:pPr>
              <w:ind w:firstLine="0"/>
              <w:rPr>
                <w:ins w:id="7140" w:author="Okot" w:date="2020-01-20T14:28:00Z"/>
                <w:b/>
              </w:rPr>
            </w:pPr>
            <w:ins w:id="7141"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7142" w:author="Okot" w:date="2020-01-20T14:28:00Z"/>
              </w:rPr>
            </w:pPr>
            <w:ins w:id="7143" w:author="Okot" w:date="2020-01-20T14:28:00Z">
              <w:r>
                <w:t>Użytkownik poprawnie zrealizował PU002.</w:t>
              </w:r>
            </w:ins>
          </w:p>
        </w:tc>
      </w:tr>
      <w:tr w:rsidR="004C257C" w14:paraId="29F7C27B" w14:textId="77777777" w:rsidTr="00645B77">
        <w:trPr>
          <w:ins w:id="7144" w:author="Okot" w:date="2020-01-20T14:28:00Z"/>
        </w:trPr>
        <w:tc>
          <w:tcPr>
            <w:tcW w:w="3397" w:type="dxa"/>
          </w:tcPr>
          <w:p w14:paraId="15CD7EB2" w14:textId="77777777" w:rsidR="004C257C" w:rsidRPr="009E0555" w:rsidRDefault="004C257C" w:rsidP="00645B77">
            <w:pPr>
              <w:ind w:firstLine="0"/>
              <w:rPr>
                <w:ins w:id="7145" w:author="Okot" w:date="2020-01-20T14:28:00Z"/>
                <w:b/>
              </w:rPr>
            </w:pPr>
            <w:ins w:id="7146" w:author="Okot" w:date="2020-01-20T14:28:00Z">
              <w:r w:rsidRPr="009E0555">
                <w:rPr>
                  <w:b/>
                </w:rPr>
                <w:t>Inicjacja</w:t>
              </w:r>
            </w:ins>
          </w:p>
        </w:tc>
        <w:tc>
          <w:tcPr>
            <w:tcW w:w="5664" w:type="dxa"/>
          </w:tcPr>
          <w:p w14:paraId="07823A00" w14:textId="77777777" w:rsidR="004C257C" w:rsidRDefault="004C257C" w:rsidP="00645B77">
            <w:pPr>
              <w:ind w:firstLine="0"/>
              <w:rPr>
                <w:ins w:id="7147" w:author="Okot" w:date="2020-01-20T14:28:00Z"/>
              </w:rPr>
            </w:pPr>
            <w:ins w:id="7148" w:author="Okot" w:date="2020-01-20T14:28:00Z">
              <w:r>
                <w:t>Użytkownik wybrał opcję „Moje dane” w menu aplikacji.</w:t>
              </w:r>
            </w:ins>
          </w:p>
        </w:tc>
      </w:tr>
      <w:tr w:rsidR="004C257C" w14:paraId="31ECDEE0" w14:textId="77777777" w:rsidTr="00645B77">
        <w:trPr>
          <w:ins w:id="7149" w:author="Okot" w:date="2020-01-20T14:28:00Z"/>
        </w:trPr>
        <w:tc>
          <w:tcPr>
            <w:tcW w:w="3397" w:type="dxa"/>
          </w:tcPr>
          <w:p w14:paraId="20ECB02B" w14:textId="77777777" w:rsidR="004C257C" w:rsidRPr="009E0555" w:rsidRDefault="004C257C" w:rsidP="00645B77">
            <w:pPr>
              <w:ind w:firstLine="0"/>
              <w:rPr>
                <w:ins w:id="7150" w:author="Okot" w:date="2020-01-20T14:28:00Z"/>
                <w:b/>
              </w:rPr>
            </w:pPr>
            <w:ins w:id="7151" w:author="Okot" w:date="2020-01-20T14:28:00Z">
              <w:r w:rsidRPr="009E0555">
                <w:rPr>
                  <w:b/>
                </w:rPr>
                <w:t>Warunki końcowe</w:t>
              </w:r>
            </w:ins>
          </w:p>
        </w:tc>
        <w:tc>
          <w:tcPr>
            <w:tcW w:w="5664" w:type="dxa"/>
          </w:tcPr>
          <w:p w14:paraId="332F200A" w14:textId="77777777" w:rsidR="004C257C" w:rsidRDefault="004C257C" w:rsidP="00645B77">
            <w:pPr>
              <w:ind w:firstLine="0"/>
              <w:rPr>
                <w:ins w:id="7152" w:author="Okot" w:date="2020-01-20T14:28:00Z"/>
              </w:rPr>
            </w:pPr>
            <w:ins w:id="7153" w:author="Okot" w:date="2020-01-20T14:28:00Z">
              <w:r>
                <w:t>Podstrona „Moje dane” została poprawnie załadowana i wyświetlona.</w:t>
              </w:r>
            </w:ins>
          </w:p>
        </w:tc>
      </w:tr>
      <w:tr w:rsidR="004C257C" w14:paraId="4DC1017D" w14:textId="77777777" w:rsidTr="00645B77">
        <w:trPr>
          <w:ins w:id="7154" w:author="Okot" w:date="2020-01-20T14:28:00Z"/>
        </w:trPr>
        <w:tc>
          <w:tcPr>
            <w:tcW w:w="3397" w:type="dxa"/>
          </w:tcPr>
          <w:p w14:paraId="672EF68A" w14:textId="77777777" w:rsidR="004C257C" w:rsidRPr="009E0555" w:rsidRDefault="004C257C" w:rsidP="00645B77">
            <w:pPr>
              <w:ind w:firstLine="0"/>
              <w:rPr>
                <w:ins w:id="7155" w:author="Okot" w:date="2020-01-20T14:28:00Z"/>
                <w:b/>
              </w:rPr>
            </w:pPr>
            <w:ins w:id="7156" w:author="Okot" w:date="2020-01-20T14:28:00Z">
              <w:r w:rsidRPr="009E0555">
                <w:rPr>
                  <w:b/>
                </w:rPr>
                <w:t>Scenariusz główny</w:t>
              </w:r>
            </w:ins>
          </w:p>
        </w:tc>
        <w:tc>
          <w:tcPr>
            <w:tcW w:w="5664" w:type="dxa"/>
          </w:tcPr>
          <w:p w14:paraId="0FB4EAB2" w14:textId="77777777" w:rsidR="004C257C" w:rsidRDefault="004C257C" w:rsidP="00645B77">
            <w:pPr>
              <w:ind w:firstLine="0"/>
              <w:rPr>
                <w:ins w:id="7157" w:author="Okot" w:date="2020-01-20T14:28:00Z"/>
              </w:rPr>
            </w:pPr>
            <w:ins w:id="7158" w:author="Okot" w:date="2020-01-20T14:28:00Z">
              <w:r>
                <w:t>1. Użytkownik wybiera opcję „Moje dane” w menu aplikacji.</w:t>
              </w:r>
            </w:ins>
          </w:p>
          <w:p w14:paraId="2A9C6AFC" w14:textId="77777777" w:rsidR="004C257C" w:rsidRDefault="004C257C" w:rsidP="00645B77">
            <w:pPr>
              <w:ind w:firstLine="0"/>
              <w:rPr>
                <w:ins w:id="7159" w:author="Okot" w:date="2020-01-20T14:28:00Z"/>
              </w:rPr>
            </w:pPr>
            <w:ins w:id="7160" w:author="Okot" w:date="2020-01-20T14:28:00Z">
              <w:r>
                <w:t>2. System wyświetla podstronę „Moje dane”.</w:t>
              </w:r>
            </w:ins>
          </w:p>
        </w:tc>
      </w:tr>
      <w:tr w:rsidR="004C257C" w14:paraId="1A202FA2" w14:textId="77777777" w:rsidTr="00645B77">
        <w:trPr>
          <w:trHeight w:val="54"/>
          <w:ins w:id="7161" w:author="Okot" w:date="2020-01-20T14:28:00Z"/>
        </w:trPr>
        <w:tc>
          <w:tcPr>
            <w:tcW w:w="3397" w:type="dxa"/>
          </w:tcPr>
          <w:p w14:paraId="0062FE3E" w14:textId="77777777" w:rsidR="004C257C" w:rsidRPr="009E0555" w:rsidRDefault="004C257C" w:rsidP="00645B77">
            <w:pPr>
              <w:ind w:firstLine="0"/>
              <w:rPr>
                <w:ins w:id="7162" w:author="Okot" w:date="2020-01-20T14:28:00Z"/>
                <w:b/>
              </w:rPr>
            </w:pPr>
            <w:ins w:id="7163" w:author="Okot" w:date="2020-01-20T14:28:00Z">
              <w:r w:rsidRPr="009E0555">
                <w:rPr>
                  <w:b/>
                </w:rPr>
                <w:t>Scenariusze alternatywne</w:t>
              </w:r>
            </w:ins>
          </w:p>
        </w:tc>
        <w:tc>
          <w:tcPr>
            <w:tcW w:w="5664" w:type="dxa"/>
          </w:tcPr>
          <w:p w14:paraId="70C03E3A" w14:textId="77777777" w:rsidR="004C257C" w:rsidRDefault="004C257C" w:rsidP="00645B77">
            <w:pPr>
              <w:ind w:firstLine="0"/>
              <w:rPr>
                <w:ins w:id="7164" w:author="Okot" w:date="2020-01-20T14:28:00Z"/>
              </w:rPr>
            </w:pPr>
            <w:ins w:id="7165" w:author="Okot" w:date="2020-01-20T14:28:00Z">
              <w:r>
                <w:t>-</w:t>
              </w:r>
            </w:ins>
          </w:p>
        </w:tc>
      </w:tr>
    </w:tbl>
    <w:p w14:paraId="518291B0" w14:textId="77777777" w:rsidR="004C257C" w:rsidRDefault="004C257C" w:rsidP="00732A9A">
      <w:pPr>
        <w:ind w:firstLine="0"/>
        <w:rPr>
          <w:ins w:id="7166" w:author="Okot" w:date="2020-01-20T14:28:00Z"/>
        </w:rPr>
      </w:pPr>
    </w:p>
    <w:p w14:paraId="56EE9088" w14:textId="105E93F7" w:rsidR="00451DCE" w:rsidRDefault="00451DCE" w:rsidP="00451DCE">
      <w:pPr>
        <w:ind w:firstLine="0"/>
        <w:rPr>
          <w:ins w:id="7167" w:author="Okot" w:date="2020-01-20T14:29:00Z"/>
        </w:rPr>
      </w:pPr>
      <w:ins w:id="7168" w:author="Okot" w:date="2020-01-20T14:29:00Z">
        <w:r>
          <w:t>Tabela 4.5.</w:t>
        </w:r>
      </w:ins>
    </w:p>
    <w:p w14:paraId="191BF996" w14:textId="192BA58C" w:rsidR="004C257C" w:rsidRDefault="00451DCE" w:rsidP="00451DCE">
      <w:pPr>
        <w:ind w:firstLine="0"/>
        <w:rPr>
          <w:ins w:id="7169" w:author="Okot" w:date="2020-01-20T14:28:00Z"/>
        </w:rPr>
      </w:pPr>
      <w:ins w:id="7170"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7171" w:author="Okot" w:date="2020-01-20T14:29:00Z"/>
        </w:trPr>
        <w:tc>
          <w:tcPr>
            <w:tcW w:w="3397" w:type="dxa"/>
          </w:tcPr>
          <w:p w14:paraId="36173584" w14:textId="77777777" w:rsidR="00451DCE" w:rsidRPr="00541155" w:rsidRDefault="00451DCE" w:rsidP="00645B77">
            <w:pPr>
              <w:ind w:firstLine="0"/>
              <w:rPr>
                <w:ins w:id="7172" w:author="Okot" w:date="2020-01-20T14:29:00Z"/>
                <w:b/>
              </w:rPr>
            </w:pPr>
            <w:ins w:id="7173" w:author="Okot" w:date="2020-01-20T14:29:00Z">
              <w:r w:rsidRPr="00541155">
                <w:rPr>
                  <w:b/>
                </w:rPr>
                <w:t>Nazwa</w:t>
              </w:r>
            </w:ins>
          </w:p>
        </w:tc>
        <w:tc>
          <w:tcPr>
            <w:tcW w:w="5664" w:type="dxa"/>
          </w:tcPr>
          <w:p w14:paraId="336CE262" w14:textId="4E7BC646" w:rsidR="00451DCE" w:rsidRPr="00A12070" w:rsidRDefault="00451DCE" w:rsidP="00645B77">
            <w:pPr>
              <w:ind w:firstLine="0"/>
              <w:rPr>
                <w:ins w:id="7174" w:author="Okot" w:date="2020-01-20T14:29:00Z"/>
                <w:b/>
                <w:i/>
              </w:rPr>
            </w:pPr>
            <w:ins w:id="7175" w:author="Okot" w:date="2020-01-20T14:29:00Z">
              <w:r>
                <w:rPr>
                  <w:b/>
                  <w:i/>
                </w:rPr>
                <w:t>PU005</w:t>
              </w:r>
              <w:r w:rsidRPr="00A12070">
                <w:rPr>
                  <w:b/>
                  <w:i/>
                </w:rPr>
                <w:t>: Wprowadzanie danych użytkownika</w:t>
              </w:r>
            </w:ins>
          </w:p>
        </w:tc>
      </w:tr>
      <w:tr w:rsidR="00451DCE" w14:paraId="4C413AAB" w14:textId="77777777" w:rsidTr="00645B77">
        <w:trPr>
          <w:ins w:id="7176" w:author="Okot" w:date="2020-01-20T14:29:00Z"/>
        </w:trPr>
        <w:tc>
          <w:tcPr>
            <w:tcW w:w="3397" w:type="dxa"/>
          </w:tcPr>
          <w:p w14:paraId="67B2C6ED" w14:textId="77777777" w:rsidR="00451DCE" w:rsidRPr="00541155" w:rsidRDefault="00451DCE" w:rsidP="00645B77">
            <w:pPr>
              <w:ind w:firstLine="0"/>
              <w:rPr>
                <w:ins w:id="7177" w:author="Okot" w:date="2020-01-20T14:29:00Z"/>
                <w:b/>
              </w:rPr>
            </w:pPr>
            <w:ins w:id="7178" w:author="Okot" w:date="2020-01-20T14:29:00Z">
              <w:r w:rsidRPr="00541155">
                <w:rPr>
                  <w:b/>
                </w:rPr>
                <w:t>Opis</w:t>
              </w:r>
            </w:ins>
          </w:p>
        </w:tc>
        <w:tc>
          <w:tcPr>
            <w:tcW w:w="5664" w:type="dxa"/>
          </w:tcPr>
          <w:p w14:paraId="50865394" w14:textId="77777777" w:rsidR="00451DCE" w:rsidRDefault="00451DCE" w:rsidP="00645B77">
            <w:pPr>
              <w:ind w:firstLine="0"/>
              <w:rPr>
                <w:ins w:id="7179" w:author="Okot" w:date="2020-01-20T14:29:00Z"/>
              </w:rPr>
            </w:pPr>
            <w:ins w:id="7180" w:author="Okot" w:date="2020-01-20T14:29:00Z">
              <w:r>
                <w:t>Przypadek użycia umożliwia zalogowanemu użytkownikowi wprowadzanie do system swoich danych: daty urodzenia, wzrostu i płci.</w:t>
              </w:r>
            </w:ins>
          </w:p>
        </w:tc>
      </w:tr>
      <w:tr w:rsidR="00451DCE" w14:paraId="009BAD6D" w14:textId="77777777" w:rsidTr="00645B77">
        <w:trPr>
          <w:ins w:id="7181" w:author="Okot" w:date="2020-01-20T14:29:00Z"/>
        </w:trPr>
        <w:tc>
          <w:tcPr>
            <w:tcW w:w="3397" w:type="dxa"/>
          </w:tcPr>
          <w:p w14:paraId="7D748D28" w14:textId="77777777" w:rsidR="00451DCE" w:rsidRPr="00541155" w:rsidRDefault="00451DCE" w:rsidP="00645B77">
            <w:pPr>
              <w:ind w:firstLine="0"/>
              <w:rPr>
                <w:ins w:id="7182" w:author="Okot" w:date="2020-01-20T14:29:00Z"/>
                <w:b/>
              </w:rPr>
            </w:pPr>
            <w:ins w:id="7183" w:author="Okot" w:date="2020-01-20T14:29:00Z">
              <w:r w:rsidRPr="00541155">
                <w:rPr>
                  <w:b/>
                </w:rPr>
                <w:t>Warunki początkowe</w:t>
              </w:r>
            </w:ins>
          </w:p>
        </w:tc>
        <w:tc>
          <w:tcPr>
            <w:tcW w:w="5664" w:type="dxa"/>
          </w:tcPr>
          <w:p w14:paraId="7B582BF7" w14:textId="77777777" w:rsidR="00451DCE" w:rsidRDefault="00451DCE" w:rsidP="00645B77">
            <w:pPr>
              <w:ind w:firstLine="0"/>
              <w:rPr>
                <w:ins w:id="7184" w:author="Okot" w:date="2020-01-20T14:29:00Z"/>
              </w:rPr>
            </w:pPr>
            <w:ins w:id="7185" w:author="Okot" w:date="2020-01-20T14:29:00Z">
              <w:r>
                <w:t>Użytkownik poprawnie zrealizował PU002.</w:t>
              </w:r>
            </w:ins>
          </w:p>
        </w:tc>
      </w:tr>
      <w:tr w:rsidR="00451DCE" w14:paraId="2B817416" w14:textId="77777777" w:rsidTr="00645B77">
        <w:trPr>
          <w:ins w:id="7186" w:author="Okot" w:date="2020-01-20T14:29:00Z"/>
        </w:trPr>
        <w:tc>
          <w:tcPr>
            <w:tcW w:w="3397" w:type="dxa"/>
          </w:tcPr>
          <w:p w14:paraId="6F58EA76" w14:textId="77777777" w:rsidR="00451DCE" w:rsidRPr="00541155" w:rsidRDefault="00451DCE" w:rsidP="00645B77">
            <w:pPr>
              <w:ind w:firstLine="0"/>
              <w:rPr>
                <w:ins w:id="7187" w:author="Okot" w:date="2020-01-20T14:29:00Z"/>
                <w:b/>
              </w:rPr>
            </w:pPr>
            <w:ins w:id="7188" w:author="Okot" w:date="2020-01-20T14:29:00Z">
              <w:r w:rsidRPr="00541155">
                <w:rPr>
                  <w:b/>
                </w:rPr>
                <w:t>Inicjacja</w:t>
              </w:r>
            </w:ins>
          </w:p>
        </w:tc>
        <w:tc>
          <w:tcPr>
            <w:tcW w:w="5664" w:type="dxa"/>
          </w:tcPr>
          <w:p w14:paraId="4127B617" w14:textId="77777777" w:rsidR="00451DCE" w:rsidRDefault="00451DCE" w:rsidP="00645B77">
            <w:pPr>
              <w:ind w:firstLine="0"/>
              <w:rPr>
                <w:ins w:id="7189" w:author="Okot" w:date="2020-01-20T14:29:00Z"/>
              </w:rPr>
            </w:pPr>
            <w:ins w:id="7190"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7191" w:author="Okot" w:date="2020-01-20T14:29:00Z"/>
        </w:trPr>
        <w:tc>
          <w:tcPr>
            <w:tcW w:w="3397" w:type="dxa"/>
          </w:tcPr>
          <w:p w14:paraId="204F40C4" w14:textId="77777777" w:rsidR="00451DCE" w:rsidRPr="00541155" w:rsidRDefault="00451DCE" w:rsidP="00645B77">
            <w:pPr>
              <w:ind w:firstLine="0"/>
              <w:rPr>
                <w:ins w:id="7192" w:author="Okot" w:date="2020-01-20T14:29:00Z"/>
                <w:b/>
              </w:rPr>
            </w:pPr>
            <w:ins w:id="7193" w:author="Okot" w:date="2020-01-20T14:29:00Z">
              <w:r w:rsidRPr="00541155">
                <w:rPr>
                  <w:b/>
                </w:rPr>
                <w:t>Warunki końcowe</w:t>
              </w:r>
            </w:ins>
          </w:p>
        </w:tc>
        <w:tc>
          <w:tcPr>
            <w:tcW w:w="5664" w:type="dxa"/>
          </w:tcPr>
          <w:p w14:paraId="1B7471B4" w14:textId="77777777" w:rsidR="00451DCE" w:rsidRDefault="00451DCE" w:rsidP="00645B77">
            <w:pPr>
              <w:ind w:firstLine="0"/>
              <w:rPr>
                <w:ins w:id="7194" w:author="Okot" w:date="2020-01-20T14:29:00Z"/>
              </w:rPr>
            </w:pPr>
            <w:ins w:id="7195" w:author="Okot" w:date="2020-01-20T14:29:00Z">
              <w:r>
                <w:t>Został wyświetlony komunikat informujący o poprawnym zapisaniu danych użytkownika.</w:t>
              </w:r>
            </w:ins>
          </w:p>
        </w:tc>
      </w:tr>
      <w:tr w:rsidR="00451DCE" w14:paraId="4F753116" w14:textId="77777777" w:rsidTr="00645B77">
        <w:trPr>
          <w:ins w:id="7196" w:author="Okot" w:date="2020-01-20T14:29:00Z"/>
        </w:trPr>
        <w:tc>
          <w:tcPr>
            <w:tcW w:w="3397" w:type="dxa"/>
          </w:tcPr>
          <w:p w14:paraId="30E52C3A" w14:textId="77777777" w:rsidR="00451DCE" w:rsidRPr="00541155" w:rsidRDefault="00451DCE" w:rsidP="00645B77">
            <w:pPr>
              <w:ind w:firstLine="0"/>
              <w:rPr>
                <w:ins w:id="7197" w:author="Okot" w:date="2020-01-20T14:29:00Z"/>
                <w:b/>
              </w:rPr>
            </w:pPr>
            <w:ins w:id="7198" w:author="Okot" w:date="2020-01-20T14:29:00Z">
              <w:r w:rsidRPr="00541155">
                <w:rPr>
                  <w:b/>
                </w:rPr>
                <w:t>Scenariusz główny</w:t>
              </w:r>
            </w:ins>
          </w:p>
        </w:tc>
        <w:tc>
          <w:tcPr>
            <w:tcW w:w="5664" w:type="dxa"/>
          </w:tcPr>
          <w:p w14:paraId="62DE7CF1" w14:textId="77777777" w:rsidR="00451DCE" w:rsidRDefault="00451DCE" w:rsidP="00645B77">
            <w:pPr>
              <w:ind w:firstLine="0"/>
              <w:rPr>
                <w:ins w:id="7199" w:author="Okot" w:date="2020-01-20T14:29:00Z"/>
              </w:rPr>
            </w:pPr>
            <w:ins w:id="7200"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7201" w:author="Okot" w:date="2020-01-20T14:29:00Z"/>
              </w:rPr>
            </w:pPr>
            <w:ins w:id="7202" w:author="Okot" w:date="2020-01-20T14:29:00Z">
              <w:r>
                <w:t>2. Użytkownik wprowadza swój wzrost w centymetrach.</w:t>
              </w:r>
            </w:ins>
          </w:p>
          <w:p w14:paraId="2A687B5C" w14:textId="77777777" w:rsidR="00451DCE" w:rsidRDefault="00451DCE" w:rsidP="00645B77">
            <w:pPr>
              <w:ind w:firstLine="0"/>
              <w:rPr>
                <w:ins w:id="7203" w:author="Okot" w:date="2020-01-20T14:29:00Z"/>
              </w:rPr>
            </w:pPr>
            <w:ins w:id="7204" w:author="Okot" w:date="2020-01-20T14:29:00Z">
              <w:r>
                <w:t xml:space="preserve">3. Użytkownik wybiera swoją datę urodzenia. </w:t>
              </w:r>
            </w:ins>
          </w:p>
          <w:p w14:paraId="05513B30" w14:textId="77777777" w:rsidR="00451DCE" w:rsidRDefault="00451DCE" w:rsidP="00645B77">
            <w:pPr>
              <w:ind w:firstLine="0"/>
              <w:rPr>
                <w:ins w:id="7205" w:author="Okot" w:date="2020-01-20T14:29:00Z"/>
              </w:rPr>
            </w:pPr>
            <w:ins w:id="7206" w:author="Okot" w:date="2020-01-20T14:29:00Z">
              <w:r>
                <w:t>4. Użytkownik wybiera swoją płeć.</w:t>
              </w:r>
            </w:ins>
          </w:p>
          <w:p w14:paraId="18584DD9" w14:textId="77777777" w:rsidR="00451DCE" w:rsidRDefault="00451DCE" w:rsidP="00645B77">
            <w:pPr>
              <w:ind w:firstLine="0"/>
              <w:rPr>
                <w:ins w:id="7207" w:author="Okot" w:date="2020-01-20T14:29:00Z"/>
              </w:rPr>
            </w:pPr>
            <w:ins w:id="7208" w:author="Okot" w:date="2020-01-20T14:29:00Z">
              <w:r>
                <w:t>5. Użytkownik używa przycisku do zapisu danych.</w:t>
              </w:r>
            </w:ins>
          </w:p>
          <w:p w14:paraId="0EAF3429" w14:textId="77777777" w:rsidR="00451DCE" w:rsidRDefault="00451DCE" w:rsidP="00645B77">
            <w:pPr>
              <w:ind w:firstLine="0"/>
              <w:rPr>
                <w:ins w:id="7209" w:author="Okot" w:date="2020-01-20T14:29:00Z"/>
              </w:rPr>
            </w:pPr>
            <w:ins w:id="7210" w:author="Okot" w:date="2020-01-20T14:29:00Z">
              <w:r>
                <w:t>6. System weryfikuje wprowadzone dane.</w:t>
              </w:r>
            </w:ins>
          </w:p>
          <w:p w14:paraId="7270B074" w14:textId="77777777" w:rsidR="00451DCE" w:rsidRDefault="00451DCE" w:rsidP="00645B77">
            <w:pPr>
              <w:ind w:firstLine="0"/>
              <w:rPr>
                <w:ins w:id="7211" w:author="Okot" w:date="2020-01-20T14:29:00Z"/>
              </w:rPr>
            </w:pPr>
            <w:ins w:id="7212" w:author="Okot" w:date="2020-01-20T14:29:00Z">
              <w:r>
                <w:t>7. Dane zostają zapisane w bazie danych.</w:t>
              </w:r>
            </w:ins>
          </w:p>
          <w:p w14:paraId="682E4EBF" w14:textId="77777777" w:rsidR="00451DCE" w:rsidRDefault="00451DCE" w:rsidP="00645B77">
            <w:pPr>
              <w:ind w:firstLine="0"/>
              <w:rPr>
                <w:ins w:id="7213" w:author="Okot" w:date="2020-01-20T14:29:00Z"/>
              </w:rPr>
            </w:pPr>
            <w:ins w:id="7214" w:author="Okot" w:date="2020-01-20T14:29:00Z">
              <w:r>
                <w:t>8. Dane zostają wyświetlone na stronie „Moje dane”.</w:t>
              </w:r>
            </w:ins>
          </w:p>
          <w:p w14:paraId="538FD1EC" w14:textId="77777777" w:rsidR="00451DCE" w:rsidRDefault="00451DCE" w:rsidP="00645B77">
            <w:pPr>
              <w:ind w:firstLine="0"/>
              <w:rPr>
                <w:ins w:id="7215" w:author="Okot" w:date="2020-01-20T14:29:00Z"/>
              </w:rPr>
            </w:pPr>
            <w:ins w:id="7216" w:author="Okot" w:date="2020-01-20T14:29:00Z">
              <w:r>
                <w:lastRenderedPageBreak/>
                <w:t>9. Zostaje wyświetlony komunikat informujący o poprawnym zapisaniu danych użytkownika.</w:t>
              </w:r>
            </w:ins>
          </w:p>
        </w:tc>
      </w:tr>
      <w:tr w:rsidR="00451DCE" w14:paraId="305E2F28" w14:textId="77777777" w:rsidTr="00645B77">
        <w:trPr>
          <w:trHeight w:val="54"/>
          <w:ins w:id="7217" w:author="Okot" w:date="2020-01-20T14:29:00Z"/>
        </w:trPr>
        <w:tc>
          <w:tcPr>
            <w:tcW w:w="3397" w:type="dxa"/>
          </w:tcPr>
          <w:p w14:paraId="5DE8F77A" w14:textId="77777777" w:rsidR="00451DCE" w:rsidRPr="00541155" w:rsidRDefault="00451DCE" w:rsidP="00645B77">
            <w:pPr>
              <w:ind w:firstLine="0"/>
              <w:rPr>
                <w:ins w:id="7218" w:author="Okot" w:date="2020-01-20T14:29:00Z"/>
                <w:b/>
              </w:rPr>
            </w:pPr>
            <w:ins w:id="7219"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7220" w:author="Okot" w:date="2020-01-20T14:29:00Z"/>
              </w:rPr>
            </w:pPr>
            <w:ins w:id="7221" w:author="Okot" w:date="2020-01-20T14:29:00Z">
              <w:r>
                <w:t>(1-5).1. Użytkownika używa przycisku do zamknięcia okna.</w:t>
              </w:r>
            </w:ins>
          </w:p>
          <w:p w14:paraId="17FB1C56" w14:textId="77777777" w:rsidR="00451DCE" w:rsidRDefault="00451DCE" w:rsidP="00645B77">
            <w:pPr>
              <w:ind w:firstLine="0"/>
              <w:rPr>
                <w:ins w:id="7222" w:author="Okot" w:date="2020-01-20T14:29:00Z"/>
              </w:rPr>
            </w:pPr>
            <w:ins w:id="7223" w:author="Okot" w:date="2020-01-20T14:29:00Z">
              <w:r>
                <w:t>(1-5).1.1. Pojawia okno dialogowe służące do potwierdzenia zamknięcia okna bez zapisywania danych.</w:t>
              </w:r>
            </w:ins>
          </w:p>
          <w:p w14:paraId="177ACE56" w14:textId="77777777" w:rsidR="00451DCE" w:rsidRDefault="00451DCE" w:rsidP="00645B77">
            <w:pPr>
              <w:ind w:firstLine="0"/>
              <w:rPr>
                <w:ins w:id="7224" w:author="Okot" w:date="2020-01-20T14:29:00Z"/>
              </w:rPr>
            </w:pPr>
            <w:ins w:id="7225" w:author="Okot" w:date="2020-01-20T14:29:00Z">
              <w:r>
                <w:t>(1-5).1.2.1. Użytkownik potwierdza zamknięcie okna.</w:t>
              </w:r>
            </w:ins>
          </w:p>
          <w:p w14:paraId="5D4A6A78" w14:textId="77777777" w:rsidR="00451DCE" w:rsidRDefault="00451DCE" w:rsidP="00645B77">
            <w:pPr>
              <w:ind w:firstLine="0"/>
              <w:rPr>
                <w:ins w:id="7226" w:author="Okot" w:date="2020-01-20T14:29:00Z"/>
              </w:rPr>
            </w:pPr>
            <w:ins w:id="7227" w:author="Okot" w:date="2020-01-20T14:29:00Z">
              <w:r>
                <w:t>(1-5).1.2.1.1. Okno modalne z formularzem zostaje zamknięte.</w:t>
              </w:r>
            </w:ins>
          </w:p>
          <w:p w14:paraId="0AE36466" w14:textId="77777777" w:rsidR="00451DCE" w:rsidRDefault="00451DCE" w:rsidP="00645B77">
            <w:pPr>
              <w:ind w:firstLine="0"/>
              <w:rPr>
                <w:ins w:id="7228" w:author="Okot" w:date="2020-01-20T14:29:00Z"/>
              </w:rPr>
            </w:pPr>
            <w:ins w:id="7229" w:author="Okot" w:date="2020-01-20T14:29:00Z">
              <w:r>
                <w:t>(1-5).1.2.1.2. Użytkownik rezygnuje z akcji.</w:t>
              </w:r>
            </w:ins>
          </w:p>
          <w:p w14:paraId="508F589F" w14:textId="77777777" w:rsidR="00451DCE" w:rsidRDefault="00451DCE" w:rsidP="00645B77">
            <w:pPr>
              <w:ind w:firstLine="0"/>
              <w:rPr>
                <w:ins w:id="7230" w:author="Okot" w:date="2020-01-20T14:29:00Z"/>
              </w:rPr>
            </w:pPr>
            <w:ins w:id="7231" w:author="Okot" w:date="2020-01-20T14:29:00Z">
              <w:r>
                <w:t xml:space="preserve">(1-5).1.2.2. Użytkownik zostaje przekierowany na stronę „Moje dane”. </w:t>
              </w:r>
            </w:ins>
          </w:p>
          <w:p w14:paraId="2647B51D" w14:textId="40AA1D22" w:rsidR="00451DCE" w:rsidRDefault="00C4028F" w:rsidP="00645B77">
            <w:pPr>
              <w:ind w:firstLine="0"/>
              <w:rPr>
                <w:ins w:id="7232" w:author="Okot" w:date="2020-01-20T14:29:00Z"/>
              </w:rPr>
            </w:pPr>
            <w:ins w:id="7233" w:author="Okot" w:date="2020-01-20T14:29:00Z">
              <w:r>
                <w:t>(1-5).1.2.2.1. Powrót do pkt</w:t>
              </w:r>
              <w:r w:rsidR="00451DCE">
                <w:t> (1-6).</w:t>
              </w:r>
            </w:ins>
          </w:p>
          <w:p w14:paraId="27FBDBD9" w14:textId="77777777" w:rsidR="00451DCE" w:rsidRDefault="00451DCE" w:rsidP="00645B77">
            <w:pPr>
              <w:ind w:firstLine="0"/>
              <w:rPr>
                <w:ins w:id="7234" w:author="Okot" w:date="2020-01-20T14:29:00Z"/>
              </w:rPr>
            </w:pPr>
            <w:ins w:id="7235" w:author="Okot" w:date="2020-01-20T14:29:00Z">
              <w:r>
                <w:t>6.1(a) Wprowadzono nieprawidłowy wzrost</w:t>
              </w:r>
            </w:ins>
          </w:p>
          <w:p w14:paraId="042DE429" w14:textId="77777777" w:rsidR="00451DCE" w:rsidRDefault="00451DCE" w:rsidP="00645B77">
            <w:pPr>
              <w:ind w:firstLine="0"/>
              <w:rPr>
                <w:ins w:id="7236" w:author="Okot" w:date="2020-01-20T14:29:00Z"/>
              </w:rPr>
            </w:pPr>
            <w:ins w:id="7237" w:author="Okot" w:date="2020-01-20T14:29:00Z">
              <w:r>
                <w:t>6.1(b) Pole wzrost pozostało puste</w:t>
              </w:r>
            </w:ins>
          </w:p>
          <w:p w14:paraId="6F96A194" w14:textId="77777777" w:rsidR="00451DCE" w:rsidRDefault="00451DCE" w:rsidP="00645B77">
            <w:pPr>
              <w:ind w:firstLine="0"/>
              <w:rPr>
                <w:ins w:id="7238" w:author="Okot" w:date="2020-01-20T14:29:00Z"/>
              </w:rPr>
            </w:pPr>
            <w:ins w:id="7239" w:author="Okot" w:date="2020-01-20T14:29:00Z">
              <w:r>
                <w:t>6.1.1. Wyświetlony zostaje stosowny komunikat błędu.</w:t>
              </w:r>
            </w:ins>
          </w:p>
          <w:p w14:paraId="00C19CD0" w14:textId="592C7831" w:rsidR="00451DCE" w:rsidRDefault="00451DCE" w:rsidP="00645B77">
            <w:pPr>
              <w:ind w:firstLine="0"/>
              <w:rPr>
                <w:ins w:id="7240" w:author="Okot" w:date="2020-01-20T14:29:00Z"/>
              </w:rPr>
            </w:pPr>
            <w:ins w:id="7241" w:author="Okot" w:date="2020-01-20T14:29:00Z">
              <w:r>
                <w:t>6.1.2. Powrót do pkt 3.</w:t>
              </w:r>
            </w:ins>
          </w:p>
          <w:p w14:paraId="1EA9765C" w14:textId="77777777" w:rsidR="00451DCE" w:rsidRDefault="00451DCE" w:rsidP="00645B77">
            <w:pPr>
              <w:ind w:firstLine="0"/>
              <w:rPr>
                <w:ins w:id="7242" w:author="Okot" w:date="2020-01-20T14:29:00Z"/>
              </w:rPr>
            </w:pPr>
            <w:ins w:id="7243" w:author="Okot" w:date="2020-01-20T14:29:00Z">
              <w:r>
                <w:t>6.2(a). Nie wybrano daty urodzenia.</w:t>
              </w:r>
            </w:ins>
          </w:p>
          <w:p w14:paraId="662E73FF" w14:textId="77777777" w:rsidR="00451DCE" w:rsidRDefault="00451DCE" w:rsidP="00645B77">
            <w:pPr>
              <w:ind w:firstLine="0"/>
              <w:rPr>
                <w:ins w:id="7244" w:author="Okot" w:date="2020-01-20T14:29:00Z"/>
              </w:rPr>
            </w:pPr>
            <w:ins w:id="7245" w:author="Okot" w:date="2020-01-20T14:29:00Z">
              <w:r>
                <w:t>6.2(b). Nie wybrano płci.</w:t>
              </w:r>
            </w:ins>
          </w:p>
          <w:p w14:paraId="1F24FB68" w14:textId="77777777" w:rsidR="00451DCE" w:rsidRDefault="00451DCE" w:rsidP="00645B77">
            <w:pPr>
              <w:ind w:firstLine="0"/>
              <w:rPr>
                <w:ins w:id="7246" w:author="Okot" w:date="2020-01-20T14:29:00Z"/>
              </w:rPr>
            </w:pPr>
            <w:ins w:id="7247" w:author="Okot" w:date="2020-01-20T14:29:00Z">
              <w:r>
                <w:t>6.2.1. Wyświetlony zostaje stosowny komunikat błędu.</w:t>
              </w:r>
            </w:ins>
          </w:p>
          <w:p w14:paraId="68CD8704" w14:textId="5442E7B8" w:rsidR="00451DCE" w:rsidRDefault="00C4028F" w:rsidP="00645B77">
            <w:pPr>
              <w:ind w:firstLine="0"/>
              <w:rPr>
                <w:ins w:id="7248" w:author="Okot" w:date="2020-01-20T14:29:00Z"/>
              </w:rPr>
            </w:pPr>
            <w:ins w:id="7249" w:author="Okot" w:date="2020-01-20T14:29:00Z">
              <w:r>
                <w:t>6.2.2(a) Powrót do pkt</w:t>
              </w:r>
              <w:r w:rsidR="00451DCE">
                <w:t> 4.</w:t>
              </w:r>
            </w:ins>
          </w:p>
          <w:p w14:paraId="2FC1942C" w14:textId="60B3F1F1" w:rsidR="00451DCE" w:rsidRDefault="00C4028F" w:rsidP="00645B77">
            <w:pPr>
              <w:ind w:firstLine="0"/>
              <w:rPr>
                <w:ins w:id="7250" w:author="Okot" w:date="2020-01-20T14:29:00Z"/>
              </w:rPr>
            </w:pPr>
            <w:ins w:id="7251" w:author="Okot" w:date="2020-01-20T14:29:00Z">
              <w:r>
                <w:t>6.2.2(b) Powrót do pkt</w:t>
              </w:r>
              <w:r w:rsidR="00451DCE">
                <w:t> 5.</w:t>
              </w:r>
            </w:ins>
          </w:p>
        </w:tc>
      </w:tr>
    </w:tbl>
    <w:p w14:paraId="6142B181" w14:textId="77777777" w:rsidR="004C257C" w:rsidRDefault="004C257C" w:rsidP="00732A9A">
      <w:pPr>
        <w:ind w:firstLine="0"/>
        <w:rPr>
          <w:ins w:id="7252" w:author="Okot" w:date="2020-01-20T14:28:00Z"/>
        </w:rPr>
      </w:pPr>
    </w:p>
    <w:p w14:paraId="64BDADBF" w14:textId="468DFC94" w:rsidR="00B645CD" w:rsidRDefault="00B645CD" w:rsidP="00B645CD">
      <w:pPr>
        <w:ind w:firstLine="0"/>
        <w:rPr>
          <w:ins w:id="7253" w:author="Okot" w:date="2020-01-20T14:30:00Z"/>
        </w:rPr>
      </w:pPr>
      <w:ins w:id="7254" w:author="Okot" w:date="2020-01-20T14:30:00Z">
        <w:r>
          <w:t>Tabela 4.6.</w:t>
        </w:r>
      </w:ins>
    </w:p>
    <w:p w14:paraId="5BBF682E" w14:textId="77777777" w:rsidR="00B645CD" w:rsidRDefault="00B645CD" w:rsidP="00B645CD">
      <w:pPr>
        <w:ind w:firstLine="0"/>
        <w:rPr>
          <w:ins w:id="7255" w:author="Okot" w:date="2020-01-20T14:30:00Z"/>
        </w:rPr>
      </w:pPr>
      <w:ins w:id="7256"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7257" w:author="Okot" w:date="2020-01-20T14:30:00Z"/>
        </w:trPr>
        <w:tc>
          <w:tcPr>
            <w:tcW w:w="3397" w:type="dxa"/>
          </w:tcPr>
          <w:p w14:paraId="590C86D9" w14:textId="77777777" w:rsidR="00B645CD" w:rsidRPr="00541155" w:rsidRDefault="00B645CD" w:rsidP="00645B77">
            <w:pPr>
              <w:ind w:firstLine="0"/>
              <w:rPr>
                <w:ins w:id="7258" w:author="Okot" w:date="2020-01-20T14:30:00Z"/>
                <w:b/>
              </w:rPr>
            </w:pPr>
            <w:ins w:id="7259" w:author="Okot" w:date="2020-01-20T14:30:00Z">
              <w:r w:rsidRPr="00541155">
                <w:rPr>
                  <w:b/>
                </w:rPr>
                <w:t>Nazwa</w:t>
              </w:r>
            </w:ins>
          </w:p>
        </w:tc>
        <w:tc>
          <w:tcPr>
            <w:tcW w:w="5664" w:type="dxa"/>
          </w:tcPr>
          <w:p w14:paraId="509E2060" w14:textId="31569A08" w:rsidR="00B645CD" w:rsidRPr="00A12070" w:rsidRDefault="0003217F" w:rsidP="00645B77">
            <w:pPr>
              <w:ind w:firstLine="0"/>
              <w:rPr>
                <w:ins w:id="7260" w:author="Okot" w:date="2020-01-20T14:30:00Z"/>
                <w:b/>
                <w:i/>
              </w:rPr>
            </w:pPr>
            <w:ins w:id="7261" w:author="Okot" w:date="2020-01-20T14:30:00Z">
              <w:r>
                <w:rPr>
                  <w:b/>
                  <w:i/>
                </w:rPr>
                <w:t>PU006</w:t>
              </w:r>
              <w:r w:rsidR="00B645CD" w:rsidRPr="00A12070">
                <w:rPr>
                  <w:b/>
                  <w:i/>
                </w:rPr>
                <w:t>: Edycja daty urodzenia</w:t>
              </w:r>
            </w:ins>
          </w:p>
        </w:tc>
      </w:tr>
      <w:tr w:rsidR="00B645CD" w14:paraId="63331D3D" w14:textId="77777777" w:rsidTr="00645B77">
        <w:trPr>
          <w:ins w:id="7262" w:author="Okot" w:date="2020-01-20T14:30:00Z"/>
        </w:trPr>
        <w:tc>
          <w:tcPr>
            <w:tcW w:w="3397" w:type="dxa"/>
          </w:tcPr>
          <w:p w14:paraId="6BF2452A" w14:textId="77777777" w:rsidR="00B645CD" w:rsidRPr="00541155" w:rsidRDefault="00B645CD" w:rsidP="00645B77">
            <w:pPr>
              <w:ind w:firstLine="0"/>
              <w:rPr>
                <w:ins w:id="7263" w:author="Okot" w:date="2020-01-20T14:30:00Z"/>
                <w:b/>
              </w:rPr>
            </w:pPr>
            <w:ins w:id="7264" w:author="Okot" w:date="2020-01-20T14:30:00Z">
              <w:r w:rsidRPr="00541155">
                <w:rPr>
                  <w:b/>
                </w:rPr>
                <w:t>Opis</w:t>
              </w:r>
            </w:ins>
          </w:p>
        </w:tc>
        <w:tc>
          <w:tcPr>
            <w:tcW w:w="5664" w:type="dxa"/>
          </w:tcPr>
          <w:p w14:paraId="48544049" w14:textId="77777777" w:rsidR="00B645CD" w:rsidRDefault="00B645CD" w:rsidP="00645B77">
            <w:pPr>
              <w:ind w:firstLine="0"/>
              <w:rPr>
                <w:ins w:id="7265" w:author="Okot" w:date="2020-01-20T14:30:00Z"/>
              </w:rPr>
            </w:pPr>
            <w:ins w:id="7266" w:author="Okot" w:date="2020-01-20T14:30:00Z">
              <w:r>
                <w:t>Przypadek użycia umożliwia zalogowanemu użytkownikowi zmianę wprowadzonej daty urodzenia.</w:t>
              </w:r>
            </w:ins>
          </w:p>
        </w:tc>
      </w:tr>
      <w:tr w:rsidR="00B645CD" w14:paraId="3F37427F" w14:textId="77777777" w:rsidTr="00645B77">
        <w:trPr>
          <w:ins w:id="7267" w:author="Okot" w:date="2020-01-20T14:30:00Z"/>
        </w:trPr>
        <w:tc>
          <w:tcPr>
            <w:tcW w:w="3397" w:type="dxa"/>
          </w:tcPr>
          <w:p w14:paraId="3AF59C81" w14:textId="77777777" w:rsidR="00B645CD" w:rsidRPr="00541155" w:rsidRDefault="00B645CD" w:rsidP="00645B77">
            <w:pPr>
              <w:ind w:firstLine="0"/>
              <w:rPr>
                <w:ins w:id="7268" w:author="Okot" w:date="2020-01-20T14:30:00Z"/>
                <w:b/>
              </w:rPr>
            </w:pPr>
            <w:ins w:id="7269" w:author="Okot" w:date="2020-01-20T14:30:00Z">
              <w:r w:rsidRPr="00541155">
                <w:rPr>
                  <w:b/>
                </w:rPr>
                <w:t>Warunki początkowe</w:t>
              </w:r>
            </w:ins>
          </w:p>
        </w:tc>
        <w:tc>
          <w:tcPr>
            <w:tcW w:w="5664" w:type="dxa"/>
          </w:tcPr>
          <w:p w14:paraId="7B81D78D" w14:textId="141F20B4" w:rsidR="00B645CD" w:rsidRDefault="00B645CD" w:rsidP="00645B77">
            <w:pPr>
              <w:ind w:firstLine="0"/>
              <w:rPr>
                <w:ins w:id="7270" w:author="Okot" w:date="2020-01-20T14:30:00Z"/>
              </w:rPr>
            </w:pPr>
            <w:ins w:id="7271"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7272" w:author="Okot" w:date="2020-01-20T14:30:00Z"/>
        </w:trPr>
        <w:tc>
          <w:tcPr>
            <w:tcW w:w="3397" w:type="dxa"/>
          </w:tcPr>
          <w:p w14:paraId="45FEC8CB" w14:textId="77777777" w:rsidR="00B645CD" w:rsidRPr="00541155" w:rsidRDefault="00B645CD" w:rsidP="00645B77">
            <w:pPr>
              <w:ind w:firstLine="0"/>
              <w:rPr>
                <w:ins w:id="7273" w:author="Okot" w:date="2020-01-20T14:30:00Z"/>
                <w:b/>
              </w:rPr>
            </w:pPr>
            <w:ins w:id="7274" w:author="Okot" w:date="2020-01-20T14:30:00Z">
              <w:r w:rsidRPr="00541155">
                <w:rPr>
                  <w:b/>
                </w:rPr>
                <w:t>Inicjacja</w:t>
              </w:r>
            </w:ins>
          </w:p>
        </w:tc>
        <w:tc>
          <w:tcPr>
            <w:tcW w:w="5664" w:type="dxa"/>
          </w:tcPr>
          <w:p w14:paraId="5A69F899" w14:textId="77777777" w:rsidR="00B645CD" w:rsidRDefault="00B645CD" w:rsidP="00645B77">
            <w:pPr>
              <w:ind w:firstLine="0"/>
              <w:rPr>
                <w:ins w:id="7275" w:author="Okot" w:date="2020-01-20T14:30:00Z"/>
              </w:rPr>
            </w:pPr>
            <w:ins w:id="7276" w:author="Okot" w:date="2020-01-20T14:30:00Z">
              <w:r>
                <w:t>Użytkownik użył przycisku „Edycja” znajdującego się przy wprowadzonej dacie urodzenia.</w:t>
              </w:r>
            </w:ins>
          </w:p>
        </w:tc>
      </w:tr>
      <w:tr w:rsidR="00B645CD" w14:paraId="6B824B66" w14:textId="77777777" w:rsidTr="00645B77">
        <w:trPr>
          <w:ins w:id="7277" w:author="Okot" w:date="2020-01-20T14:30:00Z"/>
        </w:trPr>
        <w:tc>
          <w:tcPr>
            <w:tcW w:w="3397" w:type="dxa"/>
          </w:tcPr>
          <w:p w14:paraId="0AC0A394" w14:textId="77777777" w:rsidR="00B645CD" w:rsidRPr="00541155" w:rsidRDefault="00B645CD" w:rsidP="00645B77">
            <w:pPr>
              <w:ind w:firstLine="0"/>
              <w:rPr>
                <w:ins w:id="7278" w:author="Okot" w:date="2020-01-20T14:30:00Z"/>
                <w:b/>
              </w:rPr>
            </w:pPr>
            <w:ins w:id="7279" w:author="Okot" w:date="2020-01-20T14:30:00Z">
              <w:r w:rsidRPr="00541155">
                <w:rPr>
                  <w:b/>
                </w:rPr>
                <w:t>Warunki końcowe</w:t>
              </w:r>
            </w:ins>
          </w:p>
        </w:tc>
        <w:tc>
          <w:tcPr>
            <w:tcW w:w="5664" w:type="dxa"/>
          </w:tcPr>
          <w:p w14:paraId="1B501D57" w14:textId="77777777" w:rsidR="00B645CD" w:rsidRDefault="00B645CD" w:rsidP="00645B77">
            <w:pPr>
              <w:ind w:firstLine="0"/>
              <w:rPr>
                <w:ins w:id="7280" w:author="Okot" w:date="2020-01-20T14:30:00Z"/>
              </w:rPr>
            </w:pPr>
            <w:ins w:id="7281" w:author="Okot" w:date="2020-01-20T14:30:00Z">
              <w:r>
                <w:t>Został wyświetlony komunikat informujący o zmianie wprowadzonej daty urodzenia użytkownika.</w:t>
              </w:r>
            </w:ins>
          </w:p>
        </w:tc>
      </w:tr>
      <w:tr w:rsidR="00B645CD" w14:paraId="565756AC" w14:textId="77777777" w:rsidTr="00645B77">
        <w:trPr>
          <w:ins w:id="7282" w:author="Okot" w:date="2020-01-20T14:30:00Z"/>
        </w:trPr>
        <w:tc>
          <w:tcPr>
            <w:tcW w:w="3397" w:type="dxa"/>
          </w:tcPr>
          <w:p w14:paraId="00937C1F" w14:textId="77777777" w:rsidR="00B645CD" w:rsidRPr="00541155" w:rsidRDefault="00B645CD" w:rsidP="00645B77">
            <w:pPr>
              <w:ind w:firstLine="0"/>
              <w:rPr>
                <w:ins w:id="7283" w:author="Okot" w:date="2020-01-20T14:30:00Z"/>
                <w:b/>
              </w:rPr>
            </w:pPr>
            <w:ins w:id="7284"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7285" w:author="Okot" w:date="2020-01-20T14:30:00Z"/>
              </w:rPr>
            </w:pPr>
            <w:ins w:id="7286"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7287" w:author="Okot" w:date="2020-01-20T14:30:00Z"/>
              </w:rPr>
            </w:pPr>
            <w:ins w:id="7288" w:author="Okot" w:date="2020-01-20T14:30:00Z">
              <w:r>
                <w:t>2. Użytkownik wybiera z kalendarza datę urodzenia.</w:t>
              </w:r>
            </w:ins>
          </w:p>
          <w:p w14:paraId="59E4296F" w14:textId="77777777" w:rsidR="00B645CD" w:rsidRDefault="00B645CD" w:rsidP="00645B77">
            <w:pPr>
              <w:ind w:firstLine="0"/>
              <w:rPr>
                <w:ins w:id="7289" w:author="Okot" w:date="2020-01-20T14:30:00Z"/>
              </w:rPr>
            </w:pPr>
            <w:ins w:id="7290" w:author="Okot" w:date="2020-01-20T14:30:00Z">
              <w:r>
                <w:t>3. Użytkownik zatwierdza zmiany przyciskiem „Zapisz”.</w:t>
              </w:r>
            </w:ins>
          </w:p>
          <w:p w14:paraId="21165D32" w14:textId="77777777" w:rsidR="00B645CD" w:rsidRDefault="00B645CD" w:rsidP="00645B77">
            <w:pPr>
              <w:ind w:firstLine="0"/>
              <w:rPr>
                <w:ins w:id="7291" w:author="Okot" w:date="2020-01-20T14:30:00Z"/>
              </w:rPr>
            </w:pPr>
            <w:ins w:id="7292" w:author="Okot" w:date="2020-01-20T14:30:00Z">
              <w:r>
                <w:t>4. Data urodzenia zostaje zaktualizowana w bazie danych.</w:t>
              </w:r>
            </w:ins>
          </w:p>
          <w:p w14:paraId="720200C8" w14:textId="77777777" w:rsidR="00B645CD" w:rsidRDefault="00B645CD" w:rsidP="00645B77">
            <w:pPr>
              <w:ind w:firstLine="0"/>
              <w:rPr>
                <w:ins w:id="7293" w:author="Okot" w:date="2020-01-20T14:30:00Z"/>
              </w:rPr>
            </w:pPr>
            <w:ins w:id="7294" w:author="Okot" w:date="2020-01-20T14:30:00Z">
              <w:r>
                <w:t>5. Data urodzenia zostaje podmieniona na stronie „Moje dane”.</w:t>
              </w:r>
            </w:ins>
          </w:p>
          <w:p w14:paraId="51E4ECA5" w14:textId="77777777" w:rsidR="00B645CD" w:rsidRDefault="00B645CD" w:rsidP="00645B77">
            <w:pPr>
              <w:ind w:firstLine="0"/>
              <w:rPr>
                <w:ins w:id="7295" w:author="Okot" w:date="2020-01-20T14:30:00Z"/>
              </w:rPr>
            </w:pPr>
            <w:ins w:id="7296" w:author="Okot" w:date="2020-01-20T14:30:00Z">
              <w:r>
                <w:t>6. Wyświetlony zostaje komunikat informujący o poprawnej zmianie daty urodzenia.</w:t>
              </w:r>
            </w:ins>
          </w:p>
        </w:tc>
      </w:tr>
      <w:tr w:rsidR="00B645CD" w14:paraId="2115D23F" w14:textId="77777777" w:rsidTr="00645B77">
        <w:trPr>
          <w:trHeight w:val="4083"/>
          <w:ins w:id="7297" w:author="Okot" w:date="2020-01-20T14:30:00Z"/>
        </w:trPr>
        <w:tc>
          <w:tcPr>
            <w:tcW w:w="3397" w:type="dxa"/>
          </w:tcPr>
          <w:p w14:paraId="6FA4F16D" w14:textId="77777777" w:rsidR="00B645CD" w:rsidRPr="00541155" w:rsidRDefault="00B645CD" w:rsidP="00645B77">
            <w:pPr>
              <w:ind w:firstLine="0"/>
              <w:rPr>
                <w:ins w:id="7298" w:author="Okot" w:date="2020-01-20T14:30:00Z"/>
                <w:b/>
              </w:rPr>
            </w:pPr>
            <w:ins w:id="7299" w:author="Okot" w:date="2020-01-20T14:30:00Z">
              <w:r w:rsidRPr="00541155">
                <w:rPr>
                  <w:b/>
                </w:rPr>
                <w:t>Scenariusze alternatywne</w:t>
              </w:r>
            </w:ins>
          </w:p>
        </w:tc>
        <w:tc>
          <w:tcPr>
            <w:tcW w:w="5664" w:type="dxa"/>
          </w:tcPr>
          <w:p w14:paraId="25CEE6D9" w14:textId="77777777" w:rsidR="00B645CD" w:rsidRDefault="00B645CD" w:rsidP="00645B77">
            <w:pPr>
              <w:ind w:firstLine="0"/>
              <w:rPr>
                <w:ins w:id="7300" w:author="Okot" w:date="2020-01-20T14:30:00Z"/>
              </w:rPr>
            </w:pPr>
            <w:ins w:id="7301" w:author="Okot" w:date="2020-01-20T14:30:00Z">
              <w:r>
                <w:t>(1-3).1. Użytkownik zamyka okno bez zapisywania danych.</w:t>
              </w:r>
            </w:ins>
          </w:p>
          <w:p w14:paraId="0D7ADD3D" w14:textId="77777777" w:rsidR="00B645CD" w:rsidRDefault="00B645CD" w:rsidP="00645B77">
            <w:pPr>
              <w:ind w:firstLine="0"/>
              <w:rPr>
                <w:ins w:id="7302" w:author="Okot" w:date="2020-01-20T14:30:00Z"/>
              </w:rPr>
            </w:pPr>
            <w:ins w:id="7303" w:author="Okot" w:date="2020-01-20T14:30:00Z">
              <w:r>
                <w:t>(1-3).1.1. Pojawia okno dialogowe służące do potwierdzenia zamknięcia okna bez zapisywania danych.</w:t>
              </w:r>
            </w:ins>
          </w:p>
          <w:p w14:paraId="3D862ECC" w14:textId="77777777" w:rsidR="00B645CD" w:rsidRDefault="00B645CD" w:rsidP="00645B77">
            <w:pPr>
              <w:ind w:firstLine="0"/>
              <w:rPr>
                <w:ins w:id="7304" w:author="Okot" w:date="2020-01-20T14:30:00Z"/>
              </w:rPr>
            </w:pPr>
            <w:ins w:id="7305" w:author="Okot" w:date="2020-01-20T14:30:00Z">
              <w:r>
                <w:t>(1-3).1.2.1. Użytkownik potwierdza zamknięcie okna.</w:t>
              </w:r>
            </w:ins>
          </w:p>
          <w:p w14:paraId="5FBE2671" w14:textId="77777777" w:rsidR="00B645CD" w:rsidRDefault="00B645CD" w:rsidP="00645B77">
            <w:pPr>
              <w:ind w:firstLine="0"/>
              <w:rPr>
                <w:ins w:id="7306" w:author="Okot" w:date="2020-01-20T14:30:00Z"/>
              </w:rPr>
            </w:pPr>
            <w:ins w:id="7307" w:author="Okot" w:date="2020-01-20T14:30:00Z">
              <w:r>
                <w:t>(1-3).1.2.1.1. Okno modalne z formularzem zostaje zamknięte.</w:t>
              </w:r>
            </w:ins>
          </w:p>
          <w:p w14:paraId="1CD5B131" w14:textId="77777777" w:rsidR="00B645CD" w:rsidRDefault="00B645CD" w:rsidP="00645B77">
            <w:pPr>
              <w:ind w:firstLine="0"/>
              <w:rPr>
                <w:ins w:id="7308" w:author="Okot" w:date="2020-01-20T14:30:00Z"/>
              </w:rPr>
            </w:pPr>
            <w:ins w:id="7309" w:author="Okot" w:date="2020-01-20T14:30:00Z">
              <w:r>
                <w:t>(1-3).1.2.1.2. Użytkownik zostaje przekierowany na stronę „Moje dane”.</w:t>
              </w:r>
            </w:ins>
          </w:p>
          <w:p w14:paraId="4CFB6D1B" w14:textId="77777777" w:rsidR="00B645CD" w:rsidRDefault="00B645CD" w:rsidP="00645B77">
            <w:pPr>
              <w:ind w:firstLine="0"/>
              <w:rPr>
                <w:ins w:id="7310" w:author="Okot" w:date="2020-01-20T14:30:00Z"/>
              </w:rPr>
            </w:pPr>
            <w:ins w:id="7311" w:author="Okot" w:date="2020-01-20T14:30:00Z">
              <w:r>
                <w:t>(1-3).1.2.2. Użytkownik rezygnuje z akcji.</w:t>
              </w:r>
            </w:ins>
          </w:p>
          <w:p w14:paraId="64958983" w14:textId="5679D9DA" w:rsidR="00B645CD" w:rsidRDefault="00C4028F" w:rsidP="00645B77">
            <w:pPr>
              <w:ind w:firstLine="0"/>
              <w:rPr>
                <w:ins w:id="7312" w:author="Okot" w:date="2020-01-20T14:30:00Z"/>
              </w:rPr>
            </w:pPr>
            <w:ins w:id="7313" w:author="Okot" w:date="2020-01-20T14:30:00Z">
              <w:r>
                <w:t>(1-3).1.2.2.1. Powrót do pkt</w:t>
              </w:r>
              <w:r w:rsidR="00B645CD">
                <w:t> (1-3).</w:t>
              </w:r>
            </w:ins>
          </w:p>
          <w:p w14:paraId="57C94539" w14:textId="77777777" w:rsidR="00B645CD" w:rsidRDefault="00B645CD" w:rsidP="00645B77">
            <w:pPr>
              <w:ind w:firstLine="0"/>
              <w:rPr>
                <w:ins w:id="7314" w:author="Okot" w:date="2020-01-20T14:30:00Z"/>
              </w:rPr>
            </w:pPr>
            <w:ins w:id="7315" w:author="Okot" w:date="2020-01-20T14:30:00Z">
              <w:r>
                <w:t>6.1. Jeśli zostało wcześniej wyliczone zapotrzebowanie kaloryczne użytkownika, system przelicza je ponownie.</w:t>
              </w:r>
            </w:ins>
          </w:p>
          <w:p w14:paraId="5F71855B" w14:textId="5DA31F7F" w:rsidR="00B645CD" w:rsidRDefault="00B645CD">
            <w:pPr>
              <w:ind w:firstLine="0"/>
              <w:rPr>
                <w:ins w:id="7316" w:author="Okot" w:date="2020-01-20T14:30:00Z"/>
              </w:rPr>
            </w:pPr>
            <w:ins w:id="7317" w:author="Okot" w:date="2020-01-20T14:30:00Z">
              <w:r>
                <w:t xml:space="preserve">6.1.2. </w:t>
              </w:r>
              <w:r w:rsidRPr="00D97A3D">
                <w:t>Przejście do PU01</w:t>
              </w:r>
            </w:ins>
            <w:ins w:id="7318" w:author="Okot" w:date="2020-01-21T13:50:00Z">
              <w:r w:rsidR="006A72CE">
                <w:t>4</w:t>
              </w:r>
            </w:ins>
            <w:ins w:id="7319" w:author="Okot" w:date="2020-01-20T14:30:00Z">
              <w:r w:rsidR="00C4028F">
                <w:t xml:space="preserve"> pkt</w:t>
              </w:r>
              <w:r w:rsidRPr="00D97A3D">
                <w:t xml:space="preserve"> 3.</w:t>
              </w:r>
            </w:ins>
          </w:p>
        </w:tc>
      </w:tr>
    </w:tbl>
    <w:p w14:paraId="5D2F7AB9" w14:textId="77777777" w:rsidR="00B645CD" w:rsidRDefault="00B645CD" w:rsidP="00B645CD">
      <w:pPr>
        <w:ind w:firstLine="0"/>
        <w:rPr>
          <w:ins w:id="7320" w:author="Okot" w:date="2020-01-20T14:30:00Z"/>
        </w:rPr>
      </w:pPr>
    </w:p>
    <w:p w14:paraId="0184021F" w14:textId="168FEEF7" w:rsidR="00B645CD" w:rsidRDefault="00D73EAA" w:rsidP="00B645CD">
      <w:pPr>
        <w:ind w:firstLine="0"/>
        <w:rPr>
          <w:ins w:id="7321" w:author="Okot" w:date="2020-01-20T14:30:00Z"/>
        </w:rPr>
      </w:pPr>
      <w:ins w:id="7322" w:author="Okot" w:date="2020-01-20T14:30:00Z">
        <w:r>
          <w:t>Tabela 4.7</w:t>
        </w:r>
        <w:r w:rsidR="00B645CD">
          <w:t>.</w:t>
        </w:r>
      </w:ins>
    </w:p>
    <w:p w14:paraId="40521CDA" w14:textId="77777777" w:rsidR="00B645CD" w:rsidRDefault="00B645CD" w:rsidP="00B645CD">
      <w:pPr>
        <w:ind w:firstLine="0"/>
        <w:rPr>
          <w:ins w:id="7323" w:author="Okot" w:date="2020-01-20T14:30:00Z"/>
        </w:rPr>
      </w:pPr>
      <w:ins w:id="7324"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7325" w:author="Okot" w:date="2020-01-20T14:30:00Z"/>
        </w:trPr>
        <w:tc>
          <w:tcPr>
            <w:tcW w:w="3397" w:type="dxa"/>
          </w:tcPr>
          <w:p w14:paraId="2929BCE0" w14:textId="77777777" w:rsidR="00B645CD" w:rsidRPr="00541155" w:rsidRDefault="00B645CD" w:rsidP="00645B77">
            <w:pPr>
              <w:ind w:firstLine="0"/>
              <w:rPr>
                <w:ins w:id="7326" w:author="Okot" w:date="2020-01-20T14:30:00Z"/>
                <w:b/>
              </w:rPr>
            </w:pPr>
            <w:ins w:id="7327" w:author="Okot" w:date="2020-01-20T14:30:00Z">
              <w:r w:rsidRPr="00541155">
                <w:rPr>
                  <w:b/>
                </w:rPr>
                <w:t>Nazwa</w:t>
              </w:r>
            </w:ins>
          </w:p>
        </w:tc>
        <w:tc>
          <w:tcPr>
            <w:tcW w:w="5664" w:type="dxa"/>
          </w:tcPr>
          <w:p w14:paraId="413FAEF9" w14:textId="7AF21659" w:rsidR="00B645CD" w:rsidRDefault="00D73EAA" w:rsidP="00645B77">
            <w:pPr>
              <w:ind w:firstLine="0"/>
              <w:rPr>
                <w:ins w:id="7328" w:author="Okot" w:date="2020-01-20T14:30:00Z"/>
              </w:rPr>
            </w:pPr>
            <w:ins w:id="7329"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7330" w:author="Okot" w:date="2020-01-20T14:30:00Z"/>
              </w:rPr>
            </w:pPr>
          </w:p>
        </w:tc>
      </w:tr>
      <w:tr w:rsidR="00B645CD" w14:paraId="4D1DDF68" w14:textId="77777777" w:rsidTr="00645B77">
        <w:trPr>
          <w:ins w:id="7331" w:author="Okot" w:date="2020-01-20T14:30:00Z"/>
        </w:trPr>
        <w:tc>
          <w:tcPr>
            <w:tcW w:w="3397" w:type="dxa"/>
          </w:tcPr>
          <w:p w14:paraId="0F195160" w14:textId="77777777" w:rsidR="00B645CD" w:rsidRPr="00541155" w:rsidRDefault="00B645CD" w:rsidP="00645B77">
            <w:pPr>
              <w:ind w:firstLine="0"/>
              <w:rPr>
                <w:ins w:id="7332" w:author="Okot" w:date="2020-01-20T14:30:00Z"/>
                <w:b/>
              </w:rPr>
            </w:pPr>
            <w:ins w:id="7333" w:author="Okot" w:date="2020-01-20T14:30:00Z">
              <w:r w:rsidRPr="00541155">
                <w:rPr>
                  <w:b/>
                </w:rPr>
                <w:t>Opis</w:t>
              </w:r>
            </w:ins>
          </w:p>
        </w:tc>
        <w:tc>
          <w:tcPr>
            <w:tcW w:w="5664" w:type="dxa"/>
          </w:tcPr>
          <w:p w14:paraId="59537929" w14:textId="77777777" w:rsidR="00B645CD" w:rsidRDefault="00B645CD" w:rsidP="00645B77">
            <w:pPr>
              <w:ind w:firstLine="0"/>
              <w:rPr>
                <w:ins w:id="7334" w:author="Okot" w:date="2020-01-20T14:30:00Z"/>
              </w:rPr>
            </w:pPr>
            <w:ins w:id="7335"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7336" w:author="Okot" w:date="2020-01-20T14:30:00Z"/>
              </w:rPr>
            </w:pPr>
          </w:p>
        </w:tc>
      </w:tr>
      <w:tr w:rsidR="00B645CD" w14:paraId="55BC373B" w14:textId="77777777" w:rsidTr="00645B77">
        <w:trPr>
          <w:ins w:id="7337" w:author="Okot" w:date="2020-01-20T14:30:00Z"/>
        </w:trPr>
        <w:tc>
          <w:tcPr>
            <w:tcW w:w="3397" w:type="dxa"/>
          </w:tcPr>
          <w:p w14:paraId="0E1080DC" w14:textId="77777777" w:rsidR="00B645CD" w:rsidRPr="00541155" w:rsidRDefault="00B645CD" w:rsidP="00645B77">
            <w:pPr>
              <w:ind w:firstLine="0"/>
              <w:rPr>
                <w:ins w:id="7338" w:author="Okot" w:date="2020-01-20T14:30:00Z"/>
                <w:b/>
              </w:rPr>
            </w:pPr>
            <w:ins w:id="7339" w:author="Okot" w:date="2020-01-20T14:30:00Z">
              <w:r w:rsidRPr="00541155">
                <w:rPr>
                  <w:b/>
                </w:rPr>
                <w:t>Warunki początkowe</w:t>
              </w:r>
            </w:ins>
          </w:p>
        </w:tc>
        <w:tc>
          <w:tcPr>
            <w:tcW w:w="5664" w:type="dxa"/>
          </w:tcPr>
          <w:p w14:paraId="2A2C36DD" w14:textId="0785EC01" w:rsidR="00B645CD" w:rsidRDefault="00B645CD" w:rsidP="00645B77">
            <w:pPr>
              <w:ind w:firstLine="0"/>
              <w:rPr>
                <w:ins w:id="7340" w:author="Okot" w:date="2020-01-20T14:30:00Z"/>
              </w:rPr>
            </w:pPr>
            <w:ins w:id="7341"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7342" w:author="Okot" w:date="2020-01-20T14:30:00Z"/>
              </w:rPr>
            </w:pPr>
          </w:p>
        </w:tc>
      </w:tr>
      <w:tr w:rsidR="00B645CD" w14:paraId="17639D52" w14:textId="77777777" w:rsidTr="00645B77">
        <w:trPr>
          <w:ins w:id="7343" w:author="Okot" w:date="2020-01-20T14:30:00Z"/>
        </w:trPr>
        <w:tc>
          <w:tcPr>
            <w:tcW w:w="3397" w:type="dxa"/>
          </w:tcPr>
          <w:p w14:paraId="309FB3C4" w14:textId="77777777" w:rsidR="00B645CD" w:rsidRPr="00541155" w:rsidRDefault="00B645CD" w:rsidP="00645B77">
            <w:pPr>
              <w:ind w:firstLine="0"/>
              <w:rPr>
                <w:ins w:id="7344" w:author="Okot" w:date="2020-01-20T14:30:00Z"/>
                <w:b/>
              </w:rPr>
            </w:pPr>
            <w:ins w:id="7345"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7346" w:author="Okot" w:date="2020-01-20T14:30:00Z"/>
              </w:rPr>
            </w:pPr>
            <w:ins w:id="7347"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7348" w:author="Okot" w:date="2020-01-20T14:30:00Z"/>
              </w:rPr>
            </w:pPr>
          </w:p>
        </w:tc>
      </w:tr>
      <w:tr w:rsidR="00B645CD" w14:paraId="4EF34CD4" w14:textId="77777777" w:rsidTr="00645B77">
        <w:trPr>
          <w:ins w:id="7349" w:author="Okot" w:date="2020-01-20T14:30:00Z"/>
        </w:trPr>
        <w:tc>
          <w:tcPr>
            <w:tcW w:w="3397" w:type="dxa"/>
          </w:tcPr>
          <w:p w14:paraId="63971E9D" w14:textId="77777777" w:rsidR="00B645CD" w:rsidRPr="00541155" w:rsidRDefault="00B645CD" w:rsidP="00645B77">
            <w:pPr>
              <w:ind w:firstLine="0"/>
              <w:rPr>
                <w:ins w:id="7350" w:author="Okot" w:date="2020-01-20T14:30:00Z"/>
                <w:b/>
              </w:rPr>
            </w:pPr>
            <w:ins w:id="7351" w:author="Okot" w:date="2020-01-20T14:30:00Z">
              <w:r w:rsidRPr="00541155">
                <w:rPr>
                  <w:b/>
                </w:rPr>
                <w:t>Warunki końcowe</w:t>
              </w:r>
            </w:ins>
          </w:p>
        </w:tc>
        <w:tc>
          <w:tcPr>
            <w:tcW w:w="5664" w:type="dxa"/>
          </w:tcPr>
          <w:p w14:paraId="377E6658" w14:textId="77777777" w:rsidR="00B645CD" w:rsidRDefault="00B645CD" w:rsidP="00645B77">
            <w:pPr>
              <w:ind w:firstLine="0"/>
              <w:rPr>
                <w:ins w:id="7352" w:author="Okot" w:date="2020-01-20T14:30:00Z"/>
              </w:rPr>
            </w:pPr>
            <w:ins w:id="7353"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7354" w:author="Okot" w:date="2020-01-20T14:30:00Z"/>
              </w:rPr>
            </w:pPr>
          </w:p>
        </w:tc>
      </w:tr>
      <w:tr w:rsidR="00B645CD" w14:paraId="3161D4A5" w14:textId="77777777" w:rsidTr="00645B77">
        <w:trPr>
          <w:ins w:id="7355" w:author="Okot" w:date="2020-01-20T14:30:00Z"/>
        </w:trPr>
        <w:tc>
          <w:tcPr>
            <w:tcW w:w="3397" w:type="dxa"/>
          </w:tcPr>
          <w:p w14:paraId="66D73323" w14:textId="77777777" w:rsidR="00B645CD" w:rsidRPr="00541155" w:rsidRDefault="00B645CD" w:rsidP="00645B77">
            <w:pPr>
              <w:ind w:firstLine="0"/>
              <w:rPr>
                <w:ins w:id="7356" w:author="Okot" w:date="2020-01-20T14:30:00Z"/>
                <w:b/>
              </w:rPr>
            </w:pPr>
            <w:ins w:id="7357" w:author="Okot" w:date="2020-01-20T14:30:00Z">
              <w:r w:rsidRPr="00541155">
                <w:rPr>
                  <w:b/>
                </w:rPr>
                <w:t>Scenariusz główny</w:t>
              </w:r>
            </w:ins>
          </w:p>
        </w:tc>
        <w:tc>
          <w:tcPr>
            <w:tcW w:w="5664" w:type="dxa"/>
          </w:tcPr>
          <w:p w14:paraId="68D1A28D" w14:textId="77777777" w:rsidR="00B645CD" w:rsidRDefault="00B645CD" w:rsidP="00645B77">
            <w:pPr>
              <w:ind w:firstLine="0"/>
              <w:rPr>
                <w:ins w:id="7358" w:author="Okot" w:date="2020-01-20T14:30:00Z"/>
              </w:rPr>
            </w:pPr>
            <w:ins w:id="7359" w:author="Okot" w:date="2020-01-20T14:30:00Z">
              <w:r>
                <w:t>1. Pojawia się okno modalne zawierające formularz zmiany wzrostu.</w:t>
              </w:r>
            </w:ins>
          </w:p>
          <w:p w14:paraId="4D55D716" w14:textId="77777777" w:rsidR="00B645CD" w:rsidRDefault="00B645CD" w:rsidP="00645B77">
            <w:pPr>
              <w:ind w:firstLine="0"/>
              <w:rPr>
                <w:ins w:id="7360" w:author="Okot" w:date="2020-01-20T14:30:00Z"/>
              </w:rPr>
            </w:pPr>
            <w:ins w:id="7361" w:author="Okot" w:date="2020-01-20T14:30:00Z">
              <w:r>
                <w:t>2. Użytkownik wprowadza swój wzrost w cm.</w:t>
              </w:r>
            </w:ins>
          </w:p>
          <w:p w14:paraId="712934FD" w14:textId="77777777" w:rsidR="00B645CD" w:rsidRDefault="00B645CD" w:rsidP="00645B77">
            <w:pPr>
              <w:ind w:firstLine="0"/>
              <w:rPr>
                <w:ins w:id="7362" w:author="Okot" w:date="2020-01-20T14:30:00Z"/>
              </w:rPr>
            </w:pPr>
            <w:ins w:id="7363" w:author="Okot" w:date="2020-01-20T14:30:00Z">
              <w:r>
                <w:t>3. Użytkownik zatwierdza zmiany przyciskiem „Zapisz”.</w:t>
              </w:r>
            </w:ins>
          </w:p>
          <w:p w14:paraId="54E2D17C" w14:textId="77777777" w:rsidR="00B645CD" w:rsidRDefault="00B645CD" w:rsidP="00645B77">
            <w:pPr>
              <w:ind w:firstLine="0"/>
              <w:rPr>
                <w:ins w:id="7364" w:author="Okot" w:date="2020-01-20T14:30:00Z"/>
              </w:rPr>
            </w:pPr>
            <w:ins w:id="7365" w:author="Okot" w:date="2020-01-20T14:30:00Z">
              <w:r>
                <w:t>4. System weryfikuje poprawność wprowadzonej wartości.</w:t>
              </w:r>
            </w:ins>
          </w:p>
          <w:p w14:paraId="1C8B5A64" w14:textId="77777777" w:rsidR="00B645CD" w:rsidRDefault="00B645CD" w:rsidP="00645B77">
            <w:pPr>
              <w:ind w:firstLine="0"/>
              <w:rPr>
                <w:ins w:id="7366" w:author="Okot" w:date="2020-01-20T14:30:00Z"/>
              </w:rPr>
            </w:pPr>
            <w:ins w:id="7367" w:author="Okot" w:date="2020-01-20T14:30:00Z">
              <w:r>
                <w:t>5. Wzrost zostaje zaktualizowany w bazie danych.</w:t>
              </w:r>
            </w:ins>
          </w:p>
          <w:p w14:paraId="291767BA" w14:textId="77777777" w:rsidR="00B645CD" w:rsidRDefault="00B645CD" w:rsidP="00645B77">
            <w:pPr>
              <w:ind w:firstLine="0"/>
              <w:rPr>
                <w:ins w:id="7368" w:author="Okot" w:date="2020-01-20T14:30:00Z"/>
              </w:rPr>
            </w:pPr>
            <w:ins w:id="7369" w:author="Okot" w:date="2020-01-20T14:30:00Z">
              <w:r>
                <w:t>6. Wzrost zostaje podmieniony na stronie „Moje dane”.</w:t>
              </w:r>
            </w:ins>
          </w:p>
          <w:p w14:paraId="01F3034C" w14:textId="77777777" w:rsidR="00B645CD" w:rsidRDefault="00B645CD" w:rsidP="00645B77">
            <w:pPr>
              <w:ind w:firstLine="0"/>
              <w:rPr>
                <w:ins w:id="7370" w:author="Okot" w:date="2020-01-20T14:30:00Z"/>
              </w:rPr>
            </w:pPr>
            <w:ins w:id="7371"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7372" w:author="Okot" w:date="2020-01-20T14:30:00Z"/>
              </w:rPr>
            </w:pPr>
          </w:p>
        </w:tc>
      </w:tr>
      <w:tr w:rsidR="00B645CD" w14:paraId="691D6103" w14:textId="77777777" w:rsidTr="00645B77">
        <w:trPr>
          <w:trHeight w:val="54"/>
          <w:ins w:id="7373" w:author="Okot" w:date="2020-01-20T14:30:00Z"/>
        </w:trPr>
        <w:tc>
          <w:tcPr>
            <w:tcW w:w="3397" w:type="dxa"/>
          </w:tcPr>
          <w:p w14:paraId="11279709" w14:textId="77777777" w:rsidR="00B645CD" w:rsidRPr="00541155" w:rsidRDefault="00B645CD" w:rsidP="00645B77">
            <w:pPr>
              <w:ind w:firstLine="0"/>
              <w:rPr>
                <w:ins w:id="7374" w:author="Okot" w:date="2020-01-20T14:30:00Z"/>
                <w:b/>
              </w:rPr>
            </w:pPr>
            <w:ins w:id="7375" w:author="Okot" w:date="2020-01-20T14:30:00Z">
              <w:r w:rsidRPr="00541155">
                <w:rPr>
                  <w:b/>
                </w:rPr>
                <w:t>Scenariusze alternatywne</w:t>
              </w:r>
            </w:ins>
          </w:p>
        </w:tc>
        <w:tc>
          <w:tcPr>
            <w:tcW w:w="5664" w:type="dxa"/>
          </w:tcPr>
          <w:p w14:paraId="36D9E69F" w14:textId="77777777" w:rsidR="00B645CD" w:rsidRDefault="00B645CD" w:rsidP="00645B77">
            <w:pPr>
              <w:ind w:firstLine="0"/>
              <w:rPr>
                <w:ins w:id="7376" w:author="Okot" w:date="2020-01-20T14:30:00Z"/>
              </w:rPr>
            </w:pPr>
            <w:ins w:id="7377" w:author="Okot" w:date="2020-01-20T14:30:00Z">
              <w:r>
                <w:t>(1-3).1. Użytkownik zamyka okno bez zapisywania danych.</w:t>
              </w:r>
            </w:ins>
          </w:p>
          <w:p w14:paraId="60713DFF" w14:textId="77777777" w:rsidR="00B645CD" w:rsidRDefault="00B645CD" w:rsidP="00645B77">
            <w:pPr>
              <w:ind w:firstLine="0"/>
              <w:rPr>
                <w:ins w:id="7378" w:author="Okot" w:date="2020-01-20T14:30:00Z"/>
              </w:rPr>
            </w:pPr>
            <w:ins w:id="7379" w:author="Okot" w:date="2020-01-20T14:30:00Z">
              <w:r>
                <w:t>(1-3).1.1. Pojawia okno dialogowe służące do potwierdzenia zamknięcia okna bez zapisywania danych.</w:t>
              </w:r>
            </w:ins>
          </w:p>
          <w:p w14:paraId="7364507A" w14:textId="77777777" w:rsidR="00B645CD" w:rsidRDefault="00B645CD" w:rsidP="00645B77">
            <w:pPr>
              <w:ind w:firstLine="0"/>
              <w:rPr>
                <w:ins w:id="7380" w:author="Okot" w:date="2020-01-20T14:30:00Z"/>
              </w:rPr>
            </w:pPr>
            <w:ins w:id="7381" w:author="Okot" w:date="2020-01-20T14:30:00Z">
              <w:r>
                <w:t>(1-3).1.2.1. Użytkownik potwierdza zamknięcie okna.</w:t>
              </w:r>
            </w:ins>
          </w:p>
          <w:p w14:paraId="6A704749" w14:textId="77777777" w:rsidR="00B645CD" w:rsidRDefault="00B645CD" w:rsidP="00645B77">
            <w:pPr>
              <w:ind w:firstLine="0"/>
              <w:rPr>
                <w:ins w:id="7382" w:author="Okot" w:date="2020-01-20T14:30:00Z"/>
              </w:rPr>
            </w:pPr>
            <w:ins w:id="7383" w:author="Okot" w:date="2020-01-20T14:30:00Z">
              <w:r>
                <w:t>(1-3).1.2.1.1. Okno modalne z formularzem zostaje zamknięte.</w:t>
              </w:r>
            </w:ins>
          </w:p>
          <w:p w14:paraId="706BBC2B" w14:textId="77777777" w:rsidR="00B645CD" w:rsidRDefault="00B645CD" w:rsidP="00645B77">
            <w:pPr>
              <w:ind w:firstLine="0"/>
              <w:rPr>
                <w:ins w:id="7384" w:author="Okot" w:date="2020-01-20T14:30:00Z"/>
              </w:rPr>
            </w:pPr>
            <w:ins w:id="7385" w:author="Okot" w:date="2020-01-20T14:30:00Z">
              <w:r>
                <w:t>(1-3).1.2.1.2. Użytkownik zostaje przekierowany na stronę „Moje dane”.</w:t>
              </w:r>
            </w:ins>
          </w:p>
          <w:p w14:paraId="701EB91A" w14:textId="77777777" w:rsidR="00B645CD" w:rsidRDefault="00B645CD" w:rsidP="00645B77">
            <w:pPr>
              <w:ind w:firstLine="0"/>
              <w:rPr>
                <w:ins w:id="7386" w:author="Okot" w:date="2020-01-20T14:30:00Z"/>
              </w:rPr>
            </w:pPr>
            <w:ins w:id="7387" w:author="Okot" w:date="2020-01-20T14:30:00Z">
              <w:r>
                <w:t>(1-3).1.2.2. Użytkownik rezygnuje z akcji.</w:t>
              </w:r>
            </w:ins>
          </w:p>
          <w:p w14:paraId="65B00178" w14:textId="7AA4BEB3" w:rsidR="00B645CD" w:rsidRDefault="00975867" w:rsidP="00645B77">
            <w:pPr>
              <w:ind w:firstLine="0"/>
              <w:rPr>
                <w:ins w:id="7388" w:author="Okot" w:date="2020-01-20T14:30:00Z"/>
              </w:rPr>
            </w:pPr>
            <w:ins w:id="7389" w:author="Okot" w:date="2020-01-20T14:30:00Z">
              <w:r>
                <w:t>(1-3).1.2.2.1. Powrót do pkt</w:t>
              </w:r>
            </w:ins>
            <w:ins w:id="7390" w:author="Okot" w:date="2020-01-21T13:26:00Z">
              <w:r>
                <w:t> </w:t>
              </w:r>
            </w:ins>
            <w:ins w:id="7391" w:author="Okot" w:date="2020-01-20T14:30:00Z">
              <w:r w:rsidR="00B645CD">
                <w:t>(1-3).</w:t>
              </w:r>
            </w:ins>
          </w:p>
          <w:p w14:paraId="2C354F82" w14:textId="77777777" w:rsidR="00B645CD" w:rsidRDefault="00B645CD" w:rsidP="00645B77">
            <w:pPr>
              <w:ind w:firstLine="0"/>
              <w:rPr>
                <w:ins w:id="7392" w:author="Okot" w:date="2020-01-20T14:30:00Z"/>
              </w:rPr>
            </w:pPr>
            <w:ins w:id="7393" w:author="Okot" w:date="2020-01-20T14:30:00Z">
              <w:r>
                <w:t>4.1(a) Wprowadzono nieprawidłowy wzrost.</w:t>
              </w:r>
            </w:ins>
          </w:p>
          <w:p w14:paraId="1437EBD2" w14:textId="77777777" w:rsidR="00B645CD" w:rsidRDefault="00B645CD" w:rsidP="00645B77">
            <w:pPr>
              <w:ind w:firstLine="0"/>
              <w:rPr>
                <w:ins w:id="7394" w:author="Okot" w:date="2020-01-20T14:30:00Z"/>
              </w:rPr>
            </w:pPr>
            <w:ins w:id="7395" w:author="Okot" w:date="2020-01-20T14:30:00Z">
              <w:r>
                <w:t>4.1(b) Pole wzrost pozostało puste.</w:t>
              </w:r>
            </w:ins>
          </w:p>
          <w:p w14:paraId="405E969B" w14:textId="77777777" w:rsidR="00B645CD" w:rsidRDefault="00B645CD" w:rsidP="00645B77">
            <w:pPr>
              <w:ind w:firstLine="0"/>
              <w:rPr>
                <w:ins w:id="7396" w:author="Okot" w:date="2020-01-20T14:30:00Z"/>
              </w:rPr>
            </w:pPr>
            <w:ins w:id="7397" w:author="Okot" w:date="2020-01-20T14:30:00Z">
              <w:r>
                <w:t>4.1.1. Wyświetlony zostaje stosowny komunikat błędu.</w:t>
              </w:r>
            </w:ins>
          </w:p>
          <w:p w14:paraId="07C47E72" w14:textId="77777777" w:rsidR="00B645CD" w:rsidRDefault="00B645CD" w:rsidP="00645B77">
            <w:pPr>
              <w:ind w:firstLine="0"/>
              <w:rPr>
                <w:ins w:id="7398" w:author="Okot" w:date="2020-01-20T14:30:00Z"/>
              </w:rPr>
            </w:pPr>
            <w:ins w:id="7399" w:author="Okot" w:date="2020-01-20T14:30:00Z">
              <w:r>
                <w:t>7.1. Jeśli zostało wcześniej wyliczone zapotrzebowanie kaloryczne użytkownika, system przelicza je ponownie.</w:t>
              </w:r>
            </w:ins>
          </w:p>
          <w:p w14:paraId="18338F7E" w14:textId="2D8EAB69" w:rsidR="00B645CD" w:rsidRDefault="00B645CD">
            <w:pPr>
              <w:ind w:firstLine="0"/>
              <w:rPr>
                <w:ins w:id="7400" w:author="Okot" w:date="2020-01-20T14:30:00Z"/>
              </w:rPr>
            </w:pPr>
            <w:ins w:id="7401" w:author="Okot" w:date="2020-01-20T14:30:00Z">
              <w:r>
                <w:t xml:space="preserve">7.1.2. Przejście </w:t>
              </w:r>
              <w:r w:rsidRPr="006076CC">
                <w:t xml:space="preserve">do </w:t>
              </w:r>
              <w:r w:rsidRPr="00D97A3D">
                <w:t>PU01</w:t>
              </w:r>
            </w:ins>
            <w:ins w:id="7402" w:author="Okot" w:date="2020-01-21T13:50:00Z">
              <w:r w:rsidR="006A72CE">
                <w:t>4</w:t>
              </w:r>
            </w:ins>
            <w:ins w:id="7403" w:author="Okot" w:date="2020-01-20T14:30:00Z">
              <w:r w:rsidRPr="00D97A3D">
                <w:t xml:space="preserve"> pkt 3.</w:t>
              </w:r>
            </w:ins>
          </w:p>
        </w:tc>
        <w:tc>
          <w:tcPr>
            <w:tcW w:w="5664" w:type="dxa"/>
          </w:tcPr>
          <w:p w14:paraId="0D149178" w14:textId="77777777" w:rsidR="00B645CD" w:rsidRDefault="00B645CD" w:rsidP="00645B77">
            <w:pPr>
              <w:ind w:firstLine="0"/>
              <w:rPr>
                <w:ins w:id="7404" w:author="Okot" w:date="2020-01-20T14:30:00Z"/>
              </w:rPr>
            </w:pPr>
          </w:p>
        </w:tc>
      </w:tr>
    </w:tbl>
    <w:p w14:paraId="271FA7AD" w14:textId="77777777" w:rsidR="00B645CD" w:rsidRDefault="00B645CD" w:rsidP="00B645CD">
      <w:pPr>
        <w:ind w:firstLine="0"/>
        <w:rPr>
          <w:ins w:id="7405" w:author="Okot" w:date="2020-01-20T14:30:00Z"/>
        </w:rPr>
      </w:pPr>
    </w:p>
    <w:p w14:paraId="549973F1" w14:textId="77777777" w:rsidR="00887205" w:rsidRDefault="00887205">
      <w:pPr>
        <w:spacing w:after="160" w:line="259" w:lineRule="auto"/>
        <w:ind w:firstLine="0"/>
        <w:jc w:val="left"/>
        <w:rPr>
          <w:ins w:id="7406" w:author="Okot" w:date="2020-01-20T14:33:00Z"/>
        </w:rPr>
      </w:pPr>
      <w:ins w:id="7407" w:author="Okot" w:date="2020-01-20T14:33:00Z">
        <w:r>
          <w:br w:type="page"/>
        </w:r>
      </w:ins>
    </w:p>
    <w:p w14:paraId="04706DCB" w14:textId="47DA26FF" w:rsidR="00B645CD" w:rsidRDefault="0003217F" w:rsidP="00B645CD">
      <w:pPr>
        <w:ind w:firstLine="0"/>
        <w:rPr>
          <w:ins w:id="7408" w:author="Okot" w:date="2020-01-20T14:30:00Z"/>
        </w:rPr>
      </w:pPr>
      <w:ins w:id="7409" w:author="Okot" w:date="2020-01-20T14:30:00Z">
        <w:r>
          <w:lastRenderedPageBreak/>
          <w:t>Tabela 4.</w:t>
        </w:r>
      </w:ins>
      <w:ins w:id="7410" w:author="Okot" w:date="2020-01-20T14:32:00Z">
        <w:r w:rsidR="00887205">
          <w:t>8</w:t>
        </w:r>
      </w:ins>
      <w:ins w:id="7411" w:author="Okot" w:date="2020-01-20T14:30:00Z">
        <w:r w:rsidR="00B645CD">
          <w:t>.</w:t>
        </w:r>
      </w:ins>
    </w:p>
    <w:p w14:paraId="6830C555" w14:textId="77777777" w:rsidR="00B645CD" w:rsidRDefault="00B645CD" w:rsidP="00B645CD">
      <w:pPr>
        <w:ind w:firstLine="0"/>
        <w:rPr>
          <w:ins w:id="7412" w:author="Okot" w:date="2020-01-20T14:30:00Z"/>
        </w:rPr>
      </w:pPr>
      <w:ins w:id="7413"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7414" w:author="Okot" w:date="2020-01-20T14:30:00Z"/>
        </w:trPr>
        <w:tc>
          <w:tcPr>
            <w:tcW w:w="3397" w:type="dxa"/>
          </w:tcPr>
          <w:p w14:paraId="320F3DBF" w14:textId="77777777" w:rsidR="00B645CD" w:rsidRPr="00541155" w:rsidRDefault="00B645CD" w:rsidP="00645B77">
            <w:pPr>
              <w:ind w:firstLine="0"/>
              <w:rPr>
                <w:ins w:id="7415" w:author="Okot" w:date="2020-01-20T14:30:00Z"/>
                <w:b/>
              </w:rPr>
            </w:pPr>
            <w:ins w:id="7416" w:author="Okot" w:date="2020-01-20T14:30:00Z">
              <w:r w:rsidRPr="00541155">
                <w:rPr>
                  <w:b/>
                </w:rPr>
                <w:t>Nazwa</w:t>
              </w:r>
            </w:ins>
          </w:p>
        </w:tc>
        <w:tc>
          <w:tcPr>
            <w:tcW w:w="5664" w:type="dxa"/>
          </w:tcPr>
          <w:p w14:paraId="0DC0A97F" w14:textId="611D1A1D" w:rsidR="00B645CD" w:rsidRDefault="00887205" w:rsidP="00645B77">
            <w:pPr>
              <w:ind w:firstLine="0"/>
              <w:rPr>
                <w:ins w:id="7417" w:author="Okot" w:date="2020-01-20T14:30:00Z"/>
              </w:rPr>
            </w:pPr>
            <w:ins w:id="7418"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7419" w:author="Okot" w:date="2020-01-20T14:30:00Z"/>
              </w:rPr>
            </w:pPr>
          </w:p>
        </w:tc>
      </w:tr>
      <w:tr w:rsidR="00B645CD" w14:paraId="2A70CEE5" w14:textId="77777777" w:rsidTr="00645B77">
        <w:trPr>
          <w:ins w:id="7420" w:author="Okot" w:date="2020-01-20T14:30:00Z"/>
        </w:trPr>
        <w:tc>
          <w:tcPr>
            <w:tcW w:w="3397" w:type="dxa"/>
          </w:tcPr>
          <w:p w14:paraId="47661A67" w14:textId="77777777" w:rsidR="00B645CD" w:rsidRPr="00541155" w:rsidRDefault="00B645CD" w:rsidP="00645B77">
            <w:pPr>
              <w:ind w:firstLine="0"/>
              <w:rPr>
                <w:ins w:id="7421" w:author="Okot" w:date="2020-01-20T14:30:00Z"/>
                <w:b/>
              </w:rPr>
            </w:pPr>
            <w:ins w:id="7422" w:author="Okot" w:date="2020-01-20T14:30:00Z">
              <w:r w:rsidRPr="00541155">
                <w:rPr>
                  <w:b/>
                </w:rPr>
                <w:t>Opis</w:t>
              </w:r>
            </w:ins>
          </w:p>
        </w:tc>
        <w:tc>
          <w:tcPr>
            <w:tcW w:w="5664" w:type="dxa"/>
          </w:tcPr>
          <w:p w14:paraId="330FB0D8" w14:textId="77777777" w:rsidR="00B645CD" w:rsidRDefault="00B645CD" w:rsidP="00645B77">
            <w:pPr>
              <w:ind w:firstLine="0"/>
              <w:rPr>
                <w:ins w:id="7423" w:author="Okot" w:date="2020-01-20T14:30:00Z"/>
              </w:rPr>
            </w:pPr>
            <w:ins w:id="7424"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7425" w:author="Okot" w:date="2020-01-20T14:30:00Z"/>
              </w:rPr>
            </w:pPr>
          </w:p>
        </w:tc>
      </w:tr>
      <w:tr w:rsidR="00B645CD" w14:paraId="04203CA1" w14:textId="77777777" w:rsidTr="00645B77">
        <w:trPr>
          <w:ins w:id="7426" w:author="Okot" w:date="2020-01-20T14:30:00Z"/>
        </w:trPr>
        <w:tc>
          <w:tcPr>
            <w:tcW w:w="3397" w:type="dxa"/>
          </w:tcPr>
          <w:p w14:paraId="44BDE7DB" w14:textId="77777777" w:rsidR="00B645CD" w:rsidRPr="00541155" w:rsidRDefault="00B645CD" w:rsidP="00645B77">
            <w:pPr>
              <w:ind w:firstLine="0"/>
              <w:rPr>
                <w:ins w:id="7427" w:author="Okot" w:date="2020-01-20T14:30:00Z"/>
                <w:b/>
              </w:rPr>
            </w:pPr>
            <w:ins w:id="7428" w:author="Okot" w:date="2020-01-20T14:30:00Z">
              <w:r w:rsidRPr="00541155">
                <w:rPr>
                  <w:b/>
                </w:rPr>
                <w:t>Warunki początkowe</w:t>
              </w:r>
            </w:ins>
          </w:p>
        </w:tc>
        <w:tc>
          <w:tcPr>
            <w:tcW w:w="5664" w:type="dxa"/>
          </w:tcPr>
          <w:p w14:paraId="44748D08" w14:textId="243D05DC" w:rsidR="00B645CD" w:rsidRDefault="00B645CD">
            <w:pPr>
              <w:ind w:firstLine="0"/>
              <w:rPr>
                <w:ins w:id="7429" w:author="Okot" w:date="2020-01-20T14:30:00Z"/>
              </w:rPr>
            </w:pPr>
            <w:ins w:id="7430" w:author="Okot" w:date="2020-01-20T14:30:00Z">
              <w:r>
                <w:t>Użytkownik poprawnie zrealizował PU002 oraz PU00</w:t>
              </w:r>
            </w:ins>
            <w:ins w:id="7431" w:author="Okot" w:date="2020-01-20T14:32:00Z">
              <w:r w:rsidR="0003217F">
                <w:t>5</w:t>
              </w:r>
            </w:ins>
            <w:ins w:id="7432" w:author="Okot" w:date="2020-01-20T14:30:00Z">
              <w:r>
                <w:t xml:space="preserve"> i znajduje się na podstronie „Moje dane”.</w:t>
              </w:r>
            </w:ins>
          </w:p>
        </w:tc>
        <w:tc>
          <w:tcPr>
            <w:tcW w:w="5664" w:type="dxa"/>
          </w:tcPr>
          <w:p w14:paraId="465348E4" w14:textId="77777777" w:rsidR="00B645CD" w:rsidRDefault="00B645CD" w:rsidP="00645B77">
            <w:pPr>
              <w:ind w:firstLine="0"/>
              <w:rPr>
                <w:ins w:id="7433" w:author="Okot" w:date="2020-01-20T14:30:00Z"/>
              </w:rPr>
            </w:pPr>
          </w:p>
        </w:tc>
      </w:tr>
      <w:tr w:rsidR="00B645CD" w14:paraId="6744C4E6" w14:textId="77777777" w:rsidTr="00645B77">
        <w:trPr>
          <w:ins w:id="7434" w:author="Okot" w:date="2020-01-20T14:30:00Z"/>
        </w:trPr>
        <w:tc>
          <w:tcPr>
            <w:tcW w:w="3397" w:type="dxa"/>
          </w:tcPr>
          <w:p w14:paraId="63C2B23F" w14:textId="77777777" w:rsidR="00B645CD" w:rsidRPr="00541155" w:rsidRDefault="00B645CD" w:rsidP="00645B77">
            <w:pPr>
              <w:ind w:firstLine="0"/>
              <w:rPr>
                <w:ins w:id="7435" w:author="Okot" w:date="2020-01-20T14:30:00Z"/>
                <w:b/>
              </w:rPr>
            </w:pPr>
            <w:ins w:id="7436" w:author="Okot" w:date="2020-01-20T14:30:00Z">
              <w:r w:rsidRPr="00541155">
                <w:rPr>
                  <w:b/>
                </w:rPr>
                <w:t>Inicjacja</w:t>
              </w:r>
            </w:ins>
          </w:p>
        </w:tc>
        <w:tc>
          <w:tcPr>
            <w:tcW w:w="5664" w:type="dxa"/>
          </w:tcPr>
          <w:p w14:paraId="3F3CF8D9" w14:textId="77777777" w:rsidR="00B645CD" w:rsidRDefault="00B645CD" w:rsidP="00645B77">
            <w:pPr>
              <w:ind w:firstLine="0"/>
              <w:rPr>
                <w:ins w:id="7437" w:author="Okot" w:date="2020-01-20T14:30:00Z"/>
              </w:rPr>
            </w:pPr>
            <w:ins w:id="7438"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7439" w:author="Okot" w:date="2020-01-20T14:30:00Z"/>
              </w:rPr>
            </w:pPr>
          </w:p>
        </w:tc>
      </w:tr>
      <w:tr w:rsidR="00B645CD" w14:paraId="2DB556E8" w14:textId="77777777" w:rsidTr="00645B77">
        <w:trPr>
          <w:ins w:id="7440" w:author="Okot" w:date="2020-01-20T14:30:00Z"/>
        </w:trPr>
        <w:tc>
          <w:tcPr>
            <w:tcW w:w="3397" w:type="dxa"/>
          </w:tcPr>
          <w:p w14:paraId="54428E62" w14:textId="77777777" w:rsidR="00B645CD" w:rsidRPr="00541155" w:rsidRDefault="00B645CD" w:rsidP="00645B77">
            <w:pPr>
              <w:ind w:firstLine="0"/>
              <w:rPr>
                <w:ins w:id="7441" w:author="Okot" w:date="2020-01-20T14:30:00Z"/>
                <w:b/>
              </w:rPr>
            </w:pPr>
            <w:ins w:id="7442" w:author="Okot" w:date="2020-01-20T14:30:00Z">
              <w:r w:rsidRPr="00541155">
                <w:rPr>
                  <w:b/>
                </w:rPr>
                <w:t>Warunki końcowe</w:t>
              </w:r>
            </w:ins>
          </w:p>
        </w:tc>
        <w:tc>
          <w:tcPr>
            <w:tcW w:w="5664" w:type="dxa"/>
          </w:tcPr>
          <w:p w14:paraId="185D35D9" w14:textId="77777777" w:rsidR="00B645CD" w:rsidRDefault="00B645CD" w:rsidP="00645B77">
            <w:pPr>
              <w:ind w:firstLine="0"/>
              <w:rPr>
                <w:ins w:id="7443" w:author="Okot" w:date="2020-01-20T14:30:00Z"/>
              </w:rPr>
            </w:pPr>
            <w:ins w:id="7444"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7445" w:author="Okot" w:date="2020-01-20T14:30:00Z"/>
              </w:rPr>
            </w:pPr>
          </w:p>
        </w:tc>
      </w:tr>
      <w:tr w:rsidR="00B645CD" w14:paraId="430AADB1" w14:textId="77777777" w:rsidTr="00645B77">
        <w:trPr>
          <w:ins w:id="7446" w:author="Okot" w:date="2020-01-20T14:30:00Z"/>
        </w:trPr>
        <w:tc>
          <w:tcPr>
            <w:tcW w:w="3397" w:type="dxa"/>
          </w:tcPr>
          <w:p w14:paraId="20D3CD70" w14:textId="77777777" w:rsidR="00B645CD" w:rsidRPr="00541155" w:rsidRDefault="00B645CD" w:rsidP="00645B77">
            <w:pPr>
              <w:ind w:firstLine="0"/>
              <w:rPr>
                <w:ins w:id="7447" w:author="Okot" w:date="2020-01-20T14:30:00Z"/>
                <w:b/>
              </w:rPr>
            </w:pPr>
            <w:ins w:id="7448" w:author="Okot" w:date="2020-01-20T14:30:00Z">
              <w:r w:rsidRPr="00541155">
                <w:rPr>
                  <w:b/>
                </w:rPr>
                <w:t>Scenariusz główny</w:t>
              </w:r>
            </w:ins>
          </w:p>
        </w:tc>
        <w:tc>
          <w:tcPr>
            <w:tcW w:w="5664" w:type="dxa"/>
          </w:tcPr>
          <w:p w14:paraId="787CFC47" w14:textId="77777777" w:rsidR="00B645CD" w:rsidRDefault="00B645CD" w:rsidP="00645B77">
            <w:pPr>
              <w:ind w:firstLine="0"/>
              <w:rPr>
                <w:ins w:id="7449" w:author="Okot" w:date="2020-01-20T14:30:00Z"/>
              </w:rPr>
            </w:pPr>
            <w:ins w:id="7450" w:author="Okot" w:date="2020-01-20T14:30:00Z">
              <w:r>
                <w:t>1. Pojawia się okno modalne zawierające formularz zmiany płci.</w:t>
              </w:r>
            </w:ins>
          </w:p>
          <w:p w14:paraId="6DE731A4" w14:textId="77777777" w:rsidR="00B645CD" w:rsidRDefault="00B645CD" w:rsidP="00645B77">
            <w:pPr>
              <w:ind w:firstLine="0"/>
              <w:rPr>
                <w:ins w:id="7451" w:author="Okot" w:date="2020-01-20T14:30:00Z"/>
              </w:rPr>
            </w:pPr>
            <w:ins w:id="7452" w:author="Okot" w:date="2020-01-20T14:30:00Z">
              <w:r>
                <w:t>2. Użytkownik wybiera płeć.</w:t>
              </w:r>
            </w:ins>
          </w:p>
          <w:p w14:paraId="59685889" w14:textId="77777777" w:rsidR="00B645CD" w:rsidRDefault="00B645CD" w:rsidP="00645B77">
            <w:pPr>
              <w:ind w:firstLine="0"/>
              <w:rPr>
                <w:ins w:id="7453" w:author="Okot" w:date="2020-01-20T14:30:00Z"/>
              </w:rPr>
            </w:pPr>
            <w:ins w:id="7454" w:author="Okot" w:date="2020-01-20T14:30:00Z">
              <w:r>
                <w:t>3. Użytkownik zatwierdza zmiany przyciskiem „Zapisz”.</w:t>
              </w:r>
            </w:ins>
          </w:p>
          <w:p w14:paraId="131978A2" w14:textId="77777777" w:rsidR="00B645CD" w:rsidRDefault="00B645CD" w:rsidP="00645B77">
            <w:pPr>
              <w:ind w:firstLine="0"/>
              <w:rPr>
                <w:ins w:id="7455" w:author="Okot" w:date="2020-01-20T14:30:00Z"/>
              </w:rPr>
            </w:pPr>
            <w:ins w:id="7456" w:author="Okot" w:date="2020-01-20T14:30:00Z">
              <w:r>
                <w:t>4. System weryfikuje poprawność danych formularza.</w:t>
              </w:r>
            </w:ins>
          </w:p>
          <w:p w14:paraId="533591CD" w14:textId="77777777" w:rsidR="00B645CD" w:rsidRDefault="00B645CD" w:rsidP="00645B77">
            <w:pPr>
              <w:ind w:firstLine="0"/>
              <w:rPr>
                <w:ins w:id="7457" w:author="Okot" w:date="2020-01-20T14:30:00Z"/>
              </w:rPr>
            </w:pPr>
            <w:ins w:id="7458" w:author="Okot" w:date="2020-01-20T14:30:00Z">
              <w:r>
                <w:t>5. Płeć użytkownika zostaje zaktualizowana w bazie danych.</w:t>
              </w:r>
            </w:ins>
          </w:p>
          <w:p w14:paraId="49275318" w14:textId="77777777" w:rsidR="00B645CD" w:rsidRDefault="00B645CD" w:rsidP="00645B77">
            <w:pPr>
              <w:ind w:firstLine="0"/>
              <w:rPr>
                <w:ins w:id="7459" w:author="Okot" w:date="2020-01-20T14:30:00Z"/>
              </w:rPr>
            </w:pPr>
            <w:ins w:id="7460" w:author="Okot" w:date="2020-01-20T14:30:00Z">
              <w:r>
                <w:t>6. 5. Płeć użytkownika zostaje podmieniona na stronie „Moje dane”.</w:t>
              </w:r>
            </w:ins>
          </w:p>
          <w:p w14:paraId="04AB8F99" w14:textId="77777777" w:rsidR="00B645CD" w:rsidRDefault="00B645CD" w:rsidP="00645B77">
            <w:pPr>
              <w:ind w:firstLine="0"/>
              <w:rPr>
                <w:ins w:id="7461" w:author="Okot" w:date="2020-01-20T14:30:00Z"/>
              </w:rPr>
            </w:pPr>
            <w:ins w:id="7462"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7463" w:author="Okot" w:date="2020-01-20T14:30:00Z"/>
              </w:rPr>
            </w:pPr>
          </w:p>
        </w:tc>
      </w:tr>
      <w:tr w:rsidR="00B645CD" w14:paraId="1D6FC513" w14:textId="77777777" w:rsidTr="00645B77">
        <w:trPr>
          <w:trHeight w:val="54"/>
          <w:ins w:id="7464" w:author="Okot" w:date="2020-01-20T14:30:00Z"/>
        </w:trPr>
        <w:tc>
          <w:tcPr>
            <w:tcW w:w="3397" w:type="dxa"/>
          </w:tcPr>
          <w:p w14:paraId="0BB6486E" w14:textId="77777777" w:rsidR="00B645CD" w:rsidRPr="00541155" w:rsidRDefault="00B645CD" w:rsidP="00645B77">
            <w:pPr>
              <w:ind w:firstLine="0"/>
              <w:rPr>
                <w:ins w:id="7465" w:author="Okot" w:date="2020-01-20T14:30:00Z"/>
                <w:b/>
              </w:rPr>
            </w:pPr>
            <w:ins w:id="7466" w:author="Okot" w:date="2020-01-20T14:30:00Z">
              <w:r w:rsidRPr="00541155">
                <w:rPr>
                  <w:b/>
                </w:rPr>
                <w:t>Scenariusze alternatywne</w:t>
              </w:r>
            </w:ins>
          </w:p>
        </w:tc>
        <w:tc>
          <w:tcPr>
            <w:tcW w:w="5664" w:type="dxa"/>
          </w:tcPr>
          <w:p w14:paraId="6B05515D" w14:textId="77777777" w:rsidR="00B645CD" w:rsidRDefault="00B645CD" w:rsidP="00645B77">
            <w:pPr>
              <w:ind w:firstLine="0"/>
              <w:rPr>
                <w:ins w:id="7467" w:author="Okot" w:date="2020-01-20T14:30:00Z"/>
              </w:rPr>
            </w:pPr>
            <w:ins w:id="7468" w:author="Okot" w:date="2020-01-20T14:30:00Z">
              <w:r>
                <w:t>(1-3).1. Użytkownik zamyka okno bez zapisywania danych.</w:t>
              </w:r>
            </w:ins>
          </w:p>
          <w:p w14:paraId="460F5FD6" w14:textId="77777777" w:rsidR="00B645CD" w:rsidRDefault="00B645CD" w:rsidP="00645B77">
            <w:pPr>
              <w:ind w:firstLine="0"/>
              <w:rPr>
                <w:ins w:id="7469" w:author="Okot" w:date="2020-01-20T14:30:00Z"/>
              </w:rPr>
            </w:pPr>
            <w:ins w:id="7470" w:author="Okot" w:date="2020-01-20T14:30:00Z">
              <w:r>
                <w:t>(1-3).1.1. Pojawia okno dialogowe służące do potwierdzenia zamknięcia okna bez zapisywania danych.</w:t>
              </w:r>
            </w:ins>
          </w:p>
          <w:p w14:paraId="56DC62BE" w14:textId="77777777" w:rsidR="00B645CD" w:rsidRDefault="00B645CD" w:rsidP="00645B77">
            <w:pPr>
              <w:ind w:firstLine="0"/>
              <w:rPr>
                <w:ins w:id="7471" w:author="Okot" w:date="2020-01-20T14:30:00Z"/>
              </w:rPr>
            </w:pPr>
            <w:ins w:id="7472" w:author="Okot" w:date="2020-01-20T14:30:00Z">
              <w:r>
                <w:t>(1-3).1.2.1. Użytkownik potwierdza zamknięcie okna.</w:t>
              </w:r>
            </w:ins>
          </w:p>
          <w:p w14:paraId="5FC4F03C" w14:textId="77777777" w:rsidR="00B645CD" w:rsidRDefault="00B645CD" w:rsidP="00645B77">
            <w:pPr>
              <w:ind w:firstLine="0"/>
              <w:rPr>
                <w:ins w:id="7473" w:author="Okot" w:date="2020-01-20T14:30:00Z"/>
              </w:rPr>
            </w:pPr>
            <w:ins w:id="7474" w:author="Okot" w:date="2020-01-20T14:30:00Z">
              <w:r>
                <w:t>(1-3).1.2.1.1. Okno modalne z formularzem zostaje zamknięte.</w:t>
              </w:r>
            </w:ins>
          </w:p>
          <w:p w14:paraId="21410624" w14:textId="77777777" w:rsidR="00B645CD" w:rsidRDefault="00B645CD" w:rsidP="00645B77">
            <w:pPr>
              <w:ind w:firstLine="0"/>
              <w:rPr>
                <w:ins w:id="7475" w:author="Okot" w:date="2020-01-20T14:30:00Z"/>
              </w:rPr>
            </w:pPr>
            <w:ins w:id="7476" w:author="Okot" w:date="2020-01-20T14:30:00Z">
              <w:r>
                <w:t>(1-3).1.2.1.2. Użytkownik zostaje przekierowany na stronę „Moje dane”.</w:t>
              </w:r>
            </w:ins>
          </w:p>
          <w:p w14:paraId="56954C79" w14:textId="77777777" w:rsidR="00B645CD" w:rsidRDefault="00B645CD" w:rsidP="00645B77">
            <w:pPr>
              <w:ind w:firstLine="0"/>
              <w:rPr>
                <w:ins w:id="7477" w:author="Okot" w:date="2020-01-20T14:30:00Z"/>
              </w:rPr>
            </w:pPr>
            <w:ins w:id="7478" w:author="Okot" w:date="2020-01-20T14:30:00Z">
              <w:r>
                <w:t>(1-3).1.2.2. Użytkownik rezygnuje z akcji.</w:t>
              </w:r>
            </w:ins>
          </w:p>
          <w:p w14:paraId="38A39D0B" w14:textId="2EA6F32A" w:rsidR="00B645CD" w:rsidRDefault="00975867" w:rsidP="00645B77">
            <w:pPr>
              <w:ind w:firstLine="0"/>
              <w:rPr>
                <w:ins w:id="7479" w:author="Okot" w:date="2020-01-20T14:30:00Z"/>
              </w:rPr>
            </w:pPr>
            <w:ins w:id="7480" w:author="Okot" w:date="2020-01-20T14:30:00Z">
              <w:r>
                <w:t>(1-3).1.2.2.1. Powrót do pkt</w:t>
              </w:r>
              <w:r w:rsidR="00B645CD">
                <w:t> (1-3).</w:t>
              </w:r>
            </w:ins>
          </w:p>
          <w:p w14:paraId="77CC75BA" w14:textId="77777777" w:rsidR="00B645CD" w:rsidRDefault="00B645CD" w:rsidP="00645B77">
            <w:pPr>
              <w:ind w:firstLine="0"/>
              <w:rPr>
                <w:ins w:id="7481" w:author="Okot" w:date="2020-01-20T14:30:00Z"/>
              </w:rPr>
            </w:pPr>
            <w:ins w:id="7482" w:author="Okot" w:date="2020-01-20T14:30:00Z">
              <w:r>
                <w:t>4.1. Nie wybrano żadnej wartości</w:t>
              </w:r>
            </w:ins>
          </w:p>
          <w:p w14:paraId="79CD4C64" w14:textId="77777777" w:rsidR="00B645CD" w:rsidRDefault="00B645CD" w:rsidP="00645B77">
            <w:pPr>
              <w:ind w:firstLine="0"/>
              <w:rPr>
                <w:ins w:id="7483" w:author="Okot" w:date="2020-01-20T14:30:00Z"/>
              </w:rPr>
            </w:pPr>
            <w:ins w:id="7484" w:author="Okot" w:date="2020-01-20T14:30:00Z">
              <w:r>
                <w:lastRenderedPageBreak/>
                <w:t>4.1.1. Wyświetlony zostaje stosowny komunikat błędu.</w:t>
              </w:r>
            </w:ins>
          </w:p>
          <w:p w14:paraId="53F880DA" w14:textId="74B1B2C6" w:rsidR="00B645CD" w:rsidRDefault="00975867" w:rsidP="00645B77">
            <w:pPr>
              <w:ind w:firstLine="0"/>
              <w:rPr>
                <w:ins w:id="7485" w:author="Okot" w:date="2020-01-20T14:30:00Z"/>
              </w:rPr>
            </w:pPr>
            <w:ins w:id="7486" w:author="Okot" w:date="2020-01-20T14:30:00Z">
              <w:r>
                <w:t>4.1.2. Powrót do pkt</w:t>
              </w:r>
              <w:r w:rsidR="00B645CD">
                <w:t> 2.</w:t>
              </w:r>
            </w:ins>
          </w:p>
          <w:p w14:paraId="7F741404" w14:textId="77777777" w:rsidR="00B645CD" w:rsidRDefault="00B645CD" w:rsidP="00645B77">
            <w:pPr>
              <w:ind w:firstLine="0"/>
              <w:rPr>
                <w:ins w:id="7487" w:author="Okot" w:date="2020-01-20T14:30:00Z"/>
              </w:rPr>
            </w:pPr>
            <w:ins w:id="7488" w:author="Okot" w:date="2020-01-20T14:30:00Z">
              <w:r>
                <w:t>7.1. Jeśli zostało wcześniej wyliczone zapotrzebowanie kaloryczne użytkownika, system przelicza je ponownie.</w:t>
              </w:r>
            </w:ins>
          </w:p>
          <w:p w14:paraId="2330E214" w14:textId="3E74C9FF" w:rsidR="00B645CD" w:rsidRDefault="00B645CD">
            <w:pPr>
              <w:ind w:firstLine="0"/>
              <w:rPr>
                <w:ins w:id="7489" w:author="Okot" w:date="2020-01-20T14:30:00Z"/>
              </w:rPr>
            </w:pPr>
            <w:ins w:id="7490" w:author="Okot" w:date="2020-01-20T14:30:00Z">
              <w:r>
                <w:t xml:space="preserve">7.1.2. </w:t>
              </w:r>
              <w:r w:rsidRPr="00D97A3D">
                <w:t>Przejście do PU01</w:t>
              </w:r>
            </w:ins>
            <w:ins w:id="7491" w:author="Okot" w:date="2020-01-21T13:50:00Z">
              <w:r w:rsidR="006A72CE">
                <w:t>4</w:t>
              </w:r>
            </w:ins>
            <w:ins w:id="7492"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7493" w:author="Okot" w:date="2020-01-20T14:30:00Z"/>
              </w:rPr>
            </w:pPr>
          </w:p>
        </w:tc>
      </w:tr>
    </w:tbl>
    <w:p w14:paraId="63E81FA0" w14:textId="77777777" w:rsidR="00B645CD" w:rsidRDefault="00B645CD" w:rsidP="00B645CD">
      <w:pPr>
        <w:ind w:firstLine="0"/>
        <w:rPr>
          <w:ins w:id="7494" w:author="Okot" w:date="2020-01-20T14:30:00Z"/>
        </w:rPr>
      </w:pPr>
    </w:p>
    <w:p w14:paraId="16E8C208" w14:textId="7FB1AD90" w:rsidR="00DE5D77" w:rsidRDefault="00DE5D77" w:rsidP="00DE5D77">
      <w:pPr>
        <w:ind w:firstLine="0"/>
        <w:rPr>
          <w:ins w:id="7495" w:author="Okot" w:date="2020-01-20T14:34:00Z"/>
        </w:rPr>
      </w:pPr>
      <w:ins w:id="7496" w:author="Okot" w:date="2020-01-20T14:34:00Z">
        <w:r>
          <w:t>Tabela 4.9.</w:t>
        </w:r>
      </w:ins>
    </w:p>
    <w:p w14:paraId="7A686A92" w14:textId="77777777" w:rsidR="00DE5D77" w:rsidRDefault="00DE5D77" w:rsidP="00DE5D77">
      <w:pPr>
        <w:ind w:firstLine="0"/>
        <w:rPr>
          <w:ins w:id="7497" w:author="Okot" w:date="2020-01-20T14:34:00Z"/>
        </w:rPr>
      </w:pPr>
      <w:ins w:id="7498"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7499" w:author="Okot" w:date="2020-01-20T14:34:00Z"/>
        </w:trPr>
        <w:tc>
          <w:tcPr>
            <w:tcW w:w="3397" w:type="dxa"/>
          </w:tcPr>
          <w:p w14:paraId="12CD4FB0" w14:textId="77777777" w:rsidR="00DE5D77" w:rsidRPr="006076CC" w:rsidRDefault="00DE5D77" w:rsidP="00645B77">
            <w:pPr>
              <w:ind w:firstLine="0"/>
              <w:rPr>
                <w:ins w:id="7500" w:author="Okot" w:date="2020-01-20T14:34:00Z"/>
                <w:b/>
              </w:rPr>
            </w:pPr>
            <w:ins w:id="7501" w:author="Okot" w:date="2020-01-20T14:34:00Z">
              <w:r w:rsidRPr="006076CC">
                <w:rPr>
                  <w:b/>
                </w:rPr>
                <w:t>Nazwa</w:t>
              </w:r>
            </w:ins>
          </w:p>
        </w:tc>
        <w:tc>
          <w:tcPr>
            <w:tcW w:w="5664" w:type="dxa"/>
          </w:tcPr>
          <w:p w14:paraId="6976D519" w14:textId="08C68FED" w:rsidR="00DE5D77" w:rsidRPr="00A12070" w:rsidRDefault="00DE5D77" w:rsidP="00645B77">
            <w:pPr>
              <w:ind w:firstLine="0"/>
              <w:rPr>
                <w:ins w:id="7502" w:author="Okot" w:date="2020-01-20T14:34:00Z"/>
                <w:b/>
                <w:i/>
              </w:rPr>
            </w:pPr>
            <w:ins w:id="7503" w:author="Okot" w:date="2020-01-20T14:34:00Z">
              <w:r>
                <w:rPr>
                  <w:b/>
                  <w:i/>
                </w:rPr>
                <w:t>PU009</w:t>
              </w:r>
              <w:r w:rsidRPr="00A12070">
                <w:rPr>
                  <w:b/>
                  <w:i/>
                </w:rPr>
                <w:t>: Wprowadzenie wymiarów.</w:t>
              </w:r>
            </w:ins>
          </w:p>
        </w:tc>
      </w:tr>
      <w:tr w:rsidR="00DE5D77" w14:paraId="0985D590" w14:textId="77777777" w:rsidTr="00645B77">
        <w:trPr>
          <w:ins w:id="7504" w:author="Okot" w:date="2020-01-20T14:34:00Z"/>
        </w:trPr>
        <w:tc>
          <w:tcPr>
            <w:tcW w:w="3397" w:type="dxa"/>
          </w:tcPr>
          <w:p w14:paraId="5D91AAAB" w14:textId="77777777" w:rsidR="00DE5D77" w:rsidRPr="006076CC" w:rsidRDefault="00DE5D77" w:rsidP="00645B77">
            <w:pPr>
              <w:ind w:firstLine="0"/>
              <w:rPr>
                <w:ins w:id="7505" w:author="Okot" w:date="2020-01-20T14:34:00Z"/>
                <w:b/>
              </w:rPr>
            </w:pPr>
            <w:ins w:id="7506" w:author="Okot" w:date="2020-01-20T14:34:00Z">
              <w:r w:rsidRPr="006076CC">
                <w:rPr>
                  <w:b/>
                </w:rPr>
                <w:t>Opis</w:t>
              </w:r>
            </w:ins>
          </w:p>
        </w:tc>
        <w:tc>
          <w:tcPr>
            <w:tcW w:w="5664" w:type="dxa"/>
          </w:tcPr>
          <w:p w14:paraId="384D536A" w14:textId="77777777" w:rsidR="00DE5D77" w:rsidRDefault="00DE5D77" w:rsidP="00645B77">
            <w:pPr>
              <w:ind w:firstLine="0"/>
              <w:rPr>
                <w:ins w:id="7507" w:author="Okot" w:date="2020-01-20T14:34:00Z"/>
              </w:rPr>
            </w:pPr>
            <w:ins w:id="7508" w:author="Okot" w:date="2020-01-20T14:34:00Z">
              <w:r>
                <w:t>Przypadek użycia umożliwia zalogowanemu użytkownikowi wprowadzenie jego wagi oraz obwodów pasa i bioder.</w:t>
              </w:r>
            </w:ins>
          </w:p>
        </w:tc>
      </w:tr>
      <w:tr w:rsidR="00DE5D77" w14:paraId="4EE98F1B" w14:textId="77777777" w:rsidTr="00645B77">
        <w:trPr>
          <w:ins w:id="7509" w:author="Okot" w:date="2020-01-20T14:34:00Z"/>
        </w:trPr>
        <w:tc>
          <w:tcPr>
            <w:tcW w:w="3397" w:type="dxa"/>
          </w:tcPr>
          <w:p w14:paraId="6E5EB6CC" w14:textId="77777777" w:rsidR="00DE5D77" w:rsidRPr="006076CC" w:rsidRDefault="00DE5D77" w:rsidP="00645B77">
            <w:pPr>
              <w:ind w:firstLine="0"/>
              <w:rPr>
                <w:ins w:id="7510" w:author="Okot" w:date="2020-01-20T14:34:00Z"/>
                <w:b/>
              </w:rPr>
            </w:pPr>
            <w:ins w:id="7511" w:author="Okot" w:date="2020-01-20T14:34:00Z">
              <w:r w:rsidRPr="006076CC">
                <w:rPr>
                  <w:b/>
                </w:rPr>
                <w:t>Warunki początkowe</w:t>
              </w:r>
            </w:ins>
          </w:p>
        </w:tc>
        <w:tc>
          <w:tcPr>
            <w:tcW w:w="5664" w:type="dxa"/>
          </w:tcPr>
          <w:p w14:paraId="4297A6DF" w14:textId="77777777" w:rsidR="00DE5D77" w:rsidRDefault="00DE5D77" w:rsidP="00645B77">
            <w:pPr>
              <w:ind w:firstLine="0"/>
              <w:rPr>
                <w:ins w:id="7512" w:author="Okot" w:date="2020-01-20T14:34:00Z"/>
              </w:rPr>
            </w:pPr>
            <w:ins w:id="7513" w:author="Okot" w:date="2020-01-20T14:34:00Z">
              <w:r>
                <w:t>Użytkownik poprawnie zrealizował PU002 i znajduje się na podstronie „Moje dane”.</w:t>
              </w:r>
            </w:ins>
          </w:p>
        </w:tc>
      </w:tr>
      <w:tr w:rsidR="00DE5D77" w14:paraId="783DBFCB" w14:textId="77777777" w:rsidTr="00645B77">
        <w:trPr>
          <w:ins w:id="7514" w:author="Okot" w:date="2020-01-20T14:34:00Z"/>
        </w:trPr>
        <w:tc>
          <w:tcPr>
            <w:tcW w:w="3397" w:type="dxa"/>
          </w:tcPr>
          <w:p w14:paraId="7123CD55" w14:textId="77777777" w:rsidR="00DE5D77" w:rsidRPr="006076CC" w:rsidRDefault="00DE5D77" w:rsidP="00645B77">
            <w:pPr>
              <w:ind w:firstLine="0"/>
              <w:rPr>
                <w:ins w:id="7515" w:author="Okot" w:date="2020-01-20T14:34:00Z"/>
                <w:b/>
              </w:rPr>
            </w:pPr>
            <w:ins w:id="7516" w:author="Okot" w:date="2020-01-20T14:34:00Z">
              <w:r w:rsidRPr="006076CC">
                <w:rPr>
                  <w:b/>
                </w:rPr>
                <w:t>Inicjacja</w:t>
              </w:r>
            </w:ins>
          </w:p>
        </w:tc>
        <w:tc>
          <w:tcPr>
            <w:tcW w:w="5664" w:type="dxa"/>
          </w:tcPr>
          <w:p w14:paraId="05891D82" w14:textId="77777777" w:rsidR="00DE5D77" w:rsidRDefault="00DE5D77" w:rsidP="00645B77">
            <w:pPr>
              <w:ind w:firstLine="0"/>
              <w:rPr>
                <w:ins w:id="7517" w:author="Okot" w:date="2020-01-20T14:34:00Z"/>
              </w:rPr>
            </w:pPr>
            <w:ins w:id="7518" w:author="Okot" w:date="2020-01-20T14:34:00Z">
              <w:r>
                <w:t>Użytkownik skorzystał z przycisku „Wprowadź wymiary”.</w:t>
              </w:r>
            </w:ins>
          </w:p>
        </w:tc>
      </w:tr>
      <w:tr w:rsidR="00DE5D77" w14:paraId="247A07D5" w14:textId="77777777" w:rsidTr="00645B77">
        <w:trPr>
          <w:ins w:id="7519" w:author="Okot" w:date="2020-01-20T14:34:00Z"/>
        </w:trPr>
        <w:tc>
          <w:tcPr>
            <w:tcW w:w="3397" w:type="dxa"/>
          </w:tcPr>
          <w:p w14:paraId="73F3B818" w14:textId="77777777" w:rsidR="00DE5D77" w:rsidRPr="006076CC" w:rsidRDefault="00DE5D77" w:rsidP="00645B77">
            <w:pPr>
              <w:ind w:firstLine="0"/>
              <w:rPr>
                <w:ins w:id="7520" w:author="Okot" w:date="2020-01-20T14:34:00Z"/>
                <w:b/>
              </w:rPr>
            </w:pPr>
            <w:ins w:id="7521" w:author="Okot" w:date="2020-01-20T14:34:00Z">
              <w:r w:rsidRPr="006076CC">
                <w:rPr>
                  <w:b/>
                </w:rPr>
                <w:t>Warunki końcowe</w:t>
              </w:r>
            </w:ins>
          </w:p>
        </w:tc>
        <w:tc>
          <w:tcPr>
            <w:tcW w:w="5664" w:type="dxa"/>
          </w:tcPr>
          <w:p w14:paraId="67EA598B" w14:textId="77777777" w:rsidR="00DE5D77" w:rsidRDefault="00DE5D77" w:rsidP="00645B77">
            <w:pPr>
              <w:ind w:firstLine="0"/>
              <w:rPr>
                <w:ins w:id="7522" w:author="Okot" w:date="2020-01-20T14:34:00Z"/>
              </w:rPr>
            </w:pPr>
            <w:ins w:id="7523" w:author="Okot" w:date="2020-01-20T14:34:00Z">
              <w:r>
                <w:t>Został wyświetlony komunikat informujący o zapisaniu wymiarów użytkownika.</w:t>
              </w:r>
            </w:ins>
          </w:p>
        </w:tc>
      </w:tr>
      <w:tr w:rsidR="00DE5D77" w14:paraId="288A95D2" w14:textId="77777777" w:rsidTr="00645B77">
        <w:trPr>
          <w:ins w:id="7524" w:author="Okot" w:date="2020-01-20T14:34:00Z"/>
        </w:trPr>
        <w:tc>
          <w:tcPr>
            <w:tcW w:w="3397" w:type="dxa"/>
          </w:tcPr>
          <w:p w14:paraId="788B4427" w14:textId="77777777" w:rsidR="00DE5D77" w:rsidRPr="006076CC" w:rsidRDefault="00DE5D77" w:rsidP="00645B77">
            <w:pPr>
              <w:ind w:firstLine="0"/>
              <w:rPr>
                <w:ins w:id="7525" w:author="Okot" w:date="2020-01-20T14:34:00Z"/>
                <w:b/>
              </w:rPr>
            </w:pPr>
            <w:ins w:id="7526" w:author="Okot" w:date="2020-01-20T14:34:00Z">
              <w:r w:rsidRPr="006076CC">
                <w:rPr>
                  <w:b/>
                </w:rPr>
                <w:t>Scenariusz główny</w:t>
              </w:r>
            </w:ins>
          </w:p>
        </w:tc>
        <w:tc>
          <w:tcPr>
            <w:tcW w:w="5664" w:type="dxa"/>
          </w:tcPr>
          <w:p w14:paraId="11C27AD7" w14:textId="77777777" w:rsidR="00DE5D77" w:rsidRDefault="00DE5D77" w:rsidP="00645B77">
            <w:pPr>
              <w:ind w:firstLine="0"/>
              <w:rPr>
                <w:ins w:id="7527" w:author="Okot" w:date="2020-01-20T14:34:00Z"/>
              </w:rPr>
            </w:pPr>
            <w:ins w:id="7528" w:author="Okot" w:date="2020-01-20T14:34:00Z">
              <w:r>
                <w:t>1. Pojawia się okno modalne zawierające formularz zmiany płci.</w:t>
              </w:r>
            </w:ins>
          </w:p>
          <w:p w14:paraId="6CEF4885" w14:textId="77777777" w:rsidR="00DE5D77" w:rsidRDefault="00DE5D77" w:rsidP="00645B77">
            <w:pPr>
              <w:ind w:firstLine="0"/>
              <w:rPr>
                <w:ins w:id="7529" w:author="Okot" w:date="2020-01-20T14:34:00Z"/>
              </w:rPr>
            </w:pPr>
            <w:ins w:id="7530" w:author="Okot" w:date="2020-01-20T14:34:00Z">
              <w:r>
                <w:t>2. Użytkownik wprowadza swoją wagę w kg.</w:t>
              </w:r>
            </w:ins>
          </w:p>
          <w:p w14:paraId="32BDFBEC" w14:textId="77777777" w:rsidR="00DE5D77" w:rsidRDefault="00DE5D77" w:rsidP="00645B77">
            <w:pPr>
              <w:ind w:firstLine="0"/>
              <w:rPr>
                <w:ins w:id="7531" w:author="Okot" w:date="2020-01-20T14:34:00Z"/>
              </w:rPr>
            </w:pPr>
            <w:ins w:id="7532" w:author="Okot" w:date="2020-01-20T14:34:00Z">
              <w:r>
                <w:t>3. Użytkownik wprowadza swój obwód pasa w cm.</w:t>
              </w:r>
            </w:ins>
          </w:p>
          <w:p w14:paraId="3D764BE6" w14:textId="77777777" w:rsidR="00DE5D77" w:rsidRDefault="00DE5D77" w:rsidP="00645B77">
            <w:pPr>
              <w:ind w:firstLine="0"/>
              <w:rPr>
                <w:ins w:id="7533" w:author="Okot" w:date="2020-01-20T14:34:00Z"/>
              </w:rPr>
            </w:pPr>
            <w:ins w:id="7534" w:author="Okot" w:date="2020-01-20T14:34:00Z">
              <w:r>
                <w:t>4. Użytkownik wprowadza swój obwód bioder w cm.</w:t>
              </w:r>
            </w:ins>
          </w:p>
          <w:p w14:paraId="7E4A951C" w14:textId="77777777" w:rsidR="00DE5D77" w:rsidRDefault="00DE5D77" w:rsidP="00645B77">
            <w:pPr>
              <w:ind w:firstLine="0"/>
              <w:rPr>
                <w:ins w:id="7535" w:author="Okot" w:date="2020-01-20T14:34:00Z"/>
              </w:rPr>
            </w:pPr>
            <w:ins w:id="7536" w:author="Okot" w:date="2020-01-20T14:34:00Z">
              <w:r>
                <w:t>5. Użytkownik korzysta z przycisku „Zapisz”.</w:t>
              </w:r>
            </w:ins>
          </w:p>
          <w:p w14:paraId="0E475C38" w14:textId="77777777" w:rsidR="00DE5D77" w:rsidRDefault="00DE5D77" w:rsidP="00645B77">
            <w:pPr>
              <w:ind w:firstLine="0"/>
              <w:rPr>
                <w:ins w:id="7537" w:author="Okot" w:date="2020-01-20T14:34:00Z"/>
              </w:rPr>
            </w:pPr>
            <w:ins w:id="7538" w:author="Okot" w:date="2020-01-20T14:34:00Z">
              <w:r>
                <w:t>6. System weryfikuje poprawność danych.</w:t>
              </w:r>
            </w:ins>
          </w:p>
          <w:p w14:paraId="62A98C5C" w14:textId="77777777" w:rsidR="00DE5D77" w:rsidRDefault="00DE5D77" w:rsidP="00645B77">
            <w:pPr>
              <w:ind w:firstLine="0"/>
              <w:rPr>
                <w:ins w:id="7539" w:author="Okot" w:date="2020-01-20T14:34:00Z"/>
              </w:rPr>
            </w:pPr>
            <w:ins w:id="7540" w:author="Okot" w:date="2020-01-20T14:34:00Z">
              <w:r>
                <w:t>7. Dane zostają zapisane w bazie danych.</w:t>
              </w:r>
            </w:ins>
          </w:p>
          <w:p w14:paraId="1D7A9238" w14:textId="77777777" w:rsidR="00DE5D77" w:rsidRDefault="00DE5D77" w:rsidP="00645B77">
            <w:pPr>
              <w:ind w:firstLine="0"/>
              <w:rPr>
                <w:ins w:id="7541" w:author="Okot" w:date="2020-01-20T14:34:00Z"/>
              </w:rPr>
            </w:pPr>
            <w:ins w:id="7542" w:author="Okot" w:date="2020-01-20T14:34:00Z">
              <w:r>
                <w:t>8. Dane zostają wyświetlone się na stronie „Moje dane” w kolumnie „Twoje wymiary”.</w:t>
              </w:r>
            </w:ins>
          </w:p>
          <w:p w14:paraId="02483E4C" w14:textId="77777777" w:rsidR="00DE5D77" w:rsidRDefault="00DE5D77" w:rsidP="00645B77">
            <w:pPr>
              <w:ind w:firstLine="0"/>
              <w:rPr>
                <w:ins w:id="7543" w:author="Okot" w:date="2020-01-20T14:34:00Z"/>
              </w:rPr>
            </w:pPr>
            <w:ins w:id="7544" w:author="Okot" w:date="2020-01-20T14:34:00Z">
              <w:r>
                <w:t>9. Wyświetlony zostaje komunikat informujący o zapisaniu wymiarów użytkownika.</w:t>
              </w:r>
            </w:ins>
          </w:p>
        </w:tc>
      </w:tr>
      <w:tr w:rsidR="00DE5D77" w14:paraId="4E963122" w14:textId="77777777" w:rsidTr="00645B77">
        <w:trPr>
          <w:trHeight w:val="54"/>
          <w:ins w:id="7545" w:author="Okot" w:date="2020-01-20T14:34:00Z"/>
        </w:trPr>
        <w:tc>
          <w:tcPr>
            <w:tcW w:w="3397" w:type="dxa"/>
          </w:tcPr>
          <w:p w14:paraId="67A25335" w14:textId="77777777" w:rsidR="00DE5D77" w:rsidRPr="006076CC" w:rsidRDefault="00DE5D77" w:rsidP="00645B77">
            <w:pPr>
              <w:ind w:firstLine="0"/>
              <w:rPr>
                <w:ins w:id="7546" w:author="Okot" w:date="2020-01-20T14:34:00Z"/>
                <w:b/>
              </w:rPr>
            </w:pPr>
            <w:ins w:id="7547" w:author="Okot" w:date="2020-01-20T14:34:00Z">
              <w:r w:rsidRPr="006076CC">
                <w:rPr>
                  <w:b/>
                </w:rPr>
                <w:t>Scenariusze alternatywne</w:t>
              </w:r>
            </w:ins>
          </w:p>
        </w:tc>
        <w:tc>
          <w:tcPr>
            <w:tcW w:w="5664" w:type="dxa"/>
          </w:tcPr>
          <w:p w14:paraId="595F18C1" w14:textId="77777777" w:rsidR="00DE5D77" w:rsidRDefault="00DE5D77" w:rsidP="00645B77">
            <w:pPr>
              <w:ind w:firstLine="0"/>
              <w:rPr>
                <w:ins w:id="7548" w:author="Okot" w:date="2020-01-20T14:34:00Z"/>
              </w:rPr>
            </w:pPr>
            <w:ins w:id="7549" w:author="Okot" w:date="2020-01-20T14:34:00Z">
              <w:r>
                <w:t>(1-5).1. Użytkownik zamyka okno bez zapisywania danych.</w:t>
              </w:r>
            </w:ins>
          </w:p>
          <w:p w14:paraId="304591A9" w14:textId="77777777" w:rsidR="00DE5D77" w:rsidRDefault="00DE5D77" w:rsidP="00645B77">
            <w:pPr>
              <w:ind w:firstLine="0"/>
              <w:rPr>
                <w:ins w:id="7550" w:author="Okot" w:date="2020-01-20T14:34:00Z"/>
              </w:rPr>
            </w:pPr>
            <w:ins w:id="7551"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7552" w:author="Okot" w:date="2020-01-20T14:34:00Z"/>
              </w:rPr>
            </w:pPr>
            <w:ins w:id="7553" w:author="Okot" w:date="2020-01-20T14:34:00Z">
              <w:r>
                <w:t>(1-5).1.2.1. Użytkownik potwierdza zamknięcie okna.</w:t>
              </w:r>
            </w:ins>
          </w:p>
          <w:p w14:paraId="11C45EB3" w14:textId="77777777" w:rsidR="00DE5D77" w:rsidRDefault="00DE5D77" w:rsidP="00645B77">
            <w:pPr>
              <w:ind w:firstLine="0"/>
              <w:rPr>
                <w:ins w:id="7554" w:author="Okot" w:date="2020-01-20T14:34:00Z"/>
              </w:rPr>
            </w:pPr>
            <w:ins w:id="7555" w:author="Okot" w:date="2020-01-20T14:34:00Z">
              <w:r>
                <w:t>(1-5).1.2.1.1. Okno modalne z formularzem zostaje zamknięte.</w:t>
              </w:r>
            </w:ins>
          </w:p>
          <w:p w14:paraId="3571B6B2" w14:textId="77777777" w:rsidR="00DE5D77" w:rsidRDefault="00DE5D77" w:rsidP="00645B77">
            <w:pPr>
              <w:ind w:firstLine="0"/>
              <w:rPr>
                <w:ins w:id="7556" w:author="Okot" w:date="2020-01-20T14:34:00Z"/>
              </w:rPr>
            </w:pPr>
            <w:ins w:id="7557" w:author="Okot" w:date="2020-01-20T14:34:00Z">
              <w:r>
                <w:t>(1-5).1.2.1.2. Użytkownik zostaje przekierowany na stronę „Moje dane”.</w:t>
              </w:r>
            </w:ins>
          </w:p>
          <w:p w14:paraId="667A90F2" w14:textId="77777777" w:rsidR="00DE5D77" w:rsidRDefault="00DE5D77" w:rsidP="00645B77">
            <w:pPr>
              <w:ind w:firstLine="0"/>
              <w:rPr>
                <w:ins w:id="7558" w:author="Okot" w:date="2020-01-20T14:34:00Z"/>
              </w:rPr>
            </w:pPr>
            <w:ins w:id="7559" w:author="Okot" w:date="2020-01-20T14:34:00Z">
              <w:r>
                <w:t>(1-5).1.2.2. Użytkownik rezygnuje z akcji.</w:t>
              </w:r>
            </w:ins>
          </w:p>
          <w:p w14:paraId="07177C4B" w14:textId="48E4F78C" w:rsidR="00DE5D77" w:rsidRDefault="00975867" w:rsidP="00645B77">
            <w:pPr>
              <w:ind w:firstLine="0"/>
              <w:rPr>
                <w:ins w:id="7560" w:author="Okot" w:date="2020-01-20T14:34:00Z"/>
              </w:rPr>
            </w:pPr>
            <w:ins w:id="7561" w:author="Okot" w:date="2020-01-20T14:34:00Z">
              <w:r>
                <w:t>(1-5).1.2.2.1. Powrót do pkt</w:t>
              </w:r>
              <w:r w:rsidR="00DE5D77">
                <w:t> (1-5).</w:t>
              </w:r>
            </w:ins>
          </w:p>
          <w:p w14:paraId="2B07FDB3" w14:textId="77777777" w:rsidR="00DE5D77" w:rsidRDefault="00DE5D77" w:rsidP="00645B77">
            <w:pPr>
              <w:ind w:firstLine="0"/>
              <w:rPr>
                <w:ins w:id="7562" w:author="Okot" w:date="2020-01-20T14:34:00Z"/>
              </w:rPr>
            </w:pPr>
            <w:ins w:id="7563" w:author="Okot" w:date="2020-01-20T14:34:00Z">
              <w:r>
                <w:t>6.1(a) Wprowadzono nieprawidłową wagę.</w:t>
              </w:r>
            </w:ins>
          </w:p>
          <w:p w14:paraId="6C9C7532" w14:textId="77777777" w:rsidR="00DE5D77" w:rsidRDefault="00DE5D77" w:rsidP="00645B77">
            <w:pPr>
              <w:ind w:firstLine="0"/>
              <w:rPr>
                <w:ins w:id="7564" w:author="Okot" w:date="2020-01-20T14:34:00Z"/>
              </w:rPr>
            </w:pPr>
            <w:ins w:id="7565" w:author="Okot" w:date="2020-01-20T14:34:00Z">
              <w:r>
                <w:t>6.1(b) Pole wzrost pozostało puste.</w:t>
              </w:r>
            </w:ins>
          </w:p>
          <w:p w14:paraId="4948EFB5" w14:textId="77777777" w:rsidR="00DE5D77" w:rsidRDefault="00DE5D77" w:rsidP="00645B77">
            <w:pPr>
              <w:ind w:firstLine="0"/>
              <w:rPr>
                <w:ins w:id="7566" w:author="Okot" w:date="2020-01-20T14:34:00Z"/>
              </w:rPr>
            </w:pPr>
            <w:ins w:id="7567" w:author="Okot" w:date="2020-01-20T14:34:00Z">
              <w:r>
                <w:t>6.1.1. Wyświetlony zostaje stosowny komunikat błędu.</w:t>
              </w:r>
            </w:ins>
          </w:p>
          <w:p w14:paraId="0E20C601" w14:textId="0A1C0270" w:rsidR="00DE5D77" w:rsidRDefault="00DE5D77" w:rsidP="00645B77">
            <w:pPr>
              <w:ind w:firstLine="0"/>
              <w:rPr>
                <w:ins w:id="7568" w:author="Okot" w:date="2020-01-20T14:34:00Z"/>
              </w:rPr>
            </w:pPr>
            <w:ins w:id="7569" w:author="Okot" w:date="2020-01-20T14:34:00Z">
              <w:r>
                <w:t xml:space="preserve">6.1.2. Powrót do </w:t>
              </w:r>
              <w:r w:rsidR="00975867">
                <w:t>pkt</w:t>
              </w:r>
              <w:r>
                <w:t> 2.</w:t>
              </w:r>
            </w:ins>
          </w:p>
          <w:p w14:paraId="1A58C046" w14:textId="77777777" w:rsidR="00DE5D77" w:rsidRDefault="00DE5D77" w:rsidP="00645B77">
            <w:pPr>
              <w:ind w:firstLine="0"/>
              <w:rPr>
                <w:ins w:id="7570" w:author="Okot" w:date="2020-01-20T14:34:00Z"/>
              </w:rPr>
            </w:pPr>
            <w:ins w:id="7571" w:author="Okot" w:date="2020-01-20T14:34:00Z">
              <w:r>
                <w:t>6.2(a). Wprowadzono nieprawidłowy obwód pasa.</w:t>
              </w:r>
            </w:ins>
          </w:p>
          <w:p w14:paraId="59D501D7" w14:textId="77777777" w:rsidR="00DE5D77" w:rsidRDefault="00DE5D77" w:rsidP="00645B77">
            <w:pPr>
              <w:ind w:firstLine="0"/>
              <w:rPr>
                <w:ins w:id="7572" w:author="Okot" w:date="2020-01-20T14:34:00Z"/>
              </w:rPr>
            </w:pPr>
            <w:ins w:id="7573" w:author="Okot" w:date="2020-01-20T14:34:00Z">
              <w:r>
                <w:t>6.2(b). Pole obwód pasa pozostało puste.</w:t>
              </w:r>
            </w:ins>
          </w:p>
          <w:p w14:paraId="5BB468B9" w14:textId="77777777" w:rsidR="00DE5D77" w:rsidRDefault="00DE5D77" w:rsidP="00645B77">
            <w:pPr>
              <w:ind w:firstLine="0"/>
              <w:rPr>
                <w:ins w:id="7574" w:author="Okot" w:date="2020-01-20T14:34:00Z"/>
              </w:rPr>
            </w:pPr>
            <w:ins w:id="7575" w:author="Okot" w:date="2020-01-20T14:34:00Z">
              <w:r>
                <w:t>6.2.1. Wyświetlony zostaje stosowny komunikat błędu.</w:t>
              </w:r>
            </w:ins>
          </w:p>
          <w:p w14:paraId="33227652" w14:textId="6F96327D" w:rsidR="00DE5D77" w:rsidRDefault="00DE5D77" w:rsidP="00645B77">
            <w:pPr>
              <w:ind w:firstLine="0"/>
              <w:rPr>
                <w:ins w:id="7576" w:author="Okot" w:date="2020-01-20T14:34:00Z"/>
              </w:rPr>
            </w:pPr>
            <w:ins w:id="7577" w:author="Okot" w:date="2020-01-20T14:34:00Z">
              <w:r>
                <w:t>6.2.2(a) Powrót do pkt 3</w:t>
              </w:r>
            </w:ins>
          </w:p>
          <w:p w14:paraId="4C21FDF5" w14:textId="77777777" w:rsidR="00DE5D77" w:rsidRDefault="00DE5D77" w:rsidP="00645B77">
            <w:pPr>
              <w:ind w:firstLine="0"/>
              <w:rPr>
                <w:ins w:id="7578" w:author="Okot" w:date="2020-01-20T14:34:00Z"/>
              </w:rPr>
            </w:pPr>
            <w:ins w:id="7579" w:author="Okot" w:date="2020-01-20T14:34:00Z">
              <w:r>
                <w:t>6.3(a). Wprowadzono nieprawidłowy obwód bioder.</w:t>
              </w:r>
            </w:ins>
          </w:p>
          <w:p w14:paraId="4F18757F" w14:textId="77777777" w:rsidR="00DE5D77" w:rsidRDefault="00DE5D77" w:rsidP="00645B77">
            <w:pPr>
              <w:ind w:firstLine="0"/>
              <w:rPr>
                <w:ins w:id="7580" w:author="Okot" w:date="2020-01-20T14:34:00Z"/>
              </w:rPr>
            </w:pPr>
            <w:ins w:id="7581" w:author="Okot" w:date="2020-01-20T14:34:00Z">
              <w:r>
                <w:t>6.3(b). Pole obwód bioder pozostało puste.</w:t>
              </w:r>
            </w:ins>
          </w:p>
          <w:p w14:paraId="78606CA3" w14:textId="77777777" w:rsidR="00DE5D77" w:rsidRDefault="00DE5D77" w:rsidP="00645B77">
            <w:pPr>
              <w:ind w:firstLine="0"/>
              <w:rPr>
                <w:ins w:id="7582" w:author="Okot" w:date="2020-01-20T14:34:00Z"/>
              </w:rPr>
            </w:pPr>
            <w:ins w:id="7583" w:author="Okot" w:date="2020-01-20T14:34:00Z">
              <w:r>
                <w:t>6.3.1. Wyświetlony zostaje stosowny komunikat błędu.</w:t>
              </w:r>
            </w:ins>
          </w:p>
          <w:p w14:paraId="2634B1D0" w14:textId="789DD148" w:rsidR="00DE5D77" w:rsidRDefault="00975867" w:rsidP="00645B77">
            <w:pPr>
              <w:ind w:firstLine="0"/>
              <w:rPr>
                <w:ins w:id="7584" w:author="Okot" w:date="2020-01-20T14:34:00Z"/>
              </w:rPr>
            </w:pPr>
            <w:ins w:id="7585" w:author="Okot" w:date="2020-01-20T14:34:00Z">
              <w:r>
                <w:t>6.3.2(b) Powrót do pkt</w:t>
              </w:r>
              <w:r w:rsidR="00DE5D77">
                <w:t> 4.</w:t>
              </w:r>
            </w:ins>
          </w:p>
        </w:tc>
      </w:tr>
    </w:tbl>
    <w:p w14:paraId="72E7C482" w14:textId="77777777" w:rsidR="00DE5D77" w:rsidRDefault="00DE5D77" w:rsidP="00DE5D77">
      <w:pPr>
        <w:ind w:firstLine="0"/>
        <w:rPr>
          <w:ins w:id="7586" w:author="Okot" w:date="2020-01-20T14:34:00Z"/>
        </w:rPr>
      </w:pPr>
    </w:p>
    <w:p w14:paraId="406AA34A" w14:textId="06D08561" w:rsidR="00DE5D77" w:rsidRDefault="006B6403" w:rsidP="00DE5D77">
      <w:pPr>
        <w:ind w:firstLine="0"/>
        <w:rPr>
          <w:ins w:id="7587" w:author="Okot" w:date="2020-01-20T14:34:00Z"/>
        </w:rPr>
      </w:pPr>
      <w:ins w:id="7588" w:author="Okot" w:date="2020-01-20T14:34:00Z">
        <w:r>
          <w:t>Tabela 4.10</w:t>
        </w:r>
        <w:r w:rsidR="00DE5D77">
          <w:t>.</w:t>
        </w:r>
      </w:ins>
    </w:p>
    <w:p w14:paraId="560735A8" w14:textId="77777777" w:rsidR="00DE5D77" w:rsidRDefault="00DE5D77" w:rsidP="00DE5D77">
      <w:pPr>
        <w:ind w:firstLine="0"/>
        <w:rPr>
          <w:ins w:id="7589" w:author="Okot" w:date="2020-01-20T14:34:00Z"/>
        </w:rPr>
      </w:pPr>
      <w:ins w:id="7590"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7591" w:author="Okot" w:date="2020-01-20T14:34:00Z"/>
        </w:trPr>
        <w:tc>
          <w:tcPr>
            <w:tcW w:w="3397" w:type="dxa"/>
          </w:tcPr>
          <w:p w14:paraId="6DA25DD2" w14:textId="77777777" w:rsidR="00DE5D77" w:rsidRPr="00541155" w:rsidRDefault="00DE5D77" w:rsidP="00645B77">
            <w:pPr>
              <w:ind w:firstLine="0"/>
              <w:rPr>
                <w:ins w:id="7592" w:author="Okot" w:date="2020-01-20T14:34:00Z"/>
                <w:b/>
              </w:rPr>
            </w:pPr>
            <w:ins w:id="7593" w:author="Okot" w:date="2020-01-20T14:34:00Z">
              <w:r w:rsidRPr="00541155">
                <w:rPr>
                  <w:b/>
                </w:rPr>
                <w:t>Nazwa</w:t>
              </w:r>
            </w:ins>
          </w:p>
        </w:tc>
        <w:tc>
          <w:tcPr>
            <w:tcW w:w="5664" w:type="dxa"/>
          </w:tcPr>
          <w:p w14:paraId="08F641CB" w14:textId="04185717" w:rsidR="00DE5D77" w:rsidRPr="00A12070" w:rsidRDefault="00DE5D77">
            <w:pPr>
              <w:ind w:firstLine="0"/>
              <w:rPr>
                <w:ins w:id="7594" w:author="Okot" w:date="2020-01-20T14:34:00Z"/>
                <w:b/>
                <w:i/>
              </w:rPr>
            </w:pPr>
            <w:ins w:id="7595"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7596" w:author="Okot" w:date="2020-01-20T14:34:00Z"/>
        </w:trPr>
        <w:tc>
          <w:tcPr>
            <w:tcW w:w="3397" w:type="dxa"/>
          </w:tcPr>
          <w:p w14:paraId="39A6863D" w14:textId="77777777" w:rsidR="00DE5D77" w:rsidRPr="00541155" w:rsidRDefault="00DE5D77" w:rsidP="00645B77">
            <w:pPr>
              <w:ind w:firstLine="0"/>
              <w:rPr>
                <w:ins w:id="7597" w:author="Okot" w:date="2020-01-20T14:34:00Z"/>
                <w:b/>
              </w:rPr>
            </w:pPr>
            <w:ins w:id="7598" w:author="Okot" w:date="2020-01-20T14:34:00Z">
              <w:r w:rsidRPr="00541155">
                <w:rPr>
                  <w:b/>
                </w:rPr>
                <w:t>Opis</w:t>
              </w:r>
            </w:ins>
          </w:p>
        </w:tc>
        <w:tc>
          <w:tcPr>
            <w:tcW w:w="5664" w:type="dxa"/>
          </w:tcPr>
          <w:p w14:paraId="44789DC3" w14:textId="77777777" w:rsidR="00DE5D77" w:rsidRDefault="00DE5D77" w:rsidP="00645B77">
            <w:pPr>
              <w:ind w:firstLine="0"/>
              <w:rPr>
                <w:ins w:id="7599" w:author="Okot" w:date="2020-01-20T14:34:00Z"/>
              </w:rPr>
            </w:pPr>
            <w:ins w:id="7600" w:author="Okot" w:date="2020-01-20T14:34:00Z">
              <w:r>
                <w:t>Przypadek użycia pozwala użytkownikowi wybrać cel, jaki chce osiągnąć korzystając z aplikacji.</w:t>
              </w:r>
            </w:ins>
          </w:p>
        </w:tc>
      </w:tr>
      <w:tr w:rsidR="00DE5D77" w14:paraId="28ACE297" w14:textId="77777777" w:rsidTr="00645B77">
        <w:trPr>
          <w:ins w:id="7601" w:author="Okot" w:date="2020-01-20T14:34:00Z"/>
        </w:trPr>
        <w:tc>
          <w:tcPr>
            <w:tcW w:w="3397" w:type="dxa"/>
          </w:tcPr>
          <w:p w14:paraId="2B4D01A6" w14:textId="77777777" w:rsidR="00DE5D77" w:rsidRPr="00541155" w:rsidRDefault="00DE5D77" w:rsidP="00645B77">
            <w:pPr>
              <w:ind w:firstLine="0"/>
              <w:rPr>
                <w:ins w:id="7602" w:author="Okot" w:date="2020-01-20T14:34:00Z"/>
                <w:b/>
              </w:rPr>
            </w:pPr>
            <w:ins w:id="7603" w:author="Okot" w:date="2020-01-20T14:34:00Z">
              <w:r w:rsidRPr="00541155">
                <w:rPr>
                  <w:b/>
                </w:rPr>
                <w:t>Warunki początkowe</w:t>
              </w:r>
            </w:ins>
          </w:p>
        </w:tc>
        <w:tc>
          <w:tcPr>
            <w:tcW w:w="5664" w:type="dxa"/>
          </w:tcPr>
          <w:p w14:paraId="44451113" w14:textId="77777777" w:rsidR="00DE5D77" w:rsidRDefault="00DE5D77" w:rsidP="00645B77">
            <w:pPr>
              <w:ind w:firstLine="0"/>
              <w:rPr>
                <w:ins w:id="7604" w:author="Okot" w:date="2020-01-20T14:34:00Z"/>
              </w:rPr>
            </w:pPr>
            <w:ins w:id="7605" w:author="Okot" w:date="2020-01-20T14:34:00Z">
              <w:r>
                <w:t>Użytkownik poprawnie zrealizował PU002 oraz znajduje się na podstronie „Moje dane”.</w:t>
              </w:r>
            </w:ins>
          </w:p>
        </w:tc>
      </w:tr>
      <w:tr w:rsidR="00DE5D77" w14:paraId="7F47F203" w14:textId="77777777" w:rsidTr="00645B77">
        <w:trPr>
          <w:ins w:id="7606" w:author="Okot" w:date="2020-01-20T14:34:00Z"/>
        </w:trPr>
        <w:tc>
          <w:tcPr>
            <w:tcW w:w="3397" w:type="dxa"/>
          </w:tcPr>
          <w:p w14:paraId="0B7D88C9" w14:textId="77777777" w:rsidR="00DE5D77" w:rsidRPr="00541155" w:rsidRDefault="00DE5D77" w:rsidP="00645B77">
            <w:pPr>
              <w:ind w:firstLine="0"/>
              <w:rPr>
                <w:ins w:id="7607" w:author="Okot" w:date="2020-01-20T14:34:00Z"/>
                <w:b/>
              </w:rPr>
            </w:pPr>
            <w:ins w:id="7608" w:author="Okot" w:date="2020-01-20T14:34:00Z">
              <w:r w:rsidRPr="00541155">
                <w:rPr>
                  <w:b/>
                </w:rPr>
                <w:t>Inicjacja</w:t>
              </w:r>
            </w:ins>
          </w:p>
        </w:tc>
        <w:tc>
          <w:tcPr>
            <w:tcW w:w="5664" w:type="dxa"/>
          </w:tcPr>
          <w:p w14:paraId="69F536E5" w14:textId="77777777" w:rsidR="00DE5D77" w:rsidRDefault="00DE5D77" w:rsidP="00645B77">
            <w:pPr>
              <w:ind w:firstLine="0"/>
              <w:rPr>
                <w:ins w:id="7609" w:author="Okot" w:date="2020-01-20T14:34:00Z"/>
              </w:rPr>
            </w:pPr>
            <w:ins w:id="7610" w:author="Okot" w:date="2020-01-20T14:34:00Z">
              <w:r>
                <w:t>Użytkownik zaznaczył wybrany cel.</w:t>
              </w:r>
            </w:ins>
          </w:p>
        </w:tc>
      </w:tr>
      <w:tr w:rsidR="00DE5D77" w14:paraId="054CA78B" w14:textId="77777777" w:rsidTr="00645B77">
        <w:trPr>
          <w:ins w:id="7611" w:author="Okot" w:date="2020-01-20T14:34:00Z"/>
        </w:trPr>
        <w:tc>
          <w:tcPr>
            <w:tcW w:w="3397" w:type="dxa"/>
          </w:tcPr>
          <w:p w14:paraId="061C62D7" w14:textId="77777777" w:rsidR="00DE5D77" w:rsidRPr="00541155" w:rsidRDefault="00DE5D77" w:rsidP="00645B77">
            <w:pPr>
              <w:ind w:firstLine="0"/>
              <w:rPr>
                <w:ins w:id="7612" w:author="Okot" w:date="2020-01-20T14:34:00Z"/>
                <w:b/>
              </w:rPr>
            </w:pPr>
            <w:ins w:id="7613" w:author="Okot" w:date="2020-01-20T14:34:00Z">
              <w:r w:rsidRPr="00541155">
                <w:rPr>
                  <w:b/>
                </w:rPr>
                <w:t>Warunki końcowe</w:t>
              </w:r>
            </w:ins>
          </w:p>
        </w:tc>
        <w:tc>
          <w:tcPr>
            <w:tcW w:w="5664" w:type="dxa"/>
          </w:tcPr>
          <w:p w14:paraId="0A088E6D" w14:textId="77777777" w:rsidR="00DE5D77" w:rsidRDefault="00DE5D77" w:rsidP="00645B77">
            <w:pPr>
              <w:ind w:firstLine="0"/>
              <w:rPr>
                <w:ins w:id="7614" w:author="Okot" w:date="2020-01-20T14:34:00Z"/>
              </w:rPr>
            </w:pPr>
            <w:ins w:id="7615" w:author="Okot" w:date="2020-01-20T14:34:00Z">
              <w:r>
                <w:t>Został wyświetlony komunikat informujący o zapisaniu celu użytkownika.</w:t>
              </w:r>
            </w:ins>
          </w:p>
        </w:tc>
      </w:tr>
      <w:tr w:rsidR="00DE5D77" w14:paraId="24BB6B6D" w14:textId="77777777" w:rsidTr="00645B77">
        <w:trPr>
          <w:ins w:id="7616" w:author="Okot" w:date="2020-01-20T14:34:00Z"/>
        </w:trPr>
        <w:tc>
          <w:tcPr>
            <w:tcW w:w="3397" w:type="dxa"/>
          </w:tcPr>
          <w:p w14:paraId="68C43EF5" w14:textId="77777777" w:rsidR="00DE5D77" w:rsidRPr="00541155" w:rsidRDefault="00DE5D77" w:rsidP="00645B77">
            <w:pPr>
              <w:ind w:firstLine="0"/>
              <w:rPr>
                <w:ins w:id="7617" w:author="Okot" w:date="2020-01-20T14:34:00Z"/>
                <w:b/>
              </w:rPr>
            </w:pPr>
            <w:ins w:id="7618" w:author="Okot" w:date="2020-01-20T14:34:00Z">
              <w:r w:rsidRPr="00541155">
                <w:rPr>
                  <w:b/>
                </w:rPr>
                <w:t>Scenariusz główny</w:t>
              </w:r>
            </w:ins>
          </w:p>
        </w:tc>
        <w:tc>
          <w:tcPr>
            <w:tcW w:w="5664" w:type="dxa"/>
          </w:tcPr>
          <w:p w14:paraId="4BB03770" w14:textId="77777777" w:rsidR="00DE5D77" w:rsidRDefault="00DE5D77" w:rsidP="00645B77">
            <w:pPr>
              <w:ind w:firstLine="0"/>
              <w:rPr>
                <w:ins w:id="7619" w:author="Okot" w:date="2020-01-20T14:34:00Z"/>
              </w:rPr>
            </w:pPr>
            <w:ins w:id="7620" w:author="Okot" w:date="2020-01-20T14:34:00Z">
              <w:r>
                <w:t>1. Użytkownik zaznacza wybrany cel.</w:t>
              </w:r>
            </w:ins>
          </w:p>
          <w:p w14:paraId="424B95E2" w14:textId="77777777" w:rsidR="00DE5D77" w:rsidRDefault="00DE5D77" w:rsidP="00645B77">
            <w:pPr>
              <w:ind w:firstLine="0"/>
              <w:rPr>
                <w:ins w:id="7621" w:author="Okot" w:date="2020-01-20T14:34:00Z"/>
              </w:rPr>
            </w:pPr>
            <w:ins w:id="7622" w:author="Okot" w:date="2020-01-20T14:34:00Z">
              <w:r>
                <w:t xml:space="preserve">2. Użytkownik naciska przycisk „Zapisz.” </w:t>
              </w:r>
            </w:ins>
          </w:p>
          <w:p w14:paraId="68C1E2E7" w14:textId="77777777" w:rsidR="00DE5D77" w:rsidRDefault="00DE5D77" w:rsidP="00645B77">
            <w:pPr>
              <w:ind w:firstLine="0"/>
              <w:rPr>
                <w:ins w:id="7623" w:author="Okot" w:date="2020-01-20T14:34:00Z"/>
              </w:rPr>
            </w:pPr>
            <w:ins w:id="7624" w:author="Okot" w:date="2020-01-20T14:34:00Z">
              <w:r>
                <w:lastRenderedPageBreak/>
                <w:t>3. System weryfikuje przesyłany formularz.</w:t>
              </w:r>
            </w:ins>
          </w:p>
          <w:p w14:paraId="712AB605" w14:textId="77777777" w:rsidR="00DE5D77" w:rsidRDefault="00DE5D77" w:rsidP="00645B77">
            <w:pPr>
              <w:ind w:firstLine="0"/>
              <w:rPr>
                <w:ins w:id="7625" w:author="Okot" w:date="2020-01-20T14:34:00Z"/>
              </w:rPr>
            </w:pPr>
            <w:ins w:id="7626" w:author="Okot" w:date="2020-01-20T14:34:00Z">
              <w:r>
                <w:t>4. Cel zostaje zapisany w bazie danych.</w:t>
              </w:r>
            </w:ins>
          </w:p>
          <w:p w14:paraId="0E95D28F" w14:textId="77777777" w:rsidR="00DE5D77" w:rsidRDefault="00DE5D77" w:rsidP="00645B77">
            <w:pPr>
              <w:ind w:firstLine="0"/>
              <w:rPr>
                <w:ins w:id="7627" w:author="Okot" w:date="2020-01-20T14:34:00Z"/>
              </w:rPr>
            </w:pPr>
            <w:ins w:id="7628" w:author="Okot" w:date="2020-01-20T14:34:00Z">
              <w:r>
                <w:t>5.Wyświetlony zostaje komunikat informujący o zapisaniu celu użytkownika.</w:t>
              </w:r>
            </w:ins>
          </w:p>
        </w:tc>
      </w:tr>
      <w:tr w:rsidR="00DE5D77" w14:paraId="32D874EA" w14:textId="77777777" w:rsidTr="00645B77">
        <w:trPr>
          <w:trHeight w:val="54"/>
          <w:ins w:id="7629" w:author="Okot" w:date="2020-01-20T14:34:00Z"/>
        </w:trPr>
        <w:tc>
          <w:tcPr>
            <w:tcW w:w="3397" w:type="dxa"/>
          </w:tcPr>
          <w:p w14:paraId="45150645" w14:textId="77777777" w:rsidR="00DE5D77" w:rsidRPr="00541155" w:rsidRDefault="00DE5D77" w:rsidP="00645B77">
            <w:pPr>
              <w:ind w:firstLine="0"/>
              <w:rPr>
                <w:ins w:id="7630" w:author="Okot" w:date="2020-01-20T14:34:00Z"/>
                <w:b/>
              </w:rPr>
            </w:pPr>
            <w:ins w:id="7631"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7632" w:author="Okot" w:date="2020-01-20T14:34:00Z"/>
              </w:rPr>
            </w:pPr>
            <w:ins w:id="7633" w:author="Okot" w:date="2020-01-20T14:34:00Z">
              <w:r>
                <w:t>3.1. Nie wybrano żadnego celu.</w:t>
              </w:r>
            </w:ins>
          </w:p>
          <w:p w14:paraId="209A7CBB" w14:textId="77777777" w:rsidR="00DE5D77" w:rsidRDefault="00DE5D77" w:rsidP="00645B77">
            <w:pPr>
              <w:ind w:firstLine="0"/>
              <w:rPr>
                <w:ins w:id="7634" w:author="Okot" w:date="2020-01-20T14:34:00Z"/>
              </w:rPr>
            </w:pPr>
            <w:ins w:id="7635" w:author="Okot" w:date="2020-01-20T14:34:00Z">
              <w:r>
                <w:t>3.1.1. Wyświetlony zostaje stosowny komunikat błędu.</w:t>
              </w:r>
            </w:ins>
          </w:p>
          <w:p w14:paraId="61AFDDAF" w14:textId="1D817DBF" w:rsidR="00DE5D77" w:rsidRDefault="00975867" w:rsidP="00645B77">
            <w:pPr>
              <w:ind w:firstLine="0"/>
              <w:rPr>
                <w:ins w:id="7636" w:author="Okot" w:date="2020-01-20T14:34:00Z"/>
              </w:rPr>
            </w:pPr>
            <w:ins w:id="7637" w:author="Okot" w:date="2020-01-20T14:34:00Z">
              <w:r>
                <w:t>3.1.2. Powrót do pkt</w:t>
              </w:r>
              <w:r w:rsidR="00DE5D77">
                <w:t> 1.</w:t>
              </w:r>
            </w:ins>
          </w:p>
        </w:tc>
      </w:tr>
    </w:tbl>
    <w:p w14:paraId="350A15E4" w14:textId="77777777" w:rsidR="00DE5D77" w:rsidRDefault="00DE5D77" w:rsidP="00DE5D77">
      <w:pPr>
        <w:ind w:firstLine="0"/>
        <w:rPr>
          <w:ins w:id="7638" w:author="Okot" w:date="2020-01-20T14:34:00Z"/>
        </w:rPr>
      </w:pPr>
    </w:p>
    <w:p w14:paraId="5EF6A058" w14:textId="6FD7F65A" w:rsidR="00DE5D77" w:rsidRDefault="006B6403" w:rsidP="00DE5D77">
      <w:pPr>
        <w:ind w:firstLine="0"/>
        <w:rPr>
          <w:ins w:id="7639" w:author="Okot" w:date="2020-01-20T14:34:00Z"/>
        </w:rPr>
      </w:pPr>
      <w:ins w:id="7640" w:author="Okot" w:date="2020-01-20T14:34:00Z">
        <w:r>
          <w:t>Tabela 4.11</w:t>
        </w:r>
        <w:r w:rsidR="00DE5D77">
          <w:t>.</w:t>
        </w:r>
      </w:ins>
    </w:p>
    <w:p w14:paraId="36724BFA" w14:textId="77777777" w:rsidR="00DE5D77" w:rsidRDefault="00DE5D77" w:rsidP="00DE5D77">
      <w:pPr>
        <w:ind w:firstLine="0"/>
        <w:rPr>
          <w:ins w:id="7641" w:author="Okot" w:date="2020-01-20T14:34:00Z"/>
        </w:rPr>
      </w:pPr>
      <w:ins w:id="7642"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7643" w:author="Okot" w:date="2020-01-20T14:34:00Z"/>
        </w:trPr>
        <w:tc>
          <w:tcPr>
            <w:tcW w:w="3397" w:type="dxa"/>
          </w:tcPr>
          <w:p w14:paraId="59D980E6" w14:textId="77777777" w:rsidR="00DE5D77" w:rsidRPr="00541155" w:rsidRDefault="00DE5D77" w:rsidP="00645B77">
            <w:pPr>
              <w:ind w:firstLine="0"/>
              <w:rPr>
                <w:ins w:id="7644" w:author="Okot" w:date="2020-01-20T14:34:00Z"/>
                <w:b/>
              </w:rPr>
            </w:pPr>
            <w:ins w:id="7645" w:author="Okot" w:date="2020-01-20T14:34:00Z">
              <w:r w:rsidRPr="00541155">
                <w:rPr>
                  <w:b/>
                </w:rPr>
                <w:t>Nazwa</w:t>
              </w:r>
            </w:ins>
          </w:p>
        </w:tc>
        <w:tc>
          <w:tcPr>
            <w:tcW w:w="5664" w:type="dxa"/>
          </w:tcPr>
          <w:p w14:paraId="0832D18C" w14:textId="2B4C6376" w:rsidR="00DE5D77" w:rsidRPr="00A12070" w:rsidRDefault="00DE5D77">
            <w:pPr>
              <w:ind w:firstLine="0"/>
              <w:rPr>
                <w:ins w:id="7646" w:author="Okot" w:date="2020-01-20T14:34:00Z"/>
                <w:b/>
                <w:i/>
              </w:rPr>
            </w:pPr>
            <w:ins w:id="7647"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7648" w:author="Okot" w:date="2020-01-20T14:34:00Z"/>
        </w:trPr>
        <w:tc>
          <w:tcPr>
            <w:tcW w:w="3397" w:type="dxa"/>
          </w:tcPr>
          <w:p w14:paraId="5A3A59F4" w14:textId="77777777" w:rsidR="00DE5D77" w:rsidRPr="00541155" w:rsidRDefault="00DE5D77" w:rsidP="00645B77">
            <w:pPr>
              <w:ind w:firstLine="0"/>
              <w:rPr>
                <w:ins w:id="7649" w:author="Okot" w:date="2020-01-20T14:34:00Z"/>
                <w:b/>
              </w:rPr>
            </w:pPr>
            <w:ins w:id="7650" w:author="Okot" w:date="2020-01-20T14:34:00Z">
              <w:r w:rsidRPr="00541155">
                <w:rPr>
                  <w:b/>
                </w:rPr>
                <w:t>Opis</w:t>
              </w:r>
            </w:ins>
          </w:p>
        </w:tc>
        <w:tc>
          <w:tcPr>
            <w:tcW w:w="5664" w:type="dxa"/>
          </w:tcPr>
          <w:p w14:paraId="0B99DAFB" w14:textId="77777777" w:rsidR="00DE5D77" w:rsidRDefault="00DE5D77" w:rsidP="00645B77">
            <w:pPr>
              <w:ind w:firstLine="0"/>
              <w:rPr>
                <w:ins w:id="7651" w:author="Okot" w:date="2020-01-20T14:34:00Z"/>
              </w:rPr>
            </w:pPr>
            <w:ins w:id="7652" w:author="Okot" w:date="2020-01-20T14:34:00Z">
              <w:r>
                <w:t>Przypadek użycia pozwala użytkownikowi zmienić cel, jaki chce osiągnąć korzystając z aplikacji.</w:t>
              </w:r>
            </w:ins>
          </w:p>
        </w:tc>
      </w:tr>
      <w:tr w:rsidR="00DE5D77" w14:paraId="2A58DF8A" w14:textId="77777777" w:rsidTr="00645B77">
        <w:trPr>
          <w:ins w:id="7653" w:author="Okot" w:date="2020-01-20T14:34:00Z"/>
        </w:trPr>
        <w:tc>
          <w:tcPr>
            <w:tcW w:w="3397" w:type="dxa"/>
          </w:tcPr>
          <w:p w14:paraId="4EA08152" w14:textId="77777777" w:rsidR="00DE5D77" w:rsidRPr="00541155" w:rsidRDefault="00DE5D77" w:rsidP="00645B77">
            <w:pPr>
              <w:ind w:firstLine="0"/>
              <w:rPr>
                <w:ins w:id="7654" w:author="Okot" w:date="2020-01-20T14:34:00Z"/>
                <w:b/>
              </w:rPr>
            </w:pPr>
            <w:ins w:id="7655" w:author="Okot" w:date="2020-01-20T14:34:00Z">
              <w:r w:rsidRPr="00541155">
                <w:rPr>
                  <w:b/>
                </w:rPr>
                <w:t>Warunki początkowe</w:t>
              </w:r>
            </w:ins>
          </w:p>
        </w:tc>
        <w:tc>
          <w:tcPr>
            <w:tcW w:w="5664" w:type="dxa"/>
          </w:tcPr>
          <w:p w14:paraId="7E8E0B6A" w14:textId="3A72631D" w:rsidR="00DE5D77" w:rsidRDefault="00DE5D77">
            <w:pPr>
              <w:ind w:firstLine="0"/>
              <w:rPr>
                <w:ins w:id="7656" w:author="Okot" w:date="2020-01-20T14:34:00Z"/>
              </w:rPr>
            </w:pPr>
            <w:ins w:id="7657"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7658" w:author="Okot" w:date="2020-01-20T14:34:00Z"/>
        </w:trPr>
        <w:tc>
          <w:tcPr>
            <w:tcW w:w="3397" w:type="dxa"/>
          </w:tcPr>
          <w:p w14:paraId="2E8478B1" w14:textId="77777777" w:rsidR="00DE5D77" w:rsidRPr="00541155" w:rsidRDefault="00DE5D77" w:rsidP="00645B77">
            <w:pPr>
              <w:ind w:firstLine="0"/>
              <w:rPr>
                <w:ins w:id="7659" w:author="Okot" w:date="2020-01-20T14:34:00Z"/>
                <w:b/>
              </w:rPr>
            </w:pPr>
            <w:ins w:id="7660" w:author="Okot" w:date="2020-01-20T14:34:00Z">
              <w:r w:rsidRPr="00541155">
                <w:rPr>
                  <w:b/>
                </w:rPr>
                <w:t>Inicjacja</w:t>
              </w:r>
            </w:ins>
          </w:p>
        </w:tc>
        <w:tc>
          <w:tcPr>
            <w:tcW w:w="5664" w:type="dxa"/>
          </w:tcPr>
          <w:p w14:paraId="2B16E3B0" w14:textId="77777777" w:rsidR="00DE5D77" w:rsidRDefault="00DE5D77" w:rsidP="00645B77">
            <w:pPr>
              <w:ind w:firstLine="0"/>
              <w:rPr>
                <w:ins w:id="7661" w:author="Okot" w:date="2020-01-20T14:34:00Z"/>
              </w:rPr>
            </w:pPr>
            <w:ins w:id="7662" w:author="Okot" w:date="2020-01-20T14:34:00Z">
              <w:r>
                <w:t>Użytkownik użył przycisku „Edycja” znajdującego się przy wybranym wcześniej celu.</w:t>
              </w:r>
            </w:ins>
          </w:p>
        </w:tc>
      </w:tr>
      <w:tr w:rsidR="00DE5D77" w14:paraId="70E5B45A" w14:textId="77777777" w:rsidTr="00645B77">
        <w:trPr>
          <w:ins w:id="7663" w:author="Okot" w:date="2020-01-20T14:34:00Z"/>
        </w:trPr>
        <w:tc>
          <w:tcPr>
            <w:tcW w:w="3397" w:type="dxa"/>
          </w:tcPr>
          <w:p w14:paraId="5DD508FD" w14:textId="77777777" w:rsidR="00DE5D77" w:rsidRPr="00541155" w:rsidRDefault="00DE5D77" w:rsidP="00645B77">
            <w:pPr>
              <w:ind w:firstLine="0"/>
              <w:rPr>
                <w:ins w:id="7664" w:author="Okot" w:date="2020-01-20T14:34:00Z"/>
                <w:b/>
              </w:rPr>
            </w:pPr>
            <w:ins w:id="7665" w:author="Okot" w:date="2020-01-20T14:34:00Z">
              <w:r w:rsidRPr="00541155">
                <w:rPr>
                  <w:b/>
                </w:rPr>
                <w:t>Warunki końcowe</w:t>
              </w:r>
            </w:ins>
          </w:p>
        </w:tc>
        <w:tc>
          <w:tcPr>
            <w:tcW w:w="5664" w:type="dxa"/>
          </w:tcPr>
          <w:p w14:paraId="50C6ACF3" w14:textId="77777777" w:rsidR="00DE5D77" w:rsidRDefault="00DE5D77" w:rsidP="00645B77">
            <w:pPr>
              <w:ind w:firstLine="0"/>
              <w:rPr>
                <w:ins w:id="7666" w:author="Okot" w:date="2020-01-20T14:34:00Z"/>
              </w:rPr>
            </w:pPr>
            <w:ins w:id="7667" w:author="Okot" w:date="2020-01-20T14:34:00Z">
              <w:r>
                <w:t>Został wyświetlony komunikat informujący o zmianie celu użytkownika.</w:t>
              </w:r>
            </w:ins>
          </w:p>
        </w:tc>
      </w:tr>
      <w:tr w:rsidR="00DE5D77" w14:paraId="1BB88CF8" w14:textId="77777777" w:rsidTr="00645B77">
        <w:trPr>
          <w:ins w:id="7668" w:author="Okot" w:date="2020-01-20T14:34:00Z"/>
        </w:trPr>
        <w:tc>
          <w:tcPr>
            <w:tcW w:w="3397" w:type="dxa"/>
          </w:tcPr>
          <w:p w14:paraId="3744C4E0" w14:textId="77777777" w:rsidR="00DE5D77" w:rsidRPr="00541155" w:rsidRDefault="00DE5D77" w:rsidP="00645B77">
            <w:pPr>
              <w:ind w:firstLine="0"/>
              <w:rPr>
                <w:ins w:id="7669" w:author="Okot" w:date="2020-01-20T14:34:00Z"/>
                <w:b/>
              </w:rPr>
            </w:pPr>
            <w:ins w:id="7670" w:author="Okot" w:date="2020-01-20T14:34:00Z">
              <w:r w:rsidRPr="00541155">
                <w:rPr>
                  <w:b/>
                </w:rPr>
                <w:t>Scenariusz główny</w:t>
              </w:r>
            </w:ins>
          </w:p>
        </w:tc>
        <w:tc>
          <w:tcPr>
            <w:tcW w:w="5664" w:type="dxa"/>
          </w:tcPr>
          <w:p w14:paraId="644199AB" w14:textId="77777777" w:rsidR="00DE5D77" w:rsidRDefault="00DE5D77" w:rsidP="00645B77">
            <w:pPr>
              <w:ind w:firstLine="0"/>
              <w:rPr>
                <w:ins w:id="7671" w:author="Okot" w:date="2020-01-20T14:34:00Z"/>
              </w:rPr>
            </w:pPr>
            <w:ins w:id="7672" w:author="Okot" w:date="2020-01-20T14:34:00Z">
              <w:r>
                <w:t>1. Pojawia się okno modalne zawierające formularz zmiany celu.</w:t>
              </w:r>
            </w:ins>
          </w:p>
          <w:p w14:paraId="43B11C39" w14:textId="77777777" w:rsidR="00DE5D77" w:rsidRDefault="00DE5D77" w:rsidP="00645B77">
            <w:pPr>
              <w:ind w:firstLine="0"/>
              <w:rPr>
                <w:ins w:id="7673" w:author="Okot" w:date="2020-01-20T14:34:00Z"/>
              </w:rPr>
            </w:pPr>
            <w:ins w:id="7674" w:author="Okot" w:date="2020-01-20T14:34:00Z">
              <w:r>
                <w:t>2. Użytkownik zaznacza wybrany cel.</w:t>
              </w:r>
            </w:ins>
          </w:p>
          <w:p w14:paraId="7C948E25" w14:textId="77777777" w:rsidR="00DE5D77" w:rsidRDefault="00DE5D77" w:rsidP="00645B77">
            <w:pPr>
              <w:ind w:firstLine="0"/>
              <w:rPr>
                <w:ins w:id="7675" w:author="Okot" w:date="2020-01-20T14:34:00Z"/>
              </w:rPr>
            </w:pPr>
            <w:ins w:id="7676" w:author="Okot" w:date="2020-01-20T14:34:00Z">
              <w:r>
                <w:t xml:space="preserve">3. Użytkownik naciska przycisk „Zapisz.” </w:t>
              </w:r>
            </w:ins>
          </w:p>
          <w:p w14:paraId="6A1E20AB" w14:textId="77777777" w:rsidR="00DE5D77" w:rsidRDefault="00DE5D77" w:rsidP="00645B77">
            <w:pPr>
              <w:ind w:firstLine="0"/>
              <w:rPr>
                <w:ins w:id="7677" w:author="Okot" w:date="2020-01-20T14:34:00Z"/>
              </w:rPr>
            </w:pPr>
            <w:ins w:id="7678" w:author="Okot" w:date="2020-01-20T14:34:00Z">
              <w:r>
                <w:t>4. System weryfikuje przesyłany formularz.</w:t>
              </w:r>
            </w:ins>
          </w:p>
          <w:p w14:paraId="20D82A72" w14:textId="77777777" w:rsidR="00DE5D77" w:rsidRDefault="00DE5D77" w:rsidP="00645B77">
            <w:pPr>
              <w:ind w:firstLine="0"/>
              <w:rPr>
                <w:ins w:id="7679" w:author="Okot" w:date="2020-01-20T14:34:00Z"/>
              </w:rPr>
            </w:pPr>
            <w:ins w:id="7680" w:author="Okot" w:date="2020-01-20T14:34:00Z">
              <w:r>
                <w:t>5. Cel zostaje zapisany w bazie danych.</w:t>
              </w:r>
            </w:ins>
          </w:p>
          <w:p w14:paraId="1FE12797" w14:textId="77777777" w:rsidR="00DE5D77" w:rsidRDefault="00DE5D77" w:rsidP="00645B77">
            <w:pPr>
              <w:ind w:firstLine="0"/>
              <w:rPr>
                <w:ins w:id="7681" w:author="Okot" w:date="2020-01-20T14:34:00Z"/>
              </w:rPr>
            </w:pPr>
            <w:ins w:id="7682" w:author="Okot" w:date="2020-01-20T14:34:00Z">
              <w:r>
                <w:t>6.Wyświetlony zostaje komunikat informujący o zapisaniu celu użytkownika.</w:t>
              </w:r>
            </w:ins>
          </w:p>
        </w:tc>
      </w:tr>
      <w:tr w:rsidR="00DE5D77" w14:paraId="147B5FDC" w14:textId="77777777" w:rsidTr="00645B77">
        <w:trPr>
          <w:trHeight w:val="54"/>
          <w:ins w:id="7683" w:author="Okot" w:date="2020-01-20T14:34:00Z"/>
        </w:trPr>
        <w:tc>
          <w:tcPr>
            <w:tcW w:w="3397" w:type="dxa"/>
          </w:tcPr>
          <w:p w14:paraId="1204DA04" w14:textId="77777777" w:rsidR="00DE5D77" w:rsidRPr="00541155" w:rsidRDefault="00DE5D77" w:rsidP="00645B77">
            <w:pPr>
              <w:ind w:firstLine="0"/>
              <w:rPr>
                <w:ins w:id="7684" w:author="Okot" w:date="2020-01-20T14:34:00Z"/>
                <w:b/>
              </w:rPr>
            </w:pPr>
            <w:ins w:id="7685" w:author="Okot" w:date="2020-01-20T14:34:00Z">
              <w:r w:rsidRPr="00541155">
                <w:rPr>
                  <w:b/>
                </w:rPr>
                <w:t>Scenariusze alternatywne</w:t>
              </w:r>
            </w:ins>
          </w:p>
        </w:tc>
        <w:tc>
          <w:tcPr>
            <w:tcW w:w="5664" w:type="dxa"/>
          </w:tcPr>
          <w:p w14:paraId="5F2C8FB6" w14:textId="77777777" w:rsidR="00DE5D77" w:rsidRDefault="00DE5D77" w:rsidP="00645B77">
            <w:pPr>
              <w:ind w:firstLine="0"/>
              <w:rPr>
                <w:ins w:id="7686" w:author="Okot" w:date="2020-01-20T14:34:00Z"/>
              </w:rPr>
            </w:pPr>
            <w:ins w:id="7687" w:author="Okot" w:date="2020-01-20T14:34:00Z">
              <w:r>
                <w:t>(1-3).1. Użytkownika używa przycisku do zamknięcia okna.</w:t>
              </w:r>
            </w:ins>
          </w:p>
          <w:p w14:paraId="4B92252A" w14:textId="77777777" w:rsidR="00DE5D77" w:rsidRDefault="00DE5D77" w:rsidP="00645B77">
            <w:pPr>
              <w:ind w:firstLine="0"/>
              <w:rPr>
                <w:ins w:id="7688" w:author="Okot" w:date="2020-01-20T14:34:00Z"/>
              </w:rPr>
            </w:pPr>
            <w:ins w:id="7689" w:author="Okot" w:date="2020-01-20T14:34:00Z">
              <w:r>
                <w:t>(1-3).1.1. Pojawia okno dialogowe służące do potwierdzenia zamknięcia okna bez zapisywania danych.</w:t>
              </w:r>
            </w:ins>
          </w:p>
          <w:p w14:paraId="40A89340" w14:textId="77777777" w:rsidR="00DE5D77" w:rsidRDefault="00DE5D77" w:rsidP="00645B77">
            <w:pPr>
              <w:ind w:firstLine="0"/>
              <w:rPr>
                <w:ins w:id="7690" w:author="Okot" w:date="2020-01-20T14:34:00Z"/>
              </w:rPr>
            </w:pPr>
            <w:ins w:id="7691" w:author="Okot" w:date="2020-01-20T14:34:00Z">
              <w:r>
                <w:t>(1-3).1.2.1. Użytkownik potwierdza zamknięcie okna.</w:t>
              </w:r>
            </w:ins>
          </w:p>
          <w:p w14:paraId="1E25D3AC" w14:textId="77777777" w:rsidR="00DE5D77" w:rsidRDefault="00DE5D77" w:rsidP="00645B77">
            <w:pPr>
              <w:ind w:firstLine="0"/>
              <w:rPr>
                <w:ins w:id="7692" w:author="Okot" w:date="2020-01-20T14:34:00Z"/>
              </w:rPr>
            </w:pPr>
            <w:ins w:id="7693" w:author="Okot" w:date="2020-01-20T14:34:00Z">
              <w:r>
                <w:lastRenderedPageBreak/>
                <w:t>(1-3).1.2.1.1. Okno modalne z formularzem zostaje zamknięte.</w:t>
              </w:r>
            </w:ins>
          </w:p>
          <w:p w14:paraId="2C3623A9" w14:textId="77777777" w:rsidR="00DE5D77" w:rsidRDefault="00DE5D77" w:rsidP="00645B77">
            <w:pPr>
              <w:ind w:firstLine="0"/>
              <w:rPr>
                <w:ins w:id="7694" w:author="Okot" w:date="2020-01-20T14:34:00Z"/>
              </w:rPr>
            </w:pPr>
            <w:ins w:id="7695" w:author="Okot" w:date="2020-01-20T14:34:00Z">
              <w:r>
                <w:t>(1-3).1.2.1.2. Użytkownik zostaje przekierowany na stronę „Moje dane”.</w:t>
              </w:r>
            </w:ins>
          </w:p>
          <w:p w14:paraId="3402CA62" w14:textId="77777777" w:rsidR="00DE5D77" w:rsidRDefault="00DE5D77" w:rsidP="00645B77">
            <w:pPr>
              <w:ind w:firstLine="0"/>
              <w:rPr>
                <w:ins w:id="7696" w:author="Okot" w:date="2020-01-20T14:34:00Z"/>
              </w:rPr>
            </w:pPr>
            <w:ins w:id="7697" w:author="Okot" w:date="2020-01-20T14:34:00Z">
              <w:r>
                <w:t>(1-3).1.2.2. Użytkownik rezygnuje z akcji.</w:t>
              </w:r>
            </w:ins>
          </w:p>
          <w:p w14:paraId="6A1AF015" w14:textId="0BC1BD71" w:rsidR="00DE5D77" w:rsidRDefault="00DE5D77" w:rsidP="00645B77">
            <w:pPr>
              <w:ind w:firstLine="0"/>
              <w:rPr>
                <w:ins w:id="7698" w:author="Okot" w:date="2020-01-20T14:34:00Z"/>
              </w:rPr>
            </w:pPr>
            <w:ins w:id="7699" w:author="Okot" w:date="2020-01-20T14:34:00Z">
              <w:r>
                <w:t>(1-3).1.2.2.1. Powrót do pkt 4.</w:t>
              </w:r>
            </w:ins>
          </w:p>
          <w:p w14:paraId="267957B5" w14:textId="77777777" w:rsidR="00DE5D77" w:rsidRDefault="00DE5D77" w:rsidP="00645B77">
            <w:pPr>
              <w:ind w:firstLine="0"/>
              <w:rPr>
                <w:ins w:id="7700" w:author="Okot" w:date="2020-01-20T14:34:00Z"/>
              </w:rPr>
            </w:pPr>
            <w:ins w:id="7701" w:author="Okot" w:date="2020-01-20T14:34:00Z">
              <w:r>
                <w:t>4.1. Nie wybrano żadnego celu.</w:t>
              </w:r>
            </w:ins>
          </w:p>
          <w:p w14:paraId="18267AD2" w14:textId="77777777" w:rsidR="00DE5D77" w:rsidRDefault="00DE5D77" w:rsidP="00645B77">
            <w:pPr>
              <w:ind w:firstLine="0"/>
              <w:rPr>
                <w:ins w:id="7702" w:author="Okot" w:date="2020-01-20T14:34:00Z"/>
              </w:rPr>
            </w:pPr>
            <w:ins w:id="7703" w:author="Okot" w:date="2020-01-20T14:34:00Z">
              <w:r>
                <w:t>4.1.1. Wyświetlony zostaje stosowny komunikat błędu.</w:t>
              </w:r>
            </w:ins>
          </w:p>
          <w:p w14:paraId="17428962" w14:textId="1F4CE619" w:rsidR="00DE5D77" w:rsidRDefault="00975867" w:rsidP="00645B77">
            <w:pPr>
              <w:ind w:firstLine="0"/>
              <w:rPr>
                <w:ins w:id="7704" w:author="Okot" w:date="2020-01-20T14:34:00Z"/>
              </w:rPr>
            </w:pPr>
            <w:ins w:id="7705" w:author="Okot" w:date="2020-01-20T14:34:00Z">
              <w:r>
                <w:t>4.1.2. Powrót do pkt</w:t>
              </w:r>
              <w:r w:rsidR="00DE5D77">
                <w:t> 2.</w:t>
              </w:r>
            </w:ins>
          </w:p>
          <w:p w14:paraId="6E9D25D4" w14:textId="77777777" w:rsidR="00DE5D77" w:rsidRDefault="00DE5D77" w:rsidP="00645B77">
            <w:pPr>
              <w:ind w:firstLine="0"/>
              <w:rPr>
                <w:ins w:id="7706" w:author="Okot" w:date="2020-01-20T14:34:00Z"/>
              </w:rPr>
            </w:pPr>
            <w:ins w:id="7707" w:author="Okot" w:date="2020-01-20T14:34:00Z">
              <w:r>
                <w:t>6.1. Jeśli zostało wcześniej wyliczone zapotrzebowanie kaloryczne użytkownika, system przelicza je ponownie.</w:t>
              </w:r>
            </w:ins>
          </w:p>
          <w:p w14:paraId="1DC11CD2" w14:textId="1EE61932" w:rsidR="00DE5D77" w:rsidRDefault="00DE5D77">
            <w:pPr>
              <w:ind w:firstLine="0"/>
              <w:rPr>
                <w:ins w:id="7708" w:author="Okot" w:date="2020-01-20T14:34:00Z"/>
              </w:rPr>
            </w:pPr>
            <w:ins w:id="7709" w:author="Okot" w:date="2020-01-20T14:34:00Z">
              <w:r>
                <w:t xml:space="preserve">6.1.2. Przejście do </w:t>
              </w:r>
              <w:r w:rsidRPr="00D97A3D">
                <w:t>PU01</w:t>
              </w:r>
            </w:ins>
            <w:ins w:id="7710" w:author="Okot" w:date="2020-01-20T14:47:00Z">
              <w:r w:rsidR="006A72CE">
                <w:t>4</w:t>
              </w:r>
            </w:ins>
            <w:ins w:id="7711" w:author="Okot" w:date="2020-01-20T14:34:00Z">
              <w:r w:rsidR="00975867">
                <w:t xml:space="preserve"> pkt</w:t>
              </w:r>
              <w:r w:rsidRPr="00D97A3D">
                <w:t> 3.</w:t>
              </w:r>
              <w:r w:rsidRPr="00D97A3D">
                <w:rPr>
                  <w:rPrChange w:id="7712" w:author="Okot" w:date="2020-01-20T19:25:00Z">
                    <w:rPr>
                      <w:highlight w:val="yellow"/>
                    </w:rPr>
                  </w:rPrChange>
                </w:rPr>
                <w:t xml:space="preserve"> </w:t>
              </w:r>
            </w:ins>
          </w:p>
        </w:tc>
      </w:tr>
    </w:tbl>
    <w:p w14:paraId="5C193DE8" w14:textId="77777777" w:rsidR="00DE5D77" w:rsidRDefault="00DE5D77" w:rsidP="00DE5D77">
      <w:pPr>
        <w:ind w:firstLine="0"/>
        <w:rPr>
          <w:ins w:id="7713" w:author="Okot" w:date="2020-01-20T14:34:00Z"/>
        </w:rPr>
      </w:pPr>
    </w:p>
    <w:p w14:paraId="5665DD0C" w14:textId="6EDB3A95" w:rsidR="00D52BCF" w:rsidRDefault="00D52BCF" w:rsidP="00D52BCF">
      <w:pPr>
        <w:ind w:firstLine="0"/>
        <w:rPr>
          <w:ins w:id="7714" w:author="Okot" w:date="2020-01-20T14:35:00Z"/>
        </w:rPr>
      </w:pPr>
      <w:ins w:id="7715" w:author="Okot" w:date="2020-01-20T14:35:00Z">
        <w:r>
          <w:t>Tabela 4.12.</w:t>
        </w:r>
      </w:ins>
    </w:p>
    <w:p w14:paraId="1CDDFE7C" w14:textId="77777777" w:rsidR="00D52BCF" w:rsidRDefault="00D52BCF" w:rsidP="00D52BCF">
      <w:pPr>
        <w:ind w:firstLine="0"/>
        <w:rPr>
          <w:ins w:id="7716" w:author="Okot" w:date="2020-01-20T14:35:00Z"/>
        </w:rPr>
      </w:pPr>
      <w:ins w:id="7717"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7718" w:author="Okot" w:date="2020-01-20T14:35:00Z"/>
        </w:trPr>
        <w:tc>
          <w:tcPr>
            <w:tcW w:w="3397" w:type="dxa"/>
          </w:tcPr>
          <w:p w14:paraId="0B78AED2" w14:textId="77777777" w:rsidR="00D52BCF" w:rsidRPr="00541155" w:rsidRDefault="00D52BCF" w:rsidP="00645B77">
            <w:pPr>
              <w:ind w:firstLine="0"/>
              <w:rPr>
                <w:ins w:id="7719" w:author="Okot" w:date="2020-01-20T14:35:00Z"/>
                <w:b/>
              </w:rPr>
            </w:pPr>
            <w:ins w:id="7720" w:author="Okot" w:date="2020-01-20T14:35:00Z">
              <w:r w:rsidRPr="00541155">
                <w:rPr>
                  <w:b/>
                </w:rPr>
                <w:t>Nazwa</w:t>
              </w:r>
            </w:ins>
          </w:p>
        </w:tc>
        <w:tc>
          <w:tcPr>
            <w:tcW w:w="5664" w:type="dxa"/>
          </w:tcPr>
          <w:p w14:paraId="2FD7649D" w14:textId="5BD5E52E" w:rsidR="00D52BCF" w:rsidRPr="00A12070" w:rsidRDefault="00D52BCF">
            <w:pPr>
              <w:ind w:firstLine="0"/>
              <w:rPr>
                <w:ins w:id="7721" w:author="Okot" w:date="2020-01-20T14:35:00Z"/>
                <w:b/>
                <w:i/>
              </w:rPr>
            </w:pPr>
            <w:ins w:id="7722"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7723" w:author="Okot" w:date="2020-01-20T14:35:00Z"/>
        </w:trPr>
        <w:tc>
          <w:tcPr>
            <w:tcW w:w="3397" w:type="dxa"/>
          </w:tcPr>
          <w:p w14:paraId="0CCDBB9D" w14:textId="77777777" w:rsidR="00D52BCF" w:rsidRPr="00541155" w:rsidRDefault="00D52BCF" w:rsidP="00645B77">
            <w:pPr>
              <w:ind w:firstLine="0"/>
              <w:rPr>
                <w:ins w:id="7724" w:author="Okot" w:date="2020-01-20T14:35:00Z"/>
                <w:b/>
              </w:rPr>
            </w:pPr>
            <w:ins w:id="7725" w:author="Okot" w:date="2020-01-20T14:35:00Z">
              <w:r w:rsidRPr="00541155">
                <w:rPr>
                  <w:b/>
                </w:rPr>
                <w:t>Opis</w:t>
              </w:r>
            </w:ins>
          </w:p>
        </w:tc>
        <w:tc>
          <w:tcPr>
            <w:tcW w:w="5664" w:type="dxa"/>
          </w:tcPr>
          <w:p w14:paraId="4BA32C35" w14:textId="77777777" w:rsidR="00D52BCF" w:rsidRDefault="00D52BCF" w:rsidP="00645B77">
            <w:pPr>
              <w:ind w:firstLine="0"/>
              <w:rPr>
                <w:ins w:id="7726" w:author="Okot" w:date="2020-01-20T14:35:00Z"/>
              </w:rPr>
            </w:pPr>
            <w:ins w:id="7727" w:author="Okot" w:date="2020-01-20T14:35:00Z">
              <w:r>
                <w:t>Przypadek użycia pozwala użytkownikowi określić, jaki jest jego stopień aktywności fizycznej.</w:t>
              </w:r>
            </w:ins>
          </w:p>
        </w:tc>
      </w:tr>
      <w:tr w:rsidR="00D52BCF" w14:paraId="2EBB30EF" w14:textId="77777777" w:rsidTr="00645B77">
        <w:trPr>
          <w:ins w:id="7728" w:author="Okot" w:date="2020-01-20T14:35:00Z"/>
        </w:trPr>
        <w:tc>
          <w:tcPr>
            <w:tcW w:w="3397" w:type="dxa"/>
          </w:tcPr>
          <w:p w14:paraId="3839BFCB" w14:textId="77777777" w:rsidR="00D52BCF" w:rsidRPr="00541155" w:rsidRDefault="00D52BCF" w:rsidP="00645B77">
            <w:pPr>
              <w:ind w:firstLine="0"/>
              <w:rPr>
                <w:ins w:id="7729" w:author="Okot" w:date="2020-01-20T14:35:00Z"/>
                <w:b/>
              </w:rPr>
            </w:pPr>
            <w:ins w:id="7730" w:author="Okot" w:date="2020-01-20T14:35:00Z">
              <w:r w:rsidRPr="00541155">
                <w:rPr>
                  <w:b/>
                </w:rPr>
                <w:t>Warunki początkowe</w:t>
              </w:r>
            </w:ins>
          </w:p>
        </w:tc>
        <w:tc>
          <w:tcPr>
            <w:tcW w:w="5664" w:type="dxa"/>
          </w:tcPr>
          <w:p w14:paraId="1A7FAA76" w14:textId="77777777" w:rsidR="00D52BCF" w:rsidRDefault="00D52BCF" w:rsidP="00645B77">
            <w:pPr>
              <w:ind w:firstLine="0"/>
              <w:rPr>
                <w:ins w:id="7731" w:author="Okot" w:date="2020-01-20T14:35:00Z"/>
              </w:rPr>
            </w:pPr>
            <w:ins w:id="7732" w:author="Okot" w:date="2020-01-20T14:35:00Z">
              <w:r>
                <w:t>Użytkownik poprawnie zrealizował PU002 oraz znajduje się na podstronie „Moje dane”.</w:t>
              </w:r>
            </w:ins>
          </w:p>
        </w:tc>
      </w:tr>
      <w:tr w:rsidR="00D52BCF" w14:paraId="32D65363" w14:textId="77777777" w:rsidTr="00645B77">
        <w:trPr>
          <w:ins w:id="7733" w:author="Okot" w:date="2020-01-20T14:35:00Z"/>
        </w:trPr>
        <w:tc>
          <w:tcPr>
            <w:tcW w:w="3397" w:type="dxa"/>
          </w:tcPr>
          <w:p w14:paraId="5E50FFEA" w14:textId="77777777" w:rsidR="00D52BCF" w:rsidRPr="00541155" w:rsidRDefault="00D52BCF" w:rsidP="00645B77">
            <w:pPr>
              <w:ind w:firstLine="0"/>
              <w:rPr>
                <w:ins w:id="7734" w:author="Okot" w:date="2020-01-20T14:35:00Z"/>
                <w:b/>
              </w:rPr>
            </w:pPr>
            <w:ins w:id="7735" w:author="Okot" w:date="2020-01-20T14:35:00Z">
              <w:r w:rsidRPr="00541155">
                <w:rPr>
                  <w:b/>
                </w:rPr>
                <w:t>Inicjacja</w:t>
              </w:r>
            </w:ins>
          </w:p>
        </w:tc>
        <w:tc>
          <w:tcPr>
            <w:tcW w:w="5664" w:type="dxa"/>
          </w:tcPr>
          <w:p w14:paraId="64768B99" w14:textId="77777777" w:rsidR="00D52BCF" w:rsidRDefault="00D52BCF" w:rsidP="00645B77">
            <w:pPr>
              <w:ind w:firstLine="0"/>
              <w:rPr>
                <w:ins w:id="7736" w:author="Okot" w:date="2020-01-20T14:35:00Z"/>
              </w:rPr>
            </w:pPr>
            <w:ins w:id="7737" w:author="Okot" w:date="2020-01-20T14:35:00Z">
              <w:r>
                <w:t>Użytkownik zaznaczył aktywuje suwak wyboru stopnia aktywności fizycznej.</w:t>
              </w:r>
            </w:ins>
          </w:p>
        </w:tc>
      </w:tr>
      <w:tr w:rsidR="00D52BCF" w14:paraId="10F72ECB" w14:textId="77777777" w:rsidTr="00645B77">
        <w:trPr>
          <w:ins w:id="7738" w:author="Okot" w:date="2020-01-20T14:35:00Z"/>
        </w:trPr>
        <w:tc>
          <w:tcPr>
            <w:tcW w:w="3397" w:type="dxa"/>
          </w:tcPr>
          <w:p w14:paraId="6349B888" w14:textId="77777777" w:rsidR="00D52BCF" w:rsidRPr="00541155" w:rsidRDefault="00D52BCF" w:rsidP="00645B77">
            <w:pPr>
              <w:ind w:firstLine="0"/>
              <w:rPr>
                <w:ins w:id="7739" w:author="Okot" w:date="2020-01-20T14:35:00Z"/>
                <w:b/>
              </w:rPr>
            </w:pPr>
            <w:ins w:id="7740" w:author="Okot" w:date="2020-01-20T14:35:00Z">
              <w:r w:rsidRPr="00541155">
                <w:rPr>
                  <w:b/>
                </w:rPr>
                <w:t>Warunki końcowe</w:t>
              </w:r>
            </w:ins>
          </w:p>
        </w:tc>
        <w:tc>
          <w:tcPr>
            <w:tcW w:w="5664" w:type="dxa"/>
          </w:tcPr>
          <w:p w14:paraId="1E3922C2" w14:textId="77777777" w:rsidR="00D52BCF" w:rsidRDefault="00D52BCF" w:rsidP="00645B77">
            <w:pPr>
              <w:ind w:firstLine="0"/>
              <w:rPr>
                <w:ins w:id="7741" w:author="Okot" w:date="2020-01-20T14:35:00Z"/>
              </w:rPr>
            </w:pPr>
            <w:ins w:id="7742" w:author="Okot" w:date="2020-01-20T14:35:00Z">
              <w:r>
                <w:t>Został wyświetlony komunikat informujący o zapisaniu stopnia aktywności fizycznej użytkownika.</w:t>
              </w:r>
            </w:ins>
          </w:p>
        </w:tc>
      </w:tr>
      <w:tr w:rsidR="00D52BCF" w14:paraId="6B20931F" w14:textId="77777777" w:rsidTr="00645B77">
        <w:trPr>
          <w:ins w:id="7743" w:author="Okot" w:date="2020-01-20T14:35:00Z"/>
        </w:trPr>
        <w:tc>
          <w:tcPr>
            <w:tcW w:w="3397" w:type="dxa"/>
          </w:tcPr>
          <w:p w14:paraId="75CACBB4" w14:textId="77777777" w:rsidR="00D52BCF" w:rsidRPr="00541155" w:rsidRDefault="00D52BCF" w:rsidP="00645B77">
            <w:pPr>
              <w:ind w:firstLine="0"/>
              <w:rPr>
                <w:ins w:id="7744" w:author="Okot" w:date="2020-01-20T14:35:00Z"/>
                <w:b/>
              </w:rPr>
            </w:pPr>
            <w:ins w:id="7745" w:author="Okot" w:date="2020-01-20T14:35:00Z">
              <w:r w:rsidRPr="00541155">
                <w:rPr>
                  <w:b/>
                </w:rPr>
                <w:t>Scenariusz główny</w:t>
              </w:r>
            </w:ins>
          </w:p>
        </w:tc>
        <w:tc>
          <w:tcPr>
            <w:tcW w:w="5664" w:type="dxa"/>
          </w:tcPr>
          <w:p w14:paraId="7FF5ADCD" w14:textId="77777777" w:rsidR="00D52BCF" w:rsidRDefault="00D52BCF" w:rsidP="00645B77">
            <w:pPr>
              <w:ind w:firstLine="0"/>
              <w:rPr>
                <w:ins w:id="7746" w:author="Okot" w:date="2020-01-20T14:35:00Z"/>
              </w:rPr>
            </w:pPr>
            <w:ins w:id="7747" w:author="Okot" w:date="2020-01-20T14:35:00Z">
              <w:r>
                <w:t>1. Użytkownik aktywuje suwak wyboru stopnia aktywności fizycznej.</w:t>
              </w:r>
            </w:ins>
          </w:p>
          <w:p w14:paraId="0F198397" w14:textId="77777777" w:rsidR="00D52BCF" w:rsidRDefault="00D52BCF" w:rsidP="00645B77">
            <w:pPr>
              <w:ind w:firstLine="0"/>
              <w:rPr>
                <w:ins w:id="7748" w:author="Okot" w:date="2020-01-20T14:35:00Z"/>
              </w:rPr>
            </w:pPr>
            <w:ins w:id="7749" w:author="Okot" w:date="2020-01-20T14:35:00Z">
              <w:r>
                <w:t>2. Użytkownik ustawia właściwy dla niego stopień aktywności fizycznej.</w:t>
              </w:r>
            </w:ins>
          </w:p>
          <w:p w14:paraId="60DA03E8" w14:textId="77777777" w:rsidR="00D52BCF" w:rsidRDefault="00D52BCF" w:rsidP="00645B77">
            <w:pPr>
              <w:ind w:firstLine="0"/>
              <w:rPr>
                <w:ins w:id="7750" w:author="Okot" w:date="2020-01-20T14:35:00Z"/>
              </w:rPr>
            </w:pPr>
            <w:ins w:id="7751" w:author="Okot" w:date="2020-01-20T14:35:00Z">
              <w:r>
                <w:t xml:space="preserve">3. Użytkownik naciska przycisk „Zapisz.” </w:t>
              </w:r>
            </w:ins>
          </w:p>
          <w:p w14:paraId="26D4C322" w14:textId="77777777" w:rsidR="00D52BCF" w:rsidRDefault="00D52BCF" w:rsidP="00645B77">
            <w:pPr>
              <w:ind w:firstLine="0"/>
              <w:rPr>
                <w:ins w:id="7752" w:author="Okot" w:date="2020-01-20T14:35:00Z"/>
              </w:rPr>
            </w:pPr>
            <w:ins w:id="7753" w:author="Okot" w:date="2020-01-20T14:35:00Z">
              <w:r>
                <w:t>4. System weryfikuje przesyłany formularz.</w:t>
              </w:r>
            </w:ins>
          </w:p>
          <w:p w14:paraId="4B4EBFC0" w14:textId="77777777" w:rsidR="00D52BCF" w:rsidRDefault="00D52BCF" w:rsidP="00645B77">
            <w:pPr>
              <w:ind w:firstLine="0"/>
              <w:rPr>
                <w:ins w:id="7754" w:author="Okot" w:date="2020-01-20T14:35:00Z"/>
              </w:rPr>
            </w:pPr>
            <w:ins w:id="7755" w:author="Okot" w:date="2020-01-20T14:35:00Z">
              <w:r>
                <w:t>5. Stopień aktywności fizycznej użytkownika zostaje zapisany w bazie danych.</w:t>
              </w:r>
            </w:ins>
          </w:p>
          <w:p w14:paraId="271EFEC5" w14:textId="77777777" w:rsidR="00D52BCF" w:rsidRDefault="00D52BCF" w:rsidP="00645B77">
            <w:pPr>
              <w:ind w:firstLine="0"/>
              <w:rPr>
                <w:ins w:id="7756" w:author="Okot" w:date="2020-01-20T14:35:00Z"/>
              </w:rPr>
            </w:pPr>
            <w:ins w:id="7757" w:author="Okot" w:date="2020-01-20T14:35:00Z">
              <w:r>
                <w:t>6.Wyświetlony zostaje komunikat informujący o zapisaniu stopnia aktywności fizycznej użytkownika.</w:t>
              </w:r>
            </w:ins>
          </w:p>
        </w:tc>
      </w:tr>
      <w:tr w:rsidR="00D52BCF" w14:paraId="5DDE5198" w14:textId="77777777" w:rsidTr="00645B77">
        <w:trPr>
          <w:trHeight w:val="54"/>
          <w:ins w:id="7758" w:author="Okot" w:date="2020-01-20T14:35:00Z"/>
        </w:trPr>
        <w:tc>
          <w:tcPr>
            <w:tcW w:w="3397" w:type="dxa"/>
          </w:tcPr>
          <w:p w14:paraId="5BB8F802" w14:textId="77777777" w:rsidR="00D52BCF" w:rsidRPr="00541155" w:rsidRDefault="00D52BCF" w:rsidP="00645B77">
            <w:pPr>
              <w:ind w:firstLine="0"/>
              <w:rPr>
                <w:ins w:id="7759" w:author="Okot" w:date="2020-01-20T14:35:00Z"/>
                <w:b/>
              </w:rPr>
            </w:pPr>
            <w:ins w:id="7760"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7761" w:author="Okot" w:date="2020-01-20T14:35:00Z"/>
              </w:rPr>
            </w:pPr>
            <w:ins w:id="7762" w:author="Okot" w:date="2020-01-20T14:35:00Z">
              <w:r>
                <w:t>4.1. Nie wybrano żadnej wartości.</w:t>
              </w:r>
            </w:ins>
          </w:p>
          <w:p w14:paraId="7F0B04E5" w14:textId="77777777" w:rsidR="00D52BCF" w:rsidRDefault="00D52BCF" w:rsidP="00645B77">
            <w:pPr>
              <w:ind w:firstLine="0"/>
              <w:rPr>
                <w:ins w:id="7763" w:author="Okot" w:date="2020-01-20T14:35:00Z"/>
              </w:rPr>
            </w:pPr>
            <w:ins w:id="7764" w:author="Okot" w:date="2020-01-20T14:35:00Z">
              <w:r>
                <w:t>4.1.1. Wyświetlony zostaje stosowny komunikat błędu.</w:t>
              </w:r>
            </w:ins>
          </w:p>
          <w:p w14:paraId="64C7BE59" w14:textId="08E6B413" w:rsidR="00D52BCF" w:rsidRDefault="00975867" w:rsidP="00645B77">
            <w:pPr>
              <w:ind w:firstLine="0"/>
              <w:rPr>
                <w:ins w:id="7765" w:author="Okot" w:date="2020-01-20T14:35:00Z"/>
              </w:rPr>
            </w:pPr>
            <w:ins w:id="7766" w:author="Okot" w:date="2020-01-20T14:35:00Z">
              <w:r>
                <w:t>4.1.2. Powrót do pkt</w:t>
              </w:r>
              <w:r w:rsidR="00D52BCF">
                <w:t> 1.</w:t>
              </w:r>
            </w:ins>
          </w:p>
        </w:tc>
      </w:tr>
    </w:tbl>
    <w:p w14:paraId="34ED1853" w14:textId="77777777" w:rsidR="00D52BCF" w:rsidRDefault="00D52BCF" w:rsidP="00D52BCF">
      <w:pPr>
        <w:ind w:firstLine="0"/>
        <w:rPr>
          <w:ins w:id="7767" w:author="Okot" w:date="2020-01-20T14:35:00Z"/>
        </w:rPr>
      </w:pPr>
    </w:p>
    <w:p w14:paraId="06CAF568" w14:textId="3F614772" w:rsidR="00D52BCF" w:rsidRDefault="00D52BCF" w:rsidP="00D52BCF">
      <w:pPr>
        <w:spacing w:after="160" w:line="259" w:lineRule="auto"/>
        <w:ind w:firstLine="0"/>
        <w:jc w:val="left"/>
        <w:rPr>
          <w:ins w:id="7768" w:author="Okot" w:date="2020-01-20T14:35:00Z"/>
        </w:rPr>
      </w:pPr>
      <w:ins w:id="7769" w:author="Okot" w:date="2020-01-20T14:35:00Z">
        <w:r>
          <w:t>Tabela 4.13.</w:t>
        </w:r>
      </w:ins>
    </w:p>
    <w:p w14:paraId="333554AC" w14:textId="77777777" w:rsidR="00D52BCF" w:rsidRDefault="00D52BCF" w:rsidP="00D52BCF">
      <w:pPr>
        <w:ind w:firstLine="0"/>
        <w:rPr>
          <w:ins w:id="7770" w:author="Okot" w:date="2020-01-20T14:35:00Z"/>
        </w:rPr>
      </w:pPr>
      <w:ins w:id="7771"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7772" w:author="Okot" w:date="2020-01-20T14:35:00Z"/>
        </w:trPr>
        <w:tc>
          <w:tcPr>
            <w:tcW w:w="3397" w:type="dxa"/>
          </w:tcPr>
          <w:p w14:paraId="1FFE25AD" w14:textId="77777777" w:rsidR="00D52BCF" w:rsidRPr="00541155" w:rsidRDefault="00D52BCF" w:rsidP="00645B77">
            <w:pPr>
              <w:ind w:firstLine="0"/>
              <w:rPr>
                <w:ins w:id="7773" w:author="Okot" w:date="2020-01-20T14:35:00Z"/>
                <w:b/>
              </w:rPr>
            </w:pPr>
            <w:ins w:id="7774" w:author="Okot" w:date="2020-01-20T14:35:00Z">
              <w:r w:rsidRPr="00541155">
                <w:rPr>
                  <w:b/>
                </w:rPr>
                <w:t>Nazwa</w:t>
              </w:r>
            </w:ins>
          </w:p>
        </w:tc>
        <w:tc>
          <w:tcPr>
            <w:tcW w:w="5664" w:type="dxa"/>
          </w:tcPr>
          <w:p w14:paraId="73F8137E" w14:textId="75D44EEB" w:rsidR="00D52BCF" w:rsidRDefault="00D52BCF">
            <w:pPr>
              <w:ind w:firstLine="0"/>
              <w:rPr>
                <w:ins w:id="7775" w:author="Okot" w:date="2020-01-20T14:35:00Z"/>
              </w:rPr>
            </w:pPr>
            <w:ins w:id="7776" w:author="Okot" w:date="2020-01-20T14:35:00Z">
              <w:r w:rsidRPr="006076CC">
                <w:rPr>
                  <w:b/>
                  <w:i/>
                </w:rPr>
                <w:t>PU</w:t>
              </w:r>
              <w:r>
                <w:rPr>
                  <w:b/>
                  <w:i/>
                </w:rPr>
                <w:t>013: Zmiana stopnia aktywności fizycznej</w:t>
              </w:r>
            </w:ins>
          </w:p>
        </w:tc>
      </w:tr>
      <w:tr w:rsidR="00D52BCF" w14:paraId="6731A80D" w14:textId="77777777" w:rsidTr="00645B77">
        <w:trPr>
          <w:ins w:id="7777" w:author="Okot" w:date="2020-01-20T14:35:00Z"/>
        </w:trPr>
        <w:tc>
          <w:tcPr>
            <w:tcW w:w="3397" w:type="dxa"/>
          </w:tcPr>
          <w:p w14:paraId="124B6CF3" w14:textId="77777777" w:rsidR="00D52BCF" w:rsidRPr="00541155" w:rsidRDefault="00D52BCF" w:rsidP="00645B77">
            <w:pPr>
              <w:ind w:firstLine="0"/>
              <w:rPr>
                <w:ins w:id="7778" w:author="Okot" w:date="2020-01-20T14:35:00Z"/>
                <w:b/>
              </w:rPr>
            </w:pPr>
            <w:ins w:id="7779" w:author="Okot" w:date="2020-01-20T14:35:00Z">
              <w:r w:rsidRPr="00541155">
                <w:rPr>
                  <w:b/>
                </w:rPr>
                <w:t>Opis</w:t>
              </w:r>
            </w:ins>
          </w:p>
        </w:tc>
        <w:tc>
          <w:tcPr>
            <w:tcW w:w="5664" w:type="dxa"/>
          </w:tcPr>
          <w:p w14:paraId="729F5FF8" w14:textId="77777777" w:rsidR="00D52BCF" w:rsidRDefault="00D52BCF" w:rsidP="00645B77">
            <w:pPr>
              <w:ind w:firstLine="0"/>
              <w:rPr>
                <w:ins w:id="7780" w:author="Okot" w:date="2020-01-20T14:35:00Z"/>
              </w:rPr>
            </w:pPr>
            <w:ins w:id="7781" w:author="Okot" w:date="2020-01-20T14:35:00Z">
              <w:r>
                <w:t>Przypadek użycia pozwala użytkownikowi zmienić swój stopień aktywności fizycznej.</w:t>
              </w:r>
            </w:ins>
          </w:p>
        </w:tc>
      </w:tr>
      <w:tr w:rsidR="00D52BCF" w14:paraId="169579C9" w14:textId="77777777" w:rsidTr="00645B77">
        <w:trPr>
          <w:ins w:id="7782" w:author="Okot" w:date="2020-01-20T14:35:00Z"/>
        </w:trPr>
        <w:tc>
          <w:tcPr>
            <w:tcW w:w="3397" w:type="dxa"/>
          </w:tcPr>
          <w:p w14:paraId="7708D768" w14:textId="77777777" w:rsidR="00D52BCF" w:rsidRPr="00541155" w:rsidRDefault="00D52BCF" w:rsidP="00645B77">
            <w:pPr>
              <w:ind w:firstLine="0"/>
              <w:rPr>
                <w:ins w:id="7783" w:author="Okot" w:date="2020-01-20T14:35:00Z"/>
                <w:b/>
              </w:rPr>
            </w:pPr>
            <w:ins w:id="7784" w:author="Okot" w:date="2020-01-20T14:35:00Z">
              <w:r w:rsidRPr="00541155">
                <w:rPr>
                  <w:b/>
                </w:rPr>
                <w:t>Warunki początkowe</w:t>
              </w:r>
            </w:ins>
          </w:p>
        </w:tc>
        <w:tc>
          <w:tcPr>
            <w:tcW w:w="5664" w:type="dxa"/>
          </w:tcPr>
          <w:p w14:paraId="293CA512" w14:textId="159123BE" w:rsidR="00D52BCF" w:rsidRDefault="00D52BCF">
            <w:pPr>
              <w:ind w:firstLine="0"/>
              <w:rPr>
                <w:ins w:id="7785" w:author="Okot" w:date="2020-01-20T14:35:00Z"/>
              </w:rPr>
            </w:pPr>
            <w:ins w:id="7786" w:author="Okot" w:date="2020-01-20T14:35:00Z">
              <w:r>
                <w:t>Użytkownik poprawnie zrealizował PU002 oraz PU012 i znajduje się na podstronie „Moje dane”.</w:t>
              </w:r>
            </w:ins>
          </w:p>
        </w:tc>
      </w:tr>
      <w:tr w:rsidR="00D52BCF" w14:paraId="55B06CD6" w14:textId="77777777" w:rsidTr="00645B77">
        <w:trPr>
          <w:ins w:id="7787" w:author="Okot" w:date="2020-01-20T14:35:00Z"/>
        </w:trPr>
        <w:tc>
          <w:tcPr>
            <w:tcW w:w="3397" w:type="dxa"/>
          </w:tcPr>
          <w:p w14:paraId="7F6DCA1D" w14:textId="77777777" w:rsidR="00D52BCF" w:rsidRPr="00541155" w:rsidRDefault="00D52BCF" w:rsidP="00645B77">
            <w:pPr>
              <w:ind w:firstLine="0"/>
              <w:rPr>
                <w:ins w:id="7788" w:author="Okot" w:date="2020-01-20T14:35:00Z"/>
                <w:b/>
              </w:rPr>
            </w:pPr>
            <w:ins w:id="7789" w:author="Okot" w:date="2020-01-20T14:35:00Z">
              <w:r w:rsidRPr="00541155">
                <w:rPr>
                  <w:b/>
                </w:rPr>
                <w:t>Inicjacja</w:t>
              </w:r>
            </w:ins>
          </w:p>
        </w:tc>
        <w:tc>
          <w:tcPr>
            <w:tcW w:w="5664" w:type="dxa"/>
          </w:tcPr>
          <w:p w14:paraId="31EFC049" w14:textId="77777777" w:rsidR="00D52BCF" w:rsidRDefault="00D52BCF" w:rsidP="00645B77">
            <w:pPr>
              <w:ind w:firstLine="0"/>
              <w:rPr>
                <w:ins w:id="7790" w:author="Okot" w:date="2020-01-20T14:35:00Z"/>
              </w:rPr>
            </w:pPr>
            <w:ins w:id="7791" w:author="Okot" w:date="2020-01-20T14:35:00Z">
              <w:r>
                <w:t>Użytkownik użył przycisku „Edycja” znajdującego się przy informacji o aktualnie ustawionym stopniu aktywności fizycznej.</w:t>
              </w:r>
            </w:ins>
          </w:p>
        </w:tc>
      </w:tr>
      <w:tr w:rsidR="00D52BCF" w14:paraId="35185F95" w14:textId="77777777" w:rsidTr="00645B77">
        <w:trPr>
          <w:ins w:id="7792" w:author="Okot" w:date="2020-01-20T14:35:00Z"/>
        </w:trPr>
        <w:tc>
          <w:tcPr>
            <w:tcW w:w="3397" w:type="dxa"/>
          </w:tcPr>
          <w:p w14:paraId="6C4C300C" w14:textId="77777777" w:rsidR="00D52BCF" w:rsidRPr="00541155" w:rsidRDefault="00D52BCF" w:rsidP="00645B77">
            <w:pPr>
              <w:ind w:firstLine="0"/>
              <w:rPr>
                <w:ins w:id="7793" w:author="Okot" w:date="2020-01-20T14:35:00Z"/>
                <w:b/>
              </w:rPr>
            </w:pPr>
            <w:ins w:id="7794" w:author="Okot" w:date="2020-01-20T14:35:00Z">
              <w:r w:rsidRPr="00541155">
                <w:rPr>
                  <w:b/>
                </w:rPr>
                <w:t>Warunki końcowe</w:t>
              </w:r>
            </w:ins>
          </w:p>
        </w:tc>
        <w:tc>
          <w:tcPr>
            <w:tcW w:w="5664" w:type="dxa"/>
          </w:tcPr>
          <w:p w14:paraId="41DC2230" w14:textId="77777777" w:rsidR="00D52BCF" w:rsidRDefault="00D52BCF" w:rsidP="00645B77">
            <w:pPr>
              <w:ind w:firstLine="0"/>
              <w:rPr>
                <w:ins w:id="7795" w:author="Okot" w:date="2020-01-20T14:35:00Z"/>
              </w:rPr>
            </w:pPr>
            <w:ins w:id="7796" w:author="Okot" w:date="2020-01-20T14:35:00Z">
              <w:r>
                <w:t>Został wyświetlony komunikat informujący o zmianie stopnia aktywności użytkownika.</w:t>
              </w:r>
            </w:ins>
          </w:p>
        </w:tc>
      </w:tr>
      <w:tr w:rsidR="00D52BCF" w14:paraId="6DD36BB9" w14:textId="77777777" w:rsidTr="00645B77">
        <w:trPr>
          <w:ins w:id="7797" w:author="Okot" w:date="2020-01-20T14:35:00Z"/>
        </w:trPr>
        <w:tc>
          <w:tcPr>
            <w:tcW w:w="3397" w:type="dxa"/>
          </w:tcPr>
          <w:p w14:paraId="0317B04C" w14:textId="77777777" w:rsidR="00D52BCF" w:rsidRPr="00541155" w:rsidRDefault="00D52BCF" w:rsidP="00645B77">
            <w:pPr>
              <w:ind w:firstLine="0"/>
              <w:rPr>
                <w:ins w:id="7798" w:author="Okot" w:date="2020-01-20T14:35:00Z"/>
                <w:b/>
              </w:rPr>
            </w:pPr>
            <w:ins w:id="7799" w:author="Okot" w:date="2020-01-20T14:35:00Z">
              <w:r w:rsidRPr="00541155">
                <w:rPr>
                  <w:b/>
                </w:rPr>
                <w:t>Scenariusz główny</w:t>
              </w:r>
            </w:ins>
          </w:p>
        </w:tc>
        <w:tc>
          <w:tcPr>
            <w:tcW w:w="5664" w:type="dxa"/>
          </w:tcPr>
          <w:p w14:paraId="3ED30CEE" w14:textId="77777777" w:rsidR="00D52BCF" w:rsidRDefault="00D52BCF" w:rsidP="00645B77">
            <w:pPr>
              <w:ind w:firstLine="0"/>
              <w:rPr>
                <w:ins w:id="7800" w:author="Okot" w:date="2020-01-20T14:35:00Z"/>
              </w:rPr>
            </w:pPr>
            <w:ins w:id="7801" w:author="Okot" w:date="2020-01-20T14:35:00Z">
              <w:r>
                <w:t>1. Pojawia się okno modalne zawierające formularz zmiany stopnia aktywności fizycznej.</w:t>
              </w:r>
            </w:ins>
          </w:p>
          <w:p w14:paraId="41A3DE94" w14:textId="77777777" w:rsidR="00D52BCF" w:rsidRDefault="00D52BCF" w:rsidP="00645B77">
            <w:pPr>
              <w:ind w:firstLine="0"/>
              <w:rPr>
                <w:ins w:id="7802" w:author="Okot" w:date="2020-01-20T14:35:00Z"/>
              </w:rPr>
            </w:pPr>
            <w:ins w:id="7803" w:author="Okot" w:date="2020-01-20T14:35:00Z">
              <w:r>
                <w:t>2. Użytkownik ustawia właściwy dla niego stopień aktywności fizycznej.</w:t>
              </w:r>
            </w:ins>
          </w:p>
          <w:p w14:paraId="469EB59F" w14:textId="77777777" w:rsidR="00D52BCF" w:rsidRDefault="00D52BCF" w:rsidP="00645B77">
            <w:pPr>
              <w:ind w:firstLine="0"/>
              <w:rPr>
                <w:ins w:id="7804" w:author="Okot" w:date="2020-01-20T14:35:00Z"/>
              </w:rPr>
            </w:pPr>
            <w:ins w:id="7805" w:author="Okot" w:date="2020-01-20T14:35:00Z">
              <w:r>
                <w:t xml:space="preserve">3. Użytkownik naciska przycisk „Zapisz.” </w:t>
              </w:r>
            </w:ins>
          </w:p>
          <w:p w14:paraId="51AA7724" w14:textId="77777777" w:rsidR="00D52BCF" w:rsidRDefault="00D52BCF" w:rsidP="00645B77">
            <w:pPr>
              <w:ind w:firstLine="0"/>
              <w:rPr>
                <w:ins w:id="7806" w:author="Okot" w:date="2020-01-20T14:35:00Z"/>
              </w:rPr>
            </w:pPr>
            <w:ins w:id="7807" w:author="Okot" w:date="2020-01-20T14:35:00Z">
              <w:r>
                <w:t>4. System weryfikuje przesyłany formularz.</w:t>
              </w:r>
            </w:ins>
          </w:p>
          <w:p w14:paraId="13A98CE1" w14:textId="77777777" w:rsidR="00D52BCF" w:rsidRDefault="00D52BCF" w:rsidP="00645B77">
            <w:pPr>
              <w:ind w:firstLine="0"/>
              <w:rPr>
                <w:ins w:id="7808" w:author="Okot" w:date="2020-01-20T14:35:00Z"/>
              </w:rPr>
            </w:pPr>
            <w:ins w:id="7809" w:author="Okot" w:date="2020-01-20T14:35:00Z">
              <w:r>
                <w:t>5. Stopień aktywności fizycznej użytkownika zostaje zapisany w bazie danych.</w:t>
              </w:r>
            </w:ins>
          </w:p>
          <w:p w14:paraId="6A8E3D52" w14:textId="77777777" w:rsidR="00D52BCF" w:rsidRDefault="00D52BCF" w:rsidP="00645B77">
            <w:pPr>
              <w:ind w:firstLine="0"/>
              <w:rPr>
                <w:ins w:id="7810" w:author="Okot" w:date="2020-01-20T14:35:00Z"/>
              </w:rPr>
            </w:pPr>
            <w:ins w:id="7811" w:author="Okot" w:date="2020-01-20T14:35:00Z">
              <w:r>
                <w:t>6.Wyświetlony zostaje komunikat informujący o zapisaniu stopnia aktywności fizycznej użytkownika.</w:t>
              </w:r>
            </w:ins>
          </w:p>
        </w:tc>
      </w:tr>
      <w:tr w:rsidR="00D52BCF" w14:paraId="1EDE2527" w14:textId="77777777" w:rsidTr="00645B77">
        <w:trPr>
          <w:trHeight w:val="54"/>
          <w:ins w:id="7812" w:author="Okot" w:date="2020-01-20T14:35:00Z"/>
        </w:trPr>
        <w:tc>
          <w:tcPr>
            <w:tcW w:w="3397" w:type="dxa"/>
          </w:tcPr>
          <w:p w14:paraId="62D8787D" w14:textId="77777777" w:rsidR="00D52BCF" w:rsidRPr="00541155" w:rsidRDefault="00D52BCF" w:rsidP="00645B77">
            <w:pPr>
              <w:ind w:firstLine="0"/>
              <w:rPr>
                <w:ins w:id="7813" w:author="Okot" w:date="2020-01-20T14:35:00Z"/>
                <w:b/>
              </w:rPr>
            </w:pPr>
            <w:ins w:id="7814" w:author="Okot" w:date="2020-01-20T14:35:00Z">
              <w:r w:rsidRPr="00541155">
                <w:rPr>
                  <w:b/>
                </w:rPr>
                <w:t>Scenariusze alternatywne</w:t>
              </w:r>
            </w:ins>
          </w:p>
        </w:tc>
        <w:tc>
          <w:tcPr>
            <w:tcW w:w="5664" w:type="dxa"/>
          </w:tcPr>
          <w:p w14:paraId="25933CFC" w14:textId="77777777" w:rsidR="00D52BCF" w:rsidRDefault="00D52BCF" w:rsidP="00645B77">
            <w:pPr>
              <w:ind w:firstLine="0"/>
              <w:rPr>
                <w:ins w:id="7815" w:author="Okot" w:date="2020-01-20T14:35:00Z"/>
              </w:rPr>
            </w:pPr>
            <w:ins w:id="7816" w:author="Okot" w:date="2020-01-20T14:35:00Z">
              <w:r>
                <w:t>(1-3).1. Użytkownika używa przycisku do zamknięcia okna.</w:t>
              </w:r>
            </w:ins>
          </w:p>
          <w:p w14:paraId="1C9766C4" w14:textId="77777777" w:rsidR="00D52BCF" w:rsidRDefault="00D52BCF" w:rsidP="00645B77">
            <w:pPr>
              <w:ind w:firstLine="0"/>
              <w:rPr>
                <w:ins w:id="7817" w:author="Okot" w:date="2020-01-20T14:35:00Z"/>
              </w:rPr>
            </w:pPr>
            <w:ins w:id="7818" w:author="Okot" w:date="2020-01-20T14:35:00Z">
              <w:r>
                <w:t>(1-3).1.1. Pojawia okno dialogowe służące do potwierdzenia zamknięcia okna bez zapisywania danych.</w:t>
              </w:r>
            </w:ins>
          </w:p>
          <w:p w14:paraId="774E3129" w14:textId="77777777" w:rsidR="00D52BCF" w:rsidRDefault="00D52BCF" w:rsidP="00645B77">
            <w:pPr>
              <w:ind w:firstLine="0"/>
              <w:rPr>
                <w:ins w:id="7819" w:author="Okot" w:date="2020-01-20T14:35:00Z"/>
              </w:rPr>
            </w:pPr>
            <w:ins w:id="7820" w:author="Okot" w:date="2020-01-20T14:35:00Z">
              <w:r>
                <w:t>(1-3).1.2.1. Użytkownik potwierdza zamknięcie okna.</w:t>
              </w:r>
            </w:ins>
          </w:p>
          <w:p w14:paraId="0DC0E86F" w14:textId="77777777" w:rsidR="00D52BCF" w:rsidRDefault="00D52BCF" w:rsidP="00645B77">
            <w:pPr>
              <w:ind w:firstLine="0"/>
              <w:rPr>
                <w:ins w:id="7821" w:author="Okot" w:date="2020-01-20T14:35:00Z"/>
              </w:rPr>
            </w:pPr>
            <w:ins w:id="7822" w:author="Okot" w:date="2020-01-20T14:35:00Z">
              <w:r>
                <w:t>(1-3).1.2.1.1. Okno modalne z formularzem zostaje zamknięte.</w:t>
              </w:r>
            </w:ins>
          </w:p>
          <w:p w14:paraId="3CA1AB96" w14:textId="77777777" w:rsidR="00D52BCF" w:rsidRDefault="00D52BCF" w:rsidP="00645B77">
            <w:pPr>
              <w:ind w:firstLine="0"/>
              <w:rPr>
                <w:ins w:id="7823" w:author="Okot" w:date="2020-01-20T14:35:00Z"/>
              </w:rPr>
            </w:pPr>
            <w:ins w:id="7824" w:author="Okot" w:date="2020-01-20T14:35:00Z">
              <w:r>
                <w:lastRenderedPageBreak/>
                <w:t>(1-3).1.2.1.2. Użytkownik zostaje przekierowany na stronę „Moje dane”.</w:t>
              </w:r>
            </w:ins>
          </w:p>
          <w:p w14:paraId="21407B5A" w14:textId="77777777" w:rsidR="00D52BCF" w:rsidRDefault="00D52BCF" w:rsidP="00645B77">
            <w:pPr>
              <w:ind w:firstLine="0"/>
              <w:rPr>
                <w:ins w:id="7825" w:author="Okot" w:date="2020-01-20T14:35:00Z"/>
              </w:rPr>
            </w:pPr>
            <w:ins w:id="7826" w:author="Okot" w:date="2020-01-20T14:35:00Z">
              <w:r>
                <w:t>(1-3).1.2.2. Użytkownik rezygnuje z akcji.</w:t>
              </w:r>
            </w:ins>
          </w:p>
          <w:p w14:paraId="41C8E7B7" w14:textId="5BD83C2A" w:rsidR="00D52BCF" w:rsidRDefault="00975867" w:rsidP="00645B77">
            <w:pPr>
              <w:ind w:firstLine="0"/>
              <w:rPr>
                <w:ins w:id="7827" w:author="Okot" w:date="2020-01-20T14:35:00Z"/>
              </w:rPr>
            </w:pPr>
            <w:ins w:id="7828" w:author="Okot" w:date="2020-01-20T14:35:00Z">
              <w:r>
                <w:t>(1-3).1.2.2.1. Powrót do pkt</w:t>
              </w:r>
              <w:r w:rsidR="00D52BCF">
                <w:t> (1-3).</w:t>
              </w:r>
            </w:ins>
          </w:p>
          <w:p w14:paraId="536E1DEA" w14:textId="77777777" w:rsidR="00D52BCF" w:rsidRDefault="00D52BCF" w:rsidP="00645B77">
            <w:pPr>
              <w:ind w:firstLine="0"/>
              <w:rPr>
                <w:ins w:id="7829" w:author="Okot" w:date="2020-01-20T14:35:00Z"/>
              </w:rPr>
            </w:pPr>
            <w:ins w:id="7830" w:author="Okot" w:date="2020-01-20T14:35:00Z">
              <w:r>
                <w:t>4.1. Nie wybrano żadnego celu.</w:t>
              </w:r>
            </w:ins>
          </w:p>
          <w:p w14:paraId="427E69F5" w14:textId="77777777" w:rsidR="00D52BCF" w:rsidRDefault="00D52BCF" w:rsidP="00645B77">
            <w:pPr>
              <w:ind w:firstLine="0"/>
              <w:rPr>
                <w:ins w:id="7831" w:author="Okot" w:date="2020-01-20T14:35:00Z"/>
              </w:rPr>
            </w:pPr>
            <w:ins w:id="7832" w:author="Okot" w:date="2020-01-20T14:35:00Z">
              <w:r>
                <w:t>4.1.1. Wyświetlony zostaje stosowny komunikat błędu.</w:t>
              </w:r>
            </w:ins>
          </w:p>
          <w:p w14:paraId="06B3AE94" w14:textId="51DA6C9C" w:rsidR="00D52BCF" w:rsidRDefault="00975867" w:rsidP="00645B77">
            <w:pPr>
              <w:ind w:firstLine="0"/>
              <w:rPr>
                <w:ins w:id="7833" w:author="Okot" w:date="2020-01-20T14:35:00Z"/>
              </w:rPr>
            </w:pPr>
            <w:ins w:id="7834" w:author="Okot" w:date="2020-01-20T14:35:00Z">
              <w:r>
                <w:t>4.1.2. Powrót do pkt</w:t>
              </w:r>
              <w:r w:rsidR="00D52BCF">
                <w:t> 2.</w:t>
              </w:r>
            </w:ins>
          </w:p>
          <w:p w14:paraId="363D1DB0" w14:textId="77777777" w:rsidR="00D52BCF" w:rsidRDefault="00D52BCF" w:rsidP="00645B77">
            <w:pPr>
              <w:ind w:firstLine="0"/>
              <w:rPr>
                <w:ins w:id="7835" w:author="Okot" w:date="2020-01-20T14:35:00Z"/>
              </w:rPr>
            </w:pPr>
            <w:ins w:id="7836" w:author="Okot" w:date="2020-01-20T14:35:00Z">
              <w:r>
                <w:t>6.1. Jeśli zostało wcześniej wyliczone zapotrzebowanie kaloryczne użytkownika, system przelicza je ponownie.</w:t>
              </w:r>
            </w:ins>
          </w:p>
          <w:p w14:paraId="61A8AC12" w14:textId="7309FA45" w:rsidR="00D52BCF" w:rsidRDefault="00D52BCF">
            <w:pPr>
              <w:ind w:firstLine="0"/>
              <w:rPr>
                <w:ins w:id="7837" w:author="Okot" w:date="2020-01-20T14:35:00Z"/>
              </w:rPr>
            </w:pPr>
            <w:ins w:id="7838" w:author="Okot" w:date="2020-01-20T14:35:00Z">
              <w:r>
                <w:t xml:space="preserve">6.2. </w:t>
              </w:r>
              <w:r w:rsidRPr="00D97A3D">
                <w:t>Przejście do PU01</w:t>
              </w:r>
            </w:ins>
            <w:ins w:id="7839" w:author="Okot" w:date="2020-01-20T14:47:00Z">
              <w:r w:rsidR="006A72CE">
                <w:t>4</w:t>
              </w:r>
            </w:ins>
            <w:ins w:id="7840" w:author="Okot" w:date="2020-01-20T14:35:00Z">
              <w:r w:rsidR="00356F46">
                <w:t xml:space="preserve"> pkt</w:t>
              </w:r>
              <w:r w:rsidRPr="00D97A3D">
                <w:t> 3.</w:t>
              </w:r>
            </w:ins>
          </w:p>
        </w:tc>
      </w:tr>
    </w:tbl>
    <w:p w14:paraId="4B441140" w14:textId="77777777" w:rsidR="00D52BCF" w:rsidRDefault="00D52BCF" w:rsidP="00D52BCF">
      <w:pPr>
        <w:ind w:firstLine="0"/>
        <w:rPr>
          <w:ins w:id="7841" w:author="Okot" w:date="2020-01-20T14:35:00Z"/>
        </w:rPr>
      </w:pPr>
    </w:p>
    <w:p w14:paraId="59008B3C" w14:textId="3F2135B1" w:rsidR="003248D9" w:rsidRDefault="006A72CE" w:rsidP="003248D9">
      <w:pPr>
        <w:ind w:firstLine="0"/>
        <w:rPr>
          <w:ins w:id="7842" w:author="Okot" w:date="2020-01-20T14:37:00Z"/>
        </w:rPr>
      </w:pPr>
      <w:ins w:id="7843" w:author="Okot" w:date="2020-01-20T14:37:00Z">
        <w:r>
          <w:t>Tabela 4.14</w:t>
        </w:r>
        <w:r w:rsidR="003248D9">
          <w:t>.</w:t>
        </w:r>
      </w:ins>
    </w:p>
    <w:p w14:paraId="04EA57C4" w14:textId="77777777" w:rsidR="003248D9" w:rsidRDefault="003248D9" w:rsidP="003248D9">
      <w:pPr>
        <w:ind w:firstLine="0"/>
        <w:rPr>
          <w:ins w:id="7844" w:author="Okot" w:date="2020-01-20T19:26:00Z"/>
        </w:rPr>
      </w:pPr>
      <w:ins w:id="7845"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7846" w:author="Okot" w:date="2020-01-20T19:26:00Z"/>
        </w:trPr>
        <w:tc>
          <w:tcPr>
            <w:tcW w:w="3397" w:type="dxa"/>
          </w:tcPr>
          <w:p w14:paraId="1CA116A4" w14:textId="77777777" w:rsidR="00356F46" w:rsidRPr="00A12070" w:rsidRDefault="00356F46" w:rsidP="00D36059">
            <w:pPr>
              <w:ind w:firstLine="0"/>
              <w:rPr>
                <w:ins w:id="7847" w:author="Okot" w:date="2020-01-20T19:26:00Z"/>
                <w:b/>
              </w:rPr>
            </w:pPr>
            <w:ins w:id="7848" w:author="Okot" w:date="2020-01-20T19:26:00Z">
              <w:r w:rsidRPr="00A12070">
                <w:rPr>
                  <w:b/>
                </w:rPr>
                <w:t>Nazwa</w:t>
              </w:r>
            </w:ins>
          </w:p>
        </w:tc>
        <w:tc>
          <w:tcPr>
            <w:tcW w:w="5664" w:type="dxa"/>
          </w:tcPr>
          <w:p w14:paraId="6AEE5589" w14:textId="25531EE5" w:rsidR="00356F46" w:rsidRPr="00A12070" w:rsidRDefault="00356F46" w:rsidP="00D36059">
            <w:pPr>
              <w:ind w:firstLine="0"/>
              <w:rPr>
                <w:ins w:id="7849" w:author="Okot" w:date="2020-01-20T19:26:00Z"/>
                <w:b/>
                <w:i/>
              </w:rPr>
            </w:pPr>
            <w:ins w:id="7850" w:author="Okot" w:date="2020-01-20T19:26:00Z">
              <w:r w:rsidRPr="00A12070">
                <w:rPr>
                  <w:b/>
                  <w:i/>
                </w:rPr>
                <w:t>PU</w:t>
              </w:r>
              <w:r>
                <w:rPr>
                  <w:b/>
                  <w:i/>
                </w:rPr>
                <w:t>01</w:t>
              </w:r>
            </w:ins>
            <w:r w:rsidR="00EB1ADF">
              <w:rPr>
                <w:b/>
                <w:i/>
              </w:rPr>
              <w:t>4</w:t>
            </w:r>
            <w:ins w:id="7851" w:author="Okot" w:date="2020-01-20T19:26:00Z">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7852" w:author="Okot" w:date="2020-01-20T19:26:00Z"/>
        </w:trPr>
        <w:tc>
          <w:tcPr>
            <w:tcW w:w="3397" w:type="dxa"/>
          </w:tcPr>
          <w:p w14:paraId="43D91AF6" w14:textId="77777777" w:rsidR="00356F46" w:rsidRPr="00A12070" w:rsidRDefault="00356F46" w:rsidP="00D36059">
            <w:pPr>
              <w:ind w:firstLine="0"/>
              <w:rPr>
                <w:ins w:id="7853" w:author="Okot" w:date="2020-01-20T19:26:00Z"/>
                <w:b/>
              </w:rPr>
            </w:pPr>
            <w:ins w:id="7854" w:author="Okot" w:date="2020-01-20T19:26:00Z">
              <w:r w:rsidRPr="00A12070">
                <w:rPr>
                  <w:b/>
                </w:rPr>
                <w:t>Opis</w:t>
              </w:r>
            </w:ins>
          </w:p>
        </w:tc>
        <w:tc>
          <w:tcPr>
            <w:tcW w:w="5664" w:type="dxa"/>
          </w:tcPr>
          <w:p w14:paraId="7AEC3138" w14:textId="77777777" w:rsidR="00356F46" w:rsidRDefault="00356F46" w:rsidP="00D36059">
            <w:pPr>
              <w:ind w:firstLine="0"/>
              <w:rPr>
                <w:ins w:id="7855" w:author="Okot" w:date="2020-01-20T19:26:00Z"/>
              </w:rPr>
            </w:pPr>
            <w:ins w:id="7856"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7857" w:author="Okot" w:date="2020-01-20T19:26:00Z"/>
        </w:trPr>
        <w:tc>
          <w:tcPr>
            <w:tcW w:w="3397" w:type="dxa"/>
          </w:tcPr>
          <w:p w14:paraId="12A64ADE" w14:textId="77777777" w:rsidR="00356F46" w:rsidRPr="00A12070" w:rsidRDefault="00356F46" w:rsidP="00D36059">
            <w:pPr>
              <w:ind w:firstLine="0"/>
              <w:rPr>
                <w:ins w:id="7858" w:author="Okot" w:date="2020-01-20T19:26:00Z"/>
                <w:b/>
              </w:rPr>
            </w:pPr>
            <w:ins w:id="7859" w:author="Okot" w:date="2020-01-20T19:26:00Z">
              <w:r w:rsidRPr="00A12070">
                <w:rPr>
                  <w:b/>
                </w:rPr>
                <w:t>Warunki początkowe</w:t>
              </w:r>
            </w:ins>
          </w:p>
        </w:tc>
        <w:tc>
          <w:tcPr>
            <w:tcW w:w="5664" w:type="dxa"/>
          </w:tcPr>
          <w:p w14:paraId="1092D735" w14:textId="77777777" w:rsidR="00356F46" w:rsidRDefault="00356F46" w:rsidP="00D36059">
            <w:pPr>
              <w:ind w:firstLine="0"/>
              <w:rPr>
                <w:ins w:id="7860" w:author="Okot" w:date="2020-01-20T19:26:00Z"/>
              </w:rPr>
            </w:pPr>
            <w:ins w:id="7861" w:author="Okot" w:date="2020-01-20T19:26:00Z">
              <w:r>
                <w:t>Użytkownik poprawnie zrealizował PU002 oraz znajduje się na podstronie „Moje dane”.</w:t>
              </w:r>
            </w:ins>
          </w:p>
        </w:tc>
      </w:tr>
      <w:tr w:rsidR="00356F46" w14:paraId="0F80332D" w14:textId="77777777" w:rsidTr="00D36059">
        <w:trPr>
          <w:ins w:id="7862" w:author="Okot" w:date="2020-01-20T19:26:00Z"/>
        </w:trPr>
        <w:tc>
          <w:tcPr>
            <w:tcW w:w="3397" w:type="dxa"/>
          </w:tcPr>
          <w:p w14:paraId="55514E43" w14:textId="77777777" w:rsidR="00356F46" w:rsidRPr="00A12070" w:rsidRDefault="00356F46" w:rsidP="00D36059">
            <w:pPr>
              <w:ind w:firstLine="0"/>
              <w:rPr>
                <w:ins w:id="7863" w:author="Okot" w:date="2020-01-20T19:26:00Z"/>
                <w:b/>
              </w:rPr>
            </w:pPr>
            <w:ins w:id="7864" w:author="Okot" w:date="2020-01-20T19:26:00Z">
              <w:r w:rsidRPr="00A12070">
                <w:rPr>
                  <w:b/>
                </w:rPr>
                <w:t>Inicjacja</w:t>
              </w:r>
            </w:ins>
          </w:p>
        </w:tc>
        <w:tc>
          <w:tcPr>
            <w:tcW w:w="5664" w:type="dxa"/>
          </w:tcPr>
          <w:p w14:paraId="2B344678" w14:textId="77777777" w:rsidR="00356F46" w:rsidRDefault="00356F46" w:rsidP="00D36059">
            <w:pPr>
              <w:ind w:firstLine="0"/>
              <w:rPr>
                <w:ins w:id="7865" w:author="Okot" w:date="2020-01-20T19:26:00Z"/>
              </w:rPr>
            </w:pPr>
            <w:ins w:id="7866" w:author="Okot" w:date="2020-01-20T19:26:00Z">
              <w:r>
                <w:t>Użytkownik aktywuje przycisk „Wylicz zapotrzebowanie”.</w:t>
              </w:r>
            </w:ins>
          </w:p>
        </w:tc>
      </w:tr>
      <w:tr w:rsidR="00356F46" w14:paraId="552A48C4" w14:textId="77777777" w:rsidTr="00D36059">
        <w:trPr>
          <w:ins w:id="7867" w:author="Okot" w:date="2020-01-20T19:26:00Z"/>
        </w:trPr>
        <w:tc>
          <w:tcPr>
            <w:tcW w:w="3397" w:type="dxa"/>
          </w:tcPr>
          <w:p w14:paraId="4438070F" w14:textId="77777777" w:rsidR="00356F46" w:rsidRPr="00A12070" w:rsidRDefault="00356F46" w:rsidP="00D36059">
            <w:pPr>
              <w:ind w:firstLine="0"/>
              <w:rPr>
                <w:ins w:id="7868" w:author="Okot" w:date="2020-01-20T19:26:00Z"/>
                <w:b/>
              </w:rPr>
            </w:pPr>
            <w:ins w:id="7869" w:author="Okot" w:date="2020-01-20T19:26:00Z">
              <w:r w:rsidRPr="00A12070">
                <w:rPr>
                  <w:b/>
                </w:rPr>
                <w:t>Warunki końcowe</w:t>
              </w:r>
            </w:ins>
          </w:p>
        </w:tc>
        <w:tc>
          <w:tcPr>
            <w:tcW w:w="5664" w:type="dxa"/>
          </w:tcPr>
          <w:p w14:paraId="3473AFC1" w14:textId="60E135FE" w:rsidR="00356F46" w:rsidRDefault="00356F46">
            <w:pPr>
              <w:ind w:firstLine="0"/>
              <w:rPr>
                <w:ins w:id="7870" w:author="Okot" w:date="2020-01-20T19:26:00Z"/>
              </w:rPr>
            </w:pPr>
            <w:ins w:id="7871" w:author="Okot" w:date="2020-01-20T19:26:00Z">
              <w:r>
                <w:t xml:space="preserve">Przejście do </w:t>
              </w:r>
            </w:ins>
            <w:ins w:id="7872" w:author="Okot" w:date="2020-01-20T19:27:00Z">
              <w:r w:rsidR="006A72CE">
                <w:t>PU015</w:t>
              </w:r>
              <w:r>
                <w:t xml:space="preserve"> pkt 1 lub PU01</w:t>
              </w:r>
            </w:ins>
            <w:ins w:id="7873" w:author="Okot" w:date="2020-01-21T13:51:00Z">
              <w:r w:rsidR="006A72CE">
                <w:t>6</w:t>
              </w:r>
            </w:ins>
            <w:ins w:id="7874" w:author="Okot" w:date="2020-01-20T19:27:00Z">
              <w:r>
                <w:t xml:space="preserve"> pkt 1.</w:t>
              </w:r>
            </w:ins>
          </w:p>
        </w:tc>
      </w:tr>
      <w:tr w:rsidR="00356F46" w14:paraId="0459EE17" w14:textId="77777777" w:rsidTr="00D36059">
        <w:trPr>
          <w:ins w:id="7875" w:author="Okot" w:date="2020-01-20T19:26:00Z"/>
        </w:trPr>
        <w:tc>
          <w:tcPr>
            <w:tcW w:w="3397" w:type="dxa"/>
          </w:tcPr>
          <w:p w14:paraId="5236763F" w14:textId="77777777" w:rsidR="00356F46" w:rsidRPr="00A12070" w:rsidRDefault="00356F46" w:rsidP="00D36059">
            <w:pPr>
              <w:ind w:firstLine="0"/>
              <w:rPr>
                <w:ins w:id="7876" w:author="Okot" w:date="2020-01-20T19:26:00Z"/>
                <w:b/>
              </w:rPr>
            </w:pPr>
            <w:ins w:id="7877" w:author="Okot" w:date="2020-01-20T19:26:00Z">
              <w:r w:rsidRPr="00A12070">
                <w:rPr>
                  <w:b/>
                </w:rPr>
                <w:t>Scenariusz główny</w:t>
              </w:r>
            </w:ins>
          </w:p>
        </w:tc>
        <w:tc>
          <w:tcPr>
            <w:tcW w:w="5664" w:type="dxa"/>
          </w:tcPr>
          <w:p w14:paraId="0E633012" w14:textId="77777777" w:rsidR="00356F46" w:rsidRDefault="00356F46" w:rsidP="00D36059">
            <w:pPr>
              <w:ind w:firstLine="0"/>
              <w:rPr>
                <w:ins w:id="7878" w:author="Okot" w:date="2020-01-20T19:26:00Z"/>
              </w:rPr>
            </w:pPr>
            <w:ins w:id="7879" w:author="Okot" w:date="2020-01-20T19:26:00Z">
              <w:r>
                <w:t>1. Użytkownik aktywuje przycisk „Wylicz zapotrzebowanie”.</w:t>
              </w:r>
            </w:ins>
          </w:p>
          <w:p w14:paraId="0E37EC92" w14:textId="77777777" w:rsidR="00356F46" w:rsidRDefault="00356F46" w:rsidP="00D36059">
            <w:pPr>
              <w:ind w:firstLine="0"/>
              <w:rPr>
                <w:ins w:id="7880" w:author="Okot" w:date="2020-01-20T19:26:00Z"/>
              </w:rPr>
            </w:pPr>
            <w:ins w:id="7881" w:author="Okot" w:date="2020-01-20T19:26:00Z">
              <w:r>
                <w:t>2. System weryfikuje zgłoszenie.</w:t>
              </w:r>
            </w:ins>
          </w:p>
          <w:p w14:paraId="127B6233" w14:textId="77777777" w:rsidR="00356F46" w:rsidRDefault="00356F46" w:rsidP="00D36059">
            <w:pPr>
              <w:ind w:firstLine="0"/>
              <w:rPr>
                <w:ins w:id="7882" w:author="Okot" w:date="2020-01-20T19:26:00Z"/>
              </w:rPr>
            </w:pPr>
            <w:ins w:id="7883" w:author="Okot" w:date="2020-01-20T19:26:00Z">
              <w:r>
                <w:t>3. Wyświetlona zostaje propozycja dziennego zapotrzebowania na kalorie.</w:t>
              </w:r>
            </w:ins>
          </w:p>
          <w:p w14:paraId="22730B1B" w14:textId="77777777" w:rsidR="00356F46" w:rsidRDefault="00356F46" w:rsidP="00D36059">
            <w:pPr>
              <w:ind w:firstLine="0"/>
              <w:rPr>
                <w:ins w:id="7884" w:author="Okot" w:date="2020-01-20T19:26:00Z"/>
              </w:rPr>
            </w:pPr>
            <w:ins w:id="7885" w:author="Okot" w:date="2020-01-20T19:26:00Z">
              <w:r>
                <w:t>4. Użytkownik dokonuje wyboru.</w:t>
              </w:r>
            </w:ins>
          </w:p>
          <w:p w14:paraId="327DD6B6" w14:textId="6F72D8D6" w:rsidR="00356F46" w:rsidRDefault="00356F46" w:rsidP="00D36059">
            <w:pPr>
              <w:ind w:firstLine="0"/>
              <w:rPr>
                <w:ins w:id="7886" w:author="Okot" w:date="2020-01-20T19:26:00Z"/>
              </w:rPr>
            </w:pPr>
            <w:ins w:id="7887" w:author="Okot" w:date="2020-01-20T19:26:00Z">
              <w:r>
                <w:t xml:space="preserve">4.1. </w:t>
              </w:r>
            </w:ins>
            <w:ins w:id="7888" w:author="Okot" w:date="2020-01-20T19:27:00Z">
              <w:r>
                <w:t>Przejście do</w:t>
              </w:r>
            </w:ins>
            <w:ins w:id="7889" w:author="Okot" w:date="2020-01-20T19:26:00Z">
              <w:r w:rsidR="006A72CE">
                <w:t xml:space="preserve"> PU015</w:t>
              </w:r>
              <w:r>
                <w:t>.</w:t>
              </w:r>
            </w:ins>
          </w:p>
          <w:p w14:paraId="20A2DE09" w14:textId="77777777" w:rsidR="00356F46" w:rsidRDefault="00356F46" w:rsidP="00D36059">
            <w:pPr>
              <w:ind w:firstLine="0"/>
              <w:rPr>
                <w:ins w:id="7890" w:author="Okot" w:date="2020-01-20T19:26:00Z"/>
              </w:rPr>
            </w:pPr>
            <w:ins w:id="7891" w:author="Okot" w:date="2020-01-20T19:26:00Z">
              <w:r>
                <w:t>lub</w:t>
              </w:r>
            </w:ins>
          </w:p>
          <w:p w14:paraId="26FE4997" w14:textId="65FE6DFF" w:rsidR="00356F46" w:rsidRDefault="00356F46">
            <w:pPr>
              <w:ind w:firstLine="0"/>
              <w:rPr>
                <w:ins w:id="7892" w:author="Okot" w:date="2020-01-20T19:26:00Z"/>
              </w:rPr>
            </w:pPr>
            <w:ins w:id="7893" w:author="Okot" w:date="2020-01-20T19:26:00Z">
              <w:r>
                <w:t>4.2. </w:t>
              </w:r>
            </w:ins>
            <w:ins w:id="7894" w:author="Okot" w:date="2020-01-20T19:27:00Z">
              <w:r w:rsidR="00A12DB0">
                <w:t xml:space="preserve">Przejście </w:t>
              </w:r>
              <w:r>
                <w:t>do</w:t>
              </w:r>
            </w:ins>
            <w:ins w:id="7895" w:author="Okot" w:date="2020-01-20T19:26:00Z">
              <w:r>
                <w:t xml:space="preserve"> PU01</w:t>
              </w:r>
            </w:ins>
            <w:ins w:id="7896" w:author="Okot" w:date="2020-01-21T13:51:00Z">
              <w:r w:rsidR="006A72CE">
                <w:t>6.</w:t>
              </w:r>
            </w:ins>
          </w:p>
        </w:tc>
      </w:tr>
      <w:tr w:rsidR="00356F46" w14:paraId="18355847" w14:textId="77777777" w:rsidTr="00D36059">
        <w:trPr>
          <w:trHeight w:val="54"/>
          <w:ins w:id="7897" w:author="Okot" w:date="2020-01-20T19:26:00Z"/>
        </w:trPr>
        <w:tc>
          <w:tcPr>
            <w:tcW w:w="3397" w:type="dxa"/>
          </w:tcPr>
          <w:p w14:paraId="090F9FBB" w14:textId="77777777" w:rsidR="00356F46" w:rsidRPr="00A12070" w:rsidRDefault="00356F46" w:rsidP="00D36059">
            <w:pPr>
              <w:ind w:firstLine="0"/>
              <w:rPr>
                <w:ins w:id="7898" w:author="Okot" w:date="2020-01-20T19:26:00Z"/>
                <w:b/>
              </w:rPr>
            </w:pPr>
            <w:ins w:id="7899"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7900" w:author="Okot" w:date="2020-01-20T19:26:00Z"/>
              </w:rPr>
            </w:pPr>
            <w:ins w:id="7901" w:author="Okot" w:date="2020-01-20T19:26:00Z">
              <w:r>
                <w:t>2.1. Nie wprowadzono danych użytkownika (nie zrealizowano PU005).</w:t>
              </w:r>
            </w:ins>
          </w:p>
          <w:p w14:paraId="4C5AAA6D" w14:textId="77777777" w:rsidR="00356F46" w:rsidRDefault="00356F46" w:rsidP="00D36059">
            <w:pPr>
              <w:ind w:firstLine="0"/>
              <w:rPr>
                <w:ins w:id="7902" w:author="Okot" w:date="2020-01-20T19:26:00Z"/>
              </w:rPr>
            </w:pPr>
            <w:ins w:id="7903"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7904" w:author="Okot" w:date="2020-01-20T19:26:00Z"/>
              </w:rPr>
            </w:pPr>
            <w:ins w:id="7905" w:author="Okot" w:date="2020-01-20T19:26:00Z">
              <w:r>
                <w:t>2.1.1.1. Użytkownik odmawia uzupełnienia danych.</w:t>
              </w:r>
            </w:ins>
          </w:p>
          <w:p w14:paraId="0390F9C9" w14:textId="77777777" w:rsidR="00356F46" w:rsidRDefault="00356F46" w:rsidP="00D36059">
            <w:pPr>
              <w:ind w:firstLine="0"/>
              <w:rPr>
                <w:ins w:id="7906" w:author="Okot" w:date="2020-01-20T19:26:00Z"/>
              </w:rPr>
            </w:pPr>
            <w:ins w:id="7907"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7908" w:author="Okot" w:date="2020-01-20T19:26:00Z"/>
              </w:rPr>
            </w:pPr>
            <w:ins w:id="7909" w:author="Okot" w:date="2020-01-20T19:26:00Z">
              <w:r>
                <w:t>2.1.1.2. Użytkownik wyraża zgodę na uzupełnienie danych.</w:t>
              </w:r>
            </w:ins>
          </w:p>
          <w:p w14:paraId="6ED65813" w14:textId="77777777" w:rsidR="00356F46" w:rsidRDefault="00356F46" w:rsidP="00D36059">
            <w:pPr>
              <w:ind w:firstLine="0"/>
              <w:rPr>
                <w:ins w:id="7910" w:author="Okot" w:date="2020-01-20T19:26:00Z"/>
              </w:rPr>
            </w:pPr>
            <w:ins w:id="7911"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7912" w:author="Okot" w:date="2020-01-20T19:26:00Z"/>
              </w:rPr>
            </w:pPr>
            <w:ins w:id="7913" w:author="Okot" w:date="2020-01-20T19:26:00Z">
              <w:r>
                <w:t>2.2. Nie określono celu (nie zrealizowano PU010).</w:t>
              </w:r>
            </w:ins>
          </w:p>
          <w:p w14:paraId="37460AD1" w14:textId="77777777" w:rsidR="00356F46" w:rsidRDefault="00356F46" w:rsidP="00D36059">
            <w:pPr>
              <w:ind w:firstLine="0"/>
              <w:rPr>
                <w:ins w:id="7914" w:author="Okot" w:date="2020-01-20T19:26:00Z"/>
              </w:rPr>
            </w:pPr>
            <w:ins w:id="7915"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7916" w:author="Okot" w:date="2020-01-20T19:26:00Z"/>
              </w:rPr>
            </w:pPr>
            <w:ins w:id="7917" w:author="Okot" w:date="2020-01-20T19:26:00Z">
              <w:r>
                <w:t>2.2.1.1. Użytkownik odmawia uzupełnienia danych.</w:t>
              </w:r>
            </w:ins>
          </w:p>
          <w:p w14:paraId="166E329E" w14:textId="77777777" w:rsidR="00356F46" w:rsidRDefault="00356F46" w:rsidP="00D36059">
            <w:pPr>
              <w:ind w:firstLine="0"/>
              <w:rPr>
                <w:ins w:id="7918" w:author="Okot" w:date="2020-01-20T19:26:00Z"/>
              </w:rPr>
            </w:pPr>
            <w:ins w:id="7919"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7920" w:author="Okot" w:date="2020-01-20T19:26:00Z"/>
              </w:rPr>
            </w:pPr>
            <w:ins w:id="7921" w:author="Okot" w:date="2020-01-20T19:26:00Z">
              <w:r>
                <w:t>2.2.1.2. Użytkownik wyraża zgodę na uzupełnienie danych.</w:t>
              </w:r>
            </w:ins>
          </w:p>
          <w:p w14:paraId="2214B08F" w14:textId="77777777" w:rsidR="00356F46" w:rsidRDefault="00356F46" w:rsidP="00D36059">
            <w:pPr>
              <w:ind w:firstLine="0"/>
              <w:rPr>
                <w:ins w:id="7922" w:author="Okot" w:date="2020-01-20T19:26:00Z"/>
              </w:rPr>
            </w:pPr>
            <w:ins w:id="7923" w:author="Okot" w:date="2020-01-20T19:26:00Z">
              <w:r>
                <w:t>2.2.1.2.1. Użytkownik zostaje przekierowany na stronę „Moje dane” – rozpoczyna się realizacja PU010.</w:t>
              </w:r>
            </w:ins>
          </w:p>
          <w:p w14:paraId="0EC6267C" w14:textId="77777777" w:rsidR="00356F46" w:rsidRDefault="00356F46" w:rsidP="00D36059">
            <w:pPr>
              <w:ind w:firstLine="0"/>
              <w:rPr>
                <w:ins w:id="7924" w:author="Okot" w:date="2020-01-20T19:26:00Z"/>
              </w:rPr>
            </w:pPr>
            <w:ins w:id="7925" w:author="Okot" w:date="2020-01-20T19:26:00Z">
              <w:r>
                <w:t>2.3. Nie określono stopnia aktywności fizycznej (nie zrealizowano PU012).</w:t>
              </w:r>
            </w:ins>
          </w:p>
          <w:p w14:paraId="62BF0FED" w14:textId="77777777" w:rsidR="00356F46" w:rsidRDefault="00356F46" w:rsidP="00D36059">
            <w:pPr>
              <w:ind w:firstLine="0"/>
              <w:rPr>
                <w:ins w:id="7926" w:author="Okot" w:date="2020-01-20T19:26:00Z"/>
              </w:rPr>
            </w:pPr>
            <w:ins w:id="7927"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7928" w:author="Okot" w:date="2020-01-20T19:26:00Z"/>
              </w:rPr>
            </w:pPr>
            <w:ins w:id="7929" w:author="Okot" w:date="2020-01-20T19:26:00Z">
              <w:r>
                <w:t>2.3.1.1. Użytkownik odmawia uzupełnienia danych.</w:t>
              </w:r>
            </w:ins>
          </w:p>
          <w:p w14:paraId="7543C3B4" w14:textId="77777777" w:rsidR="00356F46" w:rsidRDefault="00356F46" w:rsidP="00D36059">
            <w:pPr>
              <w:ind w:firstLine="0"/>
              <w:rPr>
                <w:ins w:id="7930" w:author="Okot" w:date="2020-01-20T19:26:00Z"/>
              </w:rPr>
            </w:pPr>
            <w:ins w:id="7931"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7932" w:author="Okot" w:date="2020-01-20T19:26:00Z"/>
              </w:rPr>
            </w:pPr>
            <w:ins w:id="7933" w:author="Okot" w:date="2020-01-20T19:26:00Z">
              <w:r>
                <w:t>2.3.1.2. Użytkownik wyraża zgodę na uzupełnienie danych.</w:t>
              </w:r>
            </w:ins>
          </w:p>
          <w:p w14:paraId="7CDB939F" w14:textId="77777777" w:rsidR="00356F46" w:rsidRDefault="00356F46" w:rsidP="00D36059">
            <w:pPr>
              <w:ind w:firstLine="0"/>
              <w:rPr>
                <w:ins w:id="7934" w:author="Okot" w:date="2020-01-20T19:26:00Z"/>
              </w:rPr>
            </w:pPr>
            <w:ins w:id="7935"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7936" w:author="Okot" w:date="2020-01-20T19:26:00Z"/>
              </w:rPr>
            </w:pPr>
            <w:ins w:id="7937" w:author="Okot" w:date="2020-01-20T19:26:00Z">
              <w:r>
                <w:t>2.4. Nie wprowadzono wymiarów użytkownika (nie zrealizowano PU009).</w:t>
              </w:r>
            </w:ins>
          </w:p>
          <w:p w14:paraId="3F450DE4" w14:textId="77777777" w:rsidR="00356F46" w:rsidRDefault="00356F46" w:rsidP="00D36059">
            <w:pPr>
              <w:ind w:firstLine="0"/>
              <w:rPr>
                <w:ins w:id="7938" w:author="Okot" w:date="2020-01-20T19:26:00Z"/>
              </w:rPr>
            </w:pPr>
            <w:ins w:id="7939"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7940" w:author="Okot" w:date="2020-01-20T19:26:00Z"/>
              </w:rPr>
            </w:pPr>
            <w:ins w:id="7941" w:author="Okot" w:date="2020-01-20T19:26:00Z">
              <w:r>
                <w:t>2.4.1.1. Użytkownik odmawia uzupełnienia danych.</w:t>
              </w:r>
            </w:ins>
          </w:p>
          <w:p w14:paraId="4E6CD445" w14:textId="77777777" w:rsidR="00356F46" w:rsidRDefault="00356F46" w:rsidP="00D36059">
            <w:pPr>
              <w:ind w:firstLine="0"/>
              <w:rPr>
                <w:ins w:id="7942" w:author="Okot" w:date="2020-01-20T19:26:00Z"/>
              </w:rPr>
            </w:pPr>
            <w:ins w:id="7943"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7944" w:author="Okot" w:date="2020-01-20T19:26:00Z"/>
              </w:rPr>
            </w:pPr>
            <w:ins w:id="7945" w:author="Okot" w:date="2020-01-20T19:26:00Z">
              <w:r>
                <w:t>2.4.1.2. Użytkownik wyraża zgodę na uzupełnienie danych.</w:t>
              </w:r>
            </w:ins>
          </w:p>
          <w:p w14:paraId="7C8FCFFE" w14:textId="77777777" w:rsidR="00356F46" w:rsidRDefault="00356F46" w:rsidP="00D36059">
            <w:pPr>
              <w:ind w:firstLine="0"/>
              <w:rPr>
                <w:ins w:id="7946" w:author="Okot" w:date="2020-01-20T19:26:00Z"/>
              </w:rPr>
            </w:pPr>
            <w:ins w:id="7947"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7948" w:author="Okot" w:date="2020-01-20T19:26:00Z"/>
              </w:rPr>
            </w:pPr>
            <w:ins w:id="7949" w:author="Okot" w:date="2020-01-20T19:26:00Z">
              <w:r>
                <w:t>4.1. Użytkownik używa przycisku do zamknięcia okna.</w:t>
              </w:r>
            </w:ins>
          </w:p>
          <w:p w14:paraId="7927A3E4" w14:textId="77777777" w:rsidR="00356F46" w:rsidRDefault="00356F46" w:rsidP="00D36059">
            <w:pPr>
              <w:ind w:firstLine="0"/>
              <w:rPr>
                <w:ins w:id="7950" w:author="Okot" w:date="2020-01-20T19:26:00Z"/>
              </w:rPr>
            </w:pPr>
            <w:ins w:id="7951" w:author="Okot" w:date="2020-01-20T19:26:00Z">
              <w:r>
                <w:t>4.1.1. Pojawia okno dialogowe służące do potwierdzenia zamknięcia okna bez zapisywania danych.</w:t>
              </w:r>
            </w:ins>
          </w:p>
          <w:p w14:paraId="00C75F43" w14:textId="77777777" w:rsidR="00356F46" w:rsidRDefault="00356F46" w:rsidP="00D36059">
            <w:pPr>
              <w:ind w:firstLine="0"/>
              <w:rPr>
                <w:ins w:id="7952" w:author="Okot" w:date="2020-01-20T19:26:00Z"/>
              </w:rPr>
            </w:pPr>
            <w:ins w:id="7953" w:author="Okot" w:date="2020-01-20T19:26:00Z">
              <w:r>
                <w:t>4.1.2.1. Użytkownik potwierdza zamknięcie okna.</w:t>
              </w:r>
            </w:ins>
          </w:p>
          <w:p w14:paraId="7B9E4382" w14:textId="77777777" w:rsidR="00356F46" w:rsidRDefault="00356F46" w:rsidP="00D36059">
            <w:pPr>
              <w:ind w:firstLine="0"/>
              <w:rPr>
                <w:ins w:id="7954" w:author="Okot" w:date="2020-01-20T19:26:00Z"/>
              </w:rPr>
            </w:pPr>
            <w:ins w:id="7955" w:author="Okot" w:date="2020-01-20T19:26:00Z">
              <w:r>
                <w:t>4.1.2.1.1. Okno modalne z formularzem zostaje zamknięte.</w:t>
              </w:r>
            </w:ins>
          </w:p>
          <w:p w14:paraId="0190DEF2" w14:textId="77777777" w:rsidR="00356F46" w:rsidRDefault="00356F46" w:rsidP="00D36059">
            <w:pPr>
              <w:ind w:firstLine="0"/>
              <w:rPr>
                <w:ins w:id="7956" w:author="Okot" w:date="2020-01-20T19:26:00Z"/>
              </w:rPr>
            </w:pPr>
            <w:ins w:id="7957" w:author="Okot" w:date="2020-01-20T19:26:00Z">
              <w:r>
                <w:t>4.1.2.1.2. Użytkownik zostaje przekierowany na stronę „Moje dane”.</w:t>
              </w:r>
            </w:ins>
          </w:p>
          <w:p w14:paraId="2DC5AD93" w14:textId="77777777" w:rsidR="00356F46" w:rsidRDefault="00356F46" w:rsidP="00D36059">
            <w:pPr>
              <w:ind w:firstLine="0"/>
              <w:rPr>
                <w:ins w:id="7958" w:author="Okot" w:date="2020-01-20T19:26:00Z"/>
              </w:rPr>
            </w:pPr>
            <w:ins w:id="7959" w:author="Okot" w:date="2020-01-20T19:26:00Z">
              <w:r>
                <w:t>4.1.2.2. Użytkownik rezygnuje z akcji.</w:t>
              </w:r>
            </w:ins>
          </w:p>
          <w:p w14:paraId="13A0BB12" w14:textId="73178623" w:rsidR="00356F46" w:rsidRDefault="00975867" w:rsidP="00D36059">
            <w:pPr>
              <w:ind w:firstLine="0"/>
              <w:rPr>
                <w:ins w:id="7960" w:author="Okot" w:date="2020-01-20T19:26:00Z"/>
              </w:rPr>
            </w:pPr>
            <w:ins w:id="7961" w:author="Okot" w:date="2020-01-20T19:26:00Z">
              <w:r>
                <w:t>4.1.2.2.1. Powrót do pkt</w:t>
              </w:r>
              <w:r w:rsidR="00356F46">
                <w:t> 4.</w:t>
              </w:r>
            </w:ins>
          </w:p>
        </w:tc>
      </w:tr>
    </w:tbl>
    <w:p w14:paraId="7D073B84" w14:textId="618D95A6" w:rsidR="003248D9" w:rsidRDefault="003248D9" w:rsidP="003248D9">
      <w:pPr>
        <w:ind w:firstLine="0"/>
        <w:rPr>
          <w:ins w:id="7962" w:author="Okot" w:date="2020-01-20T14:37:00Z"/>
        </w:rPr>
      </w:pPr>
    </w:p>
    <w:p w14:paraId="19832F84" w14:textId="523A54F5" w:rsidR="003248D9" w:rsidRDefault="006A72CE" w:rsidP="003248D9">
      <w:pPr>
        <w:ind w:firstLine="0"/>
        <w:rPr>
          <w:ins w:id="7963" w:author="Okot" w:date="2020-01-20T14:37:00Z"/>
        </w:rPr>
      </w:pPr>
      <w:ins w:id="7964" w:author="Okot" w:date="2020-01-20T14:37:00Z">
        <w:r>
          <w:t>Tabela 4.15</w:t>
        </w:r>
        <w:r w:rsidR="003248D9">
          <w:t>.</w:t>
        </w:r>
      </w:ins>
    </w:p>
    <w:p w14:paraId="58C29878" w14:textId="77777777" w:rsidR="003248D9" w:rsidRDefault="003248D9" w:rsidP="003248D9">
      <w:pPr>
        <w:ind w:firstLine="0"/>
        <w:rPr>
          <w:ins w:id="7965" w:author="Okot" w:date="2020-01-20T14:37:00Z"/>
        </w:rPr>
      </w:pPr>
      <w:ins w:id="7966"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7967" w:author="Okot" w:date="2020-01-20T14:37:00Z"/>
        </w:trPr>
        <w:tc>
          <w:tcPr>
            <w:tcW w:w="3397" w:type="dxa"/>
          </w:tcPr>
          <w:p w14:paraId="3C60124E" w14:textId="77777777" w:rsidR="003248D9" w:rsidRPr="006076CC" w:rsidRDefault="003248D9" w:rsidP="00645B77">
            <w:pPr>
              <w:ind w:firstLine="0"/>
              <w:rPr>
                <w:ins w:id="7968" w:author="Okot" w:date="2020-01-20T14:37:00Z"/>
                <w:b/>
              </w:rPr>
            </w:pPr>
            <w:ins w:id="7969" w:author="Okot" w:date="2020-01-20T14:37:00Z">
              <w:r w:rsidRPr="006076CC">
                <w:rPr>
                  <w:b/>
                </w:rPr>
                <w:t>Nazwa</w:t>
              </w:r>
            </w:ins>
          </w:p>
        </w:tc>
        <w:tc>
          <w:tcPr>
            <w:tcW w:w="5664" w:type="dxa"/>
          </w:tcPr>
          <w:p w14:paraId="4CAB0497" w14:textId="71C097FF" w:rsidR="003248D9" w:rsidRPr="00A12070" w:rsidRDefault="003248D9">
            <w:pPr>
              <w:ind w:firstLine="0"/>
              <w:rPr>
                <w:ins w:id="7970" w:author="Okot" w:date="2020-01-20T14:37:00Z"/>
                <w:b/>
                <w:i/>
              </w:rPr>
            </w:pPr>
            <w:ins w:id="7971"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7972" w:author="Okot" w:date="2020-01-20T14:37:00Z"/>
        </w:trPr>
        <w:tc>
          <w:tcPr>
            <w:tcW w:w="3397" w:type="dxa"/>
          </w:tcPr>
          <w:p w14:paraId="2B6993F3" w14:textId="77777777" w:rsidR="003248D9" w:rsidRPr="006076CC" w:rsidRDefault="003248D9" w:rsidP="00645B77">
            <w:pPr>
              <w:ind w:firstLine="0"/>
              <w:rPr>
                <w:ins w:id="7973" w:author="Okot" w:date="2020-01-20T14:37:00Z"/>
                <w:b/>
              </w:rPr>
            </w:pPr>
            <w:ins w:id="7974" w:author="Okot" w:date="2020-01-20T14:37:00Z">
              <w:r w:rsidRPr="006076CC">
                <w:rPr>
                  <w:b/>
                </w:rPr>
                <w:t>Opis</w:t>
              </w:r>
            </w:ins>
          </w:p>
        </w:tc>
        <w:tc>
          <w:tcPr>
            <w:tcW w:w="5664" w:type="dxa"/>
          </w:tcPr>
          <w:p w14:paraId="0C5D9E4F" w14:textId="3CF67407" w:rsidR="003248D9" w:rsidRDefault="003248D9" w:rsidP="00645B77">
            <w:pPr>
              <w:ind w:firstLine="0"/>
              <w:rPr>
                <w:ins w:id="7975" w:author="Okot" w:date="2020-01-20T14:37:00Z"/>
              </w:rPr>
            </w:pPr>
            <w:ins w:id="7976"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7977" w:author="Okot" w:date="2020-01-20T14:37:00Z"/>
        </w:trPr>
        <w:tc>
          <w:tcPr>
            <w:tcW w:w="3397" w:type="dxa"/>
          </w:tcPr>
          <w:p w14:paraId="4B0E5220" w14:textId="77777777" w:rsidR="003248D9" w:rsidRPr="006076CC" w:rsidRDefault="003248D9" w:rsidP="00645B77">
            <w:pPr>
              <w:ind w:firstLine="0"/>
              <w:rPr>
                <w:ins w:id="7978" w:author="Okot" w:date="2020-01-20T14:37:00Z"/>
                <w:b/>
              </w:rPr>
            </w:pPr>
            <w:ins w:id="7979" w:author="Okot" w:date="2020-01-20T14:37:00Z">
              <w:r w:rsidRPr="006076CC">
                <w:rPr>
                  <w:b/>
                </w:rPr>
                <w:t>Warunki początkowe</w:t>
              </w:r>
            </w:ins>
          </w:p>
        </w:tc>
        <w:tc>
          <w:tcPr>
            <w:tcW w:w="5664" w:type="dxa"/>
          </w:tcPr>
          <w:p w14:paraId="7F7170A9" w14:textId="71E65B72" w:rsidR="003248D9" w:rsidRDefault="003248D9">
            <w:pPr>
              <w:ind w:firstLine="0"/>
              <w:rPr>
                <w:ins w:id="7980" w:author="Okot" w:date="2020-01-20T14:37:00Z"/>
              </w:rPr>
            </w:pPr>
            <w:ins w:id="7981" w:author="Okot" w:date="2020-01-20T14:37:00Z">
              <w:r>
                <w:t>Użytkown</w:t>
              </w:r>
              <w:r w:rsidR="006A61EC">
                <w:t xml:space="preserve">ik poprawnie zrealizował PU002 oraz </w:t>
              </w:r>
            </w:ins>
            <w:ins w:id="7982" w:author="Okot" w:date="2020-01-20T19:30:00Z">
              <w:r w:rsidR="006A61EC">
                <w:t>PU01</w:t>
              </w:r>
            </w:ins>
            <w:ins w:id="7983" w:author="Okot" w:date="2020-01-20T19:31:00Z">
              <w:r w:rsidR="006A61EC">
                <w:t>5</w:t>
              </w:r>
            </w:ins>
          </w:p>
        </w:tc>
      </w:tr>
      <w:tr w:rsidR="003248D9" w14:paraId="68C37989" w14:textId="77777777" w:rsidTr="00645B77">
        <w:trPr>
          <w:ins w:id="7984" w:author="Okot" w:date="2020-01-20T14:37:00Z"/>
        </w:trPr>
        <w:tc>
          <w:tcPr>
            <w:tcW w:w="3397" w:type="dxa"/>
          </w:tcPr>
          <w:p w14:paraId="065F8AB6" w14:textId="77777777" w:rsidR="003248D9" w:rsidRPr="006076CC" w:rsidRDefault="003248D9" w:rsidP="00645B77">
            <w:pPr>
              <w:ind w:firstLine="0"/>
              <w:rPr>
                <w:ins w:id="7985" w:author="Okot" w:date="2020-01-20T14:37:00Z"/>
                <w:b/>
              </w:rPr>
            </w:pPr>
            <w:ins w:id="7986" w:author="Okot" w:date="2020-01-20T14:37:00Z">
              <w:r w:rsidRPr="006076CC">
                <w:rPr>
                  <w:b/>
                </w:rPr>
                <w:t>Inicjacja</w:t>
              </w:r>
            </w:ins>
          </w:p>
        </w:tc>
        <w:tc>
          <w:tcPr>
            <w:tcW w:w="5664" w:type="dxa"/>
          </w:tcPr>
          <w:p w14:paraId="1A5923EA" w14:textId="59B0E2F5" w:rsidR="003248D9" w:rsidRDefault="003248D9">
            <w:pPr>
              <w:ind w:firstLine="0"/>
              <w:rPr>
                <w:ins w:id="7987" w:author="Okot" w:date="2020-01-20T14:37:00Z"/>
              </w:rPr>
            </w:pPr>
            <w:ins w:id="7988" w:author="Okot" w:date="2020-01-20T14:37:00Z">
              <w:r>
                <w:t>Użytkownik</w:t>
              </w:r>
              <w:r w:rsidR="00975867">
                <w:t xml:space="preserve"> wybiera opcję „Akceptuj” w pkt</w:t>
              </w:r>
              <w:r>
                <w:t> 4 PU01</w:t>
              </w:r>
            </w:ins>
            <w:ins w:id="7989" w:author="Okot" w:date="2020-01-21T13:52:00Z">
              <w:r w:rsidR="006A72CE">
                <w:t>4</w:t>
              </w:r>
            </w:ins>
            <w:ins w:id="7990" w:author="Okot" w:date="2020-01-20T14:37:00Z">
              <w:r>
                <w:t>.</w:t>
              </w:r>
            </w:ins>
          </w:p>
        </w:tc>
      </w:tr>
      <w:tr w:rsidR="003248D9" w14:paraId="5BEB5FC0" w14:textId="77777777" w:rsidTr="00645B77">
        <w:trPr>
          <w:ins w:id="7991" w:author="Okot" w:date="2020-01-20T14:37:00Z"/>
        </w:trPr>
        <w:tc>
          <w:tcPr>
            <w:tcW w:w="3397" w:type="dxa"/>
          </w:tcPr>
          <w:p w14:paraId="2E1A5915" w14:textId="77777777" w:rsidR="003248D9" w:rsidRPr="006076CC" w:rsidRDefault="003248D9" w:rsidP="00645B77">
            <w:pPr>
              <w:ind w:firstLine="0"/>
              <w:rPr>
                <w:ins w:id="7992" w:author="Okot" w:date="2020-01-20T14:37:00Z"/>
                <w:b/>
              </w:rPr>
            </w:pPr>
            <w:ins w:id="7993" w:author="Okot" w:date="2020-01-20T14:37:00Z">
              <w:r w:rsidRPr="006076CC">
                <w:rPr>
                  <w:b/>
                </w:rPr>
                <w:lastRenderedPageBreak/>
                <w:t>Warunki końcowe</w:t>
              </w:r>
            </w:ins>
          </w:p>
        </w:tc>
        <w:tc>
          <w:tcPr>
            <w:tcW w:w="5664" w:type="dxa"/>
          </w:tcPr>
          <w:p w14:paraId="43D84C13" w14:textId="34071239" w:rsidR="003248D9" w:rsidRDefault="006A61EC">
            <w:pPr>
              <w:ind w:firstLine="0"/>
              <w:rPr>
                <w:ins w:id="7994" w:author="Okot" w:date="2020-01-20T14:37:00Z"/>
              </w:rPr>
            </w:pPr>
            <w:ins w:id="7995" w:author="Okot" w:date="2020-01-20T19:30:00Z">
              <w:r>
                <w:t>Został wyświetlony komunikat informujący o poprawnym ustaleniu zapotrzebowania użytkownika.</w:t>
              </w:r>
            </w:ins>
          </w:p>
        </w:tc>
      </w:tr>
      <w:tr w:rsidR="003248D9" w14:paraId="3F7D02A7" w14:textId="77777777" w:rsidTr="00645B77">
        <w:trPr>
          <w:ins w:id="7996" w:author="Okot" w:date="2020-01-20T14:37:00Z"/>
        </w:trPr>
        <w:tc>
          <w:tcPr>
            <w:tcW w:w="3397" w:type="dxa"/>
          </w:tcPr>
          <w:p w14:paraId="6FC52356" w14:textId="77777777" w:rsidR="003248D9" w:rsidRPr="006076CC" w:rsidRDefault="003248D9" w:rsidP="00645B77">
            <w:pPr>
              <w:ind w:firstLine="0"/>
              <w:rPr>
                <w:ins w:id="7997" w:author="Okot" w:date="2020-01-20T14:37:00Z"/>
                <w:b/>
              </w:rPr>
            </w:pPr>
            <w:ins w:id="7998" w:author="Okot" w:date="2020-01-20T14:37:00Z">
              <w:r w:rsidRPr="006076CC">
                <w:rPr>
                  <w:b/>
                </w:rPr>
                <w:t>Scenariusz główny</w:t>
              </w:r>
            </w:ins>
          </w:p>
        </w:tc>
        <w:tc>
          <w:tcPr>
            <w:tcW w:w="5664" w:type="dxa"/>
          </w:tcPr>
          <w:p w14:paraId="78E98B3B" w14:textId="7A0D3DD5" w:rsidR="003248D9" w:rsidRDefault="003248D9" w:rsidP="00645B77">
            <w:pPr>
              <w:ind w:firstLine="0"/>
              <w:rPr>
                <w:ins w:id="7999" w:author="Okot" w:date="2020-01-20T14:37:00Z"/>
              </w:rPr>
            </w:pPr>
            <w:ins w:id="8000"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8001" w:author="Okot" w:date="2020-01-20T19:31:00Z"/>
              </w:rPr>
            </w:pPr>
            <w:ins w:id="8002" w:author="Okot" w:date="2020-01-20T19:32:00Z">
              <w:r>
                <w:t>2</w:t>
              </w:r>
            </w:ins>
            <w:ins w:id="8003" w:author="Okot" w:date="2020-01-20T19:31:00Z">
              <w:r>
                <w:t>. Ustalone zapotrzebowania zostają zapisane w bazie danych.</w:t>
              </w:r>
            </w:ins>
          </w:p>
          <w:p w14:paraId="328F5357" w14:textId="4CC217B9" w:rsidR="006A61EC" w:rsidRDefault="006A61EC" w:rsidP="006A61EC">
            <w:pPr>
              <w:ind w:firstLine="0"/>
              <w:rPr>
                <w:ins w:id="8004" w:author="Okot" w:date="2020-01-20T14:37:00Z"/>
              </w:rPr>
            </w:pPr>
            <w:ins w:id="8005" w:author="Okot" w:date="2020-01-20T19:31:00Z">
              <w:r>
                <w:t>3. Wyświetlone zostaje podsumowanie ustalonych zapotrzebowań oraz komunikat informujący o poprawnym ich ustaleniu.</w:t>
              </w:r>
            </w:ins>
          </w:p>
        </w:tc>
      </w:tr>
      <w:tr w:rsidR="003248D9" w14:paraId="60BCEABD" w14:textId="77777777" w:rsidTr="00645B77">
        <w:trPr>
          <w:trHeight w:val="54"/>
          <w:ins w:id="8006" w:author="Okot" w:date="2020-01-20T14:37:00Z"/>
        </w:trPr>
        <w:tc>
          <w:tcPr>
            <w:tcW w:w="3397" w:type="dxa"/>
          </w:tcPr>
          <w:p w14:paraId="39DB9689" w14:textId="77777777" w:rsidR="003248D9" w:rsidRPr="006076CC" w:rsidRDefault="003248D9" w:rsidP="00645B77">
            <w:pPr>
              <w:ind w:firstLine="0"/>
              <w:rPr>
                <w:ins w:id="8007" w:author="Okot" w:date="2020-01-20T14:37:00Z"/>
                <w:b/>
              </w:rPr>
            </w:pPr>
            <w:ins w:id="8008" w:author="Okot" w:date="2020-01-20T14:37:00Z">
              <w:r w:rsidRPr="006076CC">
                <w:rPr>
                  <w:b/>
                </w:rPr>
                <w:t>Scenariusze alternatywne</w:t>
              </w:r>
            </w:ins>
          </w:p>
        </w:tc>
        <w:tc>
          <w:tcPr>
            <w:tcW w:w="5664" w:type="dxa"/>
          </w:tcPr>
          <w:p w14:paraId="382AE5C1" w14:textId="77777777" w:rsidR="003248D9" w:rsidRDefault="003248D9" w:rsidP="00645B77">
            <w:pPr>
              <w:ind w:firstLine="0"/>
              <w:rPr>
                <w:ins w:id="8009" w:author="Okot" w:date="2020-01-20T14:37:00Z"/>
              </w:rPr>
            </w:pPr>
            <w:ins w:id="8010" w:author="Okot" w:date="2020-01-20T14:37:00Z">
              <w:r>
                <w:t>-</w:t>
              </w:r>
            </w:ins>
          </w:p>
        </w:tc>
      </w:tr>
    </w:tbl>
    <w:p w14:paraId="4A863564" w14:textId="77777777" w:rsidR="003248D9" w:rsidRDefault="003248D9" w:rsidP="003248D9">
      <w:pPr>
        <w:ind w:firstLine="0"/>
        <w:rPr>
          <w:ins w:id="8011" w:author="Okot" w:date="2020-01-20T14:37:00Z"/>
        </w:rPr>
      </w:pPr>
    </w:p>
    <w:p w14:paraId="19BB2A47" w14:textId="437C6199" w:rsidR="003248D9" w:rsidRDefault="00E50689" w:rsidP="003248D9">
      <w:pPr>
        <w:ind w:firstLine="0"/>
        <w:rPr>
          <w:ins w:id="8012" w:author="Okot" w:date="2020-01-20T14:37:00Z"/>
        </w:rPr>
      </w:pPr>
      <w:ins w:id="8013" w:author="Okot" w:date="2020-01-20T14:37:00Z">
        <w:r>
          <w:t>Tabela 4.1</w:t>
        </w:r>
      </w:ins>
      <w:ins w:id="8014" w:author="Okot" w:date="2020-01-20T14:43:00Z">
        <w:r w:rsidR="006A72CE">
          <w:t>6</w:t>
        </w:r>
      </w:ins>
      <w:ins w:id="8015" w:author="Okot" w:date="2020-01-20T14:37:00Z">
        <w:r w:rsidR="003248D9">
          <w:t>.</w:t>
        </w:r>
      </w:ins>
    </w:p>
    <w:p w14:paraId="3C519D51" w14:textId="77777777" w:rsidR="003248D9" w:rsidRDefault="003248D9" w:rsidP="003248D9">
      <w:pPr>
        <w:ind w:firstLine="0"/>
        <w:rPr>
          <w:ins w:id="8016" w:author="Okot" w:date="2020-01-20T14:37:00Z"/>
        </w:rPr>
      </w:pPr>
      <w:ins w:id="8017"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8018" w:author="Okot" w:date="2020-01-20T14:37:00Z"/>
        </w:trPr>
        <w:tc>
          <w:tcPr>
            <w:tcW w:w="3397" w:type="dxa"/>
          </w:tcPr>
          <w:p w14:paraId="220CF6C2" w14:textId="77777777" w:rsidR="003248D9" w:rsidRPr="006076CC" w:rsidRDefault="003248D9" w:rsidP="00645B77">
            <w:pPr>
              <w:ind w:firstLine="0"/>
              <w:rPr>
                <w:ins w:id="8019" w:author="Okot" w:date="2020-01-20T14:37:00Z"/>
                <w:b/>
              </w:rPr>
            </w:pPr>
            <w:ins w:id="8020" w:author="Okot" w:date="2020-01-20T14:37:00Z">
              <w:r w:rsidRPr="006076CC">
                <w:rPr>
                  <w:b/>
                </w:rPr>
                <w:t>Nazwa</w:t>
              </w:r>
            </w:ins>
          </w:p>
        </w:tc>
        <w:tc>
          <w:tcPr>
            <w:tcW w:w="5664" w:type="dxa"/>
          </w:tcPr>
          <w:p w14:paraId="66632B25" w14:textId="779D8160" w:rsidR="003248D9" w:rsidRPr="00A12070" w:rsidRDefault="003248D9">
            <w:pPr>
              <w:ind w:firstLine="0"/>
              <w:rPr>
                <w:ins w:id="8021" w:author="Okot" w:date="2020-01-20T14:37:00Z"/>
                <w:b/>
                <w:i/>
              </w:rPr>
            </w:pPr>
            <w:ins w:id="8022" w:author="Okot" w:date="2020-01-20T14:37:00Z">
              <w:r w:rsidRPr="00A12070">
                <w:rPr>
                  <w:b/>
                  <w:i/>
                </w:rPr>
                <w:t>PU0</w:t>
              </w:r>
              <w:r w:rsidR="00E50689">
                <w:rPr>
                  <w:b/>
                  <w:i/>
                </w:rPr>
                <w:t>1</w:t>
              </w:r>
            </w:ins>
            <w:ins w:id="8023" w:author="Okot" w:date="2020-01-21T13:52:00Z">
              <w:r w:rsidR="006A72CE">
                <w:rPr>
                  <w:b/>
                  <w:i/>
                </w:rPr>
                <w:t>6</w:t>
              </w:r>
            </w:ins>
            <w:ins w:id="8024" w:author="Okot" w:date="2020-01-20T14:37:00Z">
              <w:r w:rsidRPr="00A12070">
                <w:rPr>
                  <w:b/>
                  <w:i/>
                </w:rPr>
                <w:t>: Modyfikacja wyniku wyliczeń</w:t>
              </w:r>
            </w:ins>
          </w:p>
        </w:tc>
      </w:tr>
      <w:tr w:rsidR="003248D9" w14:paraId="6F8C9852" w14:textId="77777777" w:rsidTr="00645B77">
        <w:trPr>
          <w:ins w:id="8025" w:author="Okot" w:date="2020-01-20T14:37:00Z"/>
        </w:trPr>
        <w:tc>
          <w:tcPr>
            <w:tcW w:w="3397" w:type="dxa"/>
          </w:tcPr>
          <w:p w14:paraId="5CAAA0F4" w14:textId="77777777" w:rsidR="003248D9" w:rsidRPr="006076CC" w:rsidRDefault="003248D9" w:rsidP="00645B77">
            <w:pPr>
              <w:ind w:firstLine="0"/>
              <w:rPr>
                <w:ins w:id="8026" w:author="Okot" w:date="2020-01-20T14:37:00Z"/>
                <w:b/>
              </w:rPr>
            </w:pPr>
            <w:ins w:id="8027" w:author="Okot" w:date="2020-01-20T14:37:00Z">
              <w:r w:rsidRPr="006076CC">
                <w:rPr>
                  <w:b/>
                </w:rPr>
                <w:t>Opis</w:t>
              </w:r>
            </w:ins>
          </w:p>
        </w:tc>
        <w:tc>
          <w:tcPr>
            <w:tcW w:w="5664" w:type="dxa"/>
          </w:tcPr>
          <w:p w14:paraId="18EDA2D6" w14:textId="75460053" w:rsidR="003248D9" w:rsidRDefault="003248D9">
            <w:pPr>
              <w:ind w:firstLine="0"/>
              <w:rPr>
                <w:ins w:id="8028" w:author="Okot" w:date="2020-01-20T14:37:00Z"/>
              </w:rPr>
            </w:pPr>
            <w:ins w:id="8029"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8030" w:author="Okot" w:date="2020-01-20T14:37:00Z"/>
        </w:trPr>
        <w:tc>
          <w:tcPr>
            <w:tcW w:w="3397" w:type="dxa"/>
          </w:tcPr>
          <w:p w14:paraId="7FBC84E9" w14:textId="77777777" w:rsidR="006A61EC" w:rsidRPr="006076CC" w:rsidRDefault="006A61EC" w:rsidP="006A61EC">
            <w:pPr>
              <w:ind w:firstLine="0"/>
              <w:rPr>
                <w:ins w:id="8031" w:author="Okot" w:date="2020-01-20T14:37:00Z"/>
                <w:b/>
              </w:rPr>
            </w:pPr>
            <w:ins w:id="8032" w:author="Okot" w:date="2020-01-20T14:37:00Z">
              <w:r w:rsidRPr="006076CC">
                <w:rPr>
                  <w:b/>
                </w:rPr>
                <w:t>Warunki początkowe</w:t>
              </w:r>
            </w:ins>
          </w:p>
        </w:tc>
        <w:tc>
          <w:tcPr>
            <w:tcW w:w="5664" w:type="dxa"/>
          </w:tcPr>
          <w:p w14:paraId="7E43DA0C" w14:textId="03F33E56" w:rsidR="006A61EC" w:rsidRDefault="006A61EC" w:rsidP="006A61EC">
            <w:pPr>
              <w:ind w:firstLine="0"/>
              <w:rPr>
                <w:ins w:id="8033" w:author="Okot" w:date="2020-01-20T14:37:00Z"/>
              </w:rPr>
            </w:pPr>
            <w:ins w:id="8034" w:author="Okot" w:date="2020-01-20T19:31:00Z">
              <w:r>
                <w:t>Użytkownik popraw</w:t>
              </w:r>
              <w:r w:rsidR="006A72CE">
                <w:t>nie zrealizował PU002 oraz PU014</w:t>
              </w:r>
            </w:ins>
          </w:p>
        </w:tc>
      </w:tr>
      <w:tr w:rsidR="006A61EC" w14:paraId="6D636F55" w14:textId="77777777" w:rsidTr="00645B77">
        <w:trPr>
          <w:ins w:id="8035" w:author="Okot" w:date="2020-01-20T14:37:00Z"/>
        </w:trPr>
        <w:tc>
          <w:tcPr>
            <w:tcW w:w="3397" w:type="dxa"/>
          </w:tcPr>
          <w:p w14:paraId="03F42133" w14:textId="77777777" w:rsidR="006A61EC" w:rsidRPr="006076CC" w:rsidRDefault="006A61EC" w:rsidP="006A61EC">
            <w:pPr>
              <w:ind w:firstLine="0"/>
              <w:rPr>
                <w:ins w:id="8036" w:author="Okot" w:date="2020-01-20T14:37:00Z"/>
                <w:b/>
              </w:rPr>
            </w:pPr>
            <w:ins w:id="8037" w:author="Okot" w:date="2020-01-20T14:37:00Z">
              <w:r w:rsidRPr="006076CC">
                <w:rPr>
                  <w:b/>
                </w:rPr>
                <w:t>Inicjacja</w:t>
              </w:r>
            </w:ins>
          </w:p>
        </w:tc>
        <w:tc>
          <w:tcPr>
            <w:tcW w:w="5664" w:type="dxa"/>
          </w:tcPr>
          <w:p w14:paraId="47AA5A9F" w14:textId="744C97E5" w:rsidR="006A61EC" w:rsidRDefault="006A61EC" w:rsidP="006A61EC">
            <w:pPr>
              <w:ind w:firstLine="0"/>
              <w:rPr>
                <w:ins w:id="8038" w:author="Okot" w:date="2020-01-20T14:37:00Z"/>
              </w:rPr>
            </w:pPr>
            <w:ins w:id="8039" w:author="Okot" w:date="2020-01-20T14:37:00Z">
              <w:r>
                <w:t xml:space="preserve">Użytkownik </w:t>
              </w:r>
              <w:r w:rsidR="00975867">
                <w:t>wybiera opcję „Modyfikuj” w pkt</w:t>
              </w:r>
              <w:r>
                <w:t> 4 PU01</w:t>
              </w:r>
            </w:ins>
            <w:ins w:id="8040" w:author="Okot" w:date="2020-01-20T14:43:00Z">
              <w:r w:rsidR="006A72CE">
                <w:t>4</w:t>
              </w:r>
            </w:ins>
            <w:ins w:id="8041" w:author="Okot" w:date="2020-01-20T14:37:00Z">
              <w:r>
                <w:t>.</w:t>
              </w:r>
            </w:ins>
          </w:p>
        </w:tc>
      </w:tr>
      <w:tr w:rsidR="006A61EC" w14:paraId="54563430" w14:textId="77777777" w:rsidTr="00645B77">
        <w:trPr>
          <w:ins w:id="8042" w:author="Okot" w:date="2020-01-20T14:37:00Z"/>
        </w:trPr>
        <w:tc>
          <w:tcPr>
            <w:tcW w:w="3397" w:type="dxa"/>
          </w:tcPr>
          <w:p w14:paraId="1AB30D76" w14:textId="77777777" w:rsidR="006A61EC" w:rsidRPr="006076CC" w:rsidRDefault="006A61EC" w:rsidP="006A61EC">
            <w:pPr>
              <w:ind w:firstLine="0"/>
              <w:rPr>
                <w:ins w:id="8043" w:author="Okot" w:date="2020-01-20T14:37:00Z"/>
                <w:b/>
              </w:rPr>
            </w:pPr>
            <w:ins w:id="8044" w:author="Okot" w:date="2020-01-20T14:37:00Z">
              <w:r w:rsidRPr="006076CC">
                <w:rPr>
                  <w:b/>
                </w:rPr>
                <w:t>Warunki końcowe</w:t>
              </w:r>
            </w:ins>
          </w:p>
        </w:tc>
        <w:tc>
          <w:tcPr>
            <w:tcW w:w="5664" w:type="dxa"/>
          </w:tcPr>
          <w:p w14:paraId="62182BD3" w14:textId="6EC91B9E" w:rsidR="006A61EC" w:rsidRDefault="006A61EC" w:rsidP="006A61EC">
            <w:pPr>
              <w:ind w:firstLine="0"/>
              <w:rPr>
                <w:ins w:id="8045" w:author="Okot" w:date="2020-01-20T14:37:00Z"/>
              </w:rPr>
            </w:pPr>
            <w:ins w:id="8046" w:author="Okot" w:date="2020-01-20T19:31:00Z">
              <w:r>
                <w:t>Został wyświetlony komunikat informujący o poprawnym ustaleniu zapotrzebowania użytkownika.</w:t>
              </w:r>
            </w:ins>
          </w:p>
        </w:tc>
      </w:tr>
      <w:tr w:rsidR="006A61EC" w14:paraId="6C408638" w14:textId="77777777" w:rsidTr="00645B77">
        <w:trPr>
          <w:ins w:id="8047" w:author="Okot" w:date="2020-01-20T14:37:00Z"/>
        </w:trPr>
        <w:tc>
          <w:tcPr>
            <w:tcW w:w="3397" w:type="dxa"/>
          </w:tcPr>
          <w:p w14:paraId="0A1CFCEB" w14:textId="77777777" w:rsidR="006A61EC" w:rsidRPr="006076CC" w:rsidRDefault="006A61EC" w:rsidP="006A61EC">
            <w:pPr>
              <w:ind w:firstLine="0"/>
              <w:rPr>
                <w:ins w:id="8048" w:author="Okot" w:date="2020-01-20T14:37:00Z"/>
                <w:b/>
              </w:rPr>
            </w:pPr>
            <w:ins w:id="8049" w:author="Okot" w:date="2020-01-20T14:37:00Z">
              <w:r w:rsidRPr="006076CC">
                <w:rPr>
                  <w:b/>
                </w:rPr>
                <w:t>Scenariusz główny</w:t>
              </w:r>
            </w:ins>
          </w:p>
        </w:tc>
        <w:tc>
          <w:tcPr>
            <w:tcW w:w="5664" w:type="dxa"/>
          </w:tcPr>
          <w:p w14:paraId="151F70EE" w14:textId="68057B7B" w:rsidR="006A61EC" w:rsidRDefault="006A61EC" w:rsidP="006A61EC">
            <w:pPr>
              <w:ind w:firstLine="0"/>
              <w:rPr>
                <w:ins w:id="8050" w:author="Okot" w:date="2020-01-20T14:37:00Z"/>
              </w:rPr>
            </w:pPr>
            <w:ins w:id="8051" w:author="Okot" w:date="2020-01-20T14:37:00Z">
              <w:r>
                <w:t>1. Wyświetlone zostaje</w:t>
              </w:r>
            </w:ins>
            <w:ins w:id="8052" w:author="Okot" w:date="2020-01-20T19:32:00Z">
              <w:r>
                <w:t xml:space="preserve"> okno modalne zawierające</w:t>
              </w:r>
            </w:ins>
            <w:ins w:id="8053" w:author="Okot" w:date="2020-01-20T14:37:00Z">
              <w:r>
                <w:t xml:space="preserve"> formularz wprowadzania proponowanego zapotrzebowania.</w:t>
              </w:r>
            </w:ins>
          </w:p>
          <w:p w14:paraId="723C1EB8" w14:textId="77777777" w:rsidR="006A61EC" w:rsidRDefault="006A61EC" w:rsidP="006A61EC">
            <w:pPr>
              <w:ind w:firstLine="0"/>
              <w:rPr>
                <w:ins w:id="8054" w:author="Okot" w:date="2020-01-20T14:37:00Z"/>
              </w:rPr>
            </w:pPr>
            <w:ins w:id="8055" w:author="Okot" w:date="2020-01-20T14:37:00Z">
              <w:r>
                <w:t>2. Użytkownik wprowadza proponowaną przez siebie wartość dziennej kaloryczności.</w:t>
              </w:r>
            </w:ins>
          </w:p>
          <w:p w14:paraId="077364E5" w14:textId="77777777" w:rsidR="006A61EC" w:rsidRDefault="006A61EC" w:rsidP="006A61EC">
            <w:pPr>
              <w:ind w:firstLine="0"/>
              <w:rPr>
                <w:ins w:id="8056" w:author="Okot" w:date="2020-01-20T14:37:00Z"/>
              </w:rPr>
            </w:pPr>
            <w:ins w:id="8057" w:author="Okot" w:date="2020-01-20T14:37:00Z">
              <w:r>
                <w:t>3. Użytkownik używa przycisku „Zapisz”.</w:t>
              </w:r>
            </w:ins>
          </w:p>
          <w:p w14:paraId="70F255F8" w14:textId="77777777" w:rsidR="006A61EC" w:rsidRDefault="006A61EC" w:rsidP="006A61EC">
            <w:pPr>
              <w:ind w:firstLine="0"/>
              <w:rPr>
                <w:ins w:id="8058" w:author="Okot" w:date="2020-01-20T14:37:00Z"/>
              </w:rPr>
            </w:pPr>
            <w:ins w:id="8059" w:author="Okot" w:date="2020-01-20T14:37:00Z">
              <w:r>
                <w:t>4. System weryfikuje proponowaną wartość.</w:t>
              </w:r>
            </w:ins>
          </w:p>
          <w:p w14:paraId="0704D515" w14:textId="77777777" w:rsidR="006A61EC" w:rsidRDefault="006A61EC" w:rsidP="006A61EC">
            <w:pPr>
              <w:ind w:firstLine="0"/>
              <w:rPr>
                <w:ins w:id="8060" w:author="Okot" w:date="2020-01-20T19:33:00Z"/>
              </w:rPr>
            </w:pPr>
            <w:ins w:id="8061" w:author="Okot" w:date="2020-01-20T19:33:00Z">
              <w:r>
                <w:t>5. Ustalone zapotrzebowania zostają zapisane w bazie danych.</w:t>
              </w:r>
            </w:ins>
          </w:p>
          <w:p w14:paraId="1BD8EE74" w14:textId="5F6F3109" w:rsidR="006A61EC" w:rsidRDefault="006A61EC" w:rsidP="006A61EC">
            <w:pPr>
              <w:ind w:firstLine="0"/>
              <w:rPr>
                <w:ins w:id="8062" w:author="Okot" w:date="2020-01-20T14:37:00Z"/>
              </w:rPr>
            </w:pPr>
            <w:ins w:id="8063" w:author="Okot" w:date="2020-01-20T19:33:00Z">
              <w:r>
                <w:t>6. Wyświetlone zostaje podsumowanie ustalonych zapotrzebowań oraz komunikat informujący o poprawnym ich ustaleniu.</w:t>
              </w:r>
            </w:ins>
          </w:p>
        </w:tc>
      </w:tr>
      <w:tr w:rsidR="006A61EC" w14:paraId="05F89CA3" w14:textId="77777777" w:rsidTr="00645B77">
        <w:trPr>
          <w:trHeight w:val="54"/>
          <w:ins w:id="8064" w:author="Okot" w:date="2020-01-20T14:37:00Z"/>
        </w:trPr>
        <w:tc>
          <w:tcPr>
            <w:tcW w:w="3397" w:type="dxa"/>
          </w:tcPr>
          <w:p w14:paraId="026A0763" w14:textId="77777777" w:rsidR="006A61EC" w:rsidRPr="006076CC" w:rsidRDefault="006A61EC" w:rsidP="006A61EC">
            <w:pPr>
              <w:ind w:firstLine="0"/>
              <w:rPr>
                <w:ins w:id="8065" w:author="Okot" w:date="2020-01-20T14:37:00Z"/>
                <w:b/>
              </w:rPr>
            </w:pPr>
            <w:ins w:id="8066"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8067" w:author="Okot" w:date="2020-01-20T14:37:00Z"/>
              </w:rPr>
            </w:pPr>
            <w:ins w:id="8068" w:author="Okot" w:date="2020-01-20T14:37:00Z">
              <w:r>
                <w:t>(1-3).1. Użytkownik używa przycisku do zamknięcia okna.</w:t>
              </w:r>
            </w:ins>
          </w:p>
          <w:p w14:paraId="6E4C96D4" w14:textId="77777777" w:rsidR="006A61EC" w:rsidRDefault="006A61EC" w:rsidP="006A61EC">
            <w:pPr>
              <w:ind w:firstLine="0"/>
              <w:rPr>
                <w:ins w:id="8069" w:author="Okot" w:date="2020-01-20T14:37:00Z"/>
              </w:rPr>
            </w:pPr>
            <w:ins w:id="8070" w:author="Okot" w:date="2020-01-20T14:37:00Z">
              <w:r>
                <w:t>(1-3).1.1. Pojawia okno dialogowe służące do potwierdzenia zamknięcia okna bez zapisywania danych.</w:t>
              </w:r>
            </w:ins>
          </w:p>
          <w:p w14:paraId="0B4334E9" w14:textId="77777777" w:rsidR="006A61EC" w:rsidRDefault="006A61EC" w:rsidP="006A61EC">
            <w:pPr>
              <w:ind w:firstLine="0"/>
              <w:rPr>
                <w:ins w:id="8071" w:author="Okot" w:date="2020-01-20T14:37:00Z"/>
              </w:rPr>
            </w:pPr>
            <w:ins w:id="8072" w:author="Okot" w:date="2020-01-20T14:37:00Z">
              <w:r>
                <w:t>(1-3).1.2.1. Użytkownik potwierdza zamknięcie okna.</w:t>
              </w:r>
            </w:ins>
          </w:p>
          <w:p w14:paraId="2C5185B8" w14:textId="77777777" w:rsidR="006A61EC" w:rsidRDefault="006A61EC" w:rsidP="006A61EC">
            <w:pPr>
              <w:ind w:firstLine="0"/>
              <w:rPr>
                <w:ins w:id="8073" w:author="Okot" w:date="2020-01-20T14:37:00Z"/>
              </w:rPr>
            </w:pPr>
            <w:ins w:id="8074" w:author="Okot" w:date="2020-01-20T14:37:00Z">
              <w:r>
                <w:t>(1-3).1.2.1.1. Okno modalne z formularzem zostaje zamknięte.</w:t>
              </w:r>
            </w:ins>
          </w:p>
          <w:p w14:paraId="4E83AABA" w14:textId="207CEBD4" w:rsidR="006A61EC" w:rsidRDefault="00975867" w:rsidP="006A61EC">
            <w:pPr>
              <w:ind w:firstLine="0"/>
              <w:rPr>
                <w:ins w:id="8075" w:author="Okot" w:date="2020-01-20T14:37:00Z"/>
              </w:rPr>
            </w:pPr>
            <w:ins w:id="8076" w:author="Okot" w:date="2020-01-20T14:37:00Z">
              <w:r>
                <w:t>(1-3).1.2.1.2. Powrót do pkt</w:t>
              </w:r>
              <w:r w:rsidR="006A61EC">
                <w:t> 4 PU01</w:t>
              </w:r>
            </w:ins>
            <w:ins w:id="8077" w:author="Okot" w:date="2020-01-20T14:43:00Z">
              <w:r w:rsidR="00CF0D9F">
                <w:t>4</w:t>
              </w:r>
            </w:ins>
            <w:ins w:id="8078" w:author="Okot" w:date="2020-01-20T14:37:00Z">
              <w:r w:rsidR="006A61EC">
                <w:t>.</w:t>
              </w:r>
            </w:ins>
          </w:p>
          <w:p w14:paraId="2C3974F8" w14:textId="77777777" w:rsidR="006A61EC" w:rsidRDefault="006A61EC" w:rsidP="006A61EC">
            <w:pPr>
              <w:ind w:firstLine="0"/>
              <w:rPr>
                <w:ins w:id="8079" w:author="Okot" w:date="2020-01-20T14:37:00Z"/>
              </w:rPr>
            </w:pPr>
            <w:ins w:id="8080" w:author="Okot" w:date="2020-01-20T14:37:00Z">
              <w:r>
                <w:t>(1-3).1.2.2. Użytkownik rezygnuje z akcji.</w:t>
              </w:r>
            </w:ins>
          </w:p>
          <w:p w14:paraId="334907F1" w14:textId="360A345E" w:rsidR="006A61EC" w:rsidRDefault="00975867" w:rsidP="006A61EC">
            <w:pPr>
              <w:ind w:firstLine="0"/>
              <w:rPr>
                <w:ins w:id="8081" w:author="Okot" w:date="2020-01-20T14:37:00Z"/>
              </w:rPr>
            </w:pPr>
            <w:ins w:id="8082" w:author="Okot" w:date="2020-01-20T14:37:00Z">
              <w:r>
                <w:t>(1-3).1.2.2.1. Powrót do pkt</w:t>
              </w:r>
              <w:r w:rsidR="006A61EC">
                <w:t> (1-3).</w:t>
              </w:r>
            </w:ins>
          </w:p>
          <w:p w14:paraId="13C264B9" w14:textId="77777777" w:rsidR="006A61EC" w:rsidRDefault="006A61EC" w:rsidP="006A61EC">
            <w:pPr>
              <w:ind w:firstLine="0"/>
              <w:rPr>
                <w:ins w:id="8083" w:author="Okot" w:date="2020-01-20T14:37:00Z"/>
              </w:rPr>
            </w:pPr>
            <w:ins w:id="8084" w:author="Okot" w:date="2020-01-20T14:37:00Z">
              <w:r>
                <w:t>4.1(a) Użytkownik pozostawił pole „Proponowana kaloryczność” puste.</w:t>
              </w:r>
            </w:ins>
          </w:p>
          <w:p w14:paraId="239EBB37" w14:textId="77777777" w:rsidR="006A61EC" w:rsidRDefault="006A61EC" w:rsidP="006A61EC">
            <w:pPr>
              <w:ind w:firstLine="0"/>
              <w:rPr>
                <w:ins w:id="8085" w:author="Okot" w:date="2020-01-20T14:37:00Z"/>
              </w:rPr>
            </w:pPr>
            <w:ins w:id="8086" w:author="Okot" w:date="2020-01-20T14:37:00Z">
              <w:r>
                <w:t>4.1(b) Użytkownik wprowadził nieprawidłową wartość proponowanej dziennej kaloryczności.</w:t>
              </w:r>
            </w:ins>
          </w:p>
          <w:p w14:paraId="1B80F4B0" w14:textId="77777777" w:rsidR="006A61EC" w:rsidRDefault="006A61EC" w:rsidP="006A61EC">
            <w:pPr>
              <w:ind w:firstLine="0"/>
              <w:rPr>
                <w:ins w:id="8087" w:author="Okot" w:date="2020-01-20T14:37:00Z"/>
              </w:rPr>
            </w:pPr>
            <w:ins w:id="8088"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8089" w:author="Okot" w:date="2020-01-20T14:37:00Z"/>
              </w:rPr>
            </w:pPr>
            <w:ins w:id="8090" w:author="Okot" w:date="2020-01-20T14:37:00Z">
              <w:r>
                <w:t>4.1.1. Wyświetlony zostaje stosowny komunikat błędu.</w:t>
              </w:r>
            </w:ins>
          </w:p>
          <w:p w14:paraId="2249D838" w14:textId="4087D3EA" w:rsidR="006A61EC" w:rsidRDefault="006A61EC">
            <w:pPr>
              <w:ind w:firstLine="0"/>
              <w:rPr>
                <w:ins w:id="8091" w:author="Okot" w:date="2020-01-20T14:37:00Z"/>
              </w:rPr>
            </w:pPr>
            <w:ins w:id="8092" w:author="Okot" w:date="2020-01-20T14:37:00Z">
              <w:r>
                <w:t>4.1.2. Powrót do pkt 2.</w:t>
              </w:r>
            </w:ins>
          </w:p>
        </w:tc>
      </w:tr>
    </w:tbl>
    <w:p w14:paraId="2D9DC6D9" w14:textId="77777777" w:rsidR="003248D9" w:rsidRDefault="003248D9" w:rsidP="003248D9">
      <w:pPr>
        <w:ind w:firstLine="0"/>
        <w:rPr>
          <w:ins w:id="8093" w:author="Okot" w:date="2020-01-20T14:37:00Z"/>
        </w:rPr>
      </w:pPr>
    </w:p>
    <w:p w14:paraId="18E23E10" w14:textId="26EF7453" w:rsidR="003248D9" w:rsidRDefault="00CF0D9F" w:rsidP="003248D9">
      <w:pPr>
        <w:ind w:firstLine="0"/>
        <w:rPr>
          <w:ins w:id="8094" w:author="Okot" w:date="2020-01-20T14:37:00Z"/>
        </w:rPr>
      </w:pPr>
      <w:ins w:id="8095" w:author="Okot" w:date="2020-01-20T14:37:00Z">
        <w:r>
          <w:t>Tabela 4.17</w:t>
        </w:r>
        <w:r w:rsidR="003248D9">
          <w:t>.</w:t>
        </w:r>
      </w:ins>
    </w:p>
    <w:p w14:paraId="3A73AD60" w14:textId="77777777" w:rsidR="003248D9" w:rsidRDefault="003248D9" w:rsidP="003248D9">
      <w:pPr>
        <w:ind w:firstLine="0"/>
        <w:rPr>
          <w:ins w:id="8096" w:author="Okot" w:date="2020-01-20T14:37:00Z"/>
        </w:rPr>
      </w:pPr>
      <w:ins w:id="8097"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8098" w:author="Okot" w:date="2020-01-20T14:37:00Z"/>
        </w:trPr>
        <w:tc>
          <w:tcPr>
            <w:tcW w:w="3397" w:type="dxa"/>
          </w:tcPr>
          <w:p w14:paraId="02CF133F" w14:textId="77777777" w:rsidR="003248D9" w:rsidRPr="00E522BA" w:rsidRDefault="003248D9" w:rsidP="00645B77">
            <w:pPr>
              <w:ind w:firstLine="0"/>
              <w:rPr>
                <w:ins w:id="8099" w:author="Okot" w:date="2020-01-20T14:37:00Z"/>
                <w:b/>
              </w:rPr>
            </w:pPr>
            <w:ins w:id="8100" w:author="Okot" w:date="2020-01-20T14:37:00Z">
              <w:r w:rsidRPr="00E522BA">
                <w:rPr>
                  <w:b/>
                </w:rPr>
                <w:t>Nazwa</w:t>
              </w:r>
            </w:ins>
          </w:p>
        </w:tc>
        <w:tc>
          <w:tcPr>
            <w:tcW w:w="5664" w:type="dxa"/>
          </w:tcPr>
          <w:p w14:paraId="5D22036B" w14:textId="16C82A06" w:rsidR="003248D9" w:rsidRPr="00E522BA" w:rsidRDefault="003248D9">
            <w:pPr>
              <w:ind w:firstLine="0"/>
              <w:rPr>
                <w:ins w:id="8101" w:author="Okot" w:date="2020-01-20T14:37:00Z"/>
                <w:b/>
                <w:i/>
              </w:rPr>
            </w:pPr>
            <w:ins w:id="8102" w:author="Okot" w:date="2020-01-20T14:37:00Z">
              <w:r w:rsidRPr="00E522BA">
                <w:rPr>
                  <w:b/>
                  <w:i/>
                </w:rPr>
                <w:t>PU</w:t>
              </w:r>
              <w:r w:rsidR="00E50689">
                <w:rPr>
                  <w:b/>
                  <w:i/>
                </w:rPr>
                <w:t>01</w:t>
              </w:r>
            </w:ins>
            <w:ins w:id="8103" w:author="Okot" w:date="2020-01-21T13:53:00Z">
              <w:r w:rsidR="00CF0D9F">
                <w:rPr>
                  <w:b/>
                  <w:i/>
                </w:rPr>
                <w:t>7</w:t>
              </w:r>
            </w:ins>
            <w:ins w:id="8104" w:author="Okot" w:date="2020-01-20T14:37:00Z">
              <w:r w:rsidRPr="00C940F5">
                <w:rPr>
                  <w:b/>
                  <w:i/>
                </w:rPr>
                <w:t>:</w:t>
              </w:r>
              <w:r>
                <w:rPr>
                  <w:b/>
                  <w:i/>
                </w:rPr>
                <w:t xml:space="preserve"> Zmiana docelowej dobowej kaloryczności</w:t>
              </w:r>
            </w:ins>
          </w:p>
        </w:tc>
      </w:tr>
      <w:tr w:rsidR="003248D9" w14:paraId="2DAF8FB0" w14:textId="77777777" w:rsidTr="00645B77">
        <w:trPr>
          <w:ins w:id="8105" w:author="Okot" w:date="2020-01-20T14:37:00Z"/>
        </w:trPr>
        <w:tc>
          <w:tcPr>
            <w:tcW w:w="3397" w:type="dxa"/>
          </w:tcPr>
          <w:p w14:paraId="3A2E607D" w14:textId="77777777" w:rsidR="003248D9" w:rsidRPr="00E522BA" w:rsidRDefault="003248D9" w:rsidP="00645B77">
            <w:pPr>
              <w:ind w:firstLine="0"/>
              <w:rPr>
                <w:ins w:id="8106" w:author="Okot" w:date="2020-01-20T14:37:00Z"/>
                <w:b/>
              </w:rPr>
            </w:pPr>
            <w:ins w:id="8107" w:author="Okot" w:date="2020-01-20T14:37:00Z">
              <w:r w:rsidRPr="00E522BA">
                <w:rPr>
                  <w:b/>
                </w:rPr>
                <w:t>Opis</w:t>
              </w:r>
            </w:ins>
          </w:p>
        </w:tc>
        <w:tc>
          <w:tcPr>
            <w:tcW w:w="5664" w:type="dxa"/>
          </w:tcPr>
          <w:p w14:paraId="20385F5F" w14:textId="77777777" w:rsidR="003248D9" w:rsidRDefault="003248D9" w:rsidP="00645B77">
            <w:pPr>
              <w:ind w:firstLine="0"/>
              <w:rPr>
                <w:ins w:id="8108" w:author="Okot" w:date="2020-01-20T14:37:00Z"/>
              </w:rPr>
            </w:pPr>
            <w:ins w:id="8109"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8110" w:author="Okot" w:date="2020-01-20T14:37:00Z"/>
        </w:trPr>
        <w:tc>
          <w:tcPr>
            <w:tcW w:w="3397" w:type="dxa"/>
          </w:tcPr>
          <w:p w14:paraId="4328140D" w14:textId="77777777" w:rsidR="003248D9" w:rsidRPr="00E522BA" w:rsidRDefault="003248D9" w:rsidP="00645B77">
            <w:pPr>
              <w:ind w:firstLine="0"/>
              <w:rPr>
                <w:ins w:id="8111" w:author="Okot" w:date="2020-01-20T14:37:00Z"/>
                <w:b/>
              </w:rPr>
            </w:pPr>
            <w:ins w:id="8112" w:author="Okot" w:date="2020-01-20T14:37:00Z">
              <w:r w:rsidRPr="00E522BA">
                <w:rPr>
                  <w:b/>
                </w:rPr>
                <w:t>Warunki początkowe</w:t>
              </w:r>
            </w:ins>
          </w:p>
        </w:tc>
        <w:tc>
          <w:tcPr>
            <w:tcW w:w="5664" w:type="dxa"/>
          </w:tcPr>
          <w:p w14:paraId="73960AA4" w14:textId="747BC7C0" w:rsidR="003248D9" w:rsidRDefault="003248D9">
            <w:pPr>
              <w:ind w:firstLine="0"/>
              <w:rPr>
                <w:ins w:id="8113" w:author="Okot" w:date="2020-01-20T14:37:00Z"/>
              </w:rPr>
            </w:pPr>
            <w:ins w:id="8114" w:author="Okot" w:date="2020-01-20T14:37:00Z">
              <w:r>
                <w:t>Użytkownik poprawnie zrealizował PU002, PU01</w:t>
              </w:r>
            </w:ins>
            <w:ins w:id="8115" w:author="Okot" w:date="2020-01-21T13:53:00Z">
              <w:r w:rsidR="00CF0D9F">
                <w:t>4</w:t>
              </w:r>
            </w:ins>
            <w:ins w:id="8116" w:author="Okot" w:date="2020-01-20T14:37:00Z">
              <w:r>
                <w:t xml:space="preserve"> oraz znajduje się na podstronie „Moje dane”.</w:t>
              </w:r>
            </w:ins>
          </w:p>
        </w:tc>
      </w:tr>
      <w:tr w:rsidR="003248D9" w14:paraId="1B25B801" w14:textId="77777777" w:rsidTr="00645B77">
        <w:trPr>
          <w:ins w:id="8117" w:author="Okot" w:date="2020-01-20T14:37:00Z"/>
        </w:trPr>
        <w:tc>
          <w:tcPr>
            <w:tcW w:w="3397" w:type="dxa"/>
          </w:tcPr>
          <w:p w14:paraId="049730A7" w14:textId="77777777" w:rsidR="003248D9" w:rsidRPr="00E522BA" w:rsidRDefault="003248D9" w:rsidP="00645B77">
            <w:pPr>
              <w:ind w:firstLine="0"/>
              <w:rPr>
                <w:ins w:id="8118" w:author="Okot" w:date="2020-01-20T14:37:00Z"/>
                <w:b/>
              </w:rPr>
            </w:pPr>
            <w:ins w:id="8119" w:author="Okot" w:date="2020-01-20T14:37:00Z">
              <w:r w:rsidRPr="00E522BA">
                <w:rPr>
                  <w:b/>
                </w:rPr>
                <w:t>Inicjacja</w:t>
              </w:r>
            </w:ins>
          </w:p>
        </w:tc>
        <w:tc>
          <w:tcPr>
            <w:tcW w:w="5664" w:type="dxa"/>
          </w:tcPr>
          <w:p w14:paraId="37322E44" w14:textId="77777777" w:rsidR="003248D9" w:rsidRDefault="003248D9" w:rsidP="00645B77">
            <w:pPr>
              <w:ind w:firstLine="0"/>
              <w:rPr>
                <w:ins w:id="8120" w:author="Okot" w:date="2020-01-20T14:37:00Z"/>
              </w:rPr>
            </w:pPr>
            <w:ins w:id="8121" w:author="Okot" w:date="2020-01-20T14:37:00Z">
              <w:r>
                <w:t>Użytkownik aktywuje przycisk „Zmień kaloryczność”.</w:t>
              </w:r>
            </w:ins>
          </w:p>
        </w:tc>
      </w:tr>
      <w:tr w:rsidR="003248D9" w14:paraId="1AEBDF34" w14:textId="77777777" w:rsidTr="00645B77">
        <w:trPr>
          <w:ins w:id="8122" w:author="Okot" w:date="2020-01-20T14:37:00Z"/>
        </w:trPr>
        <w:tc>
          <w:tcPr>
            <w:tcW w:w="3397" w:type="dxa"/>
          </w:tcPr>
          <w:p w14:paraId="1110B4EA" w14:textId="77777777" w:rsidR="003248D9" w:rsidRPr="00E522BA" w:rsidRDefault="003248D9" w:rsidP="00645B77">
            <w:pPr>
              <w:ind w:firstLine="0"/>
              <w:rPr>
                <w:ins w:id="8123" w:author="Okot" w:date="2020-01-20T14:37:00Z"/>
                <w:b/>
              </w:rPr>
            </w:pPr>
            <w:ins w:id="8124" w:author="Okot" w:date="2020-01-20T14:37:00Z">
              <w:r w:rsidRPr="00E522BA">
                <w:rPr>
                  <w:b/>
                </w:rPr>
                <w:t>Warunki końcowe</w:t>
              </w:r>
            </w:ins>
          </w:p>
        </w:tc>
        <w:tc>
          <w:tcPr>
            <w:tcW w:w="5664" w:type="dxa"/>
          </w:tcPr>
          <w:p w14:paraId="48F9317A" w14:textId="77777777" w:rsidR="003248D9" w:rsidRDefault="003248D9" w:rsidP="00645B77">
            <w:pPr>
              <w:ind w:firstLine="0"/>
              <w:rPr>
                <w:ins w:id="8125" w:author="Okot" w:date="2020-01-20T14:37:00Z"/>
              </w:rPr>
            </w:pPr>
            <w:ins w:id="8126" w:author="Okot" w:date="2020-01-20T14:37:00Z">
              <w:r>
                <w:t>Został wyświetlony komunikat informujący o zmianie ustalonej kaloryczności.</w:t>
              </w:r>
            </w:ins>
          </w:p>
        </w:tc>
      </w:tr>
      <w:tr w:rsidR="003248D9" w14:paraId="6736183F" w14:textId="77777777" w:rsidTr="00645B77">
        <w:trPr>
          <w:ins w:id="8127" w:author="Okot" w:date="2020-01-20T14:37:00Z"/>
        </w:trPr>
        <w:tc>
          <w:tcPr>
            <w:tcW w:w="3397" w:type="dxa"/>
          </w:tcPr>
          <w:p w14:paraId="65DE851C" w14:textId="77777777" w:rsidR="003248D9" w:rsidRPr="00E522BA" w:rsidRDefault="003248D9" w:rsidP="00645B77">
            <w:pPr>
              <w:ind w:firstLine="0"/>
              <w:rPr>
                <w:ins w:id="8128" w:author="Okot" w:date="2020-01-20T14:37:00Z"/>
                <w:b/>
              </w:rPr>
            </w:pPr>
            <w:ins w:id="8129" w:author="Okot" w:date="2020-01-20T14:37:00Z">
              <w:r w:rsidRPr="00E522BA">
                <w:rPr>
                  <w:b/>
                </w:rPr>
                <w:t>Scenariusz główny</w:t>
              </w:r>
            </w:ins>
          </w:p>
        </w:tc>
        <w:tc>
          <w:tcPr>
            <w:tcW w:w="5664" w:type="dxa"/>
          </w:tcPr>
          <w:p w14:paraId="24A57E5B" w14:textId="77777777" w:rsidR="003248D9" w:rsidRDefault="003248D9" w:rsidP="00645B77">
            <w:pPr>
              <w:ind w:firstLine="0"/>
              <w:rPr>
                <w:ins w:id="8130" w:author="Okot" w:date="2020-01-20T14:37:00Z"/>
              </w:rPr>
            </w:pPr>
            <w:ins w:id="8131" w:author="Okot" w:date="2020-01-20T14:37:00Z">
              <w:r>
                <w:t>1. Użytkownik aktywuje przycisk „Zmień kaloryczność”.</w:t>
              </w:r>
            </w:ins>
          </w:p>
          <w:p w14:paraId="7BED3435" w14:textId="77777777" w:rsidR="003248D9" w:rsidRDefault="003248D9" w:rsidP="00645B77">
            <w:pPr>
              <w:ind w:firstLine="0"/>
              <w:rPr>
                <w:ins w:id="8132" w:author="Okot" w:date="2020-01-20T14:37:00Z"/>
              </w:rPr>
            </w:pPr>
            <w:ins w:id="8133"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8134" w:author="Okot" w:date="2020-01-20T14:37:00Z"/>
              </w:rPr>
            </w:pPr>
            <w:ins w:id="8135" w:author="Okot" w:date="2020-01-20T14:37:00Z">
              <w:r>
                <w:t>3. Użytkownik wprowadza proponowaną przez siebie wartość dziennej kaloryczności.</w:t>
              </w:r>
            </w:ins>
          </w:p>
          <w:p w14:paraId="4732CF0A" w14:textId="77777777" w:rsidR="003248D9" w:rsidRDefault="003248D9" w:rsidP="00645B77">
            <w:pPr>
              <w:ind w:firstLine="0"/>
              <w:rPr>
                <w:ins w:id="8136" w:author="Okot" w:date="2020-01-20T14:37:00Z"/>
              </w:rPr>
            </w:pPr>
            <w:ins w:id="8137" w:author="Okot" w:date="2020-01-20T14:37:00Z">
              <w:r>
                <w:t>4. Użytkownik używa przycisku „Zapisz”.</w:t>
              </w:r>
            </w:ins>
          </w:p>
          <w:p w14:paraId="033D9218" w14:textId="77777777" w:rsidR="003248D9" w:rsidRDefault="003248D9" w:rsidP="00645B77">
            <w:pPr>
              <w:ind w:firstLine="0"/>
              <w:rPr>
                <w:ins w:id="8138" w:author="Okot" w:date="2020-01-20T14:37:00Z"/>
              </w:rPr>
            </w:pPr>
            <w:ins w:id="8139" w:author="Okot" w:date="2020-01-20T14:37:00Z">
              <w:r>
                <w:t>5. System weryfikuje proponowaną wartość.</w:t>
              </w:r>
            </w:ins>
          </w:p>
          <w:p w14:paraId="6C1A65ED" w14:textId="77777777" w:rsidR="003248D9" w:rsidRDefault="003248D9" w:rsidP="00645B77">
            <w:pPr>
              <w:ind w:firstLine="0"/>
              <w:rPr>
                <w:ins w:id="8140" w:author="Okot" w:date="2020-01-20T14:37:00Z"/>
              </w:rPr>
            </w:pPr>
            <w:ins w:id="8141" w:author="Okot" w:date="2020-01-20T14:37:00Z">
              <w:r>
                <w:t>6. Ustalone zapotrzebowanie zostaje zapisane w bazie danych.</w:t>
              </w:r>
            </w:ins>
          </w:p>
          <w:p w14:paraId="4BC532AE" w14:textId="77777777" w:rsidR="003248D9" w:rsidRDefault="003248D9" w:rsidP="00645B77">
            <w:pPr>
              <w:ind w:firstLine="0"/>
              <w:rPr>
                <w:ins w:id="8142" w:author="Okot" w:date="2020-01-20T14:37:00Z"/>
              </w:rPr>
            </w:pPr>
            <w:ins w:id="8143" w:author="Okot" w:date="2020-01-20T14:37:00Z">
              <w:r>
                <w:t>7. Wyświetlony zostaje komunikat informujący o poprawnym dokonaniu zmiany.</w:t>
              </w:r>
            </w:ins>
          </w:p>
        </w:tc>
      </w:tr>
      <w:tr w:rsidR="003248D9" w14:paraId="30D98AA0" w14:textId="77777777" w:rsidTr="00645B77">
        <w:trPr>
          <w:trHeight w:val="54"/>
          <w:ins w:id="8144" w:author="Okot" w:date="2020-01-20T14:37:00Z"/>
        </w:trPr>
        <w:tc>
          <w:tcPr>
            <w:tcW w:w="3397" w:type="dxa"/>
          </w:tcPr>
          <w:p w14:paraId="214D1D54" w14:textId="77777777" w:rsidR="003248D9" w:rsidRPr="00E522BA" w:rsidRDefault="003248D9" w:rsidP="00645B77">
            <w:pPr>
              <w:ind w:firstLine="0"/>
              <w:rPr>
                <w:ins w:id="8145" w:author="Okot" w:date="2020-01-20T14:37:00Z"/>
                <w:b/>
              </w:rPr>
            </w:pPr>
            <w:ins w:id="8146"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8147" w:author="Okot" w:date="2020-01-20T14:37:00Z"/>
              </w:rPr>
            </w:pPr>
            <w:ins w:id="8148" w:author="Okot" w:date="2020-01-20T14:37:00Z">
              <w:r>
                <w:t>(2-4).1. Użytkownik używa przycisku do zamknięcia okna.</w:t>
              </w:r>
            </w:ins>
          </w:p>
          <w:p w14:paraId="6CB9DA19" w14:textId="77777777" w:rsidR="003248D9" w:rsidRDefault="003248D9" w:rsidP="00645B77">
            <w:pPr>
              <w:ind w:firstLine="0"/>
              <w:rPr>
                <w:ins w:id="8149" w:author="Okot" w:date="2020-01-20T14:37:00Z"/>
              </w:rPr>
            </w:pPr>
            <w:ins w:id="8150"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8151" w:author="Okot" w:date="2020-01-20T14:37:00Z"/>
              </w:rPr>
            </w:pPr>
            <w:ins w:id="8152" w:author="Okot" w:date="2020-01-20T14:37:00Z">
              <w:r>
                <w:t>(2-4).1.2.1. Użytkownik potwierdza zamknięcie okna.</w:t>
              </w:r>
            </w:ins>
          </w:p>
          <w:p w14:paraId="2197069F" w14:textId="77777777" w:rsidR="003248D9" w:rsidRDefault="003248D9" w:rsidP="00645B77">
            <w:pPr>
              <w:ind w:firstLine="0"/>
              <w:rPr>
                <w:ins w:id="8153" w:author="Okot" w:date="2020-01-20T14:37:00Z"/>
              </w:rPr>
            </w:pPr>
            <w:ins w:id="8154" w:author="Okot" w:date="2020-01-20T14:37:00Z">
              <w:r>
                <w:t>(2-4).1.2.1.1. Okno modalne z formularzem zostaje zamknięte.</w:t>
              </w:r>
            </w:ins>
          </w:p>
          <w:p w14:paraId="39E5BADC" w14:textId="77777777" w:rsidR="003248D9" w:rsidRDefault="003248D9" w:rsidP="00645B77">
            <w:pPr>
              <w:ind w:firstLine="0"/>
              <w:rPr>
                <w:ins w:id="8155" w:author="Okot" w:date="2020-01-20T14:37:00Z"/>
              </w:rPr>
            </w:pPr>
            <w:ins w:id="8156" w:author="Okot" w:date="2020-01-20T14:37:00Z">
              <w:r>
                <w:t>(2-4).1.2.1.2. Powrót do strony „Moje dane”.</w:t>
              </w:r>
            </w:ins>
          </w:p>
          <w:p w14:paraId="3D3E4D22" w14:textId="77777777" w:rsidR="003248D9" w:rsidRDefault="003248D9" w:rsidP="00645B77">
            <w:pPr>
              <w:ind w:firstLine="0"/>
              <w:rPr>
                <w:ins w:id="8157" w:author="Okot" w:date="2020-01-20T14:37:00Z"/>
              </w:rPr>
            </w:pPr>
            <w:ins w:id="8158" w:author="Okot" w:date="2020-01-20T14:37:00Z">
              <w:r>
                <w:t>(2-4).1.2.2. Użytkownik rezygnuje z akcji.</w:t>
              </w:r>
            </w:ins>
          </w:p>
          <w:p w14:paraId="1A21E892" w14:textId="74785DA0" w:rsidR="003248D9" w:rsidRDefault="00975867" w:rsidP="00645B77">
            <w:pPr>
              <w:ind w:firstLine="0"/>
              <w:rPr>
                <w:ins w:id="8159" w:author="Okot" w:date="2020-01-20T14:37:00Z"/>
              </w:rPr>
            </w:pPr>
            <w:ins w:id="8160" w:author="Okot" w:date="2020-01-20T14:37:00Z">
              <w:r>
                <w:t>(2-4).1.2.2.1. Powrót do pkt</w:t>
              </w:r>
              <w:r w:rsidR="003248D9">
                <w:t> (2-4).</w:t>
              </w:r>
            </w:ins>
          </w:p>
          <w:p w14:paraId="21E3ED00" w14:textId="77777777" w:rsidR="003248D9" w:rsidRDefault="003248D9" w:rsidP="00645B77">
            <w:pPr>
              <w:ind w:firstLine="0"/>
              <w:rPr>
                <w:ins w:id="8161" w:author="Okot" w:date="2020-01-20T14:37:00Z"/>
              </w:rPr>
            </w:pPr>
            <w:ins w:id="8162" w:author="Okot" w:date="2020-01-20T14:37:00Z">
              <w:r>
                <w:t>4.1(a) Użytkownik pozostawił pole „Proponowana kaloryczność” puste.</w:t>
              </w:r>
            </w:ins>
          </w:p>
          <w:p w14:paraId="4007E92C" w14:textId="77777777" w:rsidR="003248D9" w:rsidRDefault="003248D9" w:rsidP="00645B77">
            <w:pPr>
              <w:ind w:firstLine="0"/>
              <w:rPr>
                <w:ins w:id="8163" w:author="Okot" w:date="2020-01-20T14:37:00Z"/>
              </w:rPr>
            </w:pPr>
            <w:ins w:id="8164" w:author="Okot" w:date="2020-01-20T14:37:00Z">
              <w:r>
                <w:t>4.1(b) Użytkownik wprowadził nieprawidłową wartość proponowanej dziennej kaloryczności.</w:t>
              </w:r>
            </w:ins>
          </w:p>
          <w:p w14:paraId="0A892477" w14:textId="77777777" w:rsidR="003248D9" w:rsidRDefault="003248D9" w:rsidP="00645B77">
            <w:pPr>
              <w:ind w:firstLine="0"/>
              <w:rPr>
                <w:ins w:id="8165" w:author="Okot" w:date="2020-01-20T14:37:00Z"/>
              </w:rPr>
            </w:pPr>
            <w:ins w:id="8166"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8167" w:author="Okot" w:date="2020-01-20T14:37:00Z"/>
              </w:rPr>
            </w:pPr>
            <w:ins w:id="8168" w:author="Okot" w:date="2020-01-20T14:37:00Z">
              <w:r>
                <w:t>4.1.1. Wyświetlony zostaje stosowny komunikat błędu.</w:t>
              </w:r>
            </w:ins>
          </w:p>
          <w:p w14:paraId="5DCD87A4" w14:textId="250253F5" w:rsidR="003248D9" w:rsidRDefault="00975867" w:rsidP="00645B77">
            <w:pPr>
              <w:ind w:firstLine="0"/>
              <w:rPr>
                <w:ins w:id="8169" w:author="Okot" w:date="2020-01-20T14:37:00Z"/>
              </w:rPr>
            </w:pPr>
            <w:ins w:id="8170" w:author="Okot" w:date="2020-01-20T14:37:00Z">
              <w:r>
                <w:t>4.1.2. Powrót do pkt</w:t>
              </w:r>
              <w:r w:rsidR="003248D9">
                <w:t> 2.</w:t>
              </w:r>
            </w:ins>
          </w:p>
        </w:tc>
      </w:tr>
    </w:tbl>
    <w:p w14:paraId="24A7F31E" w14:textId="77777777" w:rsidR="003248D9" w:rsidRDefault="003248D9" w:rsidP="003248D9">
      <w:pPr>
        <w:ind w:firstLine="0"/>
        <w:rPr>
          <w:ins w:id="8171" w:author="Okot" w:date="2020-01-20T14:37:00Z"/>
        </w:rPr>
      </w:pPr>
    </w:p>
    <w:p w14:paraId="66E22214" w14:textId="77777777" w:rsidR="00723C68" w:rsidRDefault="00723C68">
      <w:pPr>
        <w:spacing w:after="160" w:line="259" w:lineRule="auto"/>
        <w:ind w:firstLine="0"/>
        <w:jc w:val="left"/>
        <w:rPr>
          <w:ins w:id="8172" w:author="Okot" w:date="2020-01-20T19:33:00Z"/>
        </w:rPr>
      </w:pPr>
      <w:ins w:id="8173" w:author="Okot" w:date="2020-01-20T19:33:00Z">
        <w:r>
          <w:br w:type="page"/>
        </w:r>
      </w:ins>
    </w:p>
    <w:p w14:paraId="636718F2" w14:textId="7CFB2F48" w:rsidR="007B59F3" w:rsidRDefault="00CF0D9F" w:rsidP="007B59F3">
      <w:pPr>
        <w:ind w:firstLine="0"/>
        <w:rPr>
          <w:ins w:id="8174" w:author="Okot" w:date="2020-01-20T14:44:00Z"/>
        </w:rPr>
      </w:pPr>
      <w:ins w:id="8175" w:author="Okot" w:date="2020-01-20T14:44:00Z">
        <w:r>
          <w:lastRenderedPageBreak/>
          <w:t>Tabela 4.18</w:t>
        </w:r>
        <w:r w:rsidR="007B59F3">
          <w:t>.</w:t>
        </w:r>
      </w:ins>
    </w:p>
    <w:p w14:paraId="0534E7AA" w14:textId="77777777" w:rsidR="007B59F3" w:rsidRDefault="007B59F3" w:rsidP="007B59F3">
      <w:pPr>
        <w:ind w:firstLine="0"/>
        <w:rPr>
          <w:ins w:id="8176" w:author="Okot" w:date="2020-01-20T14:44:00Z"/>
        </w:rPr>
      </w:pPr>
      <w:ins w:id="8177"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8178" w:author="Okot" w:date="2020-01-20T14:44:00Z"/>
        </w:trPr>
        <w:tc>
          <w:tcPr>
            <w:tcW w:w="3397" w:type="dxa"/>
          </w:tcPr>
          <w:p w14:paraId="59A81FE0" w14:textId="77777777" w:rsidR="007B59F3" w:rsidRPr="006076CC" w:rsidRDefault="007B59F3" w:rsidP="00645B77">
            <w:pPr>
              <w:ind w:firstLine="0"/>
              <w:rPr>
                <w:ins w:id="8179" w:author="Okot" w:date="2020-01-20T14:44:00Z"/>
                <w:b/>
              </w:rPr>
            </w:pPr>
            <w:ins w:id="8180" w:author="Okot" w:date="2020-01-20T14:44:00Z">
              <w:r w:rsidRPr="006076CC">
                <w:rPr>
                  <w:b/>
                </w:rPr>
                <w:t>Nazwa</w:t>
              </w:r>
            </w:ins>
          </w:p>
        </w:tc>
        <w:tc>
          <w:tcPr>
            <w:tcW w:w="5664" w:type="dxa"/>
          </w:tcPr>
          <w:p w14:paraId="21DBBA48" w14:textId="1C4D1F46" w:rsidR="007B59F3" w:rsidRPr="00A12070" w:rsidRDefault="00CF0D9F" w:rsidP="00645B77">
            <w:pPr>
              <w:ind w:firstLine="0"/>
              <w:rPr>
                <w:ins w:id="8181" w:author="Okot" w:date="2020-01-20T14:44:00Z"/>
                <w:b/>
                <w:i/>
              </w:rPr>
            </w:pPr>
            <w:ins w:id="8182" w:author="Okot" w:date="2020-01-20T14:44:00Z">
              <w:r>
                <w:rPr>
                  <w:b/>
                  <w:i/>
                </w:rPr>
                <w:t>PU018</w:t>
              </w:r>
              <w:r w:rsidR="007B59F3" w:rsidRPr="00A12070">
                <w:rPr>
                  <w:b/>
                  <w:i/>
                </w:rPr>
                <w:t>: Dodanie nowego pomiaru wagi</w:t>
              </w:r>
            </w:ins>
          </w:p>
        </w:tc>
      </w:tr>
      <w:tr w:rsidR="007B59F3" w14:paraId="5D4D1D02" w14:textId="77777777" w:rsidTr="00645B77">
        <w:trPr>
          <w:ins w:id="8183" w:author="Okot" w:date="2020-01-20T14:44:00Z"/>
        </w:trPr>
        <w:tc>
          <w:tcPr>
            <w:tcW w:w="3397" w:type="dxa"/>
          </w:tcPr>
          <w:p w14:paraId="03408975" w14:textId="77777777" w:rsidR="007B59F3" w:rsidRPr="006076CC" w:rsidRDefault="007B59F3" w:rsidP="00645B77">
            <w:pPr>
              <w:ind w:firstLine="0"/>
              <w:rPr>
                <w:ins w:id="8184" w:author="Okot" w:date="2020-01-20T14:44:00Z"/>
                <w:b/>
              </w:rPr>
            </w:pPr>
            <w:ins w:id="8185" w:author="Okot" w:date="2020-01-20T14:44:00Z">
              <w:r w:rsidRPr="006076CC">
                <w:rPr>
                  <w:b/>
                </w:rPr>
                <w:t>Opis</w:t>
              </w:r>
            </w:ins>
          </w:p>
        </w:tc>
        <w:tc>
          <w:tcPr>
            <w:tcW w:w="5664" w:type="dxa"/>
          </w:tcPr>
          <w:p w14:paraId="5DE60B51" w14:textId="77777777" w:rsidR="007B59F3" w:rsidRDefault="007B59F3" w:rsidP="00645B77">
            <w:pPr>
              <w:ind w:firstLine="0"/>
              <w:rPr>
                <w:ins w:id="8186" w:author="Okot" w:date="2020-01-20T14:44:00Z"/>
              </w:rPr>
            </w:pPr>
            <w:ins w:id="8187" w:author="Okot" w:date="2020-01-20T14:44:00Z">
              <w:r>
                <w:t>Przypadek użycia pozwala użytkownikowi zaktualizować jego wagę.</w:t>
              </w:r>
            </w:ins>
          </w:p>
        </w:tc>
      </w:tr>
      <w:tr w:rsidR="007B59F3" w14:paraId="49852E0C" w14:textId="77777777" w:rsidTr="00645B77">
        <w:trPr>
          <w:ins w:id="8188" w:author="Okot" w:date="2020-01-20T14:44:00Z"/>
        </w:trPr>
        <w:tc>
          <w:tcPr>
            <w:tcW w:w="3397" w:type="dxa"/>
          </w:tcPr>
          <w:p w14:paraId="725ECCDC" w14:textId="77777777" w:rsidR="007B59F3" w:rsidRPr="006076CC" w:rsidRDefault="007B59F3" w:rsidP="00645B77">
            <w:pPr>
              <w:ind w:firstLine="0"/>
              <w:rPr>
                <w:ins w:id="8189" w:author="Okot" w:date="2020-01-20T14:44:00Z"/>
                <w:b/>
              </w:rPr>
            </w:pPr>
            <w:ins w:id="8190" w:author="Okot" w:date="2020-01-20T14:44:00Z">
              <w:r w:rsidRPr="006076CC">
                <w:rPr>
                  <w:b/>
                </w:rPr>
                <w:t>Warunki początkowe</w:t>
              </w:r>
            </w:ins>
          </w:p>
        </w:tc>
        <w:tc>
          <w:tcPr>
            <w:tcW w:w="5664" w:type="dxa"/>
          </w:tcPr>
          <w:p w14:paraId="39E60CC8" w14:textId="43593083" w:rsidR="007B59F3" w:rsidRDefault="007B59F3" w:rsidP="00645B77">
            <w:pPr>
              <w:ind w:firstLine="0"/>
              <w:rPr>
                <w:ins w:id="8191" w:author="Okot" w:date="2020-01-20T14:44:00Z"/>
              </w:rPr>
            </w:pPr>
            <w:ins w:id="8192" w:author="Okot" w:date="2020-01-20T14:44:00Z">
              <w:r>
                <w:t>Użytkownik poprawnie zrealizował PU002 oraz PU009 i znajduje się na podstronie „Moje dane”.</w:t>
              </w:r>
            </w:ins>
          </w:p>
        </w:tc>
      </w:tr>
      <w:tr w:rsidR="007B59F3" w14:paraId="04FD7ADE" w14:textId="77777777" w:rsidTr="00645B77">
        <w:trPr>
          <w:ins w:id="8193" w:author="Okot" w:date="2020-01-20T14:44:00Z"/>
        </w:trPr>
        <w:tc>
          <w:tcPr>
            <w:tcW w:w="3397" w:type="dxa"/>
          </w:tcPr>
          <w:p w14:paraId="15445096" w14:textId="77777777" w:rsidR="007B59F3" w:rsidRPr="006076CC" w:rsidRDefault="007B59F3" w:rsidP="00645B77">
            <w:pPr>
              <w:ind w:firstLine="0"/>
              <w:rPr>
                <w:ins w:id="8194" w:author="Okot" w:date="2020-01-20T14:44:00Z"/>
                <w:b/>
              </w:rPr>
            </w:pPr>
            <w:ins w:id="8195" w:author="Okot" w:date="2020-01-20T14:44:00Z">
              <w:r w:rsidRPr="006076CC">
                <w:rPr>
                  <w:b/>
                </w:rPr>
                <w:t>Inicjacja</w:t>
              </w:r>
            </w:ins>
          </w:p>
        </w:tc>
        <w:tc>
          <w:tcPr>
            <w:tcW w:w="5664" w:type="dxa"/>
          </w:tcPr>
          <w:p w14:paraId="78D4563E" w14:textId="77777777" w:rsidR="007B59F3" w:rsidRDefault="007B59F3" w:rsidP="00645B77">
            <w:pPr>
              <w:ind w:firstLine="0"/>
              <w:rPr>
                <w:ins w:id="8196" w:author="Okot" w:date="2020-01-20T14:44:00Z"/>
              </w:rPr>
            </w:pPr>
            <w:ins w:id="8197" w:author="Okot" w:date="2020-01-20T14:44:00Z">
              <w:r>
                <w:t>Użytkownik nacisnął przycisk „Dodaj nowy pomiar” przy wykresie zmian wagi.</w:t>
              </w:r>
            </w:ins>
          </w:p>
        </w:tc>
      </w:tr>
      <w:tr w:rsidR="007B59F3" w14:paraId="65A71580" w14:textId="77777777" w:rsidTr="00645B77">
        <w:trPr>
          <w:ins w:id="8198" w:author="Okot" w:date="2020-01-20T14:44:00Z"/>
        </w:trPr>
        <w:tc>
          <w:tcPr>
            <w:tcW w:w="3397" w:type="dxa"/>
          </w:tcPr>
          <w:p w14:paraId="0B5F5152" w14:textId="77777777" w:rsidR="007B59F3" w:rsidRPr="006076CC" w:rsidRDefault="007B59F3" w:rsidP="00645B77">
            <w:pPr>
              <w:ind w:firstLine="0"/>
              <w:rPr>
                <w:ins w:id="8199" w:author="Okot" w:date="2020-01-20T14:44:00Z"/>
                <w:b/>
              </w:rPr>
            </w:pPr>
            <w:ins w:id="8200" w:author="Okot" w:date="2020-01-20T14:44:00Z">
              <w:r w:rsidRPr="006076CC">
                <w:rPr>
                  <w:b/>
                </w:rPr>
                <w:t>Warunki końcowe</w:t>
              </w:r>
            </w:ins>
          </w:p>
        </w:tc>
        <w:tc>
          <w:tcPr>
            <w:tcW w:w="5664" w:type="dxa"/>
          </w:tcPr>
          <w:p w14:paraId="62BF72E1" w14:textId="77777777" w:rsidR="007B59F3" w:rsidRDefault="007B59F3" w:rsidP="00645B77">
            <w:pPr>
              <w:ind w:firstLine="0"/>
              <w:rPr>
                <w:ins w:id="8201" w:author="Okot" w:date="2020-01-20T14:44:00Z"/>
              </w:rPr>
            </w:pPr>
            <w:ins w:id="8202" w:author="Okot" w:date="2020-01-20T14:44:00Z">
              <w:r>
                <w:t xml:space="preserve">Na wykresie pojawia się nowy punkt. Dane nad wykresem zostają zaktualizowane. </w:t>
              </w:r>
            </w:ins>
          </w:p>
        </w:tc>
      </w:tr>
      <w:tr w:rsidR="007B59F3" w14:paraId="5F75686F" w14:textId="77777777" w:rsidTr="00645B77">
        <w:trPr>
          <w:ins w:id="8203" w:author="Okot" w:date="2020-01-20T14:44:00Z"/>
        </w:trPr>
        <w:tc>
          <w:tcPr>
            <w:tcW w:w="3397" w:type="dxa"/>
          </w:tcPr>
          <w:p w14:paraId="55F0C1B1" w14:textId="77777777" w:rsidR="007B59F3" w:rsidRPr="006076CC" w:rsidRDefault="007B59F3" w:rsidP="00645B77">
            <w:pPr>
              <w:ind w:firstLine="0"/>
              <w:rPr>
                <w:ins w:id="8204" w:author="Okot" w:date="2020-01-20T14:44:00Z"/>
                <w:b/>
              </w:rPr>
            </w:pPr>
            <w:ins w:id="8205" w:author="Okot" w:date="2020-01-20T14:44:00Z">
              <w:r w:rsidRPr="006076CC">
                <w:rPr>
                  <w:b/>
                </w:rPr>
                <w:t>Scenariusz główny</w:t>
              </w:r>
            </w:ins>
          </w:p>
        </w:tc>
        <w:tc>
          <w:tcPr>
            <w:tcW w:w="5664" w:type="dxa"/>
          </w:tcPr>
          <w:p w14:paraId="10437640" w14:textId="77777777" w:rsidR="007B59F3" w:rsidRDefault="007B59F3" w:rsidP="00645B77">
            <w:pPr>
              <w:ind w:firstLine="0"/>
              <w:rPr>
                <w:ins w:id="8206" w:author="Okot" w:date="2020-01-20T14:44:00Z"/>
              </w:rPr>
            </w:pPr>
            <w:ins w:id="8207" w:author="Okot" w:date="2020-01-20T14:44:00Z">
              <w:r>
                <w:t>1. Pojawia się okno modalne zawierające formularz dodawania nowego pomiaru.</w:t>
              </w:r>
            </w:ins>
          </w:p>
          <w:p w14:paraId="071C2BA7" w14:textId="77777777" w:rsidR="007B59F3" w:rsidRDefault="007B59F3" w:rsidP="00645B77">
            <w:pPr>
              <w:ind w:firstLine="0"/>
              <w:rPr>
                <w:ins w:id="8208" w:author="Okot" w:date="2020-01-20T14:44:00Z"/>
              </w:rPr>
            </w:pPr>
            <w:ins w:id="8209" w:author="Okot" w:date="2020-01-20T14:44:00Z">
              <w:r>
                <w:t>2. Użytkownik wprowadza wartość nowego pomiaru.</w:t>
              </w:r>
            </w:ins>
          </w:p>
          <w:p w14:paraId="5EC35432" w14:textId="77777777" w:rsidR="007B59F3" w:rsidRDefault="007B59F3" w:rsidP="00645B77">
            <w:pPr>
              <w:ind w:firstLine="0"/>
              <w:rPr>
                <w:ins w:id="8210" w:author="Okot" w:date="2020-01-20T14:44:00Z"/>
              </w:rPr>
            </w:pPr>
            <w:ins w:id="8211" w:author="Okot" w:date="2020-01-20T14:44:00Z">
              <w:r>
                <w:t>3. Użytkownik korzysta z przycisku „Zapisz”.</w:t>
              </w:r>
            </w:ins>
          </w:p>
          <w:p w14:paraId="0681FAA7" w14:textId="77777777" w:rsidR="007B59F3" w:rsidRDefault="007B59F3" w:rsidP="00645B77">
            <w:pPr>
              <w:ind w:firstLine="0"/>
              <w:rPr>
                <w:ins w:id="8212" w:author="Okot" w:date="2020-01-20T14:44:00Z"/>
              </w:rPr>
            </w:pPr>
            <w:ins w:id="8213" w:author="Okot" w:date="2020-01-20T14:44:00Z">
              <w:r>
                <w:t>4. System weryfikuje poprawność przesyłanych danych.</w:t>
              </w:r>
            </w:ins>
          </w:p>
          <w:p w14:paraId="43798F24" w14:textId="77777777" w:rsidR="007B59F3" w:rsidRDefault="007B59F3" w:rsidP="00645B77">
            <w:pPr>
              <w:ind w:firstLine="0"/>
              <w:rPr>
                <w:ins w:id="8214" w:author="Okot" w:date="2020-01-20T14:44:00Z"/>
              </w:rPr>
            </w:pPr>
            <w:ins w:id="8215" w:author="Okot" w:date="2020-01-20T14:44:00Z">
              <w:r>
                <w:t>5. Pomiar zostaje dodany do bazy danych.</w:t>
              </w:r>
            </w:ins>
          </w:p>
          <w:p w14:paraId="297533F1" w14:textId="77777777" w:rsidR="007B59F3" w:rsidRDefault="007B59F3" w:rsidP="00645B77">
            <w:pPr>
              <w:ind w:firstLine="0"/>
              <w:rPr>
                <w:ins w:id="8216" w:author="Okot" w:date="2020-01-20T14:44:00Z"/>
              </w:rPr>
            </w:pPr>
            <w:ins w:id="8217" w:author="Okot" w:date="2020-01-20T14:44:00Z">
              <w:r>
                <w:t>6. Wartość wagi w sekcji „Twoje wymiary” strony „Moje dane” zostaje zaktualizowana.</w:t>
              </w:r>
            </w:ins>
          </w:p>
          <w:p w14:paraId="1056728E" w14:textId="77777777" w:rsidR="007B59F3" w:rsidRDefault="007B59F3" w:rsidP="00645B77">
            <w:pPr>
              <w:ind w:firstLine="0"/>
              <w:rPr>
                <w:ins w:id="8218" w:author="Okot" w:date="2020-01-20T14:44:00Z"/>
              </w:rPr>
            </w:pPr>
            <w:ins w:id="8219" w:author="Okot" w:date="2020-01-20T14:44:00Z">
              <w:r>
                <w:t>7. Na wykresie w odpowiednim miejscu pojawia się nowy punkt. Nad wykresem zostają zaktualizowane wartości postępu.</w:t>
              </w:r>
            </w:ins>
          </w:p>
        </w:tc>
      </w:tr>
      <w:tr w:rsidR="007B59F3" w14:paraId="56C02DD6" w14:textId="77777777" w:rsidTr="00645B77">
        <w:trPr>
          <w:trHeight w:val="54"/>
          <w:ins w:id="8220" w:author="Okot" w:date="2020-01-20T14:44:00Z"/>
        </w:trPr>
        <w:tc>
          <w:tcPr>
            <w:tcW w:w="3397" w:type="dxa"/>
          </w:tcPr>
          <w:p w14:paraId="363442AA" w14:textId="77777777" w:rsidR="007B59F3" w:rsidRPr="006076CC" w:rsidRDefault="007B59F3" w:rsidP="00645B77">
            <w:pPr>
              <w:ind w:firstLine="0"/>
              <w:rPr>
                <w:ins w:id="8221" w:author="Okot" w:date="2020-01-20T14:44:00Z"/>
                <w:b/>
              </w:rPr>
            </w:pPr>
            <w:ins w:id="8222" w:author="Okot" w:date="2020-01-20T14:44:00Z">
              <w:r w:rsidRPr="006076CC">
                <w:rPr>
                  <w:b/>
                </w:rPr>
                <w:t>Scenariusze alternatywne</w:t>
              </w:r>
            </w:ins>
          </w:p>
        </w:tc>
        <w:tc>
          <w:tcPr>
            <w:tcW w:w="5664" w:type="dxa"/>
          </w:tcPr>
          <w:p w14:paraId="0DEE5385" w14:textId="77777777" w:rsidR="007B59F3" w:rsidRDefault="007B59F3" w:rsidP="00645B77">
            <w:pPr>
              <w:ind w:firstLine="0"/>
              <w:rPr>
                <w:ins w:id="8223" w:author="Okot" w:date="2020-01-20T14:44:00Z"/>
              </w:rPr>
            </w:pPr>
            <w:ins w:id="8224" w:author="Okot" w:date="2020-01-20T14:44:00Z">
              <w:r>
                <w:t>(1-3).1. Użytkownik używa przycisku do zamknięcia okna.</w:t>
              </w:r>
            </w:ins>
          </w:p>
          <w:p w14:paraId="0B06CE0A" w14:textId="77777777" w:rsidR="007B59F3" w:rsidRDefault="007B59F3" w:rsidP="00645B77">
            <w:pPr>
              <w:ind w:firstLine="0"/>
              <w:rPr>
                <w:ins w:id="8225" w:author="Okot" w:date="2020-01-20T14:44:00Z"/>
              </w:rPr>
            </w:pPr>
            <w:ins w:id="8226" w:author="Okot" w:date="2020-01-20T14:44:00Z">
              <w:r>
                <w:t>(1-3).1.1. Pojawia okno dialogowe służące do potwierdzenia zamknięcia okna bez zapisywania danych.</w:t>
              </w:r>
            </w:ins>
          </w:p>
          <w:p w14:paraId="1F1B1C5E" w14:textId="77777777" w:rsidR="007B59F3" w:rsidRDefault="007B59F3" w:rsidP="00645B77">
            <w:pPr>
              <w:ind w:firstLine="0"/>
              <w:rPr>
                <w:ins w:id="8227" w:author="Okot" w:date="2020-01-20T14:44:00Z"/>
              </w:rPr>
            </w:pPr>
            <w:ins w:id="8228" w:author="Okot" w:date="2020-01-20T14:44:00Z">
              <w:r>
                <w:t>(1-3).1.2.1. Użytkownik potwierdza zamknięcie okna.</w:t>
              </w:r>
            </w:ins>
          </w:p>
          <w:p w14:paraId="6E1C079B" w14:textId="77777777" w:rsidR="007B59F3" w:rsidRDefault="007B59F3" w:rsidP="00645B77">
            <w:pPr>
              <w:ind w:firstLine="0"/>
              <w:rPr>
                <w:ins w:id="8229" w:author="Okot" w:date="2020-01-20T14:44:00Z"/>
              </w:rPr>
            </w:pPr>
            <w:ins w:id="8230" w:author="Okot" w:date="2020-01-20T14:44:00Z">
              <w:r>
                <w:t>(1-3).1.2.1.1. Okno modalne z formularzem zostaje zamknięte.</w:t>
              </w:r>
            </w:ins>
          </w:p>
          <w:p w14:paraId="445CADC2" w14:textId="77777777" w:rsidR="007B59F3" w:rsidRDefault="007B59F3" w:rsidP="00645B77">
            <w:pPr>
              <w:ind w:firstLine="0"/>
              <w:rPr>
                <w:ins w:id="8231" w:author="Okot" w:date="2020-01-20T14:44:00Z"/>
              </w:rPr>
            </w:pPr>
            <w:ins w:id="8232" w:author="Okot" w:date="2020-01-20T14:44:00Z">
              <w:r>
                <w:t>(1-3).1.2.1.2. Powrót do podstrony „Moje dane”.</w:t>
              </w:r>
            </w:ins>
          </w:p>
          <w:p w14:paraId="3282CD69" w14:textId="77777777" w:rsidR="007B59F3" w:rsidRDefault="007B59F3" w:rsidP="00645B77">
            <w:pPr>
              <w:ind w:firstLine="0"/>
              <w:rPr>
                <w:ins w:id="8233" w:author="Okot" w:date="2020-01-20T14:44:00Z"/>
              </w:rPr>
            </w:pPr>
            <w:ins w:id="8234" w:author="Okot" w:date="2020-01-20T14:44:00Z">
              <w:r>
                <w:t>(1-3).1.2.2. Użytkownik rezygnuje z akcji.</w:t>
              </w:r>
            </w:ins>
          </w:p>
          <w:p w14:paraId="5F0EF821" w14:textId="06F6F5B1" w:rsidR="007B59F3" w:rsidRDefault="00975867" w:rsidP="00645B77">
            <w:pPr>
              <w:ind w:firstLine="0"/>
              <w:rPr>
                <w:ins w:id="8235" w:author="Okot" w:date="2020-01-20T14:44:00Z"/>
              </w:rPr>
            </w:pPr>
            <w:ins w:id="8236" w:author="Okot" w:date="2020-01-20T14:44:00Z">
              <w:r>
                <w:t>(1-3).1.2.2.1. Powrót do pkt</w:t>
              </w:r>
              <w:r w:rsidR="007B59F3">
                <w:t> (1-3).</w:t>
              </w:r>
            </w:ins>
          </w:p>
          <w:p w14:paraId="5C51F2A9" w14:textId="77777777" w:rsidR="007B59F3" w:rsidRDefault="007B59F3" w:rsidP="00645B77">
            <w:pPr>
              <w:ind w:firstLine="0"/>
              <w:rPr>
                <w:ins w:id="8237" w:author="Okot" w:date="2020-01-20T14:44:00Z"/>
              </w:rPr>
            </w:pPr>
            <w:ins w:id="8238" w:author="Okot" w:date="2020-01-20T14:44:00Z">
              <w:r>
                <w:t>4.1(a) Pozostawiona pole „Wprowadź wartość” puste.</w:t>
              </w:r>
            </w:ins>
          </w:p>
          <w:p w14:paraId="4ED73415" w14:textId="77777777" w:rsidR="007B59F3" w:rsidRDefault="007B59F3" w:rsidP="00645B77">
            <w:pPr>
              <w:ind w:firstLine="0"/>
              <w:rPr>
                <w:ins w:id="8239" w:author="Okot" w:date="2020-01-20T14:44:00Z"/>
              </w:rPr>
            </w:pPr>
            <w:ins w:id="8240" w:author="Okot" w:date="2020-01-20T14:44:00Z">
              <w:r>
                <w:t>4.1(b) Wprowadzono niepoprawną wartość pomiaru.</w:t>
              </w:r>
            </w:ins>
          </w:p>
          <w:p w14:paraId="30F5D8AE" w14:textId="77777777" w:rsidR="007B59F3" w:rsidRDefault="007B59F3" w:rsidP="00645B77">
            <w:pPr>
              <w:ind w:firstLine="0"/>
              <w:rPr>
                <w:ins w:id="8241" w:author="Okot" w:date="2020-01-20T14:44:00Z"/>
              </w:rPr>
            </w:pPr>
            <w:ins w:id="8242" w:author="Okot" w:date="2020-01-20T14:44:00Z">
              <w:r>
                <w:lastRenderedPageBreak/>
                <w:t>4.1.1. Wyświetlony zostaje stosowny komunikat błędu.</w:t>
              </w:r>
            </w:ins>
          </w:p>
          <w:p w14:paraId="628656E3" w14:textId="697885A4" w:rsidR="007B59F3" w:rsidRDefault="00975867">
            <w:pPr>
              <w:ind w:firstLine="0"/>
              <w:rPr>
                <w:ins w:id="8243" w:author="Okot" w:date="2020-01-20T14:44:00Z"/>
              </w:rPr>
            </w:pPr>
            <w:ins w:id="8244" w:author="Okot" w:date="2020-01-20T14:44:00Z">
              <w:r>
                <w:t>4.1.2. Powrót do pkt</w:t>
              </w:r>
              <w:r w:rsidR="007B59F3">
                <w:t> 2.</w:t>
              </w:r>
            </w:ins>
          </w:p>
        </w:tc>
      </w:tr>
    </w:tbl>
    <w:p w14:paraId="25AB4FBF" w14:textId="77777777" w:rsidR="007B59F3" w:rsidRDefault="007B59F3" w:rsidP="007B59F3">
      <w:pPr>
        <w:ind w:firstLine="0"/>
        <w:rPr>
          <w:ins w:id="8245" w:author="Okot" w:date="2020-01-20T14:44:00Z"/>
        </w:rPr>
      </w:pPr>
    </w:p>
    <w:p w14:paraId="381F2688" w14:textId="2502D718" w:rsidR="007B59F3" w:rsidRDefault="00CF0D9F" w:rsidP="007B59F3">
      <w:pPr>
        <w:ind w:firstLine="0"/>
        <w:rPr>
          <w:ins w:id="8246" w:author="Okot" w:date="2020-01-20T14:44:00Z"/>
        </w:rPr>
      </w:pPr>
      <w:ins w:id="8247" w:author="Okot" w:date="2020-01-20T14:44:00Z">
        <w:r>
          <w:t>Tabela 4.19</w:t>
        </w:r>
        <w:r w:rsidR="007B59F3">
          <w:t>.</w:t>
        </w:r>
      </w:ins>
    </w:p>
    <w:p w14:paraId="1E160893" w14:textId="77777777" w:rsidR="007B59F3" w:rsidRDefault="007B59F3" w:rsidP="007B59F3">
      <w:pPr>
        <w:ind w:firstLine="0"/>
        <w:rPr>
          <w:ins w:id="8248" w:author="Okot" w:date="2020-01-20T14:44:00Z"/>
        </w:rPr>
      </w:pPr>
      <w:ins w:id="8249"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8250" w:author="Okot" w:date="2020-01-20T14:44:00Z"/>
        </w:trPr>
        <w:tc>
          <w:tcPr>
            <w:tcW w:w="3397" w:type="dxa"/>
          </w:tcPr>
          <w:p w14:paraId="4E53A8B9" w14:textId="77777777" w:rsidR="007B59F3" w:rsidRPr="006076CC" w:rsidRDefault="007B59F3" w:rsidP="00645B77">
            <w:pPr>
              <w:ind w:firstLine="0"/>
              <w:rPr>
                <w:ins w:id="8251" w:author="Okot" w:date="2020-01-20T14:44:00Z"/>
                <w:b/>
              </w:rPr>
            </w:pPr>
            <w:ins w:id="8252" w:author="Okot" w:date="2020-01-20T14:44:00Z">
              <w:r w:rsidRPr="006076CC">
                <w:rPr>
                  <w:b/>
                </w:rPr>
                <w:t>Nazwa</w:t>
              </w:r>
            </w:ins>
          </w:p>
        </w:tc>
        <w:tc>
          <w:tcPr>
            <w:tcW w:w="5664" w:type="dxa"/>
          </w:tcPr>
          <w:p w14:paraId="7A7C9952" w14:textId="63540D7B" w:rsidR="007B59F3" w:rsidRDefault="00CF0D9F">
            <w:pPr>
              <w:ind w:firstLine="0"/>
              <w:rPr>
                <w:ins w:id="8253" w:author="Okot" w:date="2020-01-20T14:44:00Z"/>
              </w:rPr>
            </w:pPr>
            <w:ins w:id="8254"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8255" w:author="Okot" w:date="2020-01-20T14:44:00Z"/>
        </w:trPr>
        <w:tc>
          <w:tcPr>
            <w:tcW w:w="3397" w:type="dxa"/>
          </w:tcPr>
          <w:p w14:paraId="01C2A1E4" w14:textId="77777777" w:rsidR="007B59F3" w:rsidRPr="006076CC" w:rsidRDefault="007B59F3" w:rsidP="00645B77">
            <w:pPr>
              <w:ind w:firstLine="0"/>
              <w:rPr>
                <w:ins w:id="8256" w:author="Okot" w:date="2020-01-20T14:44:00Z"/>
                <w:b/>
              </w:rPr>
            </w:pPr>
            <w:ins w:id="8257" w:author="Okot" w:date="2020-01-20T14:44:00Z">
              <w:r w:rsidRPr="006076CC">
                <w:rPr>
                  <w:b/>
                </w:rPr>
                <w:t>Opis</w:t>
              </w:r>
            </w:ins>
          </w:p>
        </w:tc>
        <w:tc>
          <w:tcPr>
            <w:tcW w:w="5664" w:type="dxa"/>
          </w:tcPr>
          <w:p w14:paraId="22C94E0B" w14:textId="77777777" w:rsidR="007B59F3" w:rsidRDefault="007B59F3" w:rsidP="00645B77">
            <w:pPr>
              <w:ind w:firstLine="0"/>
              <w:rPr>
                <w:ins w:id="8258" w:author="Okot" w:date="2020-01-20T14:44:00Z"/>
              </w:rPr>
            </w:pPr>
            <w:ins w:id="8259" w:author="Okot" w:date="2020-01-20T14:44:00Z">
              <w:r>
                <w:t>Przypadek użycia pozwala użytkownikowi zaktualizować wartość jego obwodu pasa.</w:t>
              </w:r>
            </w:ins>
          </w:p>
        </w:tc>
      </w:tr>
      <w:tr w:rsidR="007B59F3" w14:paraId="14704F80" w14:textId="77777777" w:rsidTr="00645B77">
        <w:trPr>
          <w:ins w:id="8260" w:author="Okot" w:date="2020-01-20T14:44:00Z"/>
        </w:trPr>
        <w:tc>
          <w:tcPr>
            <w:tcW w:w="3397" w:type="dxa"/>
          </w:tcPr>
          <w:p w14:paraId="34D8B379" w14:textId="77777777" w:rsidR="007B59F3" w:rsidRPr="006076CC" w:rsidRDefault="007B59F3" w:rsidP="00645B77">
            <w:pPr>
              <w:ind w:firstLine="0"/>
              <w:rPr>
                <w:ins w:id="8261" w:author="Okot" w:date="2020-01-20T14:44:00Z"/>
                <w:b/>
              </w:rPr>
            </w:pPr>
            <w:ins w:id="8262" w:author="Okot" w:date="2020-01-20T14:44:00Z">
              <w:r w:rsidRPr="006076CC">
                <w:rPr>
                  <w:b/>
                </w:rPr>
                <w:t>Warunki początkowe</w:t>
              </w:r>
            </w:ins>
          </w:p>
        </w:tc>
        <w:tc>
          <w:tcPr>
            <w:tcW w:w="5664" w:type="dxa"/>
          </w:tcPr>
          <w:p w14:paraId="7869F887" w14:textId="51AFBCCC" w:rsidR="007B59F3" w:rsidRDefault="007B59F3" w:rsidP="00645B77">
            <w:pPr>
              <w:ind w:firstLine="0"/>
              <w:rPr>
                <w:ins w:id="8263" w:author="Okot" w:date="2020-01-20T14:44:00Z"/>
              </w:rPr>
            </w:pPr>
            <w:ins w:id="8264" w:author="Okot" w:date="2020-01-20T14:44:00Z">
              <w:r>
                <w:t>Użytkownik poprawnie zrealizował PU002 oraz PU009 i znajduje się na podstronie „Moje dane”.</w:t>
              </w:r>
            </w:ins>
          </w:p>
        </w:tc>
      </w:tr>
      <w:tr w:rsidR="007B59F3" w14:paraId="57B3D395" w14:textId="77777777" w:rsidTr="00645B77">
        <w:trPr>
          <w:ins w:id="8265" w:author="Okot" w:date="2020-01-20T14:44:00Z"/>
        </w:trPr>
        <w:tc>
          <w:tcPr>
            <w:tcW w:w="3397" w:type="dxa"/>
          </w:tcPr>
          <w:p w14:paraId="33A6B01A" w14:textId="77777777" w:rsidR="007B59F3" w:rsidRPr="006076CC" w:rsidRDefault="007B59F3" w:rsidP="00645B77">
            <w:pPr>
              <w:ind w:firstLine="0"/>
              <w:rPr>
                <w:ins w:id="8266" w:author="Okot" w:date="2020-01-20T14:44:00Z"/>
                <w:b/>
              </w:rPr>
            </w:pPr>
            <w:ins w:id="8267" w:author="Okot" w:date="2020-01-20T14:44:00Z">
              <w:r w:rsidRPr="006076CC">
                <w:rPr>
                  <w:b/>
                </w:rPr>
                <w:t>Inicjacja</w:t>
              </w:r>
            </w:ins>
          </w:p>
        </w:tc>
        <w:tc>
          <w:tcPr>
            <w:tcW w:w="5664" w:type="dxa"/>
          </w:tcPr>
          <w:p w14:paraId="1CBE9DAE" w14:textId="77777777" w:rsidR="007B59F3" w:rsidRDefault="007B59F3" w:rsidP="00645B77">
            <w:pPr>
              <w:ind w:firstLine="0"/>
              <w:rPr>
                <w:ins w:id="8268" w:author="Okot" w:date="2020-01-20T14:44:00Z"/>
              </w:rPr>
            </w:pPr>
            <w:ins w:id="8269" w:author="Okot" w:date="2020-01-20T14:44:00Z">
              <w:r>
                <w:t>Użytkownik nacisnął przycisk „Dodaj nowy pomiar” przy wykresie zmian obwodu pasa.</w:t>
              </w:r>
            </w:ins>
          </w:p>
        </w:tc>
      </w:tr>
      <w:tr w:rsidR="007B59F3" w14:paraId="20821495" w14:textId="77777777" w:rsidTr="00645B77">
        <w:trPr>
          <w:ins w:id="8270" w:author="Okot" w:date="2020-01-20T14:44:00Z"/>
        </w:trPr>
        <w:tc>
          <w:tcPr>
            <w:tcW w:w="3397" w:type="dxa"/>
          </w:tcPr>
          <w:p w14:paraId="28C8DDE3" w14:textId="77777777" w:rsidR="007B59F3" w:rsidRPr="006076CC" w:rsidRDefault="007B59F3" w:rsidP="00645B77">
            <w:pPr>
              <w:ind w:firstLine="0"/>
              <w:rPr>
                <w:ins w:id="8271" w:author="Okot" w:date="2020-01-20T14:44:00Z"/>
                <w:b/>
              </w:rPr>
            </w:pPr>
            <w:ins w:id="8272" w:author="Okot" w:date="2020-01-20T14:44:00Z">
              <w:r w:rsidRPr="006076CC">
                <w:rPr>
                  <w:b/>
                </w:rPr>
                <w:t>Warunki końcowe</w:t>
              </w:r>
            </w:ins>
          </w:p>
        </w:tc>
        <w:tc>
          <w:tcPr>
            <w:tcW w:w="5664" w:type="dxa"/>
          </w:tcPr>
          <w:p w14:paraId="3CF51060" w14:textId="77777777" w:rsidR="007B59F3" w:rsidRDefault="007B59F3" w:rsidP="00645B77">
            <w:pPr>
              <w:ind w:firstLine="0"/>
              <w:rPr>
                <w:ins w:id="8273" w:author="Okot" w:date="2020-01-20T14:44:00Z"/>
              </w:rPr>
            </w:pPr>
            <w:ins w:id="8274" w:author="Okot" w:date="2020-01-20T14:44:00Z">
              <w:r>
                <w:t>Na wykresie pojawia się nowy punkt. Dane nad wykresem zostają zaktualizowane.</w:t>
              </w:r>
            </w:ins>
          </w:p>
        </w:tc>
      </w:tr>
      <w:tr w:rsidR="007B59F3" w14:paraId="4E71EFD2" w14:textId="77777777" w:rsidTr="00645B77">
        <w:trPr>
          <w:ins w:id="8275" w:author="Okot" w:date="2020-01-20T14:44:00Z"/>
        </w:trPr>
        <w:tc>
          <w:tcPr>
            <w:tcW w:w="3397" w:type="dxa"/>
          </w:tcPr>
          <w:p w14:paraId="395C6C93" w14:textId="77777777" w:rsidR="007B59F3" w:rsidRPr="006076CC" w:rsidRDefault="007B59F3" w:rsidP="00645B77">
            <w:pPr>
              <w:ind w:firstLine="0"/>
              <w:rPr>
                <w:ins w:id="8276" w:author="Okot" w:date="2020-01-20T14:44:00Z"/>
                <w:b/>
              </w:rPr>
            </w:pPr>
            <w:ins w:id="8277" w:author="Okot" w:date="2020-01-20T14:44:00Z">
              <w:r w:rsidRPr="006076CC">
                <w:rPr>
                  <w:b/>
                </w:rPr>
                <w:t>Scenariusz główny</w:t>
              </w:r>
            </w:ins>
          </w:p>
        </w:tc>
        <w:tc>
          <w:tcPr>
            <w:tcW w:w="5664" w:type="dxa"/>
          </w:tcPr>
          <w:p w14:paraId="29BE1214" w14:textId="77777777" w:rsidR="007B59F3" w:rsidRDefault="007B59F3" w:rsidP="00645B77">
            <w:pPr>
              <w:ind w:firstLine="0"/>
              <w:rPr>
                <w:ins w:id="8278" w:author="Okot" w:date="2020-01-20T14:44:00Z"/>
              </w:rPr>
            </w:pPr>
            <w:ins w:id="8279" w:author="Okot" w:date="2020-01-20T14:44:00Z">
              <w:r>
                <w:t>1. Pojawia się okno modalne zawierające formularz dodawania nowego pomiaru.</w:t>
              </w:r>
            </w:ins>
          </w:p>
          <w:p w14:paraId="7BC85876" w14:textId="77777777" w:rsidR="007B59F3" w:rsidRDefault="007B59F3" w:rsidP="00645B77">
            <w:pPr>
              <w:ind w:firstLine="0"/>
              <w:rPr>
                <w:ins w:id="8280" w:author="Okot" w:date="2020-01-20T14:44:00Z"/>
              </w:rPr>
            </w:pPr>
            <w:ins w:id="8281" w:author="Okot" w:date="2020-01-20T14:44:00Z">
              <w:r>
                <w:t>2. Użytkownik wprowadza wartość nowego pomiaru.</w:t>
              </w:r>
            </w:ins>
          </w:p>
          <w:p w14:paraId="4FF6A6D8" w14:textId="77777777" w:rsidR="007B59F3" w:rsidRDefault="007B59F3" w:rsidP="00645B77">
            <w:pPr>
              <w:ind w:firstLine="0"/>
              <w:rPr>
                <w:ins w:id="8282" w:author="Okot" w:date="2020-01-20T14:44:00Z"/>
              </w:rPr>
            </w:pPr>
            <w:ins w:id="8283" w:author="Okot" w:date="2020-01-20T14:44:00Z">
              <w:r>
                <w:t>3. Użytkownik korzysta z przycisku „Zapisz”.</w:t>
              </w:r>
            </w:ins>
          </w:p>
          <w:p w14:paraId="446B8F99" w14:textId="77777777" w:rsidR="007B59F3" w:rsidRDefault="007B59F3" w:rsidP="00645B77">
            <w:pPr>
              <w:ind w:firstLine="0"/>
              <w:rPr>
                <w:ins w:id="8284" w:author="Okot" w:date="2020-01-20T14:44:00Z"/>
              </w:rPr>
            </w:pPr>
            <w:ins w:id="8285" w:author="Okot" w:date="2020-01-20T14:44:00Z">
              <w:r>
                <w:t>4. System weryfikuje poprawność przesyłanych danych.</w:t>
              </w:r>
            </w:ins>
          </w:p>
          <w:p w14:paraId="6D70C655" w14:textId="77777777" w:rsidR="007B59F3" w:rsidRDefault="007B59F3" w:rsidP="00645B77">
            <w:pPr>
              <w:ind w:firstLine="0"/>
              <w:rPr>
                <w:ins w:id="8286" w:author="Okot" w:date="2020-01-20T14:44:00Z"/>
              </w:rPr>
            </w:pPr>
            <w:ins w:id="8287" w:author="Okot" w:date="2020-01-20T14:44:00Z">
              <w:r>
                <w:t>5. Pomiar zostaje dodany do bazy danych.</w:t>
              </w:r>
            </w:ins>
          </w:p>
          <w:p w14:paraId="1A759E59" w14:textId="77777777" w:rsidR="007B59F3" w:rsidRDefault="007B59F3" w:rsidP="00645B77">
            <w:pPr>
              <w:ind w:firstLine="0"/>
              <w:rPr>
                <w:ins w:id="8288" w:author="Okot" w:date="2020-01-20T14:44:00Z"/>
              </w:rPr>
            </w:pPr>
            <w:ins w:id="8289" w:author="Okot" w:date="2020-01-20T14:44:00Z">
              <w:r>
                <w:t>6. Wartość obwodu pasa w sekcji „Twoje wymiary” na stronie „Moje dane” zostaje zaktualizowana.</w:t>
              </w:r>
            </w:ins>
          </w:p>
          <w:p w14:paraId="2D486C5D" w14:textId="77777777" w:rsidR="007B59F3" w:rsidRDefault="007B59F3" w:rsidP="00645B77">
            <w:pPr>
              <w:ind w:firstLine="0"/>
              <w:rPr>
                <w:ins w:id="8290" w:author="Okot" w:date="2020-01-20T14:44:00Z"/>
              </w:rPr>
            </w:pPr>
            <w:ins w:id="8291" w:author="Okot" w:date="2020-01-20T14:44:00Z">
              <w:r>
                <w:t>7. Na wykresie w odpowiednim miejscu pojawia się nowy punkt. Nad wykresem zostają zaktualizowane wartości postępu.</w:t>
              </w:r>
            </w:ins>
          </w:p>
        </w:tc>
      </w:tr>
      <w:tr w:rsidR="007B59F3" w14:paraId="2D04757A" w14:textId="77777777" w:rsidTr="00645B77">
        <w:trPr>
          <w:trHeight w:val="54"/>
          <w:ins w:id="8292" w:author="Okot" w:date="2020-01-20T14:44:00Z"/>
        </w:trPr>
        <w:tc>
          <w:tcPr>
            <w:tcW w:w="3397" w:type="dxa"/>
          </w:tcPr>
          <w:p w14:paraId="040A226F" w14:textId="77777777" w:rsidR="007B59F3" w:rsidRPr="006076CC" w:rsidRDefault="007B59F3" w:rsidP="00645B77">
            <w:pPr>
              <w:ind w:firstLine="0"/>
              <w:rPr>
                <w:ins w:id="8293" w:author="Okot" w:date="2020-01-20T14:44:00Z"/>
                <w:b/>
              </w:rPr>
            </w:pPr>
            <w:ins w:id="8294" w:author="Okot" w:date="2020-01-20T14:44:00Z">
              <w:r w:rsidRPr="006076CC">
                <w:rPr>
                  <w:b/>
                </w:rPr>
                <w:t>Scenariusze alternatywne</w:t>
              </w:r>
            </w:ins>
          </w:p>
        </w:tc>
        <w:tc>
          <w:tcPr>
            <w:tcW w:w="5664" w:type="dxa"/>
          </w:tcPr>
          <w:p w14:paraId="13D7B952" w14:textId="77777777" w:rsidR="007B59F3" w:rsidRDefault="007B59F3" w:rsidP="00645B77">
            <w:pPr>
              <w:ind w:firstLine="0"/>
              <w:rPr>
                <w:ins w:id="8295" w:author="Okot" w:date="2020-01-20T14:44:00Z"/>
              </w:rPr>
            </w:pPr>
            <w:ins w:id="8296" w:author="Okot" w:date="2020-01-20T14:44:00Z">
              <w:r>
                <w:t>(1-3).1. Użytkownik używa przycisku do zamknięcia okna.</w:t>
              </w:r>
            </w:ins>
          </w:p>
          <w:p w14:paraId="55ED2CB8" w14:textId="77777777" w:rsidR="007B59F3" w:rsidRDefault="007B59F3" w:rsidP="00645B77">
            <w:pPr>
              <w:ind w:firstLine="0"/>
              <w:rPr>
                <w:ins w:id="8297" w:author="Okot" w:date="2020-01-20T14:44:00Z"/>
              </w:rPr>
            </w:pPr>
            <w:ins w:id="8298" w:author="Okot" w:date="2020-01-20T14:44:00Z">
              <w:r>
                <w:t>(1-3).1.1. Pojawia okno dialogowe służące do potwierdzenia zamknięcia okna bez zapisywania danych.</w:t>
              </w:r>
            </w:ins>
          </w:p>
          <w:p w14:paraId="06D975F3" w14:textId="77777777" w:rsidR="007B59F3" w:rsidRDefault="007B59F3" w:rsidP="00645B77">
            <w:pPr>
              <w:ind w:firstLine="0"/>
              <w:rPr>
                <w:ins w:id="8299" w:author="Okot" w:date="2020-01-20T14:44:00Z"/>
              </w:rPr>
            </w:pPr>
            <w:ins w:id="8300" w:author="Okot" w:date="2020-01-20T14:44:00Z">
              <w:r>
                <w:t>(1-3).1.2.1. Użytkownik potwierdza zamknięcie okna.</w:t>
              </w:r>
            </w:ins>
          </w:p>
          <w:p w14:paraId="5F8E9C5B" w14:textId="77777777" w:rsidR="007B59F3" w:rsidRDefault="007B59F3" w:rsidP="00645B77">
            <w:pPr>
              <w:ind w:firstLine="0"/>
              <w:rPr>
                <w:ins w:id="8301" w:author="Okot" w:date="2020-01-20T14:44:00Z"/>
              </w:rPr>
            </w:pPr>
            <w:ins w:id="8302" w:author="Okot" w:date="2020-01-20T14:44:00Z">
              <w:r>
                <w:t>(1-3).1.2.1.1. Okno modalne z formularzem zostaje zamknięte.</w:t>
              </w:r>
            </w:ins>
          </w:p>
          <w:p w14:paraId="7D1127EC" w14:textId="77777777" w:rsidR="007B59F3" w:rsidRDefault="007B59F3" w:rsidP="00645B77">
            <w:pPr>
              <w:ind w:firstLine="0"/>
              <w:rPr>
                <w:ins w:id="8303" w:author="Okot" w:date="2020-01-20T14:44:00Z"/>
              </w:rPr>
            </w:pPr>
            <w:ins w:id="8304" w:author="Okot" w:date="2020-01-20T14:44:00Z">
              <w:r>
                <w:t>(1-3).1.2.1.2. Powrót do podstrony „Moje dane”.</w:t>
              </w:r>
            </w:ins>
          </w:p>
          <w:p w14:paraId="163572E9" w14:textId="77777777" w:rsidR="007B59F3" w:rsidRDefault="007B59F3" w:rsidP="00645B77">
            <w:pPr>
              <w:ind w:firstLine="0"/>
              <w:rPr>
                <w:ins w:id="8305" w:author="Okot" w:date="2020-01-20T14:44:00Z"/>
              </w:rPr>
            </w:pPr>
            <w:ins w:id="8306" w:author="Okot" w:date="2020-01-20T14:44:00Z">
              <w:r>
                <w:lastRenderedPageBreak/>
                <w:t>(1-3).1.2.2. Użytkownik rezygnuje z akcji.</w:t>
              </w:r>
            </w:ins>
          </w:p>
          <w:p w14:paraId="1B8616F5" w14:textId="0CB48987" w:rsidR="007B59F3" w:rsidRDefault="00975867" w:rsidP="00645B77">
            <w:pPr>
              <w:ind w:firstLine="0"/>
              <w:rPr>
                <w:ins w:id="8307" w:author="Okot" w:date="2020-01-20T14:44:00Z"/>
              </w:rPr>
            </w:pPr>
            <w:ins w:id="8308" w:author="Okot" w:date="2020-01-20T14:44:00Z">
              <w:r>
                <w:t>(1-3).1.2.2.1. Powrót do pkt</w:t>
              </w:r>
              <w:r w:rsidR="007B59F3">
                <w:t> (1-3).</w:t>
              </w:r>
            </w:ins>
          </w:p>
          <w:p w14:paraId="022B8555" w14:textId="77777777" w:rsidR="007B59F3" w:rsidRDefault="007B59F3" w:rsidP="00645B77">
            <w:pPr>
              <w:ind w:firstLine="0"/>
              <w:rPr>
                <w:ins w:id="8309" w:author="Okot" w:date="2020-01-20T14:44:00Z"/>
              </w:rPr>
            </w:pPr>
            <w:ins w:id="8310" w:author="Okot" w:date="2020-01-20T14:44:00Z">
              <w:r>
                <w:t>4.1(a) Pozostawiona pole „Wprowadź wartość” puste.</w:t>
              </w:r>
            </w:ins>
          </w:p>
          <w:p w14:paraId="5AA6B690" w14:textId="77777777" w:rsidR="007B59F3" w:rsidRDefault="007B59F3" w:rsidP="00645B77">
            <w:pPr>
              <w:ind w:firstLine="0"/>
              <w:rPr>
                <w:ins w:id="8311" w:author="Okot" w:date="2020-01-20T14:44:00Z"/>
              </w:rPr>
            </w:pPr>
            <w:ins w:id="8312" w:author="Okot" w:date="2020-01-20T14:44:00Z">
              <w:r>
                <w:t>4.1(b) Wprowadzono niepoprawną wartość pomiaru.</w:t>
              </w:r>
            </w:ins>
          </w:p>
          <w:p w14:paraId="48B6A45B" w14:textId="77777777" w:rsidR="007B59F3" w:rsidRDefault="007B59F3" w:rsidP="00645B77">
            <w:pPr>
              <w:ind w:firstLine="0"/>
              <w:rPr>
                <w:ins w:id="8313" w:author="Okot" w:date="2020-01-20T14:44:00Z"/>
              </w:rPr>
            </w:pPr>
            <w:ins w:id="8314" w:author="Okot" w:date="2020-01-20T14:44:00Z">
              <w:r>
                <w:t>4.1.1. Wyświetlony zostaje stosowny komunikat błędu.</w:t>
              </w:r>
            </w:ins>
          </w:p>
          <w:p w14:paraId="21CC1313" w14:textId="050CAE6D" w:rsidR="007B59F3" w:rsidRDefault="007B59F3">
            <w:pPr>
              <w:ind w:firstLine="0"/>
              <w:rPr>
                <w:ins w:id="8315" w:author="Okot" w:date="2020-01-20T14:44:00Z"/>
              </w:rPr>
            </w:pPr>
            <w:ins w:id="8316" w:author="Okot" w:date="2020-01-20T14:44:00Z">
              <w:r>
                <w:t>4.1.2. Powrót do pkt 2.</w:t>
              </w:r>
            </w:ins>
          </w:p>
        </w:tc>
      </w:tr>
    </w:tbl>
    <w:p w14:paraId="1F1B9E4B" w14:textId="77777777" w:rsidR="007B59F3" w:rsidRDefault="007B59F3" w:rsidP="007B59F3">
      <w:pPr>
        <w:ind w:firstLine="0"/>
        <w:rPr>
          <w:ins w:id="8317" w:author="Okot" w:date="2020-01-20T14:44:00Z"/>
        </w:rPr>
      </w:pPr>
    </w:p>
    <w:p w14:paraId="019455FA" w14:textId="5B519A7C" w:rsidR="007B59F3" w:rsidRDefault="007B59F3" w:rsidP="007B59F3">
      <w:pPr>
        <w:ind w:firstLine="0"/>
        <w:rPr>
          <w:ins w:id="8318" w:author="Okot" w:date="2020-01-20T14:44:00Z"/>
        </w:rPr>
      </w:pPr>
      <w:ins w:id="8319" w:author="Okot" w:date="2020-01-20T14:44:00Z">
        <w:r>
          <w:t>Tabela 4.2</w:t>
        </w:r>
      </w:ins>
      <w:ins w:id="8320" w:author="Okot" w:date="2020-01-20T14:45:00Z">
        <w:r w:rsidR="00CF0D9F">
          <w:t>0</w:t>
        </w:r>
      </w:ins>
      <w:ins w:id="8321" w:author="Okot" w:date="2020-01-20T14:44:00Z">
        <w:r>
          <w:t>.</w:t>
        </w:r>
      </w:ins>
    </w:p>
    <w:p w14:paraId="32B30A2C" w14:textId="77777777" w:rsidR="007B59F3" w:rsidRDefault="007B59F3" w:rsidP="007B59F3">
      <w:pPr>
        <w:ind w:firstLine="0"/>
        <w:rPr>
          <w:ins w:id="8322" w:author="Okot" w:date="2020-01-20T14:44:00Z"/>
        </w:rPr>
      </w:pPr>
      <w:ins w:id="8323"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8324" w:author="Okot" w:date="2020-01-20T14:44:00Z"/>
        </w:trPr>
        <w:tc>
          <w:tcPr>
            <w:tcW w:w="3397" w:type="dxa"/>
          </w:tcPr>
          <w:p w14:paraId="199A163A" w14:textId="77777777" w:rsidR="007B59F3" w:rsidRPr="006076CC" w:rsidRDefault="007B59F3" w:rsidP="00645B77">
            <w:pPr>
              <w:ind w:firstLine="0"/>
              <w:rPr>
                <w:ins w:id="8325" w:author="Okot" w:date="2020-01-20T14:44:00Z"/>
                <w:b/>
              </w:rPr>
            </w:pPr>
            <w:ins w:id="8326" w:author="Okot" w:date="2020-01-20T14:44:00Z">
              <w:r w:rsidRPr="006076CC">
                <w:rPr>
                  <w:b/>
                </w:rPr>
                <w:t>Nazwa</w:t>
              </w:r>
            </w:ins>
          </w:p>
        </w:tc>
        <w:tc>
          <w:tcPr>
            <w:tcW w:w="5664" w:type="dxa"/>
          </w:tcPr>
          <w:p w14:paraId="47535EB0" w14:textId="77F0F34A" w:rsidR="007B59F3" w:rsidRDefault="007B59F3">
            <w:pPr>
              <w:ind w:firstLine="0"/>
              <w:rPr>
                <w:ins w:id="8327" w:author="Okot" w:date="2020-01-20T14:44:00Z"/>
              </w:rPr>
            </w:pPr>
            <w:ins w:id="8328" w:author="Okot" w:date="2020-01-20T14:44:00Z">
              <w:r>
                <w:rPr>
                  <w:b/>
                  <w:i/>
                </w:rPr>
                <w:t>PU02</w:t>
              </w:r>
            </w:ins>
            <w:ins w:id="8329" w:author="Okot" w:date="2020-01-21T13:54:00Z">
              <w:r w:rsidR="00CF0D9F">
                <w:rPr>
                  <w:b/>
                  <w:i/>
                </w:rPr>
                <w:t>0</w:t>
              </w:r>
            </w:ins>
            <w:ins w:id="8330" w:author="Okot" w:date="2020-01-20T14:44:00Z">
              <w:r w:rsidRPr="006076CC">
                <w:rPr>
                  <w:b/>
                  <w:i/>
                </w:rPr>
                <w:t>: D</w:t>
              </w:r>
              <w:r>
                <w:rPr>
                  <w:b/>
                  <w:i/>
                </w:rPr>
                <w:t>odanie nowego pomiaru obwodu bioder</w:t>
              </w:r>
            </w:ins>
          </w:p>
        </w:tc>
      </w:tr>
      <w:tr w:rsidR="007B59F3" w14:paraId="0155F884" w14:textId="77777777" w:rsidTr="00645B77">
        <w:trPr>
          <w:ins w:id="8331" w:author="Okot" w:date="2020-01-20T14:44:00Z"/>
        </w:trPr>
        <w:tc>
          <w:tcPr>
            <w:tcW w:w="3397" w:type="dxa"/>
          </w:tcPr>
          <w:p w14:paraId="7957FB76" w14:textId="77777777" w:rsidR="007B59F3" w:rsidRPr="006076CC" w:rsidRDefault="007B59F3" w:rsidP="00645B77">
            <w:pPr>
              <w:ind w:firstLine="0"/>
              <w:rPr>
                <w:ins w:id="8332" w:author="Okot" w:date="2020-01-20T14:44:00Z"/>
                <w:b/>
              </w:rPr>
            </w:pPr>
            <w:ins w:id="8333" w:author="Okot" w:date="2020-01-20T14:44:00Z">
              <w:r w:rsidRPr="006076CC">
                <w:rPr>
                  <w:b/>
                </w:rPr>
                <w:t>Opis</w:t>
              </w:r>
            </w:ins>
          </w:p>
        </w:tc>
        <w:tc>
          <w:tcPr>
            <w:tcW w:w="5664" w:type="dxa"/>
          </w:tcPr>
          <w:p w14:paraId="3F56D5D4" w14:textId="77777777" w:rsidR="007B59F3" w:rsidRDefault="007B59F3" w:rsidP="00645B77">
            <w:pPr>
              <w:ind w:firstLine="0"/>
              <w:rPr>
                <w:ins w:id="8334" w:author="Okot" w:date="2020-01-20T14:44:00Z"/>
              </w:rPr>
            </w:pPr>
            <w:ins w:id="8335" w:author="Okot" w:date="2020-01-20T14:44:00Z">
              <w:r>
                <w:t>Przypadek użycia pozwala użytkownikowi zaktualizować wartość jego obwodu bioder.</w:t>
              </w:r>
            </w:ins>
          </w:p>
        </w:tc>
      </w:tr>
      <w:tr w:rsidR="007B59F3" w14:paraId="6F08AA78" w14:textId="77777777" w:rsidTr="00645B77">
        <w:trPr>
          <w:ins w:id="8336" w:author="Okot" w:date="2020-01-20T14:44:00Z"/>
        </w:trPr>
        <w:tc>
          <w:tcPr>
            <w:tcW w:w="3397" w:type="dxa"/>
          </w:tcPr>
          <w:p w14:paraId="5A2B92E7" w14:textId="77777777" w:rsidR="007B59F3" w:rsidRPr="006076CC" w:rsidRDefault="007B59F3" w:rsidP="00645B77">
            <w:pPr>
              <w:ind w:firstLine="0"/>
              <w:rPr>
                <w:ins w:id="8337" w:author="Okot" w:date="2020-01-20T14:44:00Z"/>
                <w:b/>
              </w:rPr>
            </w:pPr>
            <w:ins w:id="8338" w:author="Okot" w:date="2020-01-20T14:44:00Z">
              <w:r w:rsidRPr="006076CC">
                <w:rPr>
                  <w:b/>
                </w:rPr>
                <w:t>Warunki początkowe</w:t>
              </w:r>
            </w:ins>
          </w:p>
        </w:tc>
        <w:tc>
          <w:tcPr>
            <w:tcW w:w="5664" w:type="dxa"/>
          </w:tcPr>
          <w:p w14:paraId="54AF958A" w14:textId="08D2250A" w:rsidR="007B59F3" w:rsidRDefault="007B59F3">
            <w:pPr>
              <w:ind w:firstLine="0"/>
              <w:rPr>
                <w:ins w:id="8339" w:author="Okot" w:date="2020-01-20T14:44:00Z"/>
              </w:rPr>
            </w:pPr>
            <w:ins w:id="8340" w:author="Okot" w:date="2020-01-20T14:44:00Z">
              <w:r>
                <w:t>Użytkownik poprawnie zrealizował PU002 oraz PU0</w:t>
              </w:r>
            </w:ins>
            <w:ins w:id="8341" w:author="Okot" w:date="2020-01-20T14:46:00Z">
              <w:r>
                <w:t>09</w:t>
              </w:r>
            </w:ins>
            <w:ins w:id="8342" w:author="Okot" w:date="2020-01-20T14:44:00Z">
              <w:r>
                <w:t xml:space="preserve"> i znajduje się na podstronie „Moje dane”.</w:t>
              </w:r>
            </w:ins>
          </w:p>
        </w:tc>
      </w:tr>
      <w:tr w:rsidR="007B59F3" w14:paraId="78921442" w14:textId="77777777" w:rsidTr="00645B77">
        <w:trPr>
          <w:ins w:id="8343" w:author="Okot" w:date="2020-01-20T14:44:00Z"/>
        </w:trPr>
        <w:tc>
          <w:tcPr>
            <w:tcW w:w="3397" w:type="dxa"/>
          </w:tcPr>
          <w:p w14:paraId="3A80A78B" w14:textId="77777777" w:rsidR="007B59F3" w:rsidRPr="006076CC" w:rsidRDefault="007B59F3" w:rsidP="00645B77">
            <w:pPr>
              <w:ind w:firstLine="0"/>
              <w:rPr>
                <w:ins w:id="8344" w:author="Okot" w:date="2020-01-20T14:44:00Z"/>
                <w:b/>
              </w:rPr>
            </w:pPr>
            <w:ins w:id="8345" w:author="Okot" w:date="2020-01-20T14:44:00Z">
              <w:r w:rsidRPr="006076CC">
                <w:rPr>
                  <w:b/>
                </w:rPr>
                <w:t>Inicjacja</w:t>
              </w:r>
            </w:ins>
          </w:p>
        </w:tc>
        <w:tc>
          <w:tcPr>
            <w:tcW w:w="5664" w:type="dxa"/>
          </w:tcPr>
          <w:p w14:paraId="74A85357" w14:textId="77777777" w:rsidR="007B59F3" w:rsidRDefault="007B59F3" w:rsidP="00645B77">
            <w:pPr>
              <w:ind w:firstLine="0"/>
              <w:rPr>
                <w:ins w:id="8346" w:author="Okot" w:date="2020-01-20T14:44:00Z"/>
              </w:rPr>
            </w:pPr>
            <w:ins w:id="8347" w:author="Okot" w:date="2020-01-20T14:44:00Z">
              <w:r>
                <w:t>Użytkownik nacisnął przycisk „Dodaj nowy pomiar” przy wykresie zmian obwodu bioder.</w:t>
              </w:r>
            </w:ins>
          </w:p>
        </w:tc>
      </w:tr>
      <w:tr w:rsidR="007B59F3" w14:paraId="49C33E0A" w14:textId="77777777" w:rsidTr="00645B77">
        <w:trPr>
          <w:ins w:id="8348" w:author="Okot" w:date="2020-01-20T14:44:00Z"/>
        </w:trPr>
        <w:tc>
          <w:tcPr>
            <w:tcW w:w="3397" w:type="dxa"/>
          </w:tcPr>
          <w:p w14:paraId="1720184C" w14:textId="77777777" w:rsidR="007B59F3" w:rsidRPr="006076CC" w:rsidRDefault="007B59F3" w:rsidP="00645B77">
            <w:pPr>
              <w:ind w:firstLine="0"/>
              <w:rPr>
                <w:ins w:id="8349" w:author="Okot" w:date="2020-01-20T14:44:00Z"/>
                <w:b/>
              </w:rPr>
            </w:pPr>
            <w:ins w:id="8350" w:author="Okot" w:date="2020-01-20T14:44:00Z">
              <w:r w:rsidRPr="006076CC">
                <w:rPr>
                  <w:b/>
                </w:rPr>
                <w:t>Warunki końcowe</w:t>
              </w:r>
            </w:ins>
          </w:p>
        </w:tc>
        <w:tc>
          <w:tcPr>
            <w:tcW w:w="5664" w:type="dxa"/>
          </w:tcPr>
          <w:p w14:paraId="4550D9E0" w14:textId="77777777" w:rsidR="007B59F3" w:rsidRDefault="007B59F3" w:rsidP="00645B77">
            <w:pPr>
              <w:ind w:firstLine="0"/>
              <w:rPr>
                <w:ins w:id="8351" w:author="Okot" w:date="2020-01-20T14:44:00Z"/>
              </w:rPr>
            </w:pPr>
            <w:ins w:id="8352" w:author="Okot" w:date="2020-01-20T14:44:00Z">
              <w:r>
                <w:t>Na wykresie pojawia się nowy punkt. Dane nad wykresem zostają zaktualizowane.</w:t>
              </w:r>
            </w:ins>
          </w:p>
        </w:tc>
      </w:tr>
      <w:tr w:rsidR="007B59F3" w14:paraId="3A2096BA" w14:textId="77777777" w:rsidTr="00645B77">
        <w:trPr>
          <w:ins w:id="8353" w:author="Okot" w:date="2020-01-20T14:44:00Z"/>
        </w:trPr>
        <w:tc>
          <w:tcPr>
            <w:tcW w:w="3397" w:type="dxa"/>
          </w:tcPr>
          <w:p w14:paraId="622FF367" w14:textId="77777777" w:rsidR="007B59F3" w:rsidRPr="006076CC" w:rsidRDefault="007B59F3" w:rsidP="00645B77">
            <w:pPr>
              <w:ind w:firstLine="0"/>
              <w:rPr>
                <w:ins w:id="8354" w:author="Okot" w:date="2020-01-20T14:44:00Z"/>
                <w:b/>
              </w:rPr>
            </w:pPr>
            <w:ins w:id="8355" w:author="Okot" w:date="2020-01-20T14:44:00Z">
              <w:r w:rsidRPr="006076CC">
                <w:rPr>
                  <w:b/>
                </w:rPr>
                <w:t>Scenariusz główny</w:t>
              </w:r>
            </w:ins>
          </w:p>
        </w:tc>
        <w:tc>
          <w:tcPr>
            <w:tcW w:w="5664" w:type="dxa"/>
          </w:tcPr>
          <w:p w14:paraId="6499943A" w14:textId="77777777" w:rsidR="007B59F3" w:rsidRDefault="007B59F3" w:rsidP="00645B77">
            <w:pPr>
              <w:ind w:firstLine="0"/>
              <w:rPr>
                <w:ins w:id="8356" w:author="Okot" w:date="2020-01-20T14:44:00Z"/>
              </w:rPr>
            </w:pPr>
            <w:ins w:id="8357" w:author="Okot" w:date="2020-01-20T14:44:00Z">
              <w:r>
                <w:t>1. Pojawia się okno modalne zawierające formularz dodawania nowego pomiaru.</w:t>
              </w:r>
            </w:ins>
          </w:p>
          <w:p w14:paraId="72D85ECB" w14:textId="77777777" w:rsidR="007B59F3" w:rsidRDefault="007B59F3" w:rsidP="00645B77">
            <w:pPr>
              <w:ind w:firstLine="0"/>
              <w:rPr>
                <w:ins w:id="8358" w:author="Okot" w:date="2020-01-20T14:44:00Z"/>
              </w:rPr>
            </w:pPr>
            <w:ins w:id="8359" w:author="Okot" w:date="2020-01-20T14:44:00Z">
              <w:r>
                <w:t>2. Użytkownik wprowadza wartość nowego pomiaru.</w:t>
              </w:r>
            </w:ins>
          </w:p>
          <w:p w14:paraId="71B976E6" w14:textId="77777777" w:rsidR="007B59F3" w:rsidRDefault="007B59F3" w:rsidP="00645B77">
            <w:pPr>
              <w:ind w:firstLine="0"/>
              <w:rPr>
                <w:ins w:id="8360" w:author="Okot" w:date="2020-01-20T14:44:00Z"/>
              </w:rPr>
            </w:pPr>
            <w:ins w:id="8361" w:author="Okot" w:date="2020-01-20T14:44:00Z">
              <w:r>
                <w:t>3. Użytkownik korzysta z przycisku „Zapisz”.</w:t>
              </w:r>
            </w:ins>
          </w:p>
          <w:p w14:paraId="731337C8" w14:textId="77777777" w:rsidR="007B59F3" w:rsidRDefault="007B59F3" w:rsidP="00645B77">
            <w:pPr>
              <w:ind w:firstLine="0"/>
              <w:rPr>
                <w:ins w:id="8362" w:author="Okot" w:date="2020-01-20T14:44:00Z"/>
              </w:rPr>
            </w:pPr>
            <w:ins w:id="8363" w:author="Okot" w:date="2020-01-20T14:44:00Z">
              <w:r>
                <w:t>4. System weryfikuje poprawność przesyłanych danych.</w:t>
              </w:r>
            </w:ins>
          </w:p>
          <w:p w14:paraId="434FF8F4" w14:textId="77777777" w:rsidR="007B59F3" w:rsidRDefault="007B59F3" w:rsidP="00645B77">
            <w:pPr>
              <w:ind w:firstLine="0"/>
              <w:rPr>
                <w:ins w:id="8364" w:author="Okot" w:date="2020-01-20T14:44:00Z"/>
              </w:rPr>
            </w:pPr>
            <w:ins w:id="8365" w:author="Okot" w:date="2020-01-20T14:44:00Z">
              <w:r>
                <w:t>5. Pomiar zostaje dodany do bazy danych.</w:t>
              </w:r>
            </w:ins>
          </w:p>
          <w:p w14:paraId="6E0E87DF" w14:textId="77777777" w:rsidR="007B59F3" w:rsidRDefault="007B59F3" w:rsidP="00645B77">
            <w:pPr>
              <w:ind w:firstLine="0"/>
              <w:rPr>
                <w:ins w:id="8366" w:author="Okot" w:date="2020-01-20T14:44:00Z"/>
              </w:rPr>
            </w:pPr>
            <w:ins w:id="8367" w:author="Okot" w:date="2020-01-20T14:44:00Z">
              <w:r>
                <w:t>6. Wartość obwodu bioder w sekcji „Twoje wymiary” na stronie „Moje dane” zostaje zaktualizowana.</w:t>
              </w:r>
            </w:ins>
          </w:p>
          <w:p w14:paraId="3E7F710B" w14:textId="77777777" w:rsidR="007B59F3" w:rsidRDefault="007B59F3" w:rsidP="00645B77">
            <w:pPr>
              <w:ind w:firstLine="0"/>
              <w:rPr>
                <w:ins w:id="8368" w:author="Okot" w:date="2020-01-20T14:44:00Z"/>
              </w:rPr>
            </w:pPr>
            <w:ins w:id="8369" w:author="Okot" w:date="2020-01-20T14:44:00Z">
              <w:r>
                <w:t>7. Na wykresie w odpowiednim miejscu pojawia się nowy punkt. Nad wykresem zostają zaktualizowane wartości postępu.</w:t>
              </w:r>
            </w:ins>
          </w:p>
        </w:tc>
      </w:tr>
      <w:tr w:rsidR="007B59F3" w14:paraId="16B65B3D" w14:textId="77777777" w:rsidTr="00645B77">
        <w:trPr>
          <w:trHeight w:val="54"/>
          <w:ins w:id="8370" w:author="Okot" w:date="2020-01-20T14:44:00Z"/>
        </w:trPr>
        <w:tc>
          <w:tcPr>
            <w:tcW w:w="3397" w:type="dxa"/>
          </w:tcPr>
          <w:p w14:paraId="0F432E59" w14:textId="77777777" w:rsidR="007B59F3" w:rsidRPr="006076CC" w:rsidRDefault="007B59F3" w:rsidP="00645B77">
            <w:pPr>
              <w:ind w:firstLine="0"/>
              <w:rPr>
                <w:ins w:id="8371" w:author="Okot" w:date="2020-01-20T14:44:00Z"/>
                <w:b/>
              </w:rPr>
            </w:pPr>
            <w:ins w:id="8372" w:author="Okot" w:date="2020-01-20T14:44:00Z">
              <w:r w:rsidRPr="006076CC">
                <w:rPr>
                  <w:b/>
                </w:rPr>
                <w:t>Scenariusze alternatywne</w:t>
              </w:r>
            </w:ins>
          </w:p>
        </w:tc>
        <w:tc>
          <w:tcPr>
            <w:tcW w:w="5664" w:type="dxa"/>
          </w:tcPr>
          <w:p w14:paraId="1F55B878" w14:textId="77777777" w:rsidR="007B59F3" w:rsidRDefault="007B59F3" w:rsidP="00645B77">
            <w:pPr>
              <w:ind w:firstLine="0"/>
              <w:rPr>
                <w:ins w:id="8373" w:author="Okot" w:date="2020-01-20T14:44:00Z"/>
              </w:rPr>
            </w:pPr>
            <w:ins w:id="8374" w:author="Okot" w:date="2020-01-20T14:44:00Z">
              <w:r>
                <w:t>(1-3).1. Użytkownik używa przycisku do zamknięcia okna.</w:t>
              </w:r>
            </w:ins>
          </w:p>
          <w:p w14:paraId="3692868C" w14:textId="77777777" w:rsidR="007B59F3" w:rsidRDefault="007B59F3" w:rsidP="00645B77">
            <w:pPr>
              <w:ind w:firstLine="0"/>
              <w:rPr>
                <w:ins w:id="8375" w:author="Okot" w:date="2020-01-20T14:44:00Z"/>
              </w:rPr>
            </w:pPr>
            <w:ins w:id="8376" w:author="Okot" w:date="2020-01-20T14:44:00Z">
              <w:r>
                <w:t>(1-3).1.1. Pojawia okno dialogowe służące do potwierdzenia zamknięcia okna bez zapisywania danych.</w:t>
              </w:r>
            </w:ins>
          </w:p>
          <w:p w14:paraId="2E40701E" w14:textId="77777777" w:rsidR="007B59F3" w:rsidRDefault="007B59F3" w:rsidP="00645B77">
            <w:pPr>
              <w:ind w:firstLine="0"/>
              <w:rPr>
                <w:ins w:id="8377" w:author="Okot" w:date="2020-01-20T14:44:00Z"/>
              </w:rPr>
            </w:pPr>
            <w:ins w:id="8378" w:author="Okot" w:date="2020-01-20T14:44:00Z">
              <w:r>
                <w:lastRenderedPageBreak/>
                <w:t>(1-3).1.2.1. Użytkownik potwierdza zamknięcie okna.</w:t>
              </w:r>
            </w:ins>
          </w:p>
          <w:p w14:paraId="7919FEC5" w14:textId="77777777" w:rsidR="007B59F3" w:rsidRDefault="007B59F3" w:rsidP="00645B77">
            <w:pPr>
              <w:ind w:firstLine="0"/>
              <w:rPr>
                <w:ins w:id="8379" w:author="Okot" w:date="2020-01-20T14:44:00Z"/>
              </w:rPr>
            </w:pPr>
            <w:ins w:id="8380" w:author="Okot" w:date="2020-01-20T14:44:00Z">
              <w:r>
                <w:t>(1-3).1.2.1.1. Okno modalne z formularzem zostaje zamknięte.</w:t>
              </w:r>
            </w:ins>
          </w:p>
          <w:p w14:paraId="754FBD88" w14:textId="77777777" w:rsidR="007B59F3" w:rsidRDefault="007B59F3" w:rsidP="00645B77">
            <w:pPr>
              <w:ind w:firstLine="0"/>
              <w:rPr>
                <w:ins w:id="8381" w:author="Okot" w:date="2020-01-20T14:44:00Z"/>
              </w:rPr>
            </w:pPr>
            <w:ins w:id="8382" w:author="Okot" w:date="2020-01-20T14:44:00Z">
              <w:r>
                <w:t>(1-3).1.2.1.2. Powrót do podstrony „Moje dane”.</w:t>
              </w:r>
            </w:ins>
          </w:p>
          <w:p w14:paraId="0F26EEE3" w14:textId="77777777" w:rsidR="007B59F3" w:rsidRDefault="007B59F3" w:rsidP="00645B77">
            <w:pPr>
              <w:ind w:firstLine="0"/>
              <w:rPr>
                <w:ins w:id="8383" w:author="Okot" w:date="2020-01-20T14:44:00Z"/>
              </w:rPr>
            </w:pPr>
            <w:ins w:id="8384" w:author="Okot" w:date="2020-01-20T14:44:00Z">
              <w:r>
                <w:t>(1-3).1.2.2. Użytkownik rezygnuje z akcji.</w:t>
              </w:r>
            </w:ins>
          </w:p>
          <w:p w14:paraId="63A74444" w14:textId="528C4FC8" w:rsidR="007B59F3" w:rsidRDefault="007B59F3" w:rsidP="00645B77">
            <w:pPr>
              <w:ind w:firstLine="0"/>
              <w:rPr>
                <w:ins w:id="8385" w:author="Okot" w:date="2020-01-20T14:44:00Z"/>
              </w:rPr>
            </w:pPr>
            <w:ins w:id="8386" w:author="Okot" w:date="2020-01-20T14:44:00Z">
              <w:r>
                <w:t>(1-3).1.2.2.1. Powrót do pkt (1-3).</w:t>
              </w:r>
            </w:ins>
          </w:p>
          <w:p w14:paraId="22F2E1B0" w14:textId="77777777" w:rsidR="007B59F3" w:rsidRDefault="007B59F3" w:rsidP="00645B77">
            <w:pPr>
              <w:ind w:firstLine="0"/>
              <w:rPr>
                <w:ins w:id="8387" w:author="Okot" w:date="2020-01-20T14:44:00Z"/>
              </w:rPr>
            </w:pPr>
            <w:ins w:id="8388" w:author="Okot" w:date="2020-01-20T14:44:00Z">
              <w:r>
                <w:t>4.1(a) Pozostawiona pole „Wprowadź wartość” puste.</w:t>
              </w:r>
            </w:ins>
          </w:p>
          <w:p w14:paraId="5AC8CF83" w14:textId="77777777" w:rsidR="007B59F3" w:rsidRDefault="007B59F3" w:rsidP="00645B77">
            <w:pPr>
              <w:ind w:firstLine="0"/>
              <w:rPr>
                <w:ins w:id="8389" w:author="Okot" w:date="2020-01-20T14:44:00Z"/>
              </w:rPr>
            </w:pPr>
            <w:ins w:id="8390" w:author="Okot" w:date="2020-01-20T14:44:00Z">
              <w:r>
                <w:t>4.1(b) Wprowadzono niepoprawną wartość pomiaru.</w:t>
              </w:r>
            </w:ins>
          </w:p>
          <w:p w14:paraId="64CDC5BB" w14:textId="77777777" w:rsidR="007B59F3" w:rsidRDefault="007B59F3" w:rsidP="00645B77">
            <w:pPr>
              <w:ind w:firstLine="0"/>
              <w:rPr>
                <w:ins w:id="8391" w:author="Okot" w:date="2020-01-20T14:44:00Z"/>
              </w:rPr>
            </w:pPr>
            <w:ins w:id="8392" w:author="Okot" w:date="2020-01-20T14:44:00Z">
              <w:r>
                <w:t>4.1.1. Wyświetlony zostaje stosowny komunikat błędu.</w:t>
              </w:r>
            </w:ins>
          </w:p>
          <w:p w14:paraId="45277B6A" w14:textId="2E065769" w:rsidR="007B59F3" w:rsidRDefault="00975867" w:rsidP="00645B77">
            <w:pPr>
              <w:ind w:firstLine="0"/>
              <w:rPr>
                <w:ins w:id="8393" w:author="Okot" w:date="2020-01-20T14:44:00Z"/>
              </w:rPr>
            </w:pPr>
            <w:ins w:id="8394" w:author="Okot" w:date="2020-01-20T14:44:00Z">
              <w:r>
                <w:t>4.1.2. Powrót do pkt</w:t>
              </w:r>
              <w:r w:rsidR="007B59F3">
                <w:t> 2.</w:t>
              </w:r>
            </w:ins>
          </w:p>
        </w:tc>
      </w:tr>
    </w:tbl>
    <w:p w14:paraId="6CD702CE" w14:textId="77777777" w:rsidR="007B59F3" w:rsidRDefault="007B59F3" w:rsidP="007B59F3">
      <w:pPr>
        <w:ind w:firstLine="0"/>
        <w:rPr>
          <w:ins w:id="8395" w:author="Okot" w:date="2020-01-20T14:44:00Z"/>
        </w:rPr>
      </w:pPr>
    </w:p>
    <w:p w14:paraId="4BD0C857" w14:textId="60A85C91" w:rsidR="00A137F2" w:rsidRDefault="00CF0D9F" w:rsidP="00A137F2">
      <w:pPr>
        <w:ind w:firstLine="0"/>
        <w:rPr>
          <w:ins w:id="8396" w:author="Okot" w:date="2020-01-20T14:52:00Z"/>
        </w:rPr>
      </w:pPr>
      <w:ins w:id="8397" w:author="Okot" w:date="2020-01-20T14:52:00Z">
        <w:r>
          <w:t>Tabela 4.21</w:t>
        </w:r>
        <w:r w:rsidR="00A137F2">
          <w:t>.</w:t>
        </w:r>
      </w:ins>
    </w:p>
    <w:p w14:paraId="23A29796" w14:textId="77777777" w:rsidR="00A137F2" w:rsidRDefault="00A137F2" w:rsidP="00A137F2">
      <w:pPr>
        <w:ind w:firstLine="0"/>
        <w:rPr>
          <w:ins w:id="8398" w:author="Okot" w:date="2020-01-20T14:52:00Z"/>
        </w:rPr>
      </w:pPr>
      <w:ins w:id="8399"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8400" w:author="Okot" w:date="2020-01-20T14:52:00Z"/>
        </w:trPr>
        <w:tc>
          <w:tcPr>
            <w:tcW w:w="3397" w:type="dxa"/>
          </w:tcPr>
          <w:p w14:paraId="2F9E1123" w14:textId="77777777" w:rsidR="00A137F2" w:rsidRPr="006076CC" w:rsidRDefault="00A137F2" w:rsidP="00645B77">
            <w:pPr>
              <w:ind w:firstLine="0"/>
              <w:rPr>
                <w:ins w:id="8401" w:author="Okot" w:date="2020-01-20T14:52:00Z"/>
                <w:b/>
              </w:rPr>
            </w:pPr>
            <w:ins w:id="8402" w:author="Okot" w:date="2020-01-20T14:52:00Z">
              <w:r w:rsidRPr="006076CC">
                <w:rPr>
                  <w:b/>
                </w:rPr>
                <w:t>Nazwa</w:t>
              </w:r>
            </w:ins>
          </w:p>
        </w:tc>
        <w:tc>
          <w:tcPr>
            <w:tcW w:w="5664" w:type="dxa"/>
          </w:tcPr>
          <w:p w14:paraId="5E0435AB" w14:textId="715964DB" w:rsidR="00A137F2" w:rsidRPr="00A12070" w:rsidRDefault="00CF0D9F" w:rsidP="00645B77">
            <w:pPr>
              <w:ind w:firstLine="0"/>
              <w:rPr>
                <w:ins w:id="8403" w:author="Okot" w:date="2020-01-20T14:52:00Z"/>
                <w:b/>
                <w:i/>
              </w:rPr>
            </w:pPr>
            <w:ins w:id="8404" w:author="Okot" w:date="2020-01-20T14:52:00Z">
              <w:r>
                <w:rPr>
                  <w:b/>
                  <w:i/>
                </w:rPr>
                <w:t>PU021</w:t>
              </w:r>
              <w:r w:rsidR="00A137F2" w:rsidRPr="00A12070">
                <w:rPr>
                  <w:b/>
                  <w:i/>
                </w:rPr>
                <w:t>: Przeglądanie wykresu wagi</w:t>
              </w:r>
            </w:ins>
          </w:p>
        </w:tc>
      </w:tr>
      <w:tr w:rsidR="00A137F2" w14:paraId="655ADF66" w14:textId="77777777" w:rsidTr="00645B77">
        <w:trPr>
          <w:ins w:id="8405" w:author="Okot" w:date="2020-01-20T14:52:00Z"/>
        </w:trPr>
        <w:tc>
          <w:tcPr>
            <w:tcW w:w="3397" w:type="dxa"/>
          </w:tcPr>
          <w:p w14:paraId="272B4E8C" w14:textId="77777777" w:rsidR="00A137F2" w:rsidRPr="006076CC" w:rsidRDefault="00A137F2" w:rsidP="00645B77">
            <w:pPr>
              <w:ind w:firstLine="0"/>
              <w:rPr>
                <w:ins w:id="8406" w:author="Okot" w:date="2020-01-20T14:52:00Z"/>
                <w:b/>
              </w:rPr>
            </w:pPr>
            <w:ins w:id="8407" w:author="Okot" w:date="2020-01-20T14:52:00Z">
              <w:r w:rsidRPr="006076CC">
                <w:rPr>
                  <w:b/>
                </w:rPr>
                <w:t>Opis</w:t>
              </w:r>
            </w:ins>
          </w:p>
        </w:tc>
        <w:tc>
          <w:tcPr>
            <w:tcW w:w="5664" w:type="dxa"/>
          </w:tcPr>
          <w:p w14:paraId="43711C63" w14:textId="77777777" w:rsidR="00A137F2" w:rsidRDefault="00A137F2" w:rsidP="00645B77">
            <w:pPr>
              <w:ind w:firstLine="0"/>
              <w:rPr>
                <w:ins w:id="8408" w:author="Okot" w:date="2020-01-20T14:52:00Z"/>
              </w:rPr>
            </w:pPr>
            <w:ins w:id="8409" w:author="Okot" w:date="2020-01-20T14:52:00Z">
              <w:r>
                <w:t>Przypadek użycia pozwala użytkownikowi śledzić zmiany jego wagi.</w:t>
              </w:r>
            </w:ins>
          </w:p>
        </w:tc>
      </w:tr>
      <w:tr w:rsidR="00A137F2" w14:paraId="3DC5805B" w14:textId="77777777" w:rsidTr="00645B77">
        <w:trPr>
          <w:ins w:id="8410" w:author="Okot" w:date="2020-01-20T14:52:00Z"/>
        </w:trPr>
        <w:tc>
          <w:tcPr>
            <w:tcW w:w="3397" w:type="dxa"/>
          </w:tcPr>
          <w:p w14:paraId="6A39394C" w14:textId="77777777" w:rsidR="00A137F2" w:rsidRPr="006076CC" w:rsidRDefault="00A137F2" w:rsidP="00645B77">
            <w:pPr>
              <w:ind w:firstLine="0"/>
              <w:rPr>
                <w:ins w:id="8411" w:author="Okot" w:date="2020-01-20T14:52:00Z"/>
                <w:b/>
              </w:rPr>
            </w:pPr>
            <w:ins w:id="8412" w:author="Okot" w:date="2020-01-20T14:52:00Z">
              <w:r w:rsidRPr="006076CC">
                <w:rPr>
                  <w:b/>
                </w:rPr>
                <w:t>Warunki początkowe</w:t>
              </w:r>
            </w:ins>
          </w:p>
        </w:tc>
        <w:tc>
          <w:tcPr>
            <w:tcW w:w="5664" w:type="dxa"/>
          </w:tcPr>
          <w:p w14:paraId="3058125E" w14:textId="38F325D9" w:rsidR="00A137F2" w:rsidRDefault="00A137F2" w:rsidP="00645B77">
            <w:pPr>
              <w:ind w:firstLine="0"/>
              <w:rPr>
                <w:ins w:id="8413" w:author="Okot" w:date="2020-01-20T14:52:00Z"/>
              </w:rPr>
            </w:pPr>
            <w:ins w:id="8414"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8415" w:author="Okot" w:date="2020-01-20T14:52:00Z"/>
        </w:trPr>
        <w:tc>
          <w:tcPr>
            <w:tcW w:w="3397" w:type="dxa"/>
          </w:tcPr>
          <w:p w14:paraId="5CDA0596" w14:textId="77777777" w:rsidR="00A137F2" w:rsidRPr="006076CC" w:rsidRDefault="00A137F2" w:rsidP="00645B77">
            <w:pPr>
              <w:ind w:firstLine="0"/>
              <w:rPr>
                <w:ins w:id="8416" w:author="Okot" w:date="2020-01-20T14:52:00Z"/>
                <w:b/>
              </w:rPr>
            </w:pPr>
            <w:ins w:id="8417" w:author="Okot" w:date="2020-01-20T14:52:00Z">
              <w:r w:rsidRPr="006076CC">
                <w:rPr>
                  <w:b/>
                </w:rPr>
                <w:t>Inicjacja</w:t>
              </w:r>
            </w:ins>
          </w:p>
        </w:tc>
        <w:tc>
          <w:tcPr>
            <w:tcW w:w="5664" w:type="dxa"/>
          </w:tcPr>
          <w:p w14:paraId="3315463A" w14:textId="77777777" w:rsidR="00A137F2" w:rsidRDefault="00A137F2" w:rsidP="00645B77">
            <w:pPr>
              <w:ind w:firstLine="0"/>
              <w:rPr>
                <w:ins w:id="8418" w:author="Okot" w:date="2020-01-20T14:52:00Z"/>
              </w:rPr>
            </w:pPr>
            <w:ins w:id="8419" w:author="Okot" w:date="2020-01-20T14:52:00Z">
              <w:r>
                <w:t>Użytkownik wybiera punkt na wykresie i klika na niego.</w:t>
              </w:r>
            </w:ins>
          </w:p>
        </w:tc>
      </w:tr>
      <w:tr w:rsidR="00A137F2" w14:paraId="018E4F16" w14:textId="77777777" w:rsidTr="00645B77">
        <w:trPr>
          <w:ins w:id="8420" w:author="Okot" w:date="2020-01-20T14:52:00Z"/>
        </w:trPr>
        <w:tc>
          <w:tcPr>
            <w:tcW w:w="3397" w:type="dxa"/>
          </w:tcPr>
          <w:p w14:paraId="2C29339D" w14:textId="77777777" w:rsidR="00A137F2" w:rsidRPr="006076CC" w:rsidRDefault="00A137F2" w:rsidP="00645B77">
            <w:pPr>
              <w:ind w:firstLine="0"/>
              <w:rPr>
                <w:ins w:id="8421" w:author="Okot" w:date="2020-01-20T14:52:00Z"/>
                <w:b/>
              </w:rPr>
            </w:pPr>
            <w:ins w:id="8422" w:author="Okot" w:date="2020-01-20T14:52:00Z">
              <w:r w:rsidRPr="006076CC">
                <w:rPr>
                  <w:b/>
                </w:rPr>
                <w:t>Warunki końcowe</w:t>
              </w:r>
            </w:ins>
          </w:p>
        </w:tc>
        <w:tc>
          <w:tcPr>
            <w:tcW w:w="5664" w:type="dxa"/>
          </w:tcPr>
          <w:p w14:paraId="43ADE746" w14:textId="77777777" w:rsidR="00A137F2" w:rsidRDefault="00A137F2" w:rsidP="00645B77">
            <w:pPr>
              <w:ind w:firstLine="0"/>
              <w:rPr>
                <w:ins w:id="8423" w:author="Okot" w:date="2020-01-20T14:52:00Z"/>
              </w:rPr>
            </w:pPr>
            <w:ins w:id="8424" w:author="Okot" w:date="2020-01-20T14:52:00Z">
              <w:r>
                <w:t>Wyświetlone zostały informacje dotyczące wybranego pomiaru.</w:t>
              </w:r>
            </w:ins>
          </w:p>
        </w:tc>
      </w:tr>
      <w:tr w:rsidR="00A137F2" w14:paraId="7469D457" w14:textId="77777777" w:rsidTr="00645B77">
        <w:trPr>
          <w:ins w:id="8425" w:author="Okot" w:date="2020-01-20T14:52:00Z"/>
        </w:trPr>
        <w:tc>
          <w:tcPr>
            <w:tcW w:w="3397" w:type="dxa"/>
          </w:tcPr>
          <w:p w14:paraId="4B7CACA0" w14:textId="77777777" w:rsidR="00A137F2" w:rsidRPr="006076CC" w:rsidRDefault="00A137F2" w:rsidP="00645B77">
            <w:pPr>
              <w:ind w:firstLine="0"/>
              <w:rPr>
                <w:ins w:id="8426" w:author="Okot" w:date="2020-01-20T14:52:00Z"/>
                <w:b/>
              </w:rPr>
            </w:pPr>
            <w:ins w:id="8427" w:author="Okot" w:date="2020-01-20T14:52:00Z">
              <w:r w:rsidRPr="006076CC">
                <w:rPr>
                  <w:b/>
                </w:rPr>
                <w:t>Scenariusz główny</w:t>
              </w:r>
            </w:ins>
          </w:p>
        </w:tc>
        <w:tc>
          <w:tcPr>
            <w:tcW w:w="5664" w:type="dxa"/>
          </w:tcPr>
          <w:p w14:paraId="08F7415C" w14:textId="77777777" w:rsidR="00A137F2" w:rsidRDefault="00A137F2" w:rsidP="00645B77">
            <w:pPr>
              <w:ind w:firstLine="0"/>
              <w:rPr>
                <w:ins w:id="8428" w:author="Okot" w:date="2020-01-20T14:52:00Z"/>
              </w:rPr>
            </w:pPr>
            <w:ins w:id="8429" w:author="Okot" w:date="2020-01-20T14:52:00Z">
              <w:r>
                <w:t>1. Użytkownik wybiera punkt na wykresie i klika na niego.</w:t>
              </w:r>
            </w:ins>
          </w:p>
          <w:p w14:paraId="10930D17" w14:textId="77777777" w:rsidR="00A137F2" w:rsidRDefault="00A137F2" w:rsidP="00645B77">
            <w:pPr>
              <w:ind w:firstLine="0"/>
              <w:rPr>
                <w:ins w:id="8430" w:author="Okot" w:date="2020-01-20T14:52:00Z"/>
              </w:rPr>
            </w:pPr>
            <w:ins w:id="8431"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8432" w:author="Okot" w:date="2020-01-20T14:52:00Z"/>
        </w:trPr>
        <w:tc>
          <w:tcPr>
            <w:tcW w:w="3397" w:type="dxa"/>
          </w:tcPr>
          <w:p w14:paraId="1B03F529" w14:textId="77777777" w:rsidR="00A137F2" w:rsidRPr="006076CC" w:rsidRDefault="00A137F2" w:rsidP="00645B77">
            <w:pPr>
              <w:ind w:firstLine="0"/>
              <w:rPr>
                <w:ins w:id="8433" w:author="Okot" w:date="2020-01-20T14:52:00Z"/>
                <w:b/>
              </w:rPr>
            </w:pPr>
            <w:ins w:id="8434" w:author="Okot" w:date="2020-01-20T14:52:00Z">
              <w:r w:rsidRPr="006076CC">
                <w:rPr>
                  <w:b/>
                </w:rPr>
                <w:t>Scenariusze alternatywne</w:t>
              </w:r>
            </w:ins>
          </w:p>
        </w:tc>
        <w:tc>
          <w:tcPr>
            <w:tcW w:w="5664" w:type="dxa"/>
          </w:tcPr>
          <w:p w14:paraId="01E0DA93" w14:textId="77777777" w:rsidR="00A137F2" w:rsidRDefault="00A137F2" w:rsidP="00645B77">
            <w:pPr>
              <w:ind w:firstLine="0"/>
              <w:rPr>
                <w:ins w:id="8435" w:author="Okot" w:date="2020-01-20T14:52:00Z"/>
              </w:rPr>
            </w:pPr>
            <w:ins w:id="8436" w:author="Okot" w:date="2020-01-20T14:52:00Z">
              <w:r>
                <w:t>2.1. Wybrany został najstarszy pomiar.</w:t>
              </w:r>
            </w:ins>
          </w:p>
          <w:p w14:paraId="2A2DE11E" w14:textId="77777777" w:rsidR="00A137F2" w:rsidRDefault="00A137F2" w:rsidP="00645B77">
            <w:pPr>
              <w:ind w:firstLine="0"/>
              <w:rPr>
                <w:ins w:id="8437" w:author="Okot" w:date="2020-01-20T14:52:00Z"/>
              </w:rPr>
            </w:pPr>
            <w:ins w:id="8438"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8439" w:author="Okot" w:date="2020-01-20T14:52:00Z"/>
        </w:rPr>
      </w:pPr>
    </w:p>
    <w:p w14:paraId="639B19E0" w14:textId="77777777" w:rsidR="00723C68" w:rsidRDefault="00723C68">
      <w:pPr>
        <w:spacing w:after="160" w:line="259" w:lineRule="auto"/>
        <w:ind w:firstLine="0"/>
        <w:jc w:val="left"/>
        <w:rPr>
          <w:ins w:id="8440" w:author="Okot" w:date="2020-01-20T19:34:00Z"/>
        </w:rPr>
      </w:pPr>
      <w:ins w:id="8441" w:author="Okot" w:date="2020-01-20T19:34:00Z">
        <w:r>
          <w:br w:type="page"/>
        </w:r>
      </w:ins>
    </w:p>
    <w:p w14:paraId="513AEC75" w14:textId="62C430FB" w:rsidR="00A137F2" w:rsidRDefault="00A137F2" w:rsidP="00A137F2">
      <w:pPr>
        <w:spacing w:after="160" w:line="259" w:lineRule="auto"/>
        <w:ind w:firstLine="0"/>
        <w:jc w:val="left"/>
        <w:rPr>
          <w:ins w:id="8442" w:author="Okot" w:date="2020-01-20T14:52:00Z"/>
        </w:rPr>
      </w:pPr>
      <w:ins w:id="8443" w:author="Okot" w:date="2020-01-20T14:52:00Z">
        <w:r>
          <w:lastRenderedPageBreak/>
          <w:t>Tabela 4.2</w:t>
        </w:r>
      </w:ins>
      <w:ins w:id="8444" w:author="Okot" w:date="2020-01-21T13:54:00Z">
        <w:r w:rsidR="00CF0D9F">
          <w:t>2</w:t>
        </w:r>
      </w:ins>
      <w:ins w:id="8445" w:author="Okot" w:date="2020-01-20T14:52:00Z">
        <w:r>
          <w:t>.</w:t>
        </w:r>
      </w:ins>
    </w:p>
    <w:p w14:paraId="5C8E20E4" w14:textId="77777777" w:rsidR="00A137F2" w:rsidRDefault="00A137F2" w:rsidP="00A137F2">
      <w:pPr>
        <w:ind w:firstLine="0"/>
        <w:rPr>
          <w:ins w:id="8446" w:author="Okot" w:date="2020-01-20T14:52:00Z"/>
        </w:rPr>
      </w:pPr>
      <w:ins w:id="8447"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8448" w:author="Okot" w:date="2020-01-20T14:52:00Z"/>
        </w:trPr>
        <w:tc>
          <w:tcPr>
            <w:tcW w:w="3397" w:type="dxa"/>
          </w:tcPr>
          <w:p w14:paraId="5390A33E" w14:textId="77777777" w:rsidR="00A137F2" w:rsidRPr="006076CC" w:rsidRDefault="00A137F2" w:rsidP="00645B77">
            <w:pPr>
              <w:ind w:firstLine="0"/>
              <w:rPr>
                <w:ins w:id="8449" w:author="Okot" w:date="2020-01-20T14:52:00Z"/>
                <w:b/>
              </w:rPr>
            </w:pPr>
            <w:ins w:id="8450" w:author="Okot" w:date="2020-01-20T14:52:00Z">
              <w:r w:rsidRPr="006076CC">
                <w:rPr>
                  <w:b/>
                </w:rPr>
                <w:t>Nazwa</w:t>
              </w:r>
            </w:ins>
          </w:p>
        </w:tc>
        <w:tc>
          <w:tcPr>
            <w:tcW w:w="5664" w:type="dxa"/>
          </w:tcPr>
          <w:p w14:paraId="6ED3683F" w14:textId="2F9A6AED" w:rsidR="00A137F2" w:rsidRPr="00A12070" w:rsidRDefault="00A137F2">
            <w:pPr>
              <w:ind w:firstLine="0"/>
              <w:rPr>
                <w:ins w:id="8451" w:author="Okot" w:date="2020-01-20T14:52:00Z"/>
                <w:b/>
                <w:i/>
              </w:rPr>
            </w:pPr>
            <w:ins w:id="8452" w:author="Okot" w:date="2020-01-20T14:52:00Z">
              <w:r>
                <w:rPr>
                  <w:b/>
                  <w:i/>
                </w:rPr>
                <w:t>PU02</w:t>
              </w:r>
            </w:ins>
            <w:ins w:id="8453" w:author="Okot" w:date="2020-01-21T13:54:00Z">
              <w:r w:rsidR="00CF0D9F">
                <w:rPr>
                  <w:b/>
                  <w:i/>
                </w:rPr>
                <w:t>2</w:t>
              </w:r>
            </w:ins>
            <w:ins w:id="8454" w:author="Okot" w:date="2020-01-20T14:52:00Z">
              <w:r w:rsidRPr="00A12070">
                <w:rPr>
                  <w:b/>
                  <w:i/>
                </w:rPr>
                <w:t>: Przeglądanie wykresu obwodu pasa</w:t>
              </w:r>
            </w:ins>
          </w:p>
        </w:tc>
      </w:tr>
      <w:tr w:rsidR="00A137F2" w14:paraId="4761D806" w14:textId="77777777" w:rsidTr="00645B77">
        <w:trPr>
          <w:ins w:id="8455" w:author="Okot" w:date="2020-01-20T14:52:00Z"/>
        </w:trPr>
        <w:tc>
          <w:tcPr>
            <w:tcW w:w="3397" w:type="dxa"/>
          </w:tcPr>
          <w:p w14:paraId="76ED173C" w14:textId="77777777" w:rsidR="00A137F2" w:rsidRPr="006076CC" w:rsidRDefault="00A137F2" w:rsidP="00645B77">
            <w:pPr>
              <w:ind w:firstLine="0"/>
              <w:rPr>
                <w:ins w:id="8456" w:author="Okot" w:date="2020-01-20T14:52:00Z"/>
                <w:b/>
              </w:rPr>
            </w:pPr>
            <w:ins w:id="8457" w:author="Okot" w:date="2020-01-20T14:52:00Z">
              <w:r w:rsidRPr="006076CC">
                <w:rPr>
                  <w:b/>
                </w:rPr>
                <w:t>Opis</w:t>
              </w:r>
            </w:ins>
          </w:p>
        </w:tc>
        <w:tc>
          <w:tcPr>
            <w:tcW w:w="5664" w:type="dxa"/>
          </w:tcPr>
          <w:p w14:paraId="00A14F0A" w14:textId="77777777" w:rsidR="00A137F2" w:rsidRDefault="00A137F2" w:rsidP="00645B77">
            <w:pPr>
              <w:ind w:firstLine="0"/>
              <w:rPr>
                <w:ins w:id="8458" w:author="Okot" w:date="2020-01-20T14:52:00Z"/>
              </w:rPr>
            </w:pPr>
            <w:ins w:id="8459" w:author="Okot" w:date="2020-01-20T14:52:00Z">
              <w:r>
                <w:t>Przypadek użycia pozwala użytkownikowi śledzić zmiany jego obwodu pasa.</w:t>
              </w:r>
            </w:ins>
          </w:p>
        </w:tc>
      </w:tr>
      <w:tr w:rsidR="00A137F2" w14:paraId="459D803D" w14:textId="77777777" w:rsidTr="00645B77">
        <w:trPr>
          <w:ins w:id="8460" w:author="Okot" w:date="2020-01-20T14:52:00Z"/>
        </w:trPr>
        <w:tc>
          <w:tcPr>
            <w:tcW w:w="3397" w:type="dxa"/>
          </w:tcPr>
          <w:p w14:paraId="0FA92A29" w14:textId="77777777" w:rsidR="00A137F2" w:rsidRPr="006076CC" w:rsidRDefault="00A137F2" w:rsidP="00645B77">
            <w:pPr>
              <w:ind w:firstLine="0"/>
              <w:rPr>
                <w:ins w:id="8461" w:author="Okot" w:date="2020-01-20T14:52:00Z"/>
                <w:b/>
              </w:rPr>
            </w:pPr>
            <w:ins w:id="8462" w:author="Okot" w:date="2020-01-20T14:52:00Z">
              <w:r w:rsidRPr="006076CC">
                <w:rPr>
                  <w:b/>
                </w:rPr>
                <w:t>Warunki początkowe</w:t>
              </w:r>
            </w:ins>
          </w:p>
        </w:tc>
        <w:tc>
          <w:tcPr>
            <w:tcW w:w="5664" w:type="dxa"/>
          </w:tcPr>
          <w:p w14:paraId="67C32CE0" w14:textId="2E0F1BC8" w:rsidR="00A137F2" w:rsidRDefault="00A137F2">
            <w:pPr>
              <w:ind w:firstLine="0"/>
              <w:rPr>
                <w:ins w:id="8463" w:author="Okot" w:date="2020-01-20T14:52:00Z"/>
              </w:rPr>
            </w:pPr>
            <w:ins w:id="8464"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8465" w:author="Okot" w:date="2020-01-20T14:52:00Z"/>
        </w:trPr>
        <w:tc>
          <w:tcPr>
            <w:tcW w:w="3397" w:type="dxa"/>
          </w:tcPr>
          <w:p w14:paraId="464D8F75" w14:textId="77777777" w:rsidR="00A137F2" w:rsidRPr="006076CC" w:rsidRDefault="00A137F2" w:rsidP="00645B77">
            <w:pPr>
              <w:ind w:firstLine="0"/>
              <w:rPr>
                <w:ins w:id="8466" w:author="Okot" w:date="2020-01-20T14:52:00Z"/>
                <w:b/>
              </w:rPr>
            </w:pPr>
            <w:ins w:id="8467" w:author="Okot" w:date="2020-01-20T14:52:00Z">
              <w:r w:rsidRPr="006076CC">
                <w:rPr>
                  <w:b/>
                </w:rPr>
                <w:t>Inicjacja</w:t>
              </w:r>
            </w:ins>
          </w:p>
        </w:tc>
        <w:tc>
          <w:tcPr>
            <w:tcW w:w="5664" w:type="dxa"/>
          </w:tcPr>
          <w:p w14:paraId="2885598A" w14:textId="77777777" w:rsidR="00A137F2" w:rsidRDefault="00A137F2" w:rsidP="00645B77">
            <w:pPr>
              <w:ind w:firstLine="0"/>
              <w:rPr>
                <w:ins w:id="8468" w:author="Okot" w:date="2020-01-20T14:52:00Z"/>
              </w:rPr>
            </w:pPr>
            <w:ins w:id="8469" w:author="Okot" w:date="2020-01-20T14:52:00Z">
              <w:r>
                <w:t>Użytkownik wybiera punkt na wykresie i klika na niego.</w:t>
              </w:r>
            </w:ins>
          </w:p>
        </w:tc>
      </w:tr>
      <w:tr w:rsidR="00A137F2" w14:paraId="64B48034" w14:textId="77777777" w:rsidTr="00645B77">
        <w:trPr>
          <w:ins w:id="8470" w:author="Okot" w:date="2020-01-20T14:52:00Z"/>
        </w:trPr>
        <w:tc>
          <w:tcPr>
            <w:tcW w:w="3397" w:type="dxa"/>
          </w:tcPr>
          <w:p w14:paraId="1A95B0D9" w14:textId="77777777" w:rsidR="00A137F2" w:rsidRPr="006076CC" w:rsidRDefault="00A137F2" w:rsidP="00645B77">
            <w:pPr>
              <w:ind w:firstLine="0"/>
              <w:rPr>
                <w:ins w:id="8471" w:author="Okot" w:date="2020-01-20T14:52:00Z"/>
                <w:b/>
              </w:rPr>
            </w:pPr>
            <w:ins w:id="8472" w:author="Okot" w:date="2020-01-20T14:52:00Z">
              <w:r w:rsidRPr="006076CC">
                <w:rPr>
                  <w:b/>
                </w:rPr>
                <w:t>Warunki końcowe</w:t>
              </w:r>
            </w:ins>
          </w:p>
        </w:tc>
        <w:tc>
          <w:tcPr>
            <w:tcW w:w="5664" w:type="dxa"/>
          </w:tcPr>
          <w:p w14:paraId="7BAE31AC" w14:textId="77777777" w:rsidR="00A137F2" w:rsidRDefault="00A137F2" w:rsidP="00645B77">
            <w:pPr>
              <w:ind w:firstLine="0"/>
              <w:rPr>
                <w:ins w:id="8473" w:author="Okot" w:date="2020-01-20T14:52:00Z"/>
              </w:rPr>
            </w:pPr>
            <w:ins w:id="8474" w:author="Okot" w:date="2020-01-20T14:52:00Z">
              <w:r>
                <w:t>Wyświetlone zostały informacje dotyczące wybranego pomiaru.</w:t>
              </w:r>
            </w:ins>
          </w:p>
        </w:tc>
      </w:tr>
      <w:tr w:rsidR="00A137F2" w14:paraId="15240565" w14:textId="77777777" w:rsidTr="00645B77">
        <w:trPr>
          <w:ins w:id="8475" w:author="Okot" w:date="2020-01-20T14:52:00Z"/>
        </w:trPr>
        <w:tc>
          <w:tcPr>
            <w:tcW w:w="3397" w:type="dxa"/>
          </w:tcPr>
          <w:p w14:paraId="7BA73A4E" w14:textId="77777777" w:rsidR="00A137F2" w:rsidRPr="006076CC" w:rsidRDefault="00A137F2" w:rsidP="00645B77">
            <w:pPr>
              <w:ind w:firstLine="0"/>
              <w:rPr>
                <w:ins w:id="8476" w:author="Okot" w:date="2020-01-20T14:52:00Z"/>
                <w:b/>
              </w:rPr>
            </w:pPr>
            <w:ins w:id="8477" w:author="Okot" w:date="2020-01-20T14:52:00Z">
              <w:r w:rsidRPr="006076CC">
                <w:rPr>
                  <w:b/>
                </w:rPr>
                <w:t>Scenariusz główny</w:t>
              </w:r>
            </w:ins>
          </w:p>
        </w:tc>
        <w:tc>
          <w:tcPr>
            <w:tcW w:w="5664" w:type="dxa"/>
          </w:tcPr>
          <w:p w14:paraId="5974C65C" w14:textId="77777777" w:rsidR="00A137F2" w:rsidRDefault="00A137F2" w:rsidP="00645B77">
            <w:pPr>
              <w:ind w:firstLine="0"/>
              <w:rPr>
                <w:ins w:id="8478" w:author="Okot" w:date="2020-01-20T14:52:00Z"/>
              </w:rPr>
            </w:pPr>
            <w:ins w:id="8479" w:author="Okot" w:date="2020-01-20T14:52:00Z">
              <w:r>
                <w:t>1. Użytkownik wybiera punkt na wykresie i klika na niego.</w:t>
              </w:r>
            </w:ins>
          </w:p>
          <w:p w14:paraId="6FEA935B" w14:textId="77777777" w:rsidR="00A137F2" w:rsidRDefault="00A137F2" w:rsidP="00645B77">
            <w:pPr>
              <w:ind w:firstLine="0"/>
              <w:rPr>
                <w:ins w:id="8480" w:author="Okot" w:date="2020-01-20T14:52:00Z"/>
              </w:rPr>
            </w:pPr>
            <w:ins w:id="8481"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8482" w:author="Okot" w:date="2020-01-20T14:52:00Z"/>
        </w:trPr>
        <w:tc>
          <w:tcPr>
            <w:tcW w:w="3397" w:type="dxa"/>
          </w:tcPr>
          <w:p w14:paraId="21EFA692" w14:textId="77777777" w:rsidR="00A137F2" w:rsidRPr="006076CC" w:rsidRDefault="00A137F2" w:rsidP="00645B77">
            <w:pPr>
              <w:ind w:firstLine="0"/>
              <w:rPr>
                <w:ins w:id="8483" w:author="Okot" w:date="2020-01-20T14:52:00Z"/>
                <w:b/>
              </w:rPr>
            </w:pPr>
            <w:ins w:id="8484" w:author="Okot" w:date="2020-01-20T14:52:00Z">
              <w:r w:rsidRPr="006076CC">
                <w:rPr>
                  <w:b/>
                </w:rPr>
                <w:t>Scenariusze alternatywne</w:t>
              </w:r>
            </w:ins>
          </w:p>
        </w:tc>
        <w:tc>
          <w:tcPr>
            <w:tcW w:w="5664" w:type="dxa"/>
          </w:tcPr>
          <w:p w14:paraId="01D5EF55" w14:textId="77777777" w:rsidR="00A137F2" w:rsidRDefault="00A137F2" w:rsidP="00645B77">
            <w:pPr>
              <w:ind w:firstLine="0"/>
              <w:rPr>
                <w:ins w:id="8485" w:author="Okot" w:date="2020-01-20T14:52:00Z"/>
              </w:rPr>
            </w:pPr>
            <w:ins w:id="8486" w:author="Okot" w:date="2020-01-20T14:52:00Z">
              <w:r>
                <w:t>2.1. Wybrany został najstarszy pomiar.</w:t>
              </w:r>
            </w:ins>
          </w:p>
          <w:p w14:paraId="074B3D84" w14:textId="77777777" w:rsidR="00A137F2" w:rsidRDefault="00A137F2" w:rsidP="00645B77">
            <w:pPr>
              <w:ind w:firstLine="0"/>
              <w:rPr>
                <w:ins w:id="8487" w:author="Okot" w:date="2020-01-20T14:52:00Z"/>
              </w:rPr>
            </w:pPr>
            <w:ins w:id="8488" w:author="Okot" w:date="2020-01-20T14:52:00Z">
              <w:r>
                <w:t>2.1.1. Nie wyświetla się przycisku do usunięcia pomiaru.</w:t>
              </w:r>
            </w:ins>
          </w:p>
        </w:tc>
      </w:tr>
    </w:tbl>
    <w:p w14:paraId="0F1771D9" w14:textId="77777777" w:rsidR="00A137F2" w:rsidRDefault="00A137F2" w:rsidP="00A137F2">
      <w:pPr>
        <w:ind w:firstLine="0"/>
        <w:rPr>
          <w:ins w:id="8489" w:author="Okot" w:date="2020-01-20T14:52:00Z"/>
        </w:rPr>
      </w:pPr>
    </w:p>
    <w:p w14:paraId="11775100" w14:textId="20B9643B" w:rsidR="00A137F2" w:rsidRDefault="00A137F2" w:rsidP="00A137F2">
      <w:pPr>
        <w:ind w:firstLine="0"/>
        <w:rPr>
          <w:ins w:id="8490" w:author="Okot" w:date="2020-01-20T14:52:00Z"/>
        </w:rPr>
      </w:pPr>
      <w:ins w:id="8491" w:author="Okot" w:date="2020-01-20T14:52:00Z">
        <w:r>
          <w:t>Tabela 4.2</w:t>
        </w:r>
        <w:r w:rsidR="00CF0D9F">
          <w:t>3</w:t>
        </w:r>
        <w:r>
          <w:t>.</w:t>
        </w:r>
      </w:ins>
    </w:p>
    <w:p w14:paraId="296B2533" w14:textId="77777777" w:rsidR="00A137F2" w:rsidRDefault="00A137F2" w:rsidP="00A137F2">
      <w:pPr>
        <w:ind w:firstLine="0"/>
        <w:rPr>
          <w:ins w:id="8492" w:author="Okot" w:date="2020-01-20T14:52:00Z"/>
        </w:rPr>
      </w:pPr>
      <w:ins w:id="8493"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8494" w:author="Okot" w:date="2020-01-20T14:52:00Z"/>
        </w:trPr>
        <w:tc>
          <w:tcPr>
            <w:tcW w:w="3397" w:type="dxa"/>
          </w:tcPr>
          <w:p w14:paraId="0E7ED1D9" w14:textId="77777777" w:rsidR="00A137F2" w:rsidRPr="006076CC" w:rsidRDefault="00A137F2" w:rsidP="00645B77">
            <w:pPr>
              <w:ind w:firstLine="0"/>
              <w:rPr>
                <w:ins w:id="8495" w:author="Okot" w:date="2020-01-20T14:52:00Z"/>
                <w:b/>
              </w:rPr>
            </w:pPr>
            <w:ins w:id="8496" w:author="Okot" w:date="2020-01-20T14:52:00Z">
              <w:r w:rsidRPr="006076CC">
                <w:rPr>
                  <w:b/>
                </w:rPr>
                <w:t>Nazwa</w:t>
              </w:r>
            </w:ins>
          </w:p>
        </w:tc>
        <w:tc>
          <w:tcPr>
            <w:tcW w:w="5664" w:type="dxa"/>
          </w:tcPr>
          <w:p w14:paraId="32452DC7" w14:textId="549F9740" w:rsidR="00A137F2" w:rsidRPr="00A12070" w:rsidRDefault="00A137F2">
            <w:pPr>
              <w:ind w:firstLine="0"/>
              <w:rPr>
                <w:ins w:id="8497" w:author="Okot" w:date="2020-01-20T14:52:00Z"/>
                <w:b/>
                <w:i/>
              </w:rPr>
            </w:pPr>
            <w:ins w:id="8498" w:author="Okot" w:date="2020-01-20T14:52:00Z">
              <w:r w:rsidRPr="00A12070">
                <w:rPr>
                  <w:b/>
                  <w:i/>
                </w:rPr>
                <w:t>PU02</w:t>
              </w:r>
            </w:ins>
            <w:ins w:id="8499" w:author="Okot" w:date="2020-01-21T13:54:00Z">
              <w:r w:rsidR="00CF0D9F">
                <w:rPr>
                  <w:b/>
                  <w:i/>
                </w:rPr>
                <w:t>3</w:t>
              </w:r>
            </w:ins>
            <w:ins w:id="8500" w:author="Okot" w:date="2020-01-20T14:52:00Z">
              <w:r w:rsidRPr="00A12070">
                <w:rPr>
                  <w:b/>
                  <w:i/>
                </w:rPr>
                <w:t>: Przeglądanie wykresu obwodu bioder</w:t>
              </w:r>
            </w:ins>
          </w:p>
        </w:tc>
      </w:tr>
      <w:tr w:rsidR="00A137F2" w14:paraId="23299DE4" w14:textId="77777777" w:rsidTr="00645B77">
        <w:trPr>
          <w:ins w:id="8501" w:author="Okot" w:date="2020-01-20T14:52:00Z"/>
        </w:trPr>
        <w:tc>
          <w:tcPr>
            <w:tcW w:w="3397" w:type="dxa"/>
          </w:tcPr>
          <w:p w14:paraId="68AFE88B" w14:textId="77777777" w:rsidR="00A137F2" w:rsidRPr="006076CC" w:rsidRDefault="00A137F2" w:rsidP="00645B77">
            <w:pPr>
              <w:ind w:firstLine="0"/>
              <w:rPr>
                <w:ins w:id="8502" w:author="Okot" w:date="2020-01-20T14:52:00Z"/>
                <w:b/>
              </w:rPr>
            </w:pPr>
            <w:ins w:id="8503" w:author="Okot" w:date="2020-01-20T14:52:00Z">
              <w:r w:rsidRPr="006076CC">
                <w:rPr>
                  <w:b/>
                </w:rPr>
                <w:t>Opis</w:t>
              </w:r>
            </w:ins>
          </w:p>
        </w:tc>
        <w:tc>
          <w:tcPr>
            <w:tcW w:w="5664" w:type="dxa"/>
          </w:tcPr>
          <w:p w14:paraId="3F79150E" w14:textId="77777777" w:rsidR="00A137F2" w:rsidRDefault="00A137F2" w:rsidP="00645B77">
            <w:pPr>
              <w:ind w:firstLine="0"/>
              <w:rPr>
                <w:ins w:id="8504" w:author="Okot" w:date="2020-01-20T14:52:00Z"/>
              </w:rPr>
            </w:pPr>
            <w:ins w:id="8505" w:author="Okot" w:date="2020-01-20T14:52:00Z">
              <w:r>
                <w:t>Przypadek użycia pozwala użytkownikowi śledzić zmiany jego obwodu bioder.</w:t>
              </w:r>
            </w:ins>
          </w:p>
        </w:tc>
      </w:tr>
      <w:tr w:rsidR="00A137F2" w14:paraId="408AF233" w14:textId="77777777" w:rsidTr="00645B77">
        <w:trPr>
          <w:ins w:id="8506" w:author="Okot" w:date="2020-01-20T14:52:00Z"/>
        </w:trPr>
        <w:tc>
          <w:tcPr>
            <w:tcW w:w="3397" w:type="dxa"/>
          </w:tcPr>
          <w:p w14:paraId="0E9B0B93" w14:textId="77777777" w:rsidR="00A137F2" w:rsidRPr="006076CC" w:rsidRDefault="00A137F2" w:rsidP="00645B77">
            <w:pPr>
              <w:ind w:firstLine="0"/>
              <w:rPr>
                <w:ins w:id="8507" w:author="Okot" w:date="2020-01-20T14:52:00Z"/>
                <w:b/>
              </w:rPr>
            </w:pPr>
            <w:ins w:id="8508" w:author="Okot" w:date="2020-01-20T14:52:00Z">
              <w:r w:rsidRPr="006076CC">
                <w:rPr>
                  <w:b/>
                </w:rPr>
                <w:t>Warunki początkowe</w:t>
              </w:r>
            </w:ins>
          </w:p>
        </w:tc>
        <w:tc>
          <w:tcPr>
            <w:tcW w:w="5664" w:type="dxa"/>
          </w:tcPr>
          <w:p w14:paraId="6D17AE69" w14:textId="54B1BBF3" w:rsidR="00A137F2" w:rsidRDefault="00A137F2">
            <w:pPr>
              <w:ind w:firstLine="0"/>
              <w:rPr>
                <w:ins w:id="8509" w:author="Okot" w:date="2020-01-20T14:52:00Z"/>
              </w:rPr>
            </w:pPr>
            <w:ins w:id="8510"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8511" w:author="Okot" w:date="2020-01-20T14:52:00Z"/>
        </w:trPr>
        <w:tc>
          <w:tcPr>
            <w:tcW w:w="3397" w:type="dxa"/>
          </w:tcPr>
          <w:p w14:paraId="2D7A5257" w14:textId="77777777" w:rsidR="00A137F2" w:rsidRPr="006076CC" w:rsidRDefault="00A137F2" w:rsidP="00645B77">
            <w:pPr>
              <w:ind w:firstLine="0"/>
              <w:rPr>
                <w:ins w:id="8512" w:author="Okot" w:date="2020-01-20T14:52:00Z"/>
                <w:b/>
              </w:rPr>
            </w:pPr>
            <w:ins w:id="8513" w:author="Okot" w:date="2020-01-20T14:52:00Z">
              <w:r w:rsidRPr="006076CC">
                <w:rPr>
                  <w:b/>
                </w:rPr>
                <w:t>Inicjacja</w:t>
              </w:r>
            </w:ins>
          </w:p>
        </w:tc>
        <w:tc>
          <w:tcPr>
            <w:tcW w:w="5664" w:type="dxa"/>
          </w:tcPr>
          <w:p w14:paraId="48B595D8" w14:textId="77777777" w:rsidR="00A137F2" w:rsidRDefault="00A137F2" w:rsidP="00645B77">
            <w:pPr>
              <w:ind w:firstLine="0"/>
              <w:rPr>
                <w:ins w:id="8514" w:author="Okot" w:date="2020-01-20T14:52:00Z"/>
              </w:rPr>
            </w:pPr>
            <w:ins w:id="8515" w:author="Okot" w:date="2020-01-20T14:52:00Z">
              <w:r>
                <w:t>Użytkownik wybiera punkt na wykresie i klika na niego.</w:t>
              </w:r>
            </w:ins>
          </w:p>
        </w:tc>
      </w:tr>
      <w:tr w:rsidR="00A137F2" w14:paraId="04CC855B" w14:textId="77777777" w:rsidTr="00645B77">
        <w:trPr>
          <w:ins w:id="8516" w:author="Okot" w:date="2020-01-20T14:52:00Z"/>
        </w:trPr>
        <w:tc>
          <w:tcPr>
            <w:tcW w:w="3397" w:type="dxa"/>
          </w:tcPr>
          <w:p w14:paraId="7EF099D2" w14:textId="77777777" w:rsidR="00A137F2" w:rsidRPr="006076CC" w:rsidRDefault="00A137F2" w:rsidP="00645B77">
            <w:pPr>
              <w:ind w:firstLine="0"/>
              <w:rPr>
                <w:ins w:id="8517" w:author="Okot" w:date="2020-01-20T14:52:00Z"/>
                <w:b/>
              </w:rPr>
            </w:pPr>
            <w:ins w:id="8518" w:author="Okot" w:date="2020-01-20T14:52:00Z">
              <w:r w:rsidRPr="006076CC">
                <w:rPr>
                  <w:b/>
                </w:rPr>
                <w:t>Warunki końcowe</w:t>
              </w:r>
            </w:ins>
          </w:p>
        </w:tc>
        <w:tc>
          <w:tcPr>
            <w:tcW w:w="5664" w:type="dxa"/>
          </w:tcPr>
          <w:p w14:paraId="6F49FF1A" w14:textId="77777777" w:rsidR="00A137F2" w:rsidRDefault="00A137F2" w:rsidP="00645B77">
            <w:pPr>
              <w:ind w:firstLine="0"/>
              <w:rPr>
                <w:ins w:id="8519" w:author="Okot" w:date="2020-01-20T14:52:00Z"/>
              </w:rPr>
            </w:pPr>
            <w:ins w:id="8520" w:author="Okot" w:date="2020-01-20T14:52:00Z">
              <w:r>
                <w:t>Wyświetlone zostały informacje dotyczące wybranego pomiaru.</w:t>
              </w:r>
            </w:ins>
          </w:p>
        </w:tc>
      </w:tr>
      <w:tr w:rsidR="00A137F2" w14:paraId="2DB1F431" w14:textId="77777777" w:rsidTr="00645B77">
        <w:trPr>
          <w:ins w:id="8521" w:author="Okot" w:date="2020-01-20T14:52:00Z"/>
        </w:trPr>
        <w:tc>
          <w:tcPr>
            <w:tcW w:w="3397" w:type="dxa"/>
          </w:tcPr>
          <w:p w14:paraId="35249FBE" w14:textId="77777777" w:rsidR="00A137F2" w:rsidRPr="006076CC" w:rsidRDefault="00A137F2" w:rsidP="00645B77">
            <w:pPr>
              <w:ind w:firstLine="0"/>
              <w:rPr>
                <w:ins w:id="8522" w:author="Okot" w:date="2020-01-20T14:52:00Z"/>
                <w:b/>
              </w:rPr>
            </w:pPr>
            <w:ins w:id="8523" w:author="Okot" w:date="2020-01-20T14:52:00Z">
              <w:r w:rsidRPr="006076CC">
                <w:rPr>
                  <w:b/>
                </w:rPr>
                <w:t>Scenariusz główny</w:t>
              </w:r>
            </w:ins>
          </w:p>
        </w:tc>
        <w:tc>
          <w:tcPr>
            <w:tcW w:w="5664" w:type="dxa"/>
          </w:tcPr>
          <w:p w14:paraId="591111E4" w14:textId="77777777" w:rsidR="00A137F2" w:rsidRDefault="00A137F2" w:rsidP="00645B77">
            <w:pPr>
              <w:ind w:firstLine="0"/>
              <w:rPr>
                <w:ins w:id="8524" w:author="Okot" w:date="2020-01-20T14:52:00Z"/>
              </w:rPr>
            </w:pPr>
            <w:ins w:id="8525" w:author="Okot" w:date="2020-01-20T14:52:00Z">
              <w:r>
                <w:t>1. Użytkownik wybiera punkt na wykresie i klika na niego.</w:t>
              </w:r>
            </w:ins>
          </w:p>
          <w:p w14:paraId="7EE837CF" w14:textId="77777777" w:rsidR="00A137F2" w:rsidRDefault="00A137F2" w:rsidP="00645B77">
            <w:pPr>
              <w:ind w:firstLine="0"/>
              <w:rPr>
                <w:ins w:id="8526" w:author="Okot" w:date="2020-01-20T14:52:00Z"/>
              </w:rPr>
            </w:pPr>
            <w:ins w:id="8527"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8528" w:author="Okot" w:date="2020-01-20T14:52:00Z"/>
        </w:trPr>
        <w:tc>
          <w:tcPr>
            <w:tcW w:w="3397" w:type="dxa"/>
          </w:tcPr>
          <w:p w14:paraId="1EF1B62C" w14:textId="77777777" w:rsidR="00A137F2" w:rsidRPr="006076CC" w:rsidRDefault="00A137F2" w:rsidP="00645B77">
            <w:pPr>
              <w:ind w:firstLine="0"/>
              <w:rPr>
                <w:ins w:id="8529" w:author="Okot" w:date="2020-01-20T14:52:00Z"/>
                <w:b/>
              </w:rPr>
            </w:pPr>
            <w:ins w:id="8530"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8531" w:author="Okot" w:date="2020-01-20T14:52:00Z"/>
              </w:rPr>
            </w:pPr>
            <w:ins w:id="8532" w:author="Okot" w:date="2020-01-20T14:52:00Z">
              <w:r>
                <w:t>2.1. Wybrany został najstarszy pomiar.</w:t>
              </w:r>
            </w:ins>
          </w:p>
          <w:p w14:paraId="5A45A48F" w14:textId="77777777" w:rsidR="00A137F2" w:rsidRDefault="00A137F2" w:rsidP="00645B77">
            <w:pPr>
              <w:ind w:firstLine="0"/>
              <w:rPr>
                <w:ins w:id="8533" w:author="Okot" w:date="2020-01-20T14:52:00Z"/>
              </w:rPr>
            </w:pPr>
            <w:ins w:id="8534"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8535" w:author="Okot" w:date="2020-01-20T14:53:00Z"/>
        </w:rPr>
      </w:pPr>
    </w:p>
    <w:p w14:paraId="540ABA2B" w14:textId="350508AD" w:rsidR="00160FB3" w:rsidRDefault="00CF0D9F" w:rsidP="00160FB3">
      <w:pPr>
        <w:ind w:firstLine="0"/>
        <w:rPr>
          <w:ins w:id="8536" w:author="Okot" w:date="2020-01-20T14:53:00Z"/>
        </w:rPr>
      </w:pPr>
      <w:ins w:id="8537" w:author="Okot" w:date="2020-01-20T14:53:00Z">
        <w:r>
          <w:t>Tabela 4.24</w:t>
        </w:r>
        <w:r w:rsidR="00160FB3">
          <w:t>.</w:t>
        </w:r>
      </w:ins>
    </w:p>
    <w:p w14:paraId="3A94DB23" w14:textId="77777777" w:rsidR="00160FB3" w:rsidRDefault="00160FB3" w:rsidP="00160FB3">
      <w:pPr>
        <w:ind w:firstLine="0"/>
        <w:rPr>
          <w:ins w:id="8538" w:author="Okot" w:date="2020-01-20T14:53:00Z"/>
        </w:rPr>
      </w:pPr>
      <w:ins w:id="8539"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8540" w:author="Okot" w:date="2020-01-20T14:53:00Z"/>
        </w:trPr>
        <w:tc>
          <w:tcPr>
            <w:tcW w:w="3397" w:type="dxa"/>
          </w:tcPr>
          <w:p w14:paraId="7BA7AD8B" w14:textId="77777777" w:rsidR="00160FB3" w:rsidRPr="006076CC" w:rsidRDefault="00160FB3" w:rsidP="00645B77">
            <w:pPr>
              <w:ind w:firstLine="0"/>
              <w:rPr>
                <w:ins w:id="8541" w:author="Okot" w:date="2020-01-20T14:53:00Z"/>
                <w:b/>
              </w:rPr>
            </w:pPr>
            <w:ins w:id="8542" w:author="Okot" w:date="2020-01-20T14:53:00Z">
              <w:r w:rsidRPr="006076CC">
                <w:rPr>
                  <w:b/>
                </w:rPr>
                <w:t>Nazwa</w:t>
              </w:r>
            </w:ins>
          </w:p>
        </w:tc>
        <w:tc>
          <w:tcPr>
            <w:tcW w:w="5664" w:type="dxa"/>
          </w:tcPr>
          <w:p w14:paraId="6AB9B9E9" w14:textId="087F72FE" w:rsidR="00160FB3" w:rsidRPr="00A12070" w:rsidRDefault="00160FB3">
            <w:pPr>
              <w:ind w:firstLine="0"/>
              <w:rPr>
                <w:ins w:id="8543" w:author="Okot" w:date="2020-01-20T14:53:00Z"/>
                <w:b/>
                <w:i/>
              </w:rPr>
            </w:pPr>
            <w:ins w:id="8544" w:author="Okot" w:date="2020-01-20T14:53:00Z">
              <w:r w:rsidRPr="00A12070">
                <w:rPr>
                  <w:b/>
                  <w:i/>
                </w:rPr>
                <w:t>PU02</w:t>
              </w:r>
            </w:ins>
            <w:ins w:id="8545" w:author="Okot" w:date="2020-01-21T13:54:00Z">
              <w:r w:rsidR="00CF0D9F">
                <w:rPr>
                  <w:b/>
                  <w:i/>
                </w:rPr>
                <w:t>4</w:t>
              </w:r>
            </w:ins>
            <w:ins w:id="8546" w:author="Okot" w:date="2020-01-20T14:53:00Z">
              <w:r w:rsidRPr="00A12070">
                <w:rPr>
                  <w:b/>
                  <w:i/>
                </w:rPr>
                <w:t>: Edycja pomiaru</w:t>
              </w:r>
            </w:ins>
          </w:p>
        </w:tc>
      </w:tr>
      <w:tr w:rsidR="00160FB3" w14:paraId="0DB5A422" w14:textId="77777777" w:rsidTr="00645B77">
        <w:trPr>
          <w:ins w:id="8547" w:author="Okot" w:date="2020-01-20T14:53:00Z"/>
        </w:trPr>
        <w:tc>
          <w:tcPr>
            <w:tcW w:w="3397" w:type="dxa"/>
          </w:tcPr>
          <w:p w14:paraId="05434157" w14:textId="77777777" w:rsidR="00160FB3" w:rsidRPr="006076CC" w:rsidRDefault="00160FB3" w:rsidP="00645B77">
            <w:pPr>
              <w:ind w:firstLine="0"/>
              <w:rPr>
                <w:ins w:id="8548" w:author="Okot" w:date="2020-01-20T14:53:00Z"/>
                <w:b/>
              </w:rPr>
            </w:pPr>
            <w:ins w:id="8549" w:author="Okot" w:date="2020-01-20T14:53:00Z">
              <w:r w:rsidRPr="006076CC">
                <w:rPr>
                  <w:b/>
                </w:rPr>
                <w:t>Opis</w:t>
              </w:r>
            </w:ins>
          </w:p>
        </w:tc>
        <w:tc>
          <w:tcPr>
            <w:tcW w:w="5664" w:type="dxa"/>
          </w:tcPr>
          <w:p w14:paraId="002E5D15" w14:textId="77777777" w:rsidR="00160FB3" w:rsidRDefault="00160FB3" w:rsidP="00645B77">
            <w:pPr>
              <w:ind w:firstLine="0"/>
              <w:rPr>
                <w:ins w:id="8550" w:author="Okot" w:date="2020-01-20T14:53:00Z"/>
              </w:rPr>
            </w:pPr>
            <w:ins w:id="8551" w:author="Okot" w:date="2020-01-20T14:53:00Z">
              <w:r>
                <w:t>Przypadek użycia pozwala użytkownikowi zmienić wartość dodanego wcześniej pomiaru wagi, obwodu bioder lub obwodu pasa.</w:t>
              </w:r>
            </w:ins>
          </w:p>
        </w:tc>
      </w:tr>
      <w:tr w:rsidR="00160FB3" w14:paraId="3CD322CE" w14:textId="77777777" w:rsidTr="00645B77">
        <w:trPr>
          <w:ins w:id="8552" w:author="Okot" w:date="2020-01-20T14:53:00Z"/>
        </w:trPr>
        <w:tc>
          <w:tcPr>
            <w:tcW w:w="3397" w:type="dxa"/>
          </w:tcPr>
          <w:p w14:paraId="0C6653FE" w14:textId="77777777" w:rsidR="00160FB3" w:rsidRPr="006076CC" w:rsidRDefault="00160FB3" w:rsidP="00645B77">
            <w:pPr>
              <w:ind w:firstLine="0"/>
              <w:rPr>
                <w:ins w:id="8553" w:author="Okot" w:date="2020-01-20T14:53:00Z"/>
                <w:b/>
              </w:rPr>
            </w:pPr>
            <w:ins w:id="8554" w:author="Okot" w:date="2020-01-20T14:53:00Z">
              <w:r w:rsidRPr="006076CC">
                <w:rPr>
                  <w:b/>
                </w:rPr>
                <w:t>Warunki początkowe</w:t>
              </w:r>
            </w:ins>
          </w:p>
        </w:tc>
        <w:tc>
          <w:tcPr>
            <w:tcW w:w="5664" w:type="dxa"/>
          </w:tcPr>
          <w:p w14:paraId="4CB0FC7D" w14:textId="615B5F6C" w:rsidR="00160FB3" w:rsidRDefault="00160FB3" w:rsidP="00645B77">
            <w:pPr>
              <w:ind w:firstLine="0"/>
              <w:rPr>
                <w:ins w:id="8555" w:author="Okot" w:date="2020-01-20T14:53:00Z"/>
              </w:rPr>
            </w:pPr>
            <w:ins w:id="8556" w:author="Okot" w:date="2020-01-20T14:53:00Z">
              <w:r>
                <w:t>Użytkownik poprawnie zrealizował PU002 oraz PU009 i znajduje się na stronie „Moje dane”.</w:t>
              </w:r>
            </w:ins>
          </w:p>
        </w:tc>
      </w:tr>
      <w:tr w:rsidR="00160FB3" w14:paraId="2007FC88" w14:textId="77777777" w:rsidTr="00645B77">
        <w:trPr>
          <w:ins w:id="8557" w:author="Okot" w:date="2020-01-20T14:53:00Z"/>
        </w:trPr>
        <w:tc>
          <w:tcPr>
            <w:tcW w:w="3397" w:type="dxa"/>
          </w:tcPr>
          <w:p w14:paraId="0AEB0B43" w14:textId="77777777" w:rsidR="00160FB3" w:rsidRPr="006076CC" w:rsidRDefault="00160FB3" w:rsidP="00645B77">
            <w:pPr>
              <w:ind w:firstLine="0"/>
              <w:rPr>
                <w:ins w:id="8558" w:author="Okot" w:date="2020-01-20T14:53:00Z"/>
                <w:b/>
              </w:rPr>
            </w:pPr>
            <w:ins w:id="8559" w:author="Okot" w:date="2020-01-20T14:53:00Z">
              <w:r w:rsidRPr="006076CC">
                <w:rPr>
                  <w:b/>
                </w:rPr>
                <w:t>Inicjacja</w:t>
              </w:r>
            </w:ins>
          </w:p>
        </w:tc>
        <w:tc>
          <w:tcPr>
            <w:tcW w:w="5664" w:type="dxa"/>
          </w:tcPr>
          <w:p w14:paraId="761BB552" w14:textId="24F5779D" w:rsidR="00160FB3" w:rsidRDefault="00160FB3" w:rsidP="00645B77">
            <w:pPr>
              <w:ind w:firstLine="0"/>
              <w:rPr>
                <w:ins w:id="8560" w:author="Okot" w:date="2020-01-20T14:53:00Z"/>
              </w:rPr>
            </w:pPr>
            <w:ins w:id="8561"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8562" w:author="Okot" w:date="2020-01-20T14:53:00Z"/>
        </w:trPr>
        <w:tc>
          <w:tcPr>
            <w:tcW w:w="3397" w:type="dxa"/>
          </w:tcPr>
          <w:p w14:paraId="6D6FBD0D" w14:textId="77777777" w:rsidR="00160FB3" w:rsidRPr="006076CC" w:rsidRDefault="00160FB3" w:rsidP="00645B77">
            <w:pPr>
              <w:ind w:firstLine="0"/>
              <w:rPr>
                <w:ins w:id="8563" w:author="Okot" w:date="2020-01-20T14:53:00Z"/>
                <w:b/>
              </w:rPr>
            </w:pPr>
            <w:ins w:id="8564" w:author="Okot" w:date="2020-01-20T14:53:00Z">
              <w:r w:rsidRPr="006076CC">
                <w:rPr>
                  <w:b/>
                </w:rPr>
                <w:t>Warunki końcowe</w:t>
              </w:r>
            </w:ins>
          </w:p>
        </w:tc>
        <w:tc>
          <w:tcPr>
            <w:tcW w:w="5664" w:type="dxa"/>
          </w:tcPr>
          <w:p w14:paraId="72B49F25" w14:textId="77777777" w:rsidR="00160FB3" w:rsidRDefault="00160FB3" w:rsidP="00645B77">
            <w:pPr>
              <w:ind w:firstLine="0"/>
              <w:rPr>
                <w:ins w:id="8565" w:author="Okot" w:date="2020-01-20T14:53:00Z"/>
              </w:rPr>
            </w:pPr>
            <w:ins w:id="8566" w:author="Okot" w:date="2020-01-20T14:53:00Z">
              <w:r>
                <w:t>Wartość pomiaru w wybranym punkcie została zmieniona.</w:t>
              </w:r>
            </w:ins>
          </w:p>
        </w:tc>
      </w:tr>
      <w:tr w:rsidR="00160FB3" w14:paraId="4E25A80E" w14:textId="77777777" w:rsidTr="00645B77">
        <w:trPr>
          <w:ins w:id="8567" w:author="Okot" w:date="2020-01-20T14:53:00Z"/>
        </w:trPr>
        <w:tc>
          <w:tcPr>
            <w:tcW w:w="3397" w:type="dxa"/>
          </w:tcPr>
          <w:p w14:paraId="396D7C12" w14:textId="77777777" w:rsidR="00160FB3" w:rsidRPr="006076CC" w:rsidRDefault="00160FB3" w:rsidP="00645B77">
            <w:pPr>
              <w:ind w:firstLine="0"/>
              <w:rPr>
                <w:ins w:id="8568" w:author="Okot" w:date="2020-01-20T14:53:00Z"/>
                <w:b/>
              </w:rPr>
            </w:pPr>
            <w:ins w:id="8569" w:author="Okot" w:date="2020-01-20T14:53:00Z">
              <w:r w:rsidRPr="006076CC">
                <w:rPr>
                  <w:b/>
                </w:rPr>
                <w:t>Scenariusz główny</w:t>
              </w:r>
            </w:ins>
          </w:p>
        </w:tc>
        <w:tc>
          <w:tcPr>
            <w:tcW w:w="5664" w:type="dxa"/>
          </w:tcPr>
          <w:p w14:paraId="383D9B9A" w14:textId="77777777" w:rsidR="00160FB3" w:rsidRDefault="00160FB3" w:rsidP="00645B77">
            <w:pPr>
              <w:ind w:firstLine="0"/>
              <w:rPr>
                <w:ins w:id="8570" w:author="Okot" w:date="2020-01-20T14:53:00Z"/>
              </w:rPr>
            </w:pPr>
            <w:ins w:id="8571" w:author="Okot" w:date="2020-01-20T14:53:00Z">
              <w:r>
                <w:t>1. Pojawia się okno modalne z formularzem edycji pomiaru.</w:t>
              </w:r>
            </w:ins>
          </w:p>
          <w:p w14:paraId="2E872D5A" w14:textId="77777777" w:rsidR="00160FB3" w:rsidRDefault="00160FB3" w:rsidP="00645B77">
            <w:pPr>
              <w:ind w:firstLine="0"/>
              <w:rPr>
                <w:ins w:id="8572" w:author="Okot" w:date="2020-01-20T14:53:00Z"/>
              </w:rPr>
            </w:pPr>
            <w:ins w:id="8573" w:author="Okot" w:date="2020-01-20T14:53:00Z">
              <w:r>
                <w:t>2. Użytkownik wprowadza nową wartość pomiaru.</w:t>
              </w:r>
            </w:ins>
          </w:p>
          <w:p w14:paraId="12E39756" w14:textId="77777777" w:rsidR="00160FB3" w:rsidRDefault="00160FB3" w:rsidP="00645B77">
            <w:pPr>
              <w:ind w:firstLine="0"/>
              <w:rPr>
                <w:ins w:id="8574" w:author="Okot" w:date="2020-01-20T14:53:00Z"/>
              </w:rPr>
            </w:pPr>
            <w:ins w:id="8575" w:author="Okot" w:date="2020-01-20T14:53:00Z">
              <w:r>
                <w:t>3. Użytkownik naciska przycisk „Zapisz”.</w:t>
              </w:r>
            </w:ins>
          </w:p>
          <w:p w14:paraId="40317637" w14:textId="77777777" w:rsidR="00160FB3" w:rsidRDefault="00160FB3" w:rsidP="00645B77">
            <w:pPr>
              <w:ind w:firstLine="0"/>
              <w:rPr>
                <w:ins w:id="8576" w:author="Okot" w:date="2020-01-20T14:53:00Z"/>
              </w:rPr>
            </w:pPr>
            <w:ins w:id="8577" w:author="Okot" w:date="2020-01-20T14:53:00Z">
              <w:r>
                <w:t>4. System weryfikuje poprawność danych.</w:t>
              </w:r>
            </w:ins>
          </w:p>
          <w:p w14:paraId="4490E9C2" w14:textId="77777777" w:rsidR="00160FB3" w:rsidRDefault="00160FB3" w:rsidP="00645B77">
            <w:pPr>
              <w:ind w:firstLine="0"/>
              <w:rPr>
                <w:ins w:id="8578" w:author="Okot" w:date="2020-01-20T14:53:00Z"/>
              </w:rPr>
            </w:pPr>
            <w:ins w:id="8579" w:author="Okot" w:date="2020-01-20T14:53:00Z">
              <w:r>
                <w:t>5. Dane zostają zaktualizowane w bazie danych.</w:t>
              </w:r>
            </w:ins>
          </w:p>
          <w:p w14:paraId="06647FC9" w14:textId="77777777" w:rsidR="00160FB3" w:rsidRDefault="00160FB3" w:rsidP="00645B77">
            <w:pPr>
              <w:ind w:firstLine="0"/>
              <w:rPr>
                <w:ins w:id="8580" w:author="Okot" w:date="2020-01-20T14:53:00Z"/>
              </w:rPr>
            </w:pPr>
            <w:ins w:id="8581" w:author="Okot" w:date="2020-01-20T14:53:00Z">
              <w:r>
                <w:t>6. Wybrany punkt zmienia swoje położenie.</w:t>
              </w:r>
            </w:ins>
          </w:p>
          <w:p w14:paraId="5887005C" w14:textId="77777777" w:rsidR="00160FB3" w:rsidRDefault="00160FB3" w:rsidP="00645B77">
            <w:pPr>
              <w:ind w:firstLine="0"/>
              <w:rPr>
                <w:ins w:id="8582" w:author="Okot" w:date="2020-01-20T14:53:00Z"/>
              </w:rPr>
            </w:pPr>
            <w:ins w:id="8583" w:author="Okot" w:date="2020-01-20T14:53:00Z">
              <w:r>
                <w:t>7. Zmieniona zostaje wyświetlana wartość pomiaru w wybranym punkcie.</w:t>
              </w:r>
            </w:ins>
          </w:p>
        </w:tc>
      </w:tr>
      <w:tr w:rsidR="00160FB3" w14:paraId="617F0522" w14:textId="77777777" w:rsidTr="00645B77">
        <w:trPr>
          <w:trHeight w:val="54"/>
          <w:ins w:id="8584" w:author="Okot" w:date="2020-01-20T14:53:00Z"/>
        </w:trPr>
        <w:tc>
          <w:tcPr>
            <w:tcW w:w="3397" w:type="dxa"/>
          </w:tcPr>
          <w:p w14:paraId="15AD0ABD" w14:textId="77777777" w:rsidR="00160FB3" w:rsidRPr="006076CC" w:rsidRDefault="00160FB3" w:rsidP="00645B77">
            <w:pPr>
              <w:ind w:firstLine="0"/>
              <w:rPr>
                <w:ins w:id="8585" w:author="Okot" w:date="2020-01-20T14:53:00Z"/>
                <w:b/>
              </w:rPr>
            </w:pPr>
            <w:ins w:id="8586" w:author="Okot" w:date="2020-01-20T14:53:00Z">
              <w:r w:rsidRPr="006076CC">
                <w:rPr>
                  <w:b/>
                </w:rPr>
                <w:t>Scenariusze alternatywne</w:t>
              </w:r>
            </w:ins>
          </w:p>
        </w:tc>
        <w:tc>
          <w:tcPr>
            <w:tcW w:w="5664" w:type="dxa"/>
          </w:tcPr>
          <w:p w14:paraId="2A81AC7C" w14:textId="77777777" w:rsidR="00160FB3" w:rsidRDefault="00160FB3" w:rsidP="00645B77">
            <w:pPr>
              <w:ind w:firstLine="0"/>
              <w:rPr>
                <w:ins w:id="8587" w:author="Okot" w:date="2020-01-20T14:53:00Z"/>
              </w:rPr>
            </w:pPr>
            <w:ins w:id="8588" w:author="Okot" w:date="2020-01-20T14:53:00Z">
              <w:r>
                <w:t>(1-3).1. Użytkownik używa przycisku do zamknięcia okna.</w:t>
              </w:r>
            </w:ins>
          </w:p>
          <w:p w14:paraId="4BC2D0E3" w14:textId="77777777" w:rsidR="00160FB3" w:rsidRDefault="00160FB3" w:rsidP="00645B77">
            <w:pPr>
              <w:ind w:firstLine="0"/>
              <w:rPr>
                <w:ins w:id="8589" w:author="Okot" w:date="2020-01-20T14:53:00Z"/>
              </w:rPr>
            </w:pPr>
            <w:ins w:id="8590" w:author="Okot" w:date="2020-01-20T14:53:00Z">
              <w:r>
                <w:t>(1-3).1.1. Pojawia okno dialogowe służące do potwierdzenia zamknięcia okna bez zapisywania danych.</w:t>
              </w:r>
            </w:ins>
          </w:p>
          <w:p w14:paraId="0BD46504" w14:textId="77777777" w:rsidR="00160FB3" w:rsidRDefault="00160FB3" w:rsidP="00645B77">
            <w:pPr>
              <w:ind w:firstLine="0"/>
              <w:rPr>
                <w:ins w:id="8591" w:author="Okot" w:date="2020-01-20T14:53:00Z"/>
              </w:rPr>
            </w:pPr>
            <w:ins w:id="8592" w:author="Okot" w:date="2020-01-20T14:53:00Z">
              <w:r>
                <w:t>(1-3).1.2.1. Użytkownik potwierdza zamknięcie okna.</w:t>
              </w:r>
            </w:ins>
          </w:p>
          <w:p w14:paraId="6E34080B" w14:textId="77777777" w:rsidR="00160FB3" w:rsidRDefault="00160FB3" w:rsidP="00645B77">
            <w:pPr>
              <w:ind w:firstLine="0"/>
              <w:rPr>
                <w:ins w:id="8593" w:author="Okot" w:date="2020-01-20T14:53:00Z"/>
              </w:rPr>
            </w:pPr>
            <w:ins w:id="8594" w:author="Okot" w:date="2020-01-20T14:53:00Z">
              <w:r>
                <w:t>(1-3).1.2.1.1. Okno modalne z formularzem zostaje zamknięte.</w:t>
              </w:r>
            </w:ins>
          </w:p>
          <w:p w14:paraId="5D2573AC" w14:textId="77777777" w:rsidR="00160FB3" w:rsidRDefault="00160FB3" w:rsidP="00645B77">
            <w:pPr>
              <w:ind w:firstLine="0"/>
              <w:rPr>
                <w:ins w:id="8595" w:author="Okot" w:date="2020-01-20T14:53:00Z"/>
              </w:rPr>
            </w:pPr>
            <w:ins w:id="8596" w:author="Okot" w:date="2020-01-20T14:53:00Z">
              <w:r>
                <w:t>(1-3).1.2.1.2. Powrót do podstrony „Moje dane”.</w:t>
              </w:r>
            </w:ins>
          </w:p>
          <w:p w14:paraId="00D37A0F" w14:textId="77777777" w:rsidR="00160FB3" w:rsidRDefault="00160FB3" w:rsidP="00645B77">
            <w:pPr>
              <w:ind w:firstLine="0"/>
              <w:rPr>
                <w:ins w:id="8597" w:author="Okot" w:date="2020-01-20T14:53:00Z"/>
              </w:rPr>
            </w:pPr>
            <w:ins w:id="8598" w:author="Okot" w:date="2020-01-20T14:53:00Z">
              <w:r>
                <w:t>(1-3).1.2.2. Użytkownik rezygnuje z akcji.</w:t>
              </w:r>
            </w:ins>
          </w:p>
          <w:p w14:paraId="4BFE4C7E" w14:textId="6C300D7E" w:rsidR="00160FB3" w:rsidRDefault="00975867" w:rsidP="00645B77">
            <w:pPr>
              <w:ind w:firstLine="0"/>
              <w:rPr>
                <w:ins w:id="8599" w:author="Okot" w:date="2020-01-20T14:53:00Z"/>
              </w:rPr>
            </w:pPr>
            <w:ins w:id="8600" w:author="Okot" w:date="2020-01-20T14:53:00Z">
              <w:r>
                <w:lastRenderedPageBreak/>
                <w:t>(1-3).1.2.2.1. Powrót do pkt</w:t>
              </w:r>
              <w:r w:rsidR="00160FB3">
                <w:t> (1-3).</w:t>
              </w:r>
            </w:ins>
          </w:p>
          <w:p w14:paraId="75C95CB5" w14:textId="77777777" w:rsidR="00160FB3" w:rsidRDefault="00160FB3" w:rsidP="00645B77">
            <w:pPr>
              <w:ind w:firstLine="0"/>
              <w:rPr>
                <w:ins w:id="8601" w:author="Okot" w:date="2020-01-20T14:53:00Z"/>
              </w:rPr>
            </w:pPr>
            <w:ins w:id="8602" w:author="Okot" w:date="2020-01-20T14:53:00Z">
              <w:r>
                <w:t>4.1(a) Pole „Nowa wartość pomiaru” nie zostało wypełnione.</w:t>
              </w:r>
            </w:ins>
          </w:p>
          <w:p w14:paraId="48F67660" w14:textId="77777777" w:rsidR="00160FB3" w:rsidRDefault="00160FB3" w:rsidP="00645B77">
            <w:pPr>
              <w:ind w:firstLine="0"/>
              <w:rPr>
                <w:ins w:id="8603" w:author="Okot" w:date="2020-01-20T14:53:00Z"/>
              </w:rPr>
            </w:pPr>
            <w:ins w:id="8604" w:author="Okot" w:date="2020-01-20T14:53:00Z">
              <w:r>
                <w:t>4.1(b) Wprowadzone dane są nieprawidłowe.</w:t>
              </w:r>
            </w:ins>
          </w:p>
          <w:p w14:paraId="32282CFF" w14:textId="77777777" w:rsidR="00160FB3" w:rsidRDefault="00160FB3" w:rsidP="00645B77">
            <w:pPr>
              <w:ind w:firstLine="0"/>
              <w:rPr>
                <w:ins w:id="8605" w:author="Okot" w:date="2020-01-20T14:53:00Z"/>
              </w:rPr>
            </w:pPr>
            <w:ins w:id="8606" w:author="Okot" w:date="2020-01-20T14:53:00Z">
              <w:r>
                <w:t>4.1.1. Wyświetlony zostaje stosowny komunikat błędu.</w:t>
              </w:r>
            </w:ins>
          </w:p>
          <w:p w14:paraId="4A531099" w14:textId="4EB7039F" w:rsidR="00160FB3" w:rsidRDefault="00975867" w:rsidP="00645B77">
            <w:pPr>
              <w:ind w:firstLine="0"/>
              <w:rPr>
                <w:ins w:id="8607" w:author="Okot" w:date="2020-01-20T14:53:00Z"/>
              </w:rPr>
            </w:pPr>
            <w:ins w:id="8608" w:author="Okot" w:date="2020-01-20T14:53:00Z">
              <w:r>
                <w:t>4.1.2. Powrót do pkt</w:t>
              </w:r>
              <w:r w:rsidR="00160FB3">
                <w:t> 2.</w:t>
              </w:r>
            </w:ins>
          </w:p>
          <w:p w14:paraId="6FB08EE0" w14:textId="77777777" w:rsidR="00160FB3" w:rsidRDefault="00160FB3" w:rsidP="00645B77">
            <w:pPr>
              <w:ind w:firstLine="0"/>
              <w:rPr>
                <w:ins w:id="8609" w:author="Okot" w:date="2020-01-20T14:53:00Z"/>
              </w:rPr>
            </w:pPr>
            <w:ins w:id="8610" w:author="Okot" w:date="2020-01-20T14:53:00Z">
              <w:r>
                <w:t>4.2. Wybrany do edycji pomiar był ostatnim wprowadzonym pomiarem.</w:t>
              </w:r>
            </w:ins>
          </w:p>
          <w:p w14:paraId="63662AA6" w14:textId="77777777" w:rsidR="00160FB3" w:rsidRDefault="00160FB3" w:rsidP="00645B77">
            <w:pPr>
              <w:ind w:firstLine="0"/>
              <w:rPr>
                <w:ins w:id="8611" w:author="Okot" w:date="2020-01-20T14:53:00Z"/>
              </w:rPr>
            </w:pPr>
            <w:ins w:id="8612"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8613" w:author="Okot" w:date="2020-01-20T14:53:00Z"/>
        </w:rPr>
      </w:pPr>
    </w:p>
    <w:p w14:paraId="2C4C79CE" w14:textId="6420D335" w:rsidR="00160FB3" w:rsidRDefault="00160FB3" w:rsidP="00160FB3">
      <w:pPr>
        <w:ind w:firstLine="0"/>
        <w:rPr>
          <w:ins w:id="8614" w:author="Okot" w:date="2020-01-20T14:53:00Z"/>
        </w:rPr>
      </w:pPr>
      <w:ins w:id="8615" w:author="Okot" w:date="2020-01-20T14:53:00Z">
        <w:r>
          <w:t>Tabela 4.2</w:t>
        </w:r>
      </w:ins>
      <w:ins w:id="8616" w:author="Okot" w:date="2020-01-20T14:55:00Z">
        <w:r w:rsidR="00CF0D9F">
          <w:t>5</w:t>
        </w:r>
      </w:ins>
      <w:ins w:id="8617" w:author="Okot" w:date="2020-01-20T14:53:00Z">
        <w:r>
          <w:t>.</w:t>
        </w:r>
      </w:ins>
    </w:p>
    <w:p w14:paraId="0CE9A8A9" w14:textId="77777777" w:rsidR="00160FB3" w:rsidRDefault="00160FB3" w:rsidP="00160FB3">
      <w:pPr>
        <w:ind w:firstLine="0"/>
        <w:rPr>
          <w:ins w:id="8618" w:author="Okot" w:date="2020-01-20T14:53:00Z"/>
        </w:rPr>
      </w:pPr>
      <w:ins w:id="8619"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8620" w:author="Okot" w:date="2020-01-20T14:53:00Z"/>
        </w:trPr>
        <w:tc>
          <w:tcPr>
            <w:tcW w:w="3397" w:type="dxa"/>
          </w:tcPr>
          <w:p w14:paraId="7AF8002E" w14:textId="77777777" w:rsidR="00160FB3" w:rsidRPr="006076CC" w:rsidRDefault="00160FB3" w:rsidP="00645B77">
            <w:pPr>
              <w:ind w:firstLine="0"/>
              <w:rPr>
                <w:ins w:id="8621" w:author="Okot" w:date="2020-01-20T14:53:00Z"/>
                <w:b/>
              </w:rPr>
            </w:pPr>
            <w:ins w:id="8622" w:author="Okot" w:date="2020-01-20T14:53:00Z">
              <w:r w:rsidRPr="006076CC">
                <w:rPr>
                  <w:b/>
                </w:rPr>
                <w:t>Nazwa</w:t>
              </w:r>
            </w:ins>
          </w:p>
        </w:tc>
        <w:tc>
          <w:tcPr>
            <w:tcW w:w="5664" w:type="dxa"/>
          </w:tcPr>
          <w:p w14:paraId="172BEC09" w14:textId="53CD5505" w:rsidR="00160FB3" w:rsidRPr="00A12070" w:rsidRDefault="00160FB3" w:rsidP="00645B77">
            <w:pPr>
              <w:ind w:firstLine="0"/>
              <w:rPr>
                <w:ins w:id="8623" w:author="Okot" w:date="2020-01-20T14:53:00Z"/>
                <w:b/>
                <w:i/>
              </w:rPr>
            </w:pPr>
            <w:ins w:id="8624"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8625" w:author="Okot" w:date="2020-01-20T14:53:00Z"/>
        </w:trPr>
        <w:tc>
          <w:tcPr>
            <w:tcW w:w="3397" w:type="dxa"/>
          </w:tcPr>
          <w:p w14:paraId="380915F5" w14:textId="77777777" w:rsidR="00160FB3" w:rsidRPr="006076CC" w:rsidRDefault="00160FB3" w:rsidP="00645B77">
            <w:pPr>
              <w:ind w:firstLine="0"/>
              <w:rPr>
                <w:ins w:id="8626" w:author="Okot" w:date="2020-01-20T14:53:00Z"/>
                <w:b/>
              </w:rPr>
            </w:pPr>
            <w:ins w:id="8627" w:author="Okot" w:date="2020-01-20T14:53:00Z">
              <w:r w:rsidRPr="006076CC">
                <w:rPr>
                  <w:b/>
                </w:rPr>
                <w:t>Opis</w:t>
              </w:r>
            </w:ins>
          </w:p>
        </w:tc>
        <w:tc>
          <w:tcPr>
            <w:tcW w:w="5664" w:type="dxa"/>
          </w:tcPr>
          <w:p w14:paraId="4F9C1B37" w14:textId="77777777" w:rsidR="00160FB3" w:rsidRDefault="00160FB3" w:rsidP="00645B77">
            <w:pPr>
              <w:ind w:firstLine="0"/>
              <w:rPr>
                <w:ins w:id="8628" w:author="Okot" w:date="2020-01-20T14:53:00Z"/>
              </w:rPr>
            </w:pPr>
            <w:ins w:id="8629" w:author="Okot" w:date="2020-01-20T14:53:00Z">
              <w:r>
                <w:t>Przypadek użycia pozwala użytkownikowi usunąć wartość dodanego wcześniej pomiaru wagi, obwodu bioder lub obwodu pasa.</w:t>
              </w:r>
            </w:ins>
          </w:p>
        </w:tc>
      </w:tr>
      <w:tr w:rsidR="00160FB3" w14:paraId="0C28D6C2" w14:textId="77777777" w:rsidTr="00645B77">
        <w:trPr>
          <w:ins w:id="8630" w:author="Okot" w:date="2020-01-20T14:53:00Z"/>
        </w:trPr>
        <w:tc>
          <w:tcPr>
            <w:tcW w:w="3397" w:type="dxa"/>
          </w:tcPr>
          <w:p w14:paraId="795B3C7C" w14:textId="77777777" w:rsidR="00160FB3" w:rsidRPr="006076CC" w:rsidRDefault="00160FB3" w:rsidP="00645B77">
            <w:pPr>
              <w:ind w:firstLine="0"/>
              <w:rPr>
                <w:ins w:id="8631" w:author="Okot" w:date="2020-01-20T14:53:00Z"/>
                <w:b/>
              </w:rPr>
            </w:pPr>
            <w:ins w:id="8632" w:author="Okot" w:date="2020-01-20T14:53:00Z">
              <w:r w:rsidRPr="006076CC">
                <w:rPr>
                  <w:b/>
                </w:rPr>
                <w:t>Warunki początkowe</w:t>
              </w:r>
            </w:ins>
          </w:p>
        </w:tc>
        <w:tc>
          <w:tcPr>
            <w:tcW w:w="5664" w:type="dxa"/>
          </w:tcPr>
          <w:p w14:paraId="3C2C5796" w14:textId="6249E4EE" w:rsidR="00160FB3" w:rsidRDefault="00160FB3" w:rsidP="00645B77">
            <w:pPr>
              <w:ind w:firstLine="0"/>
              <w:rPr>
                <w:ins w:id="8633" w:author="Okot" w:date="2020-01-20T14:53:00Z"/>
              </w:rPr>
            </w:pPr>
            <w:ins w:id="8634"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8635" w:author="Okot" w:date="2020-01-20T14:53:00Z"/>
        </w:trPr>
        <w:tc>
          <w:tcPr>
            <w:tcW w:w="3397" w:type="dxa"/>
          </w:tcPr>
          <w:p w14:paraId="15C38BF9" w14:textId="77777777" w:rsidR="00160FB3" w:rsidRPr="006076CC" w:rsidRDefault="00160FB3" w:rsidP="00645B77">
            <w:pPr>
              <w:ind w:firstLine="0"/>
              <w:rPr>
                <w:ins w:id="8636" w:author="Okot" w:date="2020-01-20T14:53:00Z"/>
                <w:b/>
              </w:rPr>
            </w:pPr>
            <w:ins w:id="8637" w:author="Okot" w:date="2020-01-20T14:53:00Z">
              <w:r w:rsidRPr="006076CC">
                <w:rPr>
                  <w:b/>
                </w:rPr>
                <w:t>Inicjacja</w:t>
              </w:r>
            </w:ins>
          </w:p>
        </w:tc>
        <w:tc>
          <w:tcPr>
            <w:tcW w:w="5664" w:type="dxa"/>
          </w:tcPr>
          <w:p w14:paraId="09DD8B7A" w14:textId="12FEEDC6" w:rsidR="00160FB3" w:rsidRDefault="00160FB3">
            <w:pPr>
              <w:ind w:firstLine="0"/>
              <w:rPr>
                <w:ins w:id="8638" w:author="Okot" w:date="2020-01-20T14:53:00Z"/>
              </w:rPr>
            </w:pPr>
            <w:ins w:id="8639" w:author="Okot" w:date="2020-01-20T14:53:00Z">
              <w:r>
                <w:t>Użytkownik zrealizował jeden z przypadków użycia: PU02</w:t>
              </w:r>
            </w:ins>
            <w:ins w:id="8640" w:author="Okot" w:date="2020-01-21T13:55:00Z">
              <w:r w:rsidR="00CF0D9F">
                <w:t>1</w:t>
              </w:r>
            </w:ins>
            <w:ins w:id="8641" w:author="Okot" w:date="2020-01-20T14:53:00Z">
              <w:r>
                <w:t>, PU02</w:t>
              </w:r>
            </w:ins>
            <w:ins w:id="8642" w:author="Okot" w:date="2020-01-21T13:55:00Z">
              <w:r w:rsidR="00CF0D9F">
                <w:t>2</w:t>
              </w:r>
            </w:ins>
            <w:ins w:id="8643" w:author="Okot" w:date="2020-01-20T14:53:00Z">
              <w:r w:rsidR="00CF0D9F">
                <w:t>, PU023</w:t>
              </w:r>
              <w:r>
                <w:t xml:space="preserve"> i użył przycisku „Usuń”.</w:t>
              </w:r>
            </w:ins>
          </w:p>
        </w:tc>
      </w:tr>
      <w:tr w:rsidR="00160FB3" w14:paraId="7EDA44E2" w14:textId="77777777" w:rsidTr="00645B77">
        <w:trPr>
          <w:ins w:id="8644" w:author="Okot" w:date="2020-01-20T14:53:00Z"/>
        </w:trPr>
        <w:tc>
          <w:tcPr>
            <w:tcW w:w="3397" w:type="dxa"/>
          </w:tcPr>
          <w:p w14:paraId="1516F511" w14:textId="77777777" w:rsidR="00160FB3" w:rsidRPr="006076CC" w:rsidRDefault="00160FB3" w:rsidP="00645B77">
            <w:pPr>
              <w:ind w:firstLine="0"/>
              <w:rPr>
                <w:ins w:id="8645" w:author="Okot" w:date="2020-01-20T14:53:00Z"/>
                <w:b/>
              </w:rPr>
            </w:pPr>
            <w:ins w:id="8646" w:author="Okot" w:date="2020-01-20T14:53:00Z">
              <w:r w:rsidRPr="006076CC">
                <w:rPr>
                  <w:b/>
                </w:rPr>
                <w:t>Warunki końcowe</w:t>
              </w:r>
            </w:ins>
          </w:p>
        </w:tc>
        <w:tc>
          <w:tcPr>
            <w:tcW w:w="5664" w:type="dxa"/>
          </w:tcPr>
          <w:p w14:paraId="2CC43963" w14:textId="77777777" w:rsidR="00160FB3" w:rsidRDefault="00160FB3" w:rsidP="00645B77">
            <w:pPr>
              <w:ind w:firstLine="0"/>
              <w:rPr>
                <w:ins w:id="8647" w:author="Okot" w:date="2020-01-20T14:53:00Z"/>
              </w:rPr>
            </w:pPr>
            <w:ins w:id="8648" w:author="Okot" w:date="2020-01-20T14:53:00Z">
              <w:r>
                <w:t>Wybrany punkt został usunięty z wykresu. Wyświetlony został komunikat informujący o usunięciu pomiaru.</w:t>
              </w:r>
            </w:ins>
          </w:p>
        </w:tc>
      </w:tr>
      <w:tr w:rsidR="00160FB3" w14:paraId="6D79941A" w14:textId="77777777" w:rsidTr="00645B77">
        <w:trPr>
          <w:ins w:id="8649" w:author="Okot" w:date="2020-01-20T14:53:00Z"/>
        </w:trPr>
        <w:tc>
          <w:tcPr>
            <w:tcW w:w="3397" w:type="dxa"/>
          </w:tcPr>
          <w:p w14:paraId="16917B9A" w14:textId="77777777" w:rsidR="00160FB3" w:rsidRPr="006076CC" w:rsidRDefault="00160FB3" w:rsidP="00645B77">
            <w:pPr>
              <w:ind w:firstLine="0"/>
              <w:rPr>
                <w:ins w:id="8650" w:author="Okot" w:date="2020-01-20T14:53:00Z"/>
                <w:b/>
              </w:rPr>
            </w:pPr>
            <w:ins w:id="8651" w:author="Okot" w:date="2020-01-20T14:53:00Z">
              <w:r w:rsidRPr="006076CC">
                <w:rPr>
                  <w:b/>
                </w:rPr>
                <w:t>Scenariusz główny</w:t>
              </w:r>
            </w:ins>
          </w:p>
        </w:tc>
        <w:tc>
          <w:tcPr>
            <w:tcW w:w="5664" w:type="dxa"/>
          </w:tcPr>
          <w:p w14:paraId="663F9331" w14:textId="77777777" w:rsidR="00160FB3" w:rsidRDefault="00160FB3" w:rsidP="00645B77">
            <w:pPr>
              <w:ind w:firstLine="0"/>
              <w:rPr>
                <w:ins w:id="8652" w:author="Okot" w:date="2020-01-20T14:53:00Z"/>
              </w:rPr>
            </w:pPr>
            <w:ins w:id="8653" w:author="Okot" w:date="2020-01-20T14:53:00Z">
              <w:r>
                <w:t>1. Pojawia się okno dialogowe z zapytaniem czy na pewno usunąć wybrany pomiaru.</w:t>
              </w:r>
            </w:ins>
          </w:p>
          <w:p w14:paraId="2FFEAD3F" w14:textId="77777777" w:rsidR="00160FB3" w:rsidRDefault="00160FB3" w:rsidP="00645B77">
            <w:pPr>
              <w:ind w:firstLine="0"/>
              <w:rPr>
                <w:ins w:id="8654" w:author="Okot" w:date="2020-01-20T14:53:00Z"/>
              </w:rPr>
            </w:pPr>
            <w:ins w:id="8655" w:author="Okot" w:date="2020-01-20T14:53:00Z">
              <w:r>
                <w:t>2. Użytkownik zatwierdza usunięcie pomiaru.</w:t>
              </w:r>
            </w:ins>
          </w:p>
          <w:p w14:paraId="584919AF" w14:textId="77777777" w:rsidR="00160FB3" w:rsidRDefault="00160FB3" w:rsidP="00645B77">
            <w:pPr>
              <w:ind w:firstLine="0"/>
              <w:rPr>
                <w:ins w:id="8656" w:author="Okot" w:date="2020-01-20T14:53:00Z"/>
              </w:rPr>
            </w:pPr>
            <w:ins w:id="8657" w:author="Okot" w:date="2020-01-20T14:53:00Z">
              <w:r>
                <w:t>3. System przetwarza zgłoszenie.</w:t>
              </w:r>
            </w:ins>
          </w:p>
          <w:p w14:paraId="076B3993" w14:textId="77777777" w:rsidR="00160FB3" w:rsidRDefault="00160FB3" w:rsidP="00645B77">
            <w:pPr>
              <w:ind w:firstLine="0"/>
              <w:rPr>
                <w:ins w:id="8658" w:author="Okot" w:date="2020-01-20T14:53:00Z"/>
              </w:rPr>
            </w:pPr>
            <w:ins w:id="8659" w:author="Okot" w:date="2020-01-20T14:53:00Z">
              <w:r>
                <w:t>4. Dane zostają usunięte z bazy danych.</w:t>
              </w:r>
            </w:ins>
          </w:p>
          <w:p w14:paraId="378C7E91" w14:textId="77777777" w:rsidR="00160FB3" w:rsidRDefault="00160FB3" w:rsidP="00645B77">
            <w:pPr>
              <w:ind w:firstLine="0"/>
              <w:rPr>
                <w:ins w:id="8660" w:author="Okot" w:date="2020-01-20T14:53:00Z"/>
              </w:rPr>
            </w:pPr>
            <w:ins w:id="8661" w:author="Okot" w:date="2020-01-20T14:53:00Z">
              <w:r>
                <w:t>5. Wybrany punkt został usunięty z wykresu.</w:t>
              </w:r>
            </w:ins>
          </w:p>
          <w:p w14:paraId="23E04310" w14:textId="77777777" w:rsidR="00160FB3" w:rsidRDefault="00160FB3" w:rsidP="00645B77">
            <w:pPr>
              <w:ind w:firstLine="0"/>
              <w:rPr>
                <w:ins w:id="8662" w:author="Okot" w:date="2020-01-20T14:53:00Z"/>
              </w:rPr>
            </w:pPr>
            <w:ins w:id="8663" w:author="Okot" w:date="2020-01-20T14:53:00Z">
              <w:r>
                <w:t>6. Wyświetlony został komunikat informujący o usunięciu pomiaru.</w:t>
              </w:r>
            </w:ins>
          </w:p>
        </w:tc>
      </w:tr>
      <w:tr w:rsidR="00160FB3" w14:paraId="286BFB48" w14:textId="77777777" w:rsidTr="00645B77">
        <w:trPr>
          <w:trHeight w:val="54"/>
          <w:ins w:id="8664" w:author="Okot" w:date="2020-01-20T14:53:00Z"/>
        </w:trPr>
        <w:tc>
          <w:tcPr>
            <w:tcW w:w="3397" w:type="dxa"/>
          </w:tcPr>
          <w:p w14:paraId="6C339ABC" w14:textId="77777777" w:rsidR="00160FB3" w:rsidRPr="006076CC" w:rsidRDefault="00160FB3" w:rsidP="00645B77">
            <w:pPr>
              <w:ind w:firstLine="0"/>
              <w:rPr>
                <w:ins w:id="8665" w:author="Okot" w:date="2020-01-20T14:53:00Z"/>
                <w:b/>
              </w:rPr>
            </w:pPr>
            <w:ins w:id="8666"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8667" w:author="Okot" w:date="2020-01-20T14:53:00Z"/>
              </w:rPr>
            </w:pPr>
            <w:ins w:id="8668" w:author="Okot" w:date="2020-01-20T14:53:00Z">
              <w:r>
                <w:t>(1-3).1. Użytkownik używa przycisku do zamknięcia okna.</w:t>
              </w:r>
            </w:ins>
          </w:p>
          <w:p w14:paraId="06C1FE0C" w14:textId="77777777" w:rsidR="00160FB3" w:rsidRDefault="00160FB3" w:rsidP="00645B77">
            <w:pPr>
              <w:ind w:firstLine="0"/>
              <w:rPr>
                <w:ins w:id="8669" w:author="Okot" w:date="2020-01-20T14:53:00Z"/>
              </w:rPr>
            </w:pPr>
            <w:ins w:id="8670" w:author="Okot" w:date="2020-01-20T14:53:00Z">
              <w:r>
                <w:t>(1-3).1.1. Pojawia okno dialogowe służące do potwierdzenia zamknięcia okna bez zapisywania danych.</w:t>
              </w:r>
            </w:ins>
          </w:p>
          <w:p w14:paraId="5B3BC35C" w14:textId="77777777" w:rsidR="00160FB3" w:rsidRDefault="00160FB3" w:rsidP="00645B77">
            <w:pPr>
              <w:ind w:firstLine="0"/>
              <w:rPr>
                <w:ins w:id="8671" w:author="Okot" w:date="2020-01-20T14:53:00Z"/>
              </w:rPr>
            </w:pPr>
            <w:ins w:id="8672" w:author="Okot" w:date="2020-01-20T14:53:00Z">
              <w:r>
                <w:t>(1-3).1.2.1. Użytkownik potwierdza zamknięcie okna.</w:t>
              </w:r>
            </w:ins>
          </w:p>
          <w:p w14:paraId="1EC298AF" w14:textId="77777777" w:rsidR="00160FB3" w:rsidRDefault="00160FB3" w:rsidP="00645B77">
            <w:pPr>
              <w:ind w:firstLine="0"/>
              <w:rPr>
                <w:ins w:id="8673" w:author="Okot" w:date="2020-01-20T14:53:00Z"/>
              </w:rPr>
            </w:pPr>
            <w:ins w:id="8674" w:author="Okot" w:date="2020-01-20T14:53:00Z">
              <w:r>
                <w:t>(1-3).1.2.1.1. Okno modalne z formularzem zostaje zamknięte.</w:t>
              </w:r>
            </w:ins>
          </w:p>
          <w:p w14:paraId="2A683982" w14:textId="77777777" w:rsidR="00160FB3" w:rsidRDefault="00160FB3" w:rsidP="00645B77">
            <w:pPr>
              <w:ind w:firstLine="0"/>
              <w:rPr>
                <w:ins w:id="8675" w:author="Okot" w:date="2020-01-20T14:53:00Z"/>
              </w:rPr>
            </w:pPr>
            <w:ins w:id="8676" w:author="Okot" w:date="2020-01-20T14:53:00Z">
              <w:r>
                <w:t>(1-3).1.2.1.2. Powrót do podstrony „Moje dane”.</w:t>
              </w:r>
            </w:ins>
          </w:p>
          <w:p w14:paraId="7B72F216" w14:textId="77777777" w:rsidR="00160FB3" w:rsidRDefault="00160FB3" w:rsidP="00645B77">
            <w:pPr>
              <w:ind w:firstLine="0"/>
              <w:rPr>
                <w:ins w:id="8677" w:author="Okot" w:date="2020-01-20T14:53:00Z"/>
              </w:rPr>
            </w:pPr>
            <w:ins w:id="8678" w:author="Okot" w:date="2020-01-20T14:53:00Z">
              <w:r>
                <w:t>(1-3).1.2.2. Użytkownik rezygnuje z akcji.</w:t>
              </w:r>
            </w:ins>
          </w:p>
          <w:p w14:paraId="03BE293C" w14:textId="0F440E2F" w:rsidR="00160FB3" w:rsidRDefault="00160FB3" w:rsidP="00645B77">
            <w:pPr>
              <w:ind w:firstLine="0"/>
              <w:rPr>
                <w:ins w:id="8679" w:author="Okot" w:date="2020-01-20T14:53:00Z"/>
              </w:rPr>
            </w:pPr>
            <w:ins w:id="8680" w:author="Okot" w:date="2020-01-20T14:53:00Z">
              <w:r>
                <w:t xml:space="preserve">(1-3).1.2.2.1. </w:t>
              </w:r>
              <w:r w:rsidR="00975867">
                <w:t>Powrót do pkt</w:t>
              </w:r>
              <w:r>
                <w:t> (1-3).</w:t>
              </w:r>
            </w:ins>
          </w:p>
          <w:p w14:paraId="3140A45C" w14:textId="77777777" w:rsidR="00160FB3" w:rsidRDefault="00160FB3" w:rsidP="00645B77">
            <w:pPr>
              <w:ind w:firstLine="0"/>
              <w:rPr>
                <w:ins w:id="8681" w:author="Okot" w:date="2020-01-20T14:53:00Z"/>
              </w:rPr>
            </w:pPr>
            <w:ins w:id="8682" w:author="Okot" w:date="2020-01-20T14:53:00Z">
              <w:r>
                <w:t>3.2. Wybrany do edycji pomiar był ostatnim wprowadzonym pomiarem.</w:t>
              </w:r>
            </w:ins>
          </w:p>
          <w:p w14:paraId="17EE34CB" w14:textId="77777777" w:rsidR="00160FB3" w:rsidRDefault="00160FB3" w:rsidP="00645B77">
            <w:pPr>
              <w:ind w:firstLine="0"/>
              <w:rPr>
                <w:ins w:id="8683" w:author="Okot" w:date="2020-01-20T14:53:00Z"/>
              </w:rPr>
            </w:pPr>
            <w:ins w:id="8684"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8685" w:author="Okot" w:date="2020-01-20T14:53:00Z"/>
        </w:rPr>
      </w:pPr>
    </w:p>
    <w:p w14:paraId="3323D4B1" w14:textId="77777777" w:rsidR="00A3379B" w:rsidRDefault="00A3379B">
      <w:pPr>
        <w:spacing w:after="160" w:line="259" w:lineRule="auto"/>
        <w:ind w:firstLine="0"/>
        <w:jc w:val="center"/>
        <w:rPr>
          <w:ins w:id="8686" w:author="Okot" w:date="2020-01-20T15:04:00Z"/>
        </w:rPr>
        <w:pPrChange w:id="8687" w:author="Okot" w:date="2020-01-20T15:03:00Z">
          <w:pPr>
            <w:spacing w:after="160" w:line="259" w:lineRule="auto"/>
            <w:ind w:firstLine="0"/>
            <w:jc w:val="left"/>
          </w:pPr>
        </w:pPrChange>
      </w:pPr>
      <w:ins w:id="8688"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8689" w:author="Okot" w:date="2020-01-20T14:29:00Z"/>
        </w:rPr>
        <w:pPrChange w:id="8690" w:author="Okot" w:date="2020-01-20T19:34:00Z">
          <w:pPr>
            <w:spacing w:after="160" w:line="259" w:lineRule="auto"/>
            <w:ind w:firstLine="0"/>
            <w:jc w:val="left"/>
          </w:pPr>
        </w:pPrChange>
      </w:pPr>
      <w:ins w:id="8691" w:author="Okot" w:date="2020-01-20T15:03:00Z">
        <w:r>
          <w:t xml:space="preserve">Rys. 4.5. Diagram przypadków użycia związanych z tworzeniem przepisów oraz przeglądaniem wbudowanej bazy produktów </w:t>
        </w:r>
      </w:ins>
      <w:ins w:id="8692" w:author="Okot" w:date="2020-01-20T15:04:00Z">
        <w:r>
          <w:t>przez zalogowanego użytkownika.</w:t>
        </w:r>
      </w:ins>
    </w:p>
    <w:p w14:paraId="17D3C201" w14:textId="1C49665A" w:rsidR="00AA0FAF" w:rsidRDefault="00AA0FAF" w:rsidP="00AA0FAF">
      <w:pPr>
        <w:ind w:firstLine="0"/>
        <w:rPr>
          <w:ins w:id="8693" w:author="Okot" w:date="2020-01-20T15:05:00Z"/>
        </w:rPr>
      </w:pPr>
      <w:ins w:id="8694" w:author="Okot" w:date="2020-01-20T15:05:00Z">
        <w:r>
          <w:lastRenderedPageBreak/>
          <w:t>Tabela 4.2</w:t>
        </w:r>
      </w:ins>
      <w:ins w:id="8695" w:author="Okot" w:date="2020-01-21T13:55:00Z">
        <w:r w:rsidR="002E2CD4">
          <w:t>6</w:t>
        </w:r>
      </w:ins>
      <w:ins w:id="8696" w:author="Okot" w:date="2020-01-20T15:05:00Z">
        <w:r>
          <w:t>.</w:t>
        </w:r>
      </w:ins>
    </w:p>
    <w:p w14:paraId="31C67063" w14:textId="77777777" w:rsidR="00AA0FAF" w:rsidRDefault="00AA0FAF" w:rsidP="00AA0FAF">
      <w:pPr>
        <w:ind w:firstLine="0"/>
        <w:rPr>
          <w:ins w:id="8697" w:author="Okot" w:date="2020-01-20T15:05:00Z"/>
        </w:rPr>
      </w:pPr>
      <w:ins w:id="8698"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8699" w:author="Okot" w:date="2020-01-20T15:05:00Z"/>
        </w:trPr>
        <w:tc>
          <w:tcPr>
            <w:tcW w:w="3397" w:type="dxa"/>
          </w:tcPr>
          <w:p w14:paraId="24D25F82" w14:textId="77777777" w:rsidR="00AA0FAF" w:rsidRPr="009E0555" w:rsidRDefault="00AA0FAF" w:rsidP="00645B77">
            <w:pPr>
              <w:ind w:firstLine="0"/>
              <w:rPr>
                <w:ins w:id="8700" w:author="Okot" w:date="2020-01-20T15:05:00Z"/>
                <w:b/>
              </w:rPr>
            </w:pPr>
            <w:ins w:id="8701" w:author="Okot" w:date="2020-01-20T15:05:00Z">
              <w:r w:rsidRPr="009E0555">
                <w:rPr>
                  <w:b/>
                </w:rPr>
                <w:t>Nazwa</w:t>
              </w:r>
            </w:ins>
          </w:p>
        </w:tc>
        <w:tc>
          <w:tcPr>
            <w:tcW w:w="5664" w:type="dxa"/>
          </w:tcPr>
          <w:p w14:paraId="35A6B407" w14:textId="57807CD4" w:rsidR="00AA0FAF" w:rsidRPr="007A0FF6" w:rsidRDefault="002E2CD4" w:rsidP="00645B77">
            <w:pPr>
              <w:ind w:firstLine="0"/>
              <w:rPr>
                <w:ins w:id="8702" w:author="Okot" w:date="2020-01-20T15:05:00Z"/>
                <w:b/>
                <w:i/>
              </w:rPr>
            </w:pPr>
            <w:ins w:id="8703"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8704" w:author="Okot" w:date="2020-01-20T15:05:00Z"/>
        </w:trPr>
        <w:tc>
          <w:tcPr>
            <w:tcW w:w="3397" w:type="dxa"/>
          </w:tcPr>
          <w:p w14:paraId="7ABAC9CF" w14:textId="77777777" w:rsidR="00AA0FAF" w:rsidRPr="009E0555" w:rsidRDefault="00AA0FAF" w:rsidP="00645B77">
            <w:pPr>
              <w:ind w:firstLine="0"/>
              <w:rPr>
                <w:ins w:id="8705" w:author="Okot" w:date="2020-01-20T15:05:00Z"/>
                <w:b/>
              </w:rPr>
            </w:pPr>
            <w:ins w:id="8706" w:author="Okot" w:date="2020-01-20T15:05:00Z">
              <w:r w:rsidRPr="009E0555">
                <w:rPr>
                  <w:b/>
                </w:rPr>
                <w:t>Opis</w:t>
              </w:r>
            </w:ins>
          </w:p>
        </w:tc>
        <w:tc>
          <w:tcPr>
            <w:tcW w:w="5664" w:type="dxa"/>
          </w:tcPr>
          <w:p w14:paraId="6ADD0A66" w14:textId="77777777" w:rsidR="00AA0FAF" w:rsidRDefault="00AA0FAF" w:rsidP="00645B77">
            <w:pPr>
              <w:ind w:firstLine="0"/>
              <w:rPr>
                <w:ins w:id="8707" w:author="Okot" w:date="2020-01-20T15:05:00Z"/>
              </w:rPr>
            </w:pPr>
            <w:ins w:id="8708"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8709" w:author="Okot" w:date="2020-01-20T15:05:00Z"/>
        </w:trPr>
        <w:tc>
          <w:tcPr>
            <w:tcW w:w="3397" w:type="dxa"/>
          </w:tcPr>
          <w:p w14:paraId="33EBA2B1" w14:textId="77777777" w:rsidR="00AA0FAF" w:rsidRPr="009E0555" w:rsidRDefault="00AA0FAF" w:rsidP="00645B77">
            <w:pPr>
              <w:ind w:firstLine="0"/>
              <w:rPr>
                <w:ins w:id="8710" w:author="Okot" w:date="2020-01-20T15:05:00Z"/>
                <w:b/>
              </w:rPr>
            </w:pPr>
            <w:ins w:id="8711" w:author="Okot" w:date="2020-01-20T15:05:00Z">
              <w:r w:rsidRPr="009E0555">
                <w:rPr>
                  <w:b/>
                </w:rPr>
                <w:t>Warunki początkowe</w:t>
              </w:r>
            </w:ins>
          </w:p>
        </w:tc>
        <w:tc>
          <w:tcPr>
            <w:tcW w:w="5664" w:type="dxa"/>
          </w:tcPr>
          <w:p w14:paraId="71CD315F" w14:textId="77777777" w:rsidR="00AA0FAF" w:rsidRDefault="00AA0FAF" w:rsidP="00645B77">
            <w:pPr>
              <w:ind w:firstLine="0"/>
              <w:rPr>
                <w:ins w:id="8712" w:author="Okot" w:date="2020-01-20T15:05:00Z"/>
              </w:rPr>
            </w:pPr>
            <w:ins w:id="8713" w:author="Okot" w:date="2020-01-20T15:05:00Z">
              <w:r>
                <w:t>Użytkownik poprawnie zrealizował PU002.</w:t>
              </w:r>
            </w:ins>
          </w:p>
        </w:tc>
      </w:tr>
      <w:tr w:rsidR="00AA0FAF" w14:paraId="38893DCF" w14:textId="77777777" w:rsidTr="00645B77">
        <w:trPr>
          <w:ins w:id="8714" w:author="Okot" w:date="2020-01-20T15:05:00Z"/>
        </w:trPr>
        <w:tc>
          <w:tcPr>
            <w:tcW w:w="3397" w:type="dxa"/>
          </w:tcPr>
          <w:p w14:paraId="62916201" w14:textId="77777777" w:rsidR="00AA0FAF" w:rsidRPr="009E0555" w:rsidRDefault="00AA0FAF" w:rsidP="00645B77">
            <w:pPr>
              <w:ind w:firstLine="0"/>
              <w:rPr>
                <w:ins w:id="8715" w:author="Okot" w:date="2020-01-20T15:05:00Z"/>
                <w:b/>
              </w:rPr>
            </w:pPr>
            <w:ins w:id="8716" w:author="Okot" w:date="2020-01-20T15:05:00Z">
              <w:r w:rsidRPr="009E0555">
                <w:rPr>
                  <w:b/>
                </w:rPr>
                <w:t>Inicjacja</w:t>
              </w:r>
            </w:ins>
          </w:p>
        </w:tc>
        <w:tc>
          <w:tcPr>
            <w:tcW w:w="5664" w:type="dxa"/>
          </w:tcPr>
          <w:p w14:paraId="7E69B672" w14:textId="77777777" w:rsidR="00AA0FAF" w:rsidRDefault="00AA0FAF" w:rsidP="00645B77">
            <w:pPr>
              <w:ind w:firstLine="0"/>
              <w:rPr>
                <w:ins w:id="8717" w:author="Okot" w:date="2020-01-20T15:05:00Z"/>
              </w:rPr>
            </w:pPr>
            <w:ins w:id="8718" w:author="Okot" w:date="2020-01-20T15:05:00Z">
              <w:r>
                <w:t>Użytkownik wybrał opcję „Przepisy” w menu aplikacji.</w:t>
              </w:r>
            </w:ins>
          </w:p>
        </w:tc>
      </w:tr>
      <w:tr w:rsidR="00AA0FAF" w14:paraId="4339B327" w14:textId="77777777" w:rsidTr="00645B77">
        <w:trPr>
          <w:ins w:id="8719" w:author="Okot" w:date="2020-01-20T15:05:00Z"/>
        </w:trPr>
        <w:tc>
          <w:tcPr>
            <w:tcW w:w="3397" w:type="dxa"/>
          </w:tcPr>
          <w:p w14:paraId="0414F490" w14:textId="77777777" w:rsidR="00AA0FAF" w:rsidRPr="009E0555" w:rsidRDefault="00AA0FAF" w:rsidP="00645B77">
            <w:pPr>
              <w:ind w:firstLine="0"/>
              <w:rPr>
                <w:ins w:id="8720" w:author="Okot" w:date="2020-01-20T15:05:00Z"/>
                <w:b/>
              </w:rPr>
            </w:pPr>
            <w:ins w:id="8721" w:author="Okot" w:date="2020-01-20T15:05:00Z">
              <w:r w:rsidRPr="009E0555">
                <w:rPr>
                  <w:b/>
                </w:rPr>
                <w:t>Warunki końcowe</w:t>
              </w:r>
            </w:ins>
          </w:p>
        </w:tc>
        <w:tc>
          <w:tcPr>
            <w:tcW w:w="5664" w:type="dxa"/>
          </w:tcPr>
          <w:p w14:paraId="32F6DAEE" w14:textId="77777777" w:rsidR="00AA0FAF" w:rsidRDefault="00AA0FAF" w:rsidP="00645B77">
            <w:pPr>
              <w:ind w:firstLine="0"/>
              <w:rPr>
                <w:ins w:id="8722" w:author="Okot" w:date="2020-01-20T15:05:00Z"/>
              </w:rPr>
            </w:pPr>
            <w:ins w:id="8723" w:author="Okot" w:date="2020-01-20T15:05:00Z">
              <w:r>
                <w:t>Podstrona „Przepisy” została poprawnie załadowana i wyświetlona.</w:t>
              </w:r>
            </w:ins>
          </w:p>
        </w:tc>
      </w:tr>
      <w:tr w:rsidR="00AA0FAF" w14:paraId="4C87C910" w14:textId="77777777" w:rsidTr="00645B77">
        <w:trPr>
          <w:ins w:id="8724" w:author="Okot" w:date="2020-01-20T15:05:00Z"/>
        </w:trPr>
        <w:tc>
          <w:tcPr>
            <w:tcW w:w="3397" w:type="dxa"/>
          </w:tcPr>
          <w:p w14:paraId="179ABF14" w14:textId="77777777" w:rsidR="00AA0FAF" w:rsidRPr="009E0555" w:rsidRDefault="00AA0FAF" w:rsidP="00645B77">
            <w:pPr>
              <w:ind w:firstLine="0"/>
              <w:rPr>
                <w:ins w:id="8725" w:author="Okot" w:date="2020-01-20T15:05:00Z"/>
                <w:b/>
              </w:rPr>
            </w:pPr>
            <w:ins w:id="8726" w:author="Okot" w:date="2020-01-20T15:05:00Z">
              <w:r w:rsidRPr="009E0555">
                <w:rPr>
                  <w:b/>
                </w:rPr>
                <w:t>Scenariusz główny</w:t>
              </w:r>
            </w:ins>
          </w:p>
        </w:tc>
        <w:tc>
          <w:tcPr>
            <w:tcW w:w="5664" w:type="dxa"/>
          </w:tcPr>
          <w:p w14:paraId="26A128ED" w14:textId="77777777" w:rsidR="00AA0FAF" w:rsidRDefault="00AA0FAF" w:rsidP="00645B77">
            <w:pPr>
              <w:ind w:firstLine="0"/>
              <w:rPr>
                <w:ins w:id="8727" w:author="Okot" w:date="2020-01-20T15:05:00Z"/>
              </w:rPr>
            </w:pPr>
            <w:ins w:id="8728" w:author="Okot" w:date="2020-01-20T15:05:00Z">
              <w:r>
                <w:t>1. Użytkownik wybiera opcję „Przepisy” w menu aplikacji.</w:t>
              </w:r>
            </w:ins>
          </w:p>
          <w:p w14:paraId="0FABCA97" w14:textId="77777777" w:rsidR="00AA0FAF" w:rsidRDefault="00AA0FAF" w:rsidP="00645B77">
            <w:pPr>
              <w:ind w:firstLine="0"/>
              <w:rPr>
                <w:ins w:id="8729" w:author="Okot" w:date="2020-01-20T15:05:00Z"/>
              </w:rPr>
            </w:pPr>
            <w:ins w:id="8730" w:author="Okot" w:date="2020-01-20T15:05:00Z">
              <w:r>
                <w:t>2. System wyświetla podstronę „Przepisy”.</w:t>
              </w:r>
            </w:ins>
          </w:p>
        </w:tc>
      </w:tr>
      <w:tr w:rsidR="00AA0FAF" w14:paraId="57DB85F3" w14:textId="77777777" w:rsidTr="00645B77">
        <w:trPr>
          <w:trHeight w:val="54"/>
          <w:ins w:id="8731" w:author="Okot" w:date="2020-01-20T15:05:00Z"/>
        </w:trPr>
        <w:tc>
          <w:tcPr>
            <w:tcW w:w="3397" w:type="dxa"/>
          </w:tcPr>
          <w:p w14:paraId="10394C39" w14:textId="77777777" w:rsidR="00AA0FAF" w:rsidRPr="009E0555" w:rsidRDefault="00AA0FAF" w:rsidP="00645B77">
            <w:pPr>
              <w:ind w:firstLine="0"/>
              <w:rPr>
                <w:ins w:id="8732" w:author="Okot" w:date="2020-01-20T15:05:00Z"/>
                <w:b/>
              </w:rPr>
            </w:pPr>
            <w:ins w:id="8733" w:author="Okot" w:date="2020-01-20T15:05:00Z">
              <w:r w:rsidRPr="009E0555">
                <w:rPr>
                  <w:b/>
                </w:rPr>
                <w:t>Scenariusze alternatywne</w:t>
              </w:r>
            </w:ins>
          </w:p>
        </w:tc>
        <w:tc>
          <w:tcPr>
            <w:tcW w:w="5664" w:type="dxa"/>
          </w:tcPr>
          <w:p w14:paraId="012DDF48" w14:textId="77777777" w:rsidR="00AA0FAF" w:rsidRDefault="00AA0FAF" w:rsidP="00645B77">
            <w:pPr>
              <w:ind w:firstLine="0"/>
              <w:rPr>
                <w:ins w:id="8734" w:author="Okot" w:date="2020-01-20T15:05:00Z"/>
              </w:rPr>
            </w:pPr>
            <w:ins w:id="8735" w:author="Okot" w:date="2020-01-20T15:05:00Z">
              <w:r>
                <w:t>-</w:t>
              </w:r>
            </w:ins>
          </w:p>
        </w:tc>
      </w:tr>
    </w:tbl>
    <w:p w14:paraId="4617BDA8" w14:textId="77777777" w:rsidR="00AA0FAF" w:rsidRDefault="00AA0FAF">
      <w:pPr>
        <w:spacing w:after="160" w:line="259" w:lineRule="auto"/>
        <w:ind w:firstLine="0"/>
        <w:jc w:val="left"/>
        <w:rPr>
          <w:ins w:id="8736" w:author="Okot" w:date="2020-01-20T15:17:00Z"/>
        </w:rPr>
      </w:pPr>
    </w:p>
    <w:p w14:paraId="6CAF4793" w14:textId="30A59E4E" w:rsidR="0007340D" w:rsidRDefault="002E2CD4" w:rsidP="0007340D">
      <w:pPr>
        <w:ind w:firstLine="0"/>
        <w:rPr>
          <w:ins w:id="8737" w:author="Okot" w:date="2020-01-20T15:17:00Z"/>
        </w:rPr>
      </w:pPr>
      <w:ins w:id="8738" w:author="Okot" w:date="2020-01-20T15:17:00Z">
        <w:r>
          <w:t>Tabela 4.27</w:t>
        </w:r>
        <w:r w:rsidR="0007340D">
          <w:t>. </w:t>
        </w:r>
      </w:ins>
    </w:p>
    <w:p w14:paraId="1B59D574" w14:textId="77777777" w:rsidR="0007340D" w:rsidRDefault="0007340D" w:rsidP="0007340D">
      <w:pPr>
        <w:ind w:firstLine="0"/>
        <w:rPr>
          <w:ins w:id="8739" w:author="Okot" w:date="2020-01-20T15:17:00Z"/>
        </w:rPr>
      </w:pPr>
      <w:ins w:id="8740"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8741" w:author="Okot" w:date="2020-01-20T15:17:00Z"/>
        </w:trPr>
        <w:tc>
          <w:tcPr>
            <w:tcW w:w="3397" w:type="dxa"/>
          </w:tcPr>
          <w:p w14:paraId="605E9124" w14:textId="77777777" w:rsidR="0007340D" w:rsidRPr="006076CC" w:rsidRDefault="0007340D" w:rsidP="00645B77">
            <w:pPr>
              <w:ind w:firstLine="0"/>
              <w:rPr>
                <w:ins w:id="8742" w:author="Okot" w:date="2020-01-20T15:17:00Z"/>
                <w:b/>
              </w:rPr>
            </w:pPr>
            <w:ins w:id="8743" w:author="Okot" w:date="2020-01-20T15:17:00Z">
              <w:r w:rsidRPr="006076CC">
                <w:rPr>
                  <w:b/>
                </w:rPr>
                <w:t>Nazwa</w:t>
              </w:r>
            </w:ins>
          </w:p>
        </w:tc>
        <w:tc>
          <w:tcPr>
            <w:tcW w:w="5664" w:type="dxa"/>
          </w:tcPr>
          <w:p w14:paraId="26F2EF4A" w14:textId="6F2ED6C7" w:rsidR="0007340D" w:rsidRPr="00B57571" w:rsidRDefault="002E2CD4" w:rsidP="00645B77">
            <w:pPr>
              <w:ind w:firstLine="0"/>
              <w:rPr>
                <w:ins w:id="8744" w:author="Okot" w:date="2020-01-20T15:17:00Z"/>
                <w:b/>
                <w:i/>
              </w:rPr>
            </w:pPr>
            <w:ins w:id="8745"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8746" w:author="Okot" w:date="2020-01-20T15:17:00Z"/>
        </w:trPr>
        <w:tc>
          <w:tcPr>
            <w:tcW w:w="3397" w:type="dxa"/>
          </w:tcPr>
          <w:p w14:paraId="4071E477" w14:textId="77777777" w:rsidR="0007340D" w:rsidRPr="006076CC" w:rsidRDefault="0007340D" w:rsidP="00645B77">
            <w:pPr>
              <w:ind w:firstLine="0"/>
              <w:rPr>
                <w:ins w:id="8747" w:author="Okot" w:date="2020-01-20T15:17:00Z"/>
                <w:b/>
              </w:rPr>
            </w:pPr>
            <w:ins w:id="8748" w:author="Okot" w:date="2020-01-20T15:17:00Z">
              <w:r w:rsidRPr="006076CC">
                <w:rPr>
                  <w:b/>
                </w:rPr>
                <w:t>Opis</w:t>
              </w:r>
            </w:ins>
          </w:p>
        </w:tc>
        <w:tc>
          <w:tcPr>
            <w:tcW w:w="5664" w:type="dxa"/>
          </w:tcPr>
          <w:p w14:paraId="6C568850" w14:textId="77777777" w:rsidR="0007340D" w:rsidRDefault="0007340D" w:rsidP="00645B77">
            <w:pPr>
              <w:ind w:firstLine="0"/>
              <w:rPr>
                <w:ins w:id="8749" w:author="Okot" w:date="2020-01-20T15:17:00Z"/>
              </w:rPr>
            </w:pPr>
            <w:ins w:id="8750" w:author="Okot" w:date="2020-01-20T15:17:00Z">
              <w:r>
                <w:t>Przypadek użycia pozwala użytkownikowi dodać nowy przepis.</w:t>
              </w:r>
            </w:ins>
          </w:p>
        </w:tc>
      </w:tr>
      <w:tr w:rsidR="0007340D" w14:paraId="4CEC7239" w14:textId="77777777" w:rsidTr="00645B77">
        <w:trPr>
          <w:ins w:id="8751" w:author="Okot" w:date="2020-01-20T15:17:00Z"/>
        </w:trPr>
        <w:tc>
          <w:tcPr>
            <w:tcW w:w="3397" w:type="dxa"/>
          </w:tcPr>
          <w:p w14:paraId="1034B45B" w14:textId="77777777" w:rsidR="0007340D" w:rsidRPr="006076CC" w:rsidRDefault="0007340D" w:rsidP="00645B77">
            <w:pPr>
              <w:ind w:firstLine="0"/>
              <w:rPr>
                <w:ins w:id="8752" w:author="Okot" w:date="2020-01-20T15:17:00Z"/>
                <w:b/>
              </w:rPr>
            </w:pPr>
            <w:ins w:id="8753" w:author="Okot" w:date="2020-01-20T15:17:00Z">
              <w:r w:rsidRPr="006076CC">
                <w:rPr>
                  <w:b/>
                </w:rPr>
                <w:t>Warunki początkowe</w:t>
              </w:r>
            </w:ins>
          </w:p>
        </w:tc>
        <w:tc>
          <w:tcPr>
            <w:tcW w:w="5664" w:type="dxa"/>
          </w:tcPr>
          <w:p w14:paraId="50F7C925" w14:textId="77777777" w:rsidR="0007340D" w:rsidRDefault="0007340D" w:rsidP="00645B77">
            <w:pPr>
              <w:ind w:firstLine="0"/>
              <w:rPr>
                <w:ins w:id="8754" w:author="Okot" w:date="2020-01-20T15:17:00Z"/>
              </w:rPr>
            </w:pPr>
            <w:ins w:id="8755" w:author="Okot" w:date="2020-01-20T15:17:00Z">
              <w:r>
                <w:t>Użytkownik poprawnie zrealizował PU002 i znajduje się na podstronie „Przepisy”.</w:t>
              </w:r>
            </w:ins>
          </w:p>
        </w:tc>
      </w:tr>
      <w:tr w:rsidR="0007340D" w14:paraId="60C4C47F" w14:textId="77777777" w:rsidTr="00645B77">
        <w:trPr>
          <w:ins w:id="8756" w:author="Okot" w:date="2020-01-20T15:17:00Z"/>
        </w:trPr>
        <w:tc>
          <w:tcPr>
            <w:tcW w:w="3397" w:type="dxa"/>
          </w:tcPr>
          <w:p w14:paraId="25E6D01F" w14:textId="77777777" w:rsidR="0007340D" w:rsidRPr="006076CC" w:rsidRDefault="0007340D" w:rsidP="00645B77">
            <w:pPr>
              <w:ind w:firstLine="0"/>
              <w:rPr>
                <w:ins w:id="8757" w:author="Okot" w:date="2020-01-20T15:17:00Z"/>
                <w:b/>
              </w:rPr>
            </w:pPr>
            <w:ins w:id="8758" w:author="Okot" w:date="2020-01-20T15:17:00Z">
              <w:r w:rsidRPr="006076CC">
                <w:rPr>
                  <w:b/>
                </w:rPr>
                <w:t>Inicjacja</w:t>
              </w:r>
            </w:ins>
          </w:p>
        </w:tc>
        <w:tc>
          <w:tcPr>
            <w:tcW w:w="5664" w:type="dxa"/>
          </w:tcPr>
          <w:p w14:paraId="22CAFFD1" w14:textId="77777777" w:rsidR="0007340D" w:rsidRDefault="0007340D" w:rsidP="00645B77">
            <w:pPr>
              <w:ind w:firstLine="0"/>
              <w:rPr>
                <w:ins w:id="8759" w:author="Okot" w:date="2020-01-20T15:17:00Z"/>
              </w:rPr>
            </w:pPr>
            <w:ins w:id="8760" w:author="Okot" w:date="2020-01-20T15:17:00Z">
              <w:r>
                <w:t>Użytkownik naciska przycisk „Dodaj przepis” na stronie „Wyszukiwarka produktów”.</w:t>
              </w:r>
            </w:ins>
          </w:p>
        </w:tc>
      </w:tr>
      <w:tr w:rsidR="0007340D" w14:paraId="534379A6" w14:textId="77777777" w:rsidTr="00645B77">
        <w:trPr>
          <w:ins w:id="8761" w:author="Okot" w:date="2020-01-20T15:17:00Z"/>
        </w:trPr>
        <w:tc>
          <w:tcPr>
            <w:tcW w:w="3397" w:type="dxa"/>
          </w:tcPr>
          <w:p w14:paraId="77B33897" w14:textId="77777777" w:rsidR="0007340D" w:rsidRPr="006076CC" w:rsidRDefault="0007340D" w:rsidP="00645B77">
            <w:pPr>
              <w:ind w:firstLine="0"/>
              <w:rPr>
                <w:ins w:id="8762" w:author="Okot" w:date="2020-01-20T15:17:00Z"/>
                <w:b/>
              </w:rPr>
            </w:pPr>
            <w:ins w:id="8763" w:author="Okot" w:date="2020-01-20T15:17:00Z">
              <w:r w:rsidRPr="006076CC">
                <w:rPr>
                  <w:b/>
                </w:rPr>
                <w:t>Warunki końcowe</w:t>
              </w:r>
            </w:ins>
          </w:p>
        </w:tc>
        <w:tc>
          <w:tcPr>
            <w:tcW w:w="5664" w:type="dxa"/>
          </w:tcPr>
          <w:p w14:paraId="318EEDBF" w14:textId="77777777" w:rsidR="0007340D" w:rsidRDefault="0007340D" w:rsidP="00645B77">
            <w:pPr>
              <w:ind w:firstLine="0"/>
              <w:rPr>
                <w:ins w:id="8764" w:author="Okot" w:date="2020-01-20T15:17:00Z"/>
              </w:rPr>
            </w:pPr>
            <w:ins w:id="8765" w:author="Okot" w:date="2020-01-20T15:17:00Z">
              <w:r>
                <w:t>Wyświetlony został komunikat informujący o dodaniu przepisu do bazy danych.</w:t>
              </w:r>
            </w:ins>
          </w:p>
        </w:tc>
      </w:tr>
      <w:tr w:rsidR="0007340D" w14:paraId="74111D15" w14:textId="77777777" w:rsidTr="00645B77">
        <w:trPr>
          <w:ins w:id="8766" w:author="Okot" w:date="2020-01-20T15:17:00Z"/>
        </w:trPr>
        <w:tc>
          <w:tcPr>
            <w:tcW w:w="3397" w:type="dxa"/>
          </w:tcPr>
          <w:p w14:paraId="5E9EB729" w14:textId="77777777" w:rsidR="0007340D" w:rsidRPr="006076CC" w:rsidRDefault="0007340D" w:rsidP="00645B77">
            <w:pPr>
              <w:ind w:firstLine="0"/>
              <w:rPr>
                <w:ins w:id="8767" w:author="Okot" w:date="2020-01-20T15:17:00Z"/>
                <w:b/>
              </w:rPr>
            </w:pPr>
            <w:ins w:id="8768" w:author="Okot" w:date="2020-01-20T15:17:00Z">
              <w:r w:rsidRPr="006076CC">
                <w:rPr>
                  <w:b/>
                </w:rPr>
                <w:t>Scenariusz główny</w:t>
              </w:r>
            </w:ins>
          </w:p>
        </w:tc>
        <w:tc>
          <w:tcPr>
            <w:tcW w:w="5664" w:type="dxa"/>
          </w:tcPr>
          <w:p w14:paraId="09E58247" w14:textId="77777777" w:rsidR="0007340D" w:rsidRDefault="0007340D" w:rsidP="00645B77">
            <w:pPr>
              <w:ind w:firstLine="0"/>
              <w:rPr>
                <w:ins w:id="8769" w:author="Okot" w:date="2020-01-20T15:17:00Z"/>
              </w:rPr>
            </w:pPr>
            <w:ins w:id="8770" w:author="Okot" w:date="2020-01-20T15:17:00Z">
              <w:r>
                <w:t>1. Pojawia się okno modalne z formularzem dodawania nowego przepisu.</w:t>
              </w:r>
            </w:ins>
          </w:p>
          <w:p w14:paraId="44C3A43A" w14:textId="77777777" w:rsidR="0007340D" w:rsidRDefault="0007340D" w:rsidP="00645B77">
            <w:pPr>
              <w:ind w:firstLine="0"/>
              <w:rPr>
                <w:ins w:id="8771" w:author="Okot" w:date="2020-01-20T15:17:00Z"/>
              </w:rPr>
            </w:pPr>
            <w:ins w:id="8772" w:author="Okot" w:date="2020-01-20T15:17:00Z">
              <w:r>
                <w:t>2. Użytkownik wypełnia formularz.</w:t>
              </w:r>
            </w:ins>
          </w:p>
          <w:p w14:paraId="20801505" w14:textId="77777777" w:rsidR="0007340D" w:rsidRDefault="0007340D" w:rsidP="00645B77">
            <w:pPr>
              <w:ind w:firstLine="0"/>
              <w:rPr>
                <w:ins w:id="8773" w:author="Okot" w:date="2020-01-20T15:17:00Z"/>
              </w:rPr>
            </w:pPr>
            <w:ins w:id="8774" w:author="Okot" w:date="2020-01-20T15:17:00Z">
              <w:r>
                <w:t>3. Użytkownik naciska przycisk zapisz.</w:t>
              </w:r>
            </w:ins>
          </w:p>
          <w:p w14:paraId="6CB33363" w14:textId="77777777" w:rsidR="0007340D" w:rsidRDefault="0007340D" w:rsidP="00645B77">
            <w:pPr>
              <w:ind w:firstLine="0"/>
              <w:rPr>
                <w:ins w:id="8775" w:author="Okot" w:date="2020-01-20T15:17:00Z"/>
              </w:rPr>
            </w:pPr>
            <w:ins w:id="8776" w:author="Okot" w:date="2020-01-20T15:17:00Z">
              <w:r>
                <w:t>4. System sprawdza poprawność przesyłanych danych.</w:t>
              </w:r>
            </w:ins>
          </w:p>
          <w:p w14:paraId="31C73D40" w14:textId="77777777" w:rsidR="0007340D" w:rsidRDefault="0007340D" w:rsidP="00645B77">
            <w:pPr>
              <w:ind w:firstLine="0"/>
              <w:rPr>
                <w:ins w:id="8777" w:author="Okot" w:date="2020-01-20T15:17:00Z"/>
              </w:rPr>
            </w:pPr>
            <w:ins w:id="8778" w:author="Okot" w:date="2020-01-20T15:17:00Z">
              <w:r>
                <w:t>5. Przepis zostaje zapisane w bazie danych.</w:t>
              </w:r>
            </w:ins>
          </w:p>
          <w:p w14:paraId="43858376" w14:textId="77777777" w:rsidR="0007340D" w:rsidRDefault="0007340D" w:rsidP="00645B77">
            <w:pPr>
              <w:ind w:firstLine="0"/>
              <w:rPr>
                <w:ins w:id="8779" w:author="Okot" w:date="2020-01-20T15:17:00Z"/>
              </w:rPr>
            </w:pPr>
            <w:ins w:id="8780" w:author="Okot" w:date="2020-01-20T15:17:00Z">
              <w:r>
                <w:lastRenderedPageBreak/>
                <w:t>6. Wyświetlony zostaje komunikat informujący o dodaniu przepisu do bazy danych.</w:t>
              </w:r>
            </w:ins>
          </w:p>
        </w:tc>
      </w:tr>
      <w:tr w:rsidR="0007340D" w14:paraId="187CA9A7" w14:textId="77777777" w:rsidTr="00645B77">
        <w:trPr>
          <w:trHeight w:val="54"/>
          <w:ins w:id="8781" w:author="Okot" w:date="2020-01-20T15:17:00Z"/>
        </w:trPr>
        <w:tc>
          <w:tcPr>
            <w:tcW w:w="3397" w:type="dxa"/>
          </w:tcPr>
          <w:p w14:paraId="4F9598F4" w14:textId="77777777" w:rsidR="0007340D" w:rsidRPr="006076CC" w:rsidRDefault="0007340D" w:rsidP="00645B77">
            <w:pPr>
              <w:ind w:firstLine="0"/>
              <w:rPr>
                <w:ins w:id="8782" w:author="Okot" w:date="2020-01-20T15:17:00Z"/>
                <w:b/>
              </w:rPr>
            </w:pPr>
            <w:ins w:id="8783"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8784" w:author="Okot" w:date="2020-01-20T15:17:00Z"/>
              </w:rPr>
            </w:pPr>
            <w:ins w:id="8785" w:author="Okot" w:date="2020-01-20T15:17:00Z">
              <w:r>
                <w:t>(1-3).1. Użytkownik używa przycisku do zamknięcia okna.</w:t>
              </w:r>
            </w:ins>
          </w:p>
          <w:p w14:paraId="260B2AE9" w14:textId="77777777" w:rsidR="0007340D" w:rsidRDefault="0007340D" w:rsidP="00645B77">
            <w:pPr>
              <w:ind w:firstLine="0"/>
              <w:rPr>
                <w:ins w:id="8786" w:author="Okot" w:date="2020-01-20T15:17:00Z"/>
              </w:rPr>
            </w:pPr>
            <w:ins w:id="8787" w:author="Okot" w:date="2020-01-20T15:17:00Z">
              <w:r>
                <w:t>(1-3).1.1. Pojawia okno dialogowe służące do potwierdzenia zamknięcia okna bez zapisywania danych.</w:t>
              </w:r>
            </w:ins>
          </w:p>
          <w:p w14:paraId="1579FC72" w14:textId="77777777" w:rsidR="0007340D" w:rsidRDefault="0007340D" w:rsidP="00645B77">
            <w:pPr>
              <w:ind w:firstLine="0"/>
              <w:rPr>
                <w:ins w:id="8788" w:author="Okot" w:date="2020-01-20T15:17:00Z"/>
              </w:rPr>
            </w:pPr>
            <w:ins w:id="8789" w:author="Okot" w:date="2020-01-20T15:17:00Z">
              <w:r>
                <w:t>(1-3).1.2.1. Użytkownik potwierdza zamknięcie okna.</w:t>
              </w:r>
            </w:ins>
          </w:p>
          <w:p w14:paraId="03D6660D" w14:textId="77777777" w:rsidR="0007340D" w:rsidRDefault="0007340D" w:rsidP="00645B77">
            <w:pPr>
              <w:ind w:firstLine="0"/>
              <w:rPr>
                <w:ins w:id="8790" w:author="Okot" w:date="2020-01-20T15:17:00Z"/>
              </w:rPr>
            </w:pPr>
            <w:ins w:id="8791" w:author="Okot" w:date="2020-01-20T15:17:00Z">
              <w:r>
                <w:t>(1-3).1.2.1.1. Okno modalne z formularzem zostaje zamknięte.</w:t>
              </w:r>
            </w:ins>
          </w:p>
          <w:p w14:paraId="5315C2E2" w14:textId="77777777" w:rsidR="0007340D" w:rsidRDefault="0007340D" w:rsidP="00645B77">
            <w:pPr>
              <w:ind w:firstLine="0"/>
              <w:rPr>
                <w:ins w:id="8792" w:author="Okot" w:date="2020-01-20T15:17:00Z"/>
              </w:rPr>
            </w:pPr>
            <w:ins w:id="8793" w:author="Okot" w:date="2020-01-20T15:17:00Z">
              <w:r>
                <w:t>(1-3).1.2.1.2. Powrót do podstrony „Przepisy”.</w:t>
              </w:r>
            </w:ins>
          </w:p>
          <w:p w14:paraId="04E240DB" w14:textId="77777777" w:rsidR="0007340D" w:rsidRDefault="0007340D" w:rsidP="00645B77">
            <w:pPr>
              <w:ind w:firstLine="0"/>
              <w:rPr>
                <w:ins w:id="8794" w:author="Okot" w:date="2020-01-20T15:17:00Z"/>
              </w:rPr>
            </w:pPr>
            <w:ins w:id="8795" w:author="Okot" w:date="2020-01-20T15:17:00Z">
              <w:r>
                <w:t>(1-3).1.2.2. Użytkownik rezygnuje z akcji.</w:t>
              </w:r>
            </w:ins>
          </w:p>
          <w:p w14:paraId="76DEC27C" w14:textId="730570D6" w:rsidR="0007340D" w:rsidRDefault="00D36059" w:rsidP="00645B77">
            <w:pPr>
              <w:ind w:firstLine="0"/>
              <w:rPr>
                <w:ins w:id="8796" w:author="Okot" w:date="2020-01-20T15:17:00Z"/>
              </w:rPr>
            </w:pPr>
            <w:ins w:id="8797" w:author="Okot" w:date="2020-01-20T15:17:00Z">
              <w:r>
                <w:t>(1-3).1.2.2.1. Powrót do pkt</w:t>
              </w:r>
              <w:r w:rsidR="0007340D">
                <w:t> (1-3).</w:t>
              </w:r>
            </w:ins>
          </w:p>
          <w:p w14:paraId="5AD80056" w14:textId="77777777" w:rsidR="0007340D" w:rsidRDefault="0007340D" w:rsidP="00645B77">
            <w:pPr>
              <w:ind w:firstLine="0"/>
              <w:rPr>
                <w:ins w:id="8798" w:author="Okot" w:date="2020-01-20T15:17:00Z"/>
              </w:rPr>
            </w:pPr>
            <w:ins w:id="8799" w:author="Okot" w:date="2020-01-20T15:17:00Z">
              <w:r>
                <w:t>4.1(a) Pole formularza „Nazwa przepisu” nie zostało uzupełnione.</w:t>
              </w:r>
            </w:ins>
          </w:p>
          <w:p w14:paraId="2B91D5A9" w14:textId="77777777" w:rsidR="0007340D" w:rsidRDefault="0007340D" w:rsidP="00645B77">
            <w:pPr>
              <w:ind w:firstLine="0"/>
              <w:rPr>
                <w:ins w:id="8800" w:author="Okot" w:date="2020-01-20T15:17:00Z"/>
              </w:rPr>
            </w:pPr>
            <w:ins w:id="8801" w:author="Okot" w:date="2020-01-20T15:17:00Z">
              <w:r>
                <w:t>4.1(b) Istnieje już w systemie aktywny przepis o takiej samej nazwie.</w:t>
              </w:r>
            </w:ins>
          </w:p>
          <w:p w14:paraId="14BE75E3" w14:textId="77777777" w:rsidR="0007340D" w:rsidRDefault="0007340D" w:rsidP="00645B77">
            <w:pPr>
              <w:ind w:firstLine="0"/>
              <w:rPr>
                <w:ins w:id="8802" w:author="Okot" w:date="2020-01-20T15:17:00Z"/>
              </w:rPr>
            </w:pPr>
            <w:ins w:id="8803" w:author="Okot" w:date="2020-01-20T15:17:00Z">
              <w:r>
                <w:t>4.1.1. Wyświetlony zostaje stosowny komunikat błędu.</w:t>
              </w:r>
            </w:ins>
          </w:p>
          <w:p w14:paraId="69BD2F7F" w14:textId="0A4B1DDC" w:rsidR="0007340D" w:rsidRDefault="0007340D" w:rsidP="00645B77">
            <w:pPr>
              <w:ind w:firstLine="0"/>
              <w:rPr>
                <w:ins w:id="8804" w:author="Okot" w:date="2020-01-20T15:17:00Z"/>
              </w:rPr>
            </w:pPr>
            <w:ins w:id="8805" w:author="Okot" w:date="2020-01-20T15:17:00Z">
              <w:r>
                <w:t xml:space="preserve">4.1.2. Powrót </w:t>
              </w:r>
              <w:r w:rsidR="00D36059">
                <w:t>do pkt</w:t>
              </w:r>
              <w:r>
                <w:t> 2.</w:t>
              </w:r>
            </w:ins>
          </w:p>
          <w:p w14:paraId="19D41785" w14:textId="77777777" w:rsidR="0007340D" w:rsidRDefault="0007340D" w:rsidP="00645B77">
            <w:pPr>
              <w:ind w:firstLine="0"/>
              <w:rPr>
                <w:ins w:id="8806" w:author="Okot" w:date="2020-01-20T15:17:00Z"/>
              </w:rPr>
            </w:pPr>
            <w:ins w:id="8807" w:author="Okot" w:date="2020-01-20T15:17:00Z">
              <w:r>
                <w:t>4.2. Nie dodano żadnych składników.</w:t>
              </w:r>
            </w:ins>
          </w:p>
          <w:p w14:paraId="789710DF" w14:textId="77777777" w:rsidR="0007340D" w:rsidRDefault="0007340D" w:rsidP="00645B77">
            <w:pPr>
              <w:ind w:firstLine="0"/>
              <w:rPr>
                <w:ins w:id="8808" w:author="Okot" w:date="2020-01-20T15:17:00Z"/>
              </w:rPr>
            </w:pPr>
            <w:ins w:id="8809" w:author="Okot" w:date="2020-01-20T15:17:00Z">
              <w:r>
                <w:t>4.2.1. Wyświetlone zostaje okno dialogowe z zapytaniem czy zapisać przepis bez składników.</w:t>
              </w:r>
            </w:ins>
          </w:p>
          <w:p w14:paraId="566F26C2" w14:textId="77777777" w:rsidR="0007340D" w:rsidRDefault="0007340D" w:rsidP="00645B77">
            <w:pPr>
              <w:ind w:firstLine="0"/>
              <w:rPr>
                <w:ins w:id="8810" w:author="Okot" w:date="2020-01-20T15:17:00Z"/>
              </w:rPr>
            </w:pPr>
            <w:ins w:id="8811" w:author="Okot" w:date="2020-01-20T15:17:00Z">
              <w:r>
                <w:t>4.2.1.1. Użytkownik zatwierdza.</w:t>
              </w:r>
            </w:ins>
          </w:p>
          <w:p w14:paraId="012EC21D" w14:textId="6EBFDB7E" w:rsidR="0007340D" w:rsidRDefault="00D36059" w:rsidP="00645B77">
            <w:pPr>
              <w:ind w:firstLine="0"/>
              <w:rPr>
                <w:ins w:id="8812" w:author="Okot" w:date="2020-01-20T15:17:00Z"/>
              </w:rPr>
            </w:pPr>
            <w:ins w:id="8813" w:author="Okot" w:date="2020-01-20T15:17:00Z">
              <w:r>
                <w:t>4.2.1.1.1. Powrót do pkt</w:t>
              </w:r>
              <w:r w:rsidR="0007340D">
                <w:t> 5.</w:t>
              </w:r>
            </w:ins>
          </w:p>
          <w:p w14:paraId="79D979A5" w14:textId="77777777" w:rsidR="0007340D" w:rsidRDefault="0007340D" w:rsidP="00645B77">
            <w:pPr>
              <w:ind w:firstLine="0"/>
              <w:rPr>
                <w:ins w:id="8814" w:author="Okot" w:date="2020-01-20T15:17:00Z"/>
              </w:rPr>
            </w:pPr>
            <w:ins w:id="8815" w:author="Okot" w:date="2020-01-20T15:17:00Z">
              <w:r>
                <w:t>4.2.1.2(a) Użytkownik nie zatwierdza.</w:t>
              </w:r>
            </w:ins>
          </w:p>
          <w:p w14:paraId="271CA81A" w14:textId="77777777" w:rsidR="0007340D" w:rsidRDefault="0007340D" w:rsidP="00645B77">
            <w:pPr>
              <w:ind w:firstLine="0"/>
              <w:rPr>
                <w:ins w:id="8816" w:author="Okot" w:date="2020-01-20T15:17:00Z"/>
              </w:rPr>
            </w:pPr>
            <w:ins w:id="8817" w:author="Okot" w:date="2020-01-20T15:17:00Z">
              <w:r>
                <w:t>4.2.1.2(b) Użytkownik naciska przycisk zamknięcia okna dialogowego.</w:t>
              </w:r>
            </w:ins>
          </w:p>
          <w:p w14:paraId="1169C7E3" w14:textId="77777777" w:rsidR="0007340D" w:rsidRDefault="0007340D" w:rsidP="00645B77">
            <w:pPr>
              <w:ind w:firstLine="0"/>
              <w:rPr>
                <w:ins w:id="8818" w:author="Okot" w:date="2020-01-20T15:17:00Z"/>
              </w:rPr>
            </w:pPr>
            <w:ins w:id="8819" w:author="Okot" w:date="2020-01-20T15:17:00Z">
              <w:r>
                <w:t>4.3. Kilka razy wybrano ten sam składnik.</w:t>
              </w:r>
            </w:ins>
          </w:p>
          <w:p w14:paraId="22260C29" w14:textId="77777777" w:rsidR="0007340D" w:rsidRDefault="0007340D" w:rsidP="00645B77">
            <w:pPr>
              <w:ind w:firstLine="0"/>
              <w:rPr>
                <w:ins w:id="8820" w:author="Okot" w:date="2020-01-20T15:17:00Z"/>
              </w:rPr>
            </w:pPr>
            <w:ins w:id="8821" w:author="Okot" w:date="2020-01-20T15:17:00Z">
              <w:r>
                <w:t xml:space="preserve">4.3.1. Zdublowane składniki zostają usunięte. </w:t>
              </w:r>
            </w:ins>
          </w:p>
          <w:p w14:paraId="28AD3951" w14:textId="77777777" w:rsidR="0007340D" w:rsidRDefault="0007340D" w:rsidP="00645B77">
            <w:pPr>
              <w:ind w:firstLine="0"/>
              <w:rPr>
                <w:ins w:id="8822" w:author="Okot" w:date="2020-01-20T15:17:00Z"/>
              </w:rPr>
            </w:pPr>
            <w:ins w:id="8823" w:author="Okot" w:date="2020-01-20T15:17:00Z">
              <w:r>
                <w:t>4.3.2. Składnik tylko raz zostaje zapisany w bazie danych.</w:t>
              </w:r>
            </w:ins>
          </w:p>
        </w:tc>
      </w:tr>
    </w:tbl>
    <w:p w14:paraId="6A7326D6" w14:textId="77777777" w:rsidR="0007340D" w:rsidRDefault="0007340D" w:rsidP="0007340D">
      <w:pPr>
        <w:ind w:firstLine="0"/>
        <w:rPr>
          <w:ins w:id="8824" w:author="Okot" w:date="2020-01-20T15:17:00Z"/>
        </w:rPr>
      </w:pPr>
    </w:p>
    <w:p w14:paraId="2B7FA69C" w14:textId="77777777" w:rsidR="00D36059" w:rsidRDefault="00D36059">
      <w:pPr>
        <w:spacing w:after="160" w:line="259" w:lineRule="auto"/>
        <w:ind w:firstLine="0"/>
        <w:jc w:val="left"/>
        <w:rPr>
          <w:ins w:id="8825" w:author="Okot" w:date="2020-01-20T19:35:00Z"/>
        </w:rPr>
      </w:pPr>
      <w:ins w:id="8826" w:author="Okot" w:date="2020-01-20T19:35:00Z">
        <w:r>
          <w:br w:type="page"/>
        </w:r>
      </w:ins>
    </w:p>
    <w:p w14:paraId="5EA5CF9C" w14:textId="5E02F0DE" w:rsidR="0007340D" w:rsidRDefault="0007340D" w:rsidP="0007340D">
      <w:pPr>
        <w:ind w:firstLine="0"/>
        <w:rPr>
          <w:ins w:id="8827" w:author="Okot" w:date="2020-01-20T15:17:00Z"/>
        </w:rPr>
      </w:pPr>
      <w:ins w:id="8828" w:author="Okot" w:date="2020-01-20T15:17:00Z">
        <w:r>
          <w:lastRenderedPageBreak/>
          <w:t>Tabela 4.2</w:t>
        </w:r>
      </w:ins>
      <w:ins w:id="8829" w:author="Okot" w:date="2020-01-21T13:56:00Z">
        <w:r w:rsidR="002E2CD4">
          <w:t>8</w:t>
        </w:r>
      </w:ins>
      <w:ins w:id="8830" w:author="Okot" w:date="2020-01-20T15:17:00Z">
        <w:r>
          <w:t>. </w:t>
        </w:r>
      </w:ins>
    </w:p>
    <w:p w14:paraId="1A1A803F" w14:textId="77777777" w:rsidR="0007340D" w:rsidRDefault="0007340D" w:rsidP="0007340D">
      <w:pPr>
        <w:ind w:firstLine="0"/>
        <w:rPr>
          <w:ins w:id="8831" w:author="Okot" w:date="2020-01-20T15:17:00Z"/>
        </w:rPr>
      </w:pPr>
      <w:ins w:id="8832"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8833" w:author="Okot" w:date="2020-01-20T15:17:00Z"/>
        </w:trPr>
        <w:tc>
          <w:tcPr>
            <w:tcW w:w="3397" w:type="dxa"/>
          </w:tcPr>
          <w:p w14:paraId="05B6ABEF" w14:textId="77777777" w:rsidR="0007340D" w:rsidRPr="006076CC" w:rsidRDefault="0007340D" w:rsidP="00645B77">
            <w:pPr>
              <w:ind w:firstLine="0"/>
              <w:rPr>
                <w:ins w:id="8834" w:author="Okot" w:date="2020-01-20T15:17:00Z"/>
                <w:b/>
              </w:rPr>
            </w:pPr>
            <w:ins w:id="8835" w:author="Okot" w:date="2020-01-20T15:17:00Z">
              <w:r w:rsidRPr="006076CC">
                <w:rPr>
                  <w:b/>
                </w:rPr>
                <w:t>Nazwa</w:t>
              </w:r>
            </w:ins>
          </w:p>
        </w:tc>
        <w:tc>
          <w:tcPr>
            <w:tcW w:w="5664" w:type="dxa"/>
          </w:tcPr>
          <w:p w14:paraId="4BEEA865" w14:textId="5EAAA4E4" w:rsidR="0007340D" w:rsidRPr="00A12070" w:rsidRDefault="0007340D">
            <w:pPr>
              <w:ind w:firstLine="0"/>
              <w:rPr>
                <w:ins w:id="8836" w:author="Okot" w:date="2020-01-20T15:17:00Z"/>
                <w:b/>
                <w:i/>
              </w:rPr>
            </w:pPr>
            <w:ins w:id="8837" w:author="Okot" w:date="2020-01-20T15:17:00Z">
              <w:r>
                <w:rPr>
                  <w:b/>
                  <w:i/>
                </w:rPr>
                <w:t>PU02</w:t>
              </w:r>
            </w:ins>
            <w:ins w:id="8838" w:author="Okot" w:date="2020-01-21T13:56:00Z">
              <w:r w:rsidR="002E2CD4">
                <w:rPr>
                  <w:b/>
                  <w:i/>
                </w:rPr>
                <w:t>8</w:t>
              </w:r>
            </w:ins>
            <w:ins w:id="8839" w:author="Okot" w:date="2020-01-20T15:17:00Z">
              <w:r w:rsidRPr="00A12070">
                <w:rPr>
                  <w:b/>
                  <w:i/>
                </w:rPr>
                <w:t>: Edytuj przepis</w:t>
              </w:r>
            </w:ins>
          </w:p>
        </w:tc>
      </w:tr>
      <w:tr w:rsidR="0007340D" w14:paraId="2CB4D0A8" w14:textId="77777777" w:rsidTr="00645B77">
        <w:trPr>
          <w:ins w:id="8840" w:author="Okot" w:date="2020-01-20T15:17:00Z"/>
        </w:trPr>
        <w:tc>
          <w:tcPr>
            <w:tcW w:w="3397" w:type="dxa"/>
          </w:tcPr>
          <w:p w14:paraId="44E9BDE5" w14:textId="77777777" w:rsidR="0007340D" w:rsidRPr="006076CC" w:rsidRDefault="0007340D" w:rsidP="00645B77">
            <w:pPr>
              <w:ind w:firstLine="0"/>
              <w:rPr>
                <w:ins w:id="8841" w:author="Okot" w:date="2020-01-20T15:17:00Z"/>
                <w:b/>
              </w:rPr>
            </w:pPr>
            <w:ins w:id="8842" w:author="Okot" w:date="2020-01-20T15:17:00Z">
              <w:r w:rsidRPr="006076CC">
                <w:rPr>
                  <w:b/>
                </w:rPr>
                <w:t>Opis</w:t>
              </w:r>
            </w:ins>
          </w:p>
        </w:tc>
        <w:tc>
          <w:tcPr>
            <w:tcW w:w="5664" w:type="dxa"/>
          </w:tcPr>
          <w:p w14:paraId="5626E1E4" w14:textId="77777777" w:rsidR="0007340D" w:rsidRDefault="0007340D" w:rsidP="00645B77">
            <w:pPr>
              <w:ind w:firstLine="0"/>
              <w:rPr>
                <w:ins w:id="8843" w:author="Okot" w:date="2020-01-20T15:17:00Z"/>
              </w:rPr>
            </w:pPr>
            <w:ins w:id="8844" w:author="Okot" w:date="2020-01-20T15:17:00Z">
              <w:r>
                <w:t>Przypadek użycia pozwala użytkownikowi modyfikować istniejący przepis.</w:t>
              </w:r>
            </w:ins>
          </w:p>
        </w:tc>
      </w:tr>
      <w:tr w:rsidR="0007340D" w14:paraId="2492447F" w14:textId="77777777" w:rsidTr="00645B77">
        <w:trPr>
          <w:ins w:id="8845" w:author="Okot" w:date="2020-01-20T15:17:00Z"/>
        </w:trPr>
        <w:tc>
          <w:tcPr>
            <w:tcW w:w="3397" w:type="dxa"/>
          </w:tcPr>
          <w:p w14:paraId="2FB574EE" w14:textId="77777777" w:rsidR="0007340D" w:rsidRPr="006076CC" w:rsidRDefault="0007340D" w:rsidP="00645B77">
            <w:pPr>
              <w:ind w:firstLine="0"/>
              <w:rPr>
                <w:ins w:id="8846" w:author="Okot" w:date="2020-01-20T15:17:00Z"/>
                <w:b/>
              </w:rPr>
            </w:pPr>
            <w:ins w:id="8847" w:author="Okot" w:date="2020-01-20T15:17:00Z">
              <w:r w:rsidRPr="006076CC">
                <w:rPr>
                  <w:b/>
                </w:rPr>
                <w:t>Warunki początkowe</w:t>
              </w:r>
            </w:ins>
          </w:p>
        </w:tc>
        <w:tc>
          <w:tcPr>
            <w:tcW w:w="5664" w:type="dxa"/>
          </w:tcPr>
          <w:p w14:paraId="5F539544" w14:textId="07BF99E9" w:rsidR="0007340D" w:rsidRDefault="0007340D" w:rsidP="00645B77">
            <w:pPr>
              <w:ind w:firstLine="0"/>
              <w:rPr>
                <w:ins w:id="8848" w:author="Okot" w:date="2020-01-20T15:17:00Z"/>
              </w:rPr>
            </w:pPr>
            <w:ins w:id="8849" w:author="Okot" w:date="2020-01-20T15:17:00Z">
              <w:r>
                <w:t>Użytkownik poprawnie zrealizował PU002, znajduje się na podstronie „Przepisy” i co najmniej raz zrealizował PU028.</w:t>
              </w:r>
            </w:ins>
          </w:p>
        </w:tc>
      </w:tr>
      <w:tr w:rsidR="0007340D" w14:paraId="70E200D5" w14:textId="77777777" w:rsidTr="00645B77">
        <w:trPr>
          <w:ins w:id="8850" w:author="Okot" w:date="2020-01-20T15:17:00Z"/>
        </w:trPr>
        <w:tc>
          <w:tcPr>
            <w:tcW w:w="3397" w:type="dxa"/>
          </w:tcPr>
          <w:p w14:paraId="1A5A7A1B" w14:textId="77777777" w:rsidR="0007340D" w:rsidRPr="006076CC" w:rsidRDefault="0007340D" w:rsidP="00645B77">
            <w:pPr>
              <w:ind w:firstLine="0"/>
              <w:rPr>
                <w:ins w:id="8851" w:author="Okot" w:date="2020-01-20T15:17:00Z"/>
                <w:b/>
              </w:rPr>
            </w:pPr>
            <w:ins w:id="8852" w:author="Okot" w:date="2020-01-20T15:17:00Z">
              <w:r w:rsidRPr="006076CC">
                <w:rPr>
                  <w:b/>
                </w:rPr>
                <w:t>Inicjacja</w:t>
              </w:r>
            </w:ins>
          </w:p>
        </w:tc>
        <w:tc>
          <w:tcPr>
            <w:tcW w:w="5664" w:type="dxa"/>
          </w:tcPr>
          <w:p w14:paraId="1C0B199B" w14:textId="77777777" w:rsidR="0007340D" w:rsidRDefault="0007340D" w:rsidP="00645B77">
            <w:pPr>
              <w:ind w:firstLine="0"/>
              <w:rPr>
                <w:ins w:id="8853" w:author="Okot" w:date="2020-01-20T15:17:00Z"/>
              </w:rPr>
            </w:pPr>
            <w:ins w:id="8854" w:author="Okot" w:date="2020-01-20T15:17:00Z">
              <w:r>
                <w:t>Użytkownik nacisnął przycisk „Edytuj” umiejscowiony przy nazwie przepisu.</w:t>
              </w:r>
            </w:ins>
          </w:p>
        </w:tc>
      </w:tr>
      <w:tr w:rsidR="0007340D" w14:paraId="7EAF2C40" w14:textId="77777777" w:rsidTr="00645B77">
        <w:trPr>
          <w:ins w:id="8855" w:author="Okot" w:date="2020-01-20T15:17:00Z"/>
        </w:trPr>
        <w:tc>
          <w:tcPr>
            <w:tcW w:w="3397" w:type="dxa"/>
          </w:tcPr>
          <w:p w14:paraId="2946EE0E" w14:textId="77777777" w:rsidR="0007340D" w:rsidRPr="006076CC" w:rsidRDefault="0007340D" w:rsidP="00645B77">
            <w:pPr>
              <w:ind w:firstLine="0"/>
              <w:rPr>
                <w:ins w:id="8856" w:author="Okot" w:date="2020-01-20T15:17:00Z"/>
                <w:b/>
              </w:rPr>
            </w:pPr>
            <w:ins w:id="8857" w:author="Okot" w:date="2020-01-20T15:17:00Z">
              <w:r w:rsidRPr="006076CC">
                <w:rPr>
                  <w:b/>
                </w:rPr>
                <w:t>Warunki końcowe</w:t>
              </w:r>
            </w:ins>
          </w:p>
        </w:tc>
        <w:tc>
          <w:tcPr>
            <w:tcW w:w="5664" w:type="dxa"/>
          </w:tcPr>
          <w:p w14:paraId="21276089" w14:textId="77777777" w:rsidR="0007340D" w:rsidRDefault="0007340D" w:rsidP="00645B77">
            <w:pPr>
              <w:ind w:firstLine="0"/>
              <w:rPr>
                <w:ins w:id="8858" w:author="Okot" w:date="2020-01-20T15:17:00Z"/>
              </w:rPr>
            </w:pPr>
            <w:ins w:id="8859" w:author="Okot" w:date="2020-01-20T15:17:00Z">
              <w:r>
                <w:t>Wyświetlony został komunikat informujący o poprawnym zapisaniu zmian w przepisie.</w:t>
              </w:r>
            </w:ins>
          </w:p>
        </w:tc>
      </w:tr>
      <w:tr w:rsidR="0007340D" w14:paraId="699DFA2E" w14:textId="77777777" w:rsidTr="00645B77">
        <w:trPr>
          <w:ins w:id="8860" w:author="Okot" w:date="2020-01-20T15:17:00Z"/>
        </w:trPr>
        <w:tc>
          <w:tcPr>
            <w:tcW w:w="3397" w:type="dxa"/>
          </w:tcPr>
          <w:p w14:paraId="21419434" w14:textId="77777777" w:rsidR="0007340D" w:rsidRPr="006076CC" w:rsidRDefault="0007340D" w:rsidP="00645B77">
            <w:pPr>
              <w:ind w:firstLine="0"/>
              <w:rPr>
                <w:ins w:id="8861" w:author="Okot" w:date="2020-01-20T15:17:00Z"/>
                <w:b/>
              </w:rPr>
            </w:pPr>
            <w:ins w:id="8862" w:author="Okot" w:date="2020-01-20T15:17:00Z">
              <w:r w:rsidRPr="006076CC">
                <w:rPr>
                  <w:b/>
                </w:rPr>
                <w:t>Scenariusz główny</w:t>
              </w:r>
            </w:ins>
          </w:p>
        </w:tc>
        <w:tc>
          <w:tcPr>
            <w:tcW w:w="5664" w:type="dxa"/>
          </w:tcPr>
          <w:p w14:paraId="6BDF5997" w14:textId="77777777" w:rsidR="0007340D" w:rsidRDefault="0007340D" w:rsidP="00645B77">
            <w:pPr>
              <w:ind w:firstLine="0"/>
              <w:rPr>
                <w:ins w:id="8863" w:author="Okot" w:date="2020-01-20T15:17:00Z"/>
              </w:rPr>
            </w:pPr>
            <w:ins w:id="8864" w:author="Okot" w:date="2020-01-20T15:17:00Z">
              <w:r>
                <w:t>1. Wyświetlone zostaje okno modalne zawierające formularz z nazwą przepisu i listą składników.</w:t>
              </w:r>
            </w:ins>
          </w:p>
          <w:p w14:paraId="727CF9BA" w14:textId="77777777" w:rsidR="0007340D" w:rsidRDefault="0007340D" w:rsidP="00645B77">
            <w:pPr>
              <w:ind w:firstLine="0"/>
              <w:rPr>
                <w:ins w:id="8865" w:author="Okot" w:date="2020-01-20T15:17:00Z"/>
              </w:rPr>
            </w:pPr>
            <w:ins w:id="8866" w:author="Okot" w:date="2020-01-20T15:17:00Z">
              <w:r>
                <w:t>2. Użytkownik może zmienić nazwę przepisu.</w:t>
              </w:r>
            </w:ins>
          </w:p>
          <w:p w14:paraId="3F8548C9" w14:textId="77777777" w:rsidR="0007340D" w:rsidRDefault="0007340D" w:rsidP="00645B77">
            <w:pPr>
              <w:ind w:firstLine="0"/>
              <w:rPr>
                <w:ins w:id="8867" w:author="Okot" w:date="2020-01-20T15:17:00Z"/>
              </w:rPr>
            </w:pPr>
            <w:ins w:id="8868" w:author="Okot" w:date="2020-01-20T15:17:00Z">
              <w:r>
                <w:t>3. Użytkownik może dodać składniki.</w:t>
              </w:r>
            </w:ins>
          </w:p>
          <w:p w14:paraId="7746165E" w14:textId="77777777" w:rsidR="0007340D" w:rsidRDefault="0007340D" w:rsidP="00645B77">
            <w:pPr>
              <w:ind w:firstLine="0"/>
              <w:rPr>
                <w:ins w:id="8869" w:author="Okot" w:date="2020-01-20T15:17:00Z"/>
              </w:rPr>
            </w:pPr>
            <w:ins w:id="8870" w:author="Okot" w:date="2020-01-20T15:17:00Z">
              <w:r>
                <w:t>4. Użytkownik może usuwać składniki.</w:t>
              </w:r>
            </w:ins>
          </w:p>
          <w:p w14:paraId="56D4FBB3" w14:textId="77777777" w:rsidR="0007340D" w:rsidRDefault="0007340D" w:rsidP="00645B77">
            <w:pPr>
              <w:ind w:firstLine="0"/>
              <w:rPr>
                <w:ins w:id="8871" w:author="Okot" w:date="2020-01-20T15:17:00Z"/>
              </w:rPr>
            </w:pPr>
            <w:ins w:id="8872" w:author="Okot" w:date="2020-01-20T15:17:00Z">
              <w:r>
                <w:t>5. Użytkownik naciska przycisk zapisz.</w:t>
              </w:r>
            </w:ins>
          </w:p>
          <w:p w14:paraId="43C8DD11" w14:textId="77777777" w:rsidR="0007340D" w:rsidRDefault="0007340D" w:rsidP="00645B77">
            <w:pPr>
              <w:ind w:firstLine="0"/>
              <w:rPr>
                <w:ins w:id="8873" w:author="Okot" w:date="2020-01-20T15:17:00Z"/>
              </w:rPr>
            </w:pPr>
            <w:ins w:id="8874" w:author="Okot" w:date="2020-01-20T15:17:00Z">
              <w:r>
                <w:t>6. System sprawdza poprawność przesyłanych danych.</w:t>
              </w:r>
            </w:ins>
          </w:p>
          <w:p w14:paraId="0BD5A341" w14:textId="77777777" w:rsidR="0007340D" w:rsidRDefault="0007340D" w:rsidP="00645B77">
            <w:pPr>
              <w:ind w:firstLine="0"/>
              <w:rPr>
                <w:ins w:id="8875" w:author="Okot" w:date="2020-01-20T15:17:00Z"/>
              </w:rPr>
            </w:pPr>
            <w:ins w:id="8876" w:author="Okot" w:date="2020-01-20T15:17:00Z">
              <w:r>
                <w:t>7. Przepis zostaje zmodyfikowany w bazie danych.</w:t>
              </w:r>
            </w:ins>
          </w:p>
          <w:p w14:paraId="1DE4B26E" w14:textId="77777777" w:rsidR="0007340D" w:rsidRDefault="0007340D" w:rsidP="00645B77">
            <w:pPr>
              <w:ind w:firstLine="0"/>
              <w:rPr>
                <w:ins w:id="8877" w:author="Okot" w:date="2020-01-20T15:17:00Z"/>
              </w:rPr>
            </w:pPr>
            <w:ins w:id="8878" w:author="Okot" w:date="2020-01-20T15:17:00Z">
              <w:r>
                <w:t>8. Wyświetlony zostaje komunikat informujący o zapisaniu zmian.</w:t>
              </w:r>
            </w:ins>
          </w:p>
        </w:tc>
      </w:tr>
      <w:tr w:rsidR="0007340D" w14:paraId="57504562" w14:textId="77777777" w:rsidTr="00645B77">
        <w:trPr>
          <w:trHeight w:val="54"/>
          <w:ins w:id="8879" w:author="Okot" w:date="2020-01-20T15:17:00Z"/>
        </w:trPr>
        <w:tc>
          <w:tcPr>
            <w:tcW w:w="3397" w:type="dxa"/>
          </w:tcPr>
          <w:p w14:paraId="6C9396D7" w14:textId="77777777" w:rsidR="0007340D" w:rsidRPr="006076CC" w:rsidRDefault="0007340D" w:rsidP="00645B77">
            <w:pPr>
              <w:ind w:firstLine="0"/>
              <w:rPr>
                <w:ins w:id="8880" w:author="Okot" w:date="2020-01-20T15:17:00Z"/>
                <w:b/>
              </w:rPr>
            </w:pPr>
            <w:ins w:id="8881" w:author="Okot" w:date="2020-01-20T15:17:00Z">
              <w:r w:rsidRPr="006076CC">
                <w:rPr>
                  <w:b/>
                </w:rPr>
                <w:t>Scenariusze alternatywne</w:t>
              </w:r>
            </w:ins>
          </w:p>
        </w:tc>
        <w:tc>
          <w:tcPr>
            <w:tcW w:w="5664" w:type="dxa"/>
          </w:tcPr>
          <w:p w14:paraId="750EB807" w14:textId="77777777" w:rsidR="0007340D" w:rsidRDefault="0007340D" w:rsidP="00645B77">
            <w:pPr>
              <w:ind w:firstLine="0"/>
              <w:rPr>
                <w:ins w:id="8882" w:author="Okot" w:date="2020-01-20T15:17:00Z"/>
              </w:rPr>
            </w:pPr>
            <w:ins w:id="8883" w:author="Okot" w:date="2020-01-20T15:17:00Z">
              <w:r>
                <w:t>(1-5).1. Użytkownik używa przycisku do zamknięcia okna.</w:t>
              </w:r>
            </w:ins>
          </w:p>
          <w:p w14:paraId="50B6E38C" w14:textId="77777777" w:rsidR="0007340D" w:rsidRDefault="0007340D" w:rsidP="00645B77">
            <w:pPr>
              <w:ind w:firstLine="0"/>
              <w:rPr>
                <w:ins w:id="8884" w:author="Okot" w:date="2020-01-20T15:17:00Z"/>
              </w:rPr>
            </w:pPr>
            <w:ins w:id="8885" w:author="Okot" w:date="2020-01-20T15:17:00Z">
              <w:r>
                <w:t>(1-5).1.1. Pojawia okno dialogowe służące do potwierdzenia zamknięcia okna bez zapisywania danych.</w:t>
              </w:r>
            </w:ins>
          </w:p>
          <w:p w14:paraId="13444735" w14:textId="77777777" w:rsidR="0007340D" w:rsidRDefault="0007340D" w:rsidP="00645B77">
            <w:pPr>
              <w:ind w:firstLine="0"/>
              <w:rPr>
                <w:ins w:id="8886" w:author="Okot" w:date="2020-01-20T15:17:00Z"/>
              </w:rPr>
            </w:pPr>
            <w:ins w:id="8887" w:author="Okot" w:date="2020-01-20T15:17:00Z">
              <w:r>
                <w:t>(1-5).1.2.1. Użytkownik potwierdza zamknięcie okna.</w:t>
              </w:r>
            </w:ins>
          </w:p>
          <w:p w14:paraId="3D6C6B76" w14:textId="77777777" w:rsidR="0007340D" w:rsidRDefault="0007340D" w:rsidP="00645B77">
            <w:pPr>
              <w:ind w:firstLine="0"/>
              <w:rPr>
                <w:ins w:id="8888" w:author="Okot" w:date="2020-01-20T15:17:00Z"/>
              </w:rPr>
            </w:pPr>
            <w:ins w:id="8889" w:author="Okot" w:date="2020-01-20T15:17:00Z">
              <w:r>
                <w:t>(1-5).1.2.1.1. Okno modalne z formularzem zostaje zamknięte.</w:t>
              </w:r>
            </w:ins>
          </w:p>
          <w:p w14:paraId="036351FB" w14:textId="77777777" w:rsidR="0007340D" w:rsidRDefault="0007340D" w:rsidP="00645B77">
            <w:pPr>
              <w:ind w:firstLine="0"/>
              <w:rPr>
                <w:ins w:id="8890" w:author="Okot" w:date="2020-01-20T15:17:00Z"/>
              </w:rPr>
            </w:pPr>
            <w:ins w:id="8891" w:author="Okot" w:date="2020-01-20T15:17:00Z">
              <w:r>
                <w:t>(1-5).1.2.1.2. Powrót do podstrony „Przepisy”.</w:t>
              </w:r>
            </w:ins>
          </w:p>
          <w:p w14:paraId="144CC1EF" w14:textId="77777777" w:rsidR="0007340D" w:rsidRDefault="0007340D" w:rsidP="00645B77">
            <w:pPr>
              <w:ind w:firstLine="0"/>
              <w:rPr>
                <w:ins w:id="8892" w:author="Okot" w:date="2020-01-20T15:17:00Z"/>
              </w:rPr>
            </w:pPr>
            <w:ins w:id="8893" w:author="Okot" w:date="2020-01-20T15:17:00Z">
              <w:r>
                <w:t>(1-5).1.2.2. Użytkownik rezygnuje z akcji.</w:t>
              </w:r>
            </w:ins>
          </w:p>
          <w:p w14:paraId="5FB8A6B1" w14:textId="0CAB925F" w:rsidR="0007340D" w:rsidRDefault="00975867" w:rsidP="00645B77">
            <w:pPr>
              <w:ind w:firstLine="0"/>
              <w:rPr>
                <w:ins w:id="8894" w:author="Okot" w:date="2020-01-20T15:17:00Z"/>
              </w:rPr>
            </w:pPr>
            <w:ins w:id="8895" w:author="Okot" w:date="2020-01-20T15:17:00Z">
              <w:r>
                <w:t>(1-5).1.2.2.1. Powrót do pkt</w:t>
              </w:r>
              <w:r w:rsidR="0007340D">
                <w:t> (1-5).</w:t>
              </w:r>
            </w:ins>
          </w:p>
          <w:p w14:paraId="49DFCF55" w14:textId="77777777" w:rsidR="0007340D" w:rsidRDefault="0007340D" w:rsidP="00645B77">
            <w:pPr>
              <w:ind w:firstLine="0"/>
              <w:rPr>
                <w:ins w:id="8896" w:author="Okot" w:date="2020-01-20T15:17:00Z"/>
              </w:rPr>
            </w:pPr>
            <w:ins w:id="8897" w:author="Okot" w:date="2020-01-20T15:17:00Z">
              <w:r>
                <w:t>4.1. Pojawia się okno dialogowe z prośbą o potwierdzenie usunięcia składnika.</w:t>
              </w:r>
            </w:ins>
          </w:p>
          <w:p w14:paraId="2A21D376" w14:textId="77777777" w:rsidR="0007340D" w:rsidRDefault="0007340D" w:rsidP="00645B77">
            <w:pPr>
              <w:ind w:firstLine="0"/>
              <w:rPr>
                <w:ins w:id="8898" w:author="Okot" w:date="2020-01-20T15:17:00Z"/>
              </w:rPr>
            </w:pPr>
            <w:ins w:id="8899" w:author="Okot" w:date="2020-01-20T15:17:00Z">
              <w:r>
                <w:lastRenderedPageBreak/>
                <w:t>4.1.1. Użytkownik zatwierdza.</w:t>
              </w:r>
            </w:ins>
          </w:p>
          <w:p w14:paraId="6EBA18B3" w14:textId="77777777" w:rsidR="0007340D" w:rsidRDefault="0007340D" w:rsidP="00645B77">
            <w:pPr>
              <w:ind w:firstLine="0"/>
              <w:rPr>
                <w:ins w:id="8900" w:author="Okot" w:date="2020-01-20T15:17:00Z"/>
              </w:rPr>
            </w:pPr>
            <w:ins w:id="8901" w:author="Okot" w:date="2020-01-20T15:17:00Z">
              <w:r>
                <w:t>4.1.1.1. Składnik zostaje usunięty z formularza.</w:t>
              </w:r>
            </w:ins>
          </w:p>
          <w:p w14:paraId="74528C20" w14:textId="00458175" w:rsidR="0007340D" w:rsidRDefault="00975867" w:rsidP="00645B77">
            <w:pPr>
              <w:ind w:firstLine="0"/>
              <w:rPr>
                <w:ins w:id="8902" w:author="Okot" w:date="2020-01-20T15:17:00Z"/>
              </w:rPr>
            </w:pPr>
            <w:ins w:id="8903" w:author="Okot" w:date="2020-01-20T15:17:00Z">
              <w:r>
                <w:t>4.1.1.2. Powrót do pkt</w:t>
              </w:r>
              <w:r w:rsidR="0007340D">
                <w:t> 2.</w:t>
              </w:r>
            </w:ins>
          </w:p>
          <w:p w14:paraId="1DD6A6A2" w14:textId="77777777" w:rsidR="0007340D" w:rsidRDefault="0007340D" w:rsidP="00645B77">
            <w:pPr>
              <w:ind w:firstLine="0"/>
              <w:rPr>
                <w:ins w:id="8904" w:author="Okot" w:date="2020-01-20T15:17:00Z"/>
              </w:rPr>
            </w:pPr>
            <w:ins w:id="8905" w:author="Okot" w:date="2020-01-20T15:17:00Z">
              <w:r>
                <w:t>4.1.2(a) Użytkownik nie zatwierdza.</w:t>
              </w:r>
            </w:ins>
          </w:p>
          <w:p w14:paraId="4EC343D5" w14:textId="77777777" w:rsidR="0007340D" w:rsidRDefault="0007340D" w:rsidP="00645B77">
            <w:pPr>
              <w:ind w:firstLine="0"/>
              <w:rPr>
                <w:ins w:id="8906" w:author="Okot" w:date="2020-01-20T15:17:00Z"/>
              </w:rPr>
            </w:pPr>
            <w:ins w:id="8907" w:author="Okot" w:date="2020-01-20T15:17:00Z">
              <w:r>
                <w:t>4.1.2(b) Użytkownik naciska przycisk zamknięcia okna dialogowego.</w:t>
              </w:r>
            </w:ins>
          </w:p>
          <w:p w14:paraId="340E17F3" w14:textId="34696D45" w:rsidR="0007340D" w:rsidRDefault="00975867" w:rsidP="00645B77">
            <w:pPr>
              <w:ind w:firstLine="0"/>
              <w:rPr>
                <w:ins w:id="8908" w:author="Okot" w:date="2020-01-20T15:17:00Z"/>
              </w:rPr>
            </w:pPr>
            <w:ins w:id="8909" w:author="Okot" w:date="2020-01-20T15:17:00Z">
              <w:r>
                <w:t>4.1.2.1. Powrót do pkt</w:t>
              </w:r>
              <w:r w:rsidR="0007340D">
                <w:t> 2.</w:t>
              </w:r>
            </w:ins>
          </w:p>
          <w:p w14:paraId="1BB98964" w14:textId="77777777" w:rsidR="0007340D" w:rsidRDefault="0007340D" w:rsidP="00645B77">
            <w:pPr>
              <w:ind w:firstLine="0"/>
              <w:rPr>
                <w:ins w:id="8910" w:author="Okot" w:date="2020-01-20T15:17:00Z"/>
              </w:rPr>
            </w:pPr>
            <w:ins w:id="8911" w:author="Okot" w:date="2020-01-20T15:17:00Z">
              <w:r>
                <w:t>6.1(a) Zawartość pola „Nazwa przepisu” została usunięta.</w:t>
              </w:r>
            </w:ins>
          </w:p>
          <w:p w14:paraId="37D87913" w14:textId="77777777" w:rsidR="0007340D" w:rsidRDefault="0007340D" w:rsidP="00645B77">
            <w:pPr>
              <w:ind w:firstLine="0"/>
              <w:rPr>
                <w:ins w:id="8912" w:author="Okot" w:date="2020-01-20T15:17:00Z"/>
              </w:rPr>
            </w:pPr>
            <w:ins w:id="8913" w:author="Okot" w:date="2020-01-20T15:17:00Z">
              <w:r>
                <w:t>6.1(b) Istnieje już w systemie aktywny przepis o takiej nazwie.</w:t>
              </w:r>
            </w:ins>
          </w:p>
          <w:p w14:paraId="06A9AD24" w14:textId="77777777" w:rsidR="0007340D" w:rsidRDefault="0007340D" w:rsidP="00645B77">
            <w:pPr>
              <w:ind w:firstLine="0"/>
              <w:rPr>
                <w:ins w:id="8914" w:author="Okot" w:date="2020-01-20T15:17:00Z"/>
              </w:rPr>
            </w:pPr>
            <w:ins w:id="8915" w:author="Okot" w:date="2020-01-20T15:17:00Z">
              <w:r>
                <w:t>6.1.1. Wyświetlony zostaje stosowny komunikat błędu.</w:t>
              </w:r>
            </w:ins>
          </w:p>
          <w:p w14:paraId="3663EC62" w14:textId="4B91ADCB" w:rsidR="0007340D" w:rsidRDefault="0007340D" w:rsidP="00645B77">
            <w:pPr>
              <w:ind w:firstLine="0"/>
              <w:rPr>
                <w:ins w:id="8916" w:author="Okot" w:date="2020-01-20T15:17:00Z"/>
              </w:rPr>
            </w:pPr>
            <w:ins w:id="8917" w:author="Okot" w:date="2020-01-20T15:17:00Z">
              <w:r>
                <w:t>6.1.2. Powrót do pkt 2.</w:t>
              </w:r>
            </w:ins>
          </w:p>
          <w:p w14:paraId="32704F2F" w14:textId="77777777" w:rsidR="0007340D" w:rsidRDefault="0007340D" w:rsidP="00645B77">
            <w:pPr>
              <w:ind w:firstLine="0"/>
              <w:rPr>
                <w:ins w:id="8918" w:author="Okot" w:date="2020-01-20T15:17:00Z"/>
              </w:rPr>
            </w:pPr>
            <w:ins w:id="8919" w:author="Okot" w:date="2020-01-20T15:17:00Z">
              <w:r>
                <w:t>6.2. Dodano składnik, który już istnieje w przepisie.</w:t>
              </w:r>
            </w:ins>
          </w:p>
          <w:p w14:paraId="199A80EA" w14:textId="77777777" w:rsidR="0007340D" w:rsidRDefault="0007340D" w:rsidP="00645B77">
            <w:pPr>
              <w:ind w:firstLine="0"/>
              <w:rPr>
                <w:ins w:id="8920" w:author="Okot" w:date="2020-01-20T15:17:00Z"/>
              </w:rPr>
            </w:pPr>
            <w:ins w:id="8921"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8922" w:author="Okot" w:date="2020-01-20T15:17:00Z"/>
        </w:rPr>
      </w:pPr>
    </w:p>
    <w:p w14:paraId="563AD4EC" w14:textId="23B60934" w:rsidR="0007340D" w:rsidRDefault="002E2CD4" w:rsidP="0007340D">
      <w:pPr>
        <w:ind w:firstLine="0"/>
        <w:rPr>
          <w:ins w:id="8923" w:author="Okot" w:date="2020-01-20T15:17:00Z"/>
        </w:rPr>
      </w:pPr>
      <w:ins w:id="8924" w:author="Okot" w:date="2020-01-20T15:17:00Z">
        <w:r>
          <w:t>Tabela 4.29</w:t>
        </w:r>
        <w:r w:rsidR="0007340D">
          <w:t>. </w:t>
        </w:r>
      </w:ins>
    </w:p>
    <w:p w14:paraId="2A073475" w14:textId="77777777" w:rsidR="0007340D" w:rsidRDefault="0007340D" w:rsidP="0007340D">
      <w:pPr>
        <w:ind w:firstLine="0"/>
        <w:rPr>
          <w:ins w:id="8925" w:author="Okot" w:date="2020-01-20T15:17:00Z"/>
        </w:rPr>
      </w:pPr>
      <w:ins w:id="8926"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8927" w:author="Okot" w:date="2020-01-20T15:17:00Z"/>
        </w:trPr>
        <w:tc>
          <w:tcPr>
            <w:tcW w:w="3397" w:type="dxa"/>
          </w:tcPr>
          <w:p w14:paraId="7174345C" w14:textId="77777777" w:rsidR="0007340D" w:rsidRPr="006076CC" w:rsidRDefault="0007340D" w:rsidP="00645B77">
            <w:pPr>
              <w:ind w:firstLine="0"/>
              <w:rPr>
                <w:ins w:id="8928" w:author="Okot" w:date="2020-01-20T15:17:00Z"/>
                <w:b/>
              </w:rPr>
            </w:pPr>
            <w:ins w:id="8929" w:author="Okot" w:date="2020-01-20T15:17:00Z">
              <w:r w:rsidRPr="006076CC">
                <w:rPr>
                  <w:b/>
                </w:rPr>
                <w:t>Nazwa</w:t>
              </w:r>
            </w:ins>
          </w:p>
        </w:tc>
        <w:tc>
          <w:tcPr>
            <w:tcW w:w="5664" w:type="dxa"/>
          </w:tcPr>
          <w:p w14:paraId="12098EAF" w14:textId="2235C04B" w:rsidR="0007340D" w:rsidRPr="00A12070" w:rsidRDefault="002E2CD4">
            <w:pPr>
              <w:ind w:firstLine="0"/>
              <w:rPr>
                <w:ins w:id="8930" w:author="Okot" w:date="2020-01-20T15:17:00Z"/>
                <w:b/>
                <w:i/>
              </w:rPr>
            </w:pPr>
            <w:ins w:id="8931" w:author="Okot" w:date="2020-01-20T15:17:00Z">
              <w:r>
                <w:rPr>
                  <w:b/>
                  <w:i/>
                </w:rPr>
                <w:t>PU029</w:t>
              </w:r>
              <w:r w:rsidR="0007340D" w:rsidRPr="00A12070">
                <w:rPr>
                  <w:b/>
                  <w:i/>
                </w:rPr>
                <w:t>: Usuń przepis</w:t>
              </w:r>
            </w:ins>
          </w:p>
        </w:tc>
      </w:tr>
      <w:tr w:rsidR="0007340D" w14:paraId="18339B56" w14:textId="77777777" w:rsidTr="00645B77">
        <w:trPr>
          <w:ins w:id="8932" w:author="Okot" w:date="2020-01-20T15:17:00Z"/>
        </w:trPr>
        <w:tc>
          <w:tcPr>
            <w:tcW w:w="3397" w:type="dxa"/>
          </w:tcPr>
          <w:p w14:paraId="6769EA65" w14:textId="77777777" w:rsidR="0007340D" w:rsidRPr="006076CC" w:rsidRDefault="0007340D" w:rsidP="00645B77">
            <w:pPr>
              <w:ind w:firstLine="0"/>
              <w:rPr>
                <w:ins w:id="8933" w:author="Okot" w:date="2020-01-20T15:17:00Z"/>
                <w:b/>
              </w:rPr>
            </w:pPr>
            <w:ins w:id="8934" w:author="Okot" w:date="2020-01-20T15:17:00Z">
              <w:r w:rsidRPr="006076CC">
                <w:rPr>
                  <w:b/>
                </w:rPr>
                <w:t>Opis</w:t>
              </w:r>
            </w:ins>
          </w:p>
        </w:tc>
        <w:tc>
          <w:tcPr>
            <w:tcW w:w="5664" w:type="dxa"/>
          </w:tcPr>
          <w:p w14:paraId="65520FC3" w14:textId="77777777" w:rsidR="0007340D" w:rsidRDefault="0007340D" w:rsidP="00645B77">
            <w:pPr>
              <w:ind w:firstLine="0"/>
              <w:rPr>
                <w:ins w:id="8935" w:author="Okot" w:date="2020-01-20T15:17:00Z"/>
              </w:rPr>
            </w:pPr>
            <w:ins w:id="8936" w:author="Okot" w:date="2020-01-20T15:17:00Z">
              <w:r>
                <w:t>Przypadek użycia pozwala użytkownikowi usunąć istniejący przepis.</w:t>
              </w:r>
            </w:ins>
          </w:p>
        </w:tc>
      </w:tr>
      <w:tr w:rsidR="0007340D" w14:paraId="1F2F529A" w14:textId="77777777" w:rsidTr="00645B77">
        <w:trPr>
          <w:ins w:id="8937" w:author="Okot" w:date="2020-01-20T15:17:00Z"/>
        </w:trPr>
        <w:tc>
          <w:tcPr>
            <w:tcW w:w="3397" w:type="dxa"/>
          </w:tcPr>
          <w:p w14:paraId="0EDAF083" w14:textId="77777777" w:rsidR="0007340D" w:rsidRPr="006076CC" w:rsidRDefault="0007340D" w:rsidP="00645B77">
            <w:pPr>
              <w:ind w:firstLine="0"/>
              <w:rPr>
                <w:ins w:id="8938" w:author="Okot" w:date="2020-01-20T15:17:00Z"/>
                <w:b/>
              </w:rPr>
            </w:pPr>
            <w:ins w:id="8939" w:author="Okot" w:date="2020-01-20T15:17:00Z">
              <w:r w:rsidRPr="006076CC">
                <w:rPr>
                  <w:b/>
                </w:rPr>
                <w:t>Warunki początkowe</w:t>
              </w:r>
            </w:ins>
          </w:p>
        </w:tc>
        <w:tc>
          <w:tcPr>
            <w:tcW w:w="5664" w:type="dxa"/>
          </w:tcPr>
          <w:p w14:paraId="004982E6" w14:textId="4D1507DE" w:rsidR="0007340D" w:rsidRDefault="0007340D" w:rsidP="00645B77">
            <w:pPr>
              <w:ind w:firstLine="0"/>
              <w:rPr>
                <w:ins w:id="8940" w:author="Okot" w:date="2020-01-20T15:17:00Z"/>
              </w:rPr>
            </w:pPr>
            <w:ins w:id="8941"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8942" w:author="Okot" w:date="2020-01-20T15:17:00Z"/>
        </w:trPr>
        <w:tc>
          <w:tcPr>
            <w:tcW w:w="3397" w:type="dxa"/>
          </w:tcPr>
          <w:p w14:paraId="75809564" w14:textId="77777777" w:rsidR="0007340D" w:rsidRPr="006076CC" w:rsidRDefault="0007340D" w:rsidP="00645B77">
            <w:pPr>
              <w:ind w:firstLine="0"/>
              <w:rPr>
                <w:ins w:id="8943" w:author="Okot" w:date="2020-01-20T15:17:00Z"/>
                <w:b/>
              </w:rPr>
            </w:pPr>
            <w:ins w:id="8944" w:author="Okot" w:date="2020-01-20T15:17:00Z">
              <w:r w:rsidRPr="006076CC">
                <w:rPr>
                  <w:b/>
                </w:rPr>
                <w:t>Inicjacja</w:t>
              </w:r>
            </w:ins>
          </w:p>
        </w:tc>
        <w:tc>
          <w:tcPr>
            <w:tcW w:w="5664" w:type="dxa"/>
          </w:tcPr>
          <w:p w14:paraId="60F01570" w14:textId="77777777" w:rsidR="0007340D" w:rsidRDefault="0007340D" w:rsidP="00645B77">
            <w:pPr>
              <w:ind w:firstLine="0"/>
              <w:rPr>
                <w:ins w:id="8945" w:author="Okot" w:date="2020-01-20T15:17:00Z"/>
              </w:rPr>
            </w:pPr>
            <w:ins w:id="8946" w:author="Okot" w:date="2020-01-20T15:17:00Z">
              <w:r>
                <w:t>Użytkownik nacisnął przycisk „Usuń” umiejscowiony przy nazwie przepisu.</w:t>
              </w:r>
            </w:ins>
          </w:p>
        </w:tc>
      </w:tr>
      <w:tr w:rsidR="0007340D" w14:paraId="4CB556D2" w14:textId="77777777" w:rsidTr="00645B77">
        <w:trPr>
          <w:ins w:id="8947" w:author="Okot" w:date="2020-01-20T15:17:00Z"/>
        </w:trPr>
        <w:tc>
          <w:tcPr>
            <w:tcW w:w="3397" w:type="dxa"/>
          </w:tcPr>
          <w:p w14:paraId="62EF5855" w14:textId="77777777" w:rsidR="0007340D" w:rsidRPr="006076CC" w:rsidRDefault="0007340D" w:rsidP="00645B77">
            <w:pPr>
              <w:ind w:firstLine="0"/>
              <w:rPr>
                <w:ins w:id="8948" w:author="Okot" w:date="2020-01-20T15:17:00Z"/>
                <w:b/>
              </w:rPr>
            </w:pPr>
            <w:ins w:id="8949" w:author="Okot" w:date="2020-01-20T15:17:00Z">
              <w:r w:rsidRPr="006076CC">
                <w:rPr>
                  <w:b/>
                </w:rPr>
                <w:t>Warunki końcowe</w:t>
              </w:r>
            </w:ins>
          </w:p>
        </w:tc>
        <w:tc>
          <w:tcPr>
            <w:tcW w:w="5664" w:type="dxa"/>
          </w:tcPr>
          <w:p w14:paraId="131CA367" w14:textId="77777777" w:rsidR="0007340D" w:rsidRDefault="0007340D" w:rsidP="00645B77">
            <w:pPr>
              <w:ind w:firstLine="0"/>
              <w:rPr>
                <w:ins w:id="8950" w:author="Okot" w:date="2020-01-20T15:17:00Z"/>
              </w:rPr>
            </w:pPr>
            <w:ins w:id="8951" w:author="Okot" w:date="2020-01-20T15:17:00Z">
              <w:r>
                <w:t>Wyświetlony został komunikat informujący o usunięciu przepisu z systemu.</w:t>
              </w:r>
            </w:ins>
          </w:p>
        </w:tc>
      </w:tr>
      <w:tr w:rsidR="0007340D" w14:paraId="577151DF" w14:textId="77777777" w:rsidTr="00645B77">
        <w:trPr>
          <w:ins w:id="8952" w:author="Okot" w:date="2020-01-20T15:17:00Z"/>
        </w:trPr>
        <w:tc>
          <w:tcPr>
            <w:tcW w:w="3397" w:type="dxa"/>
          </w:tcPr>
          <w:p w14:paraId="63D09D2A" w14:textId="77777777" w:rsidR="0007340D" w:rsidRPr="006076CC" w:rsidRDefault="0007340D" w:rsidP="00645B77">
            <w:pPr>
              <w:ind w:firstLine="0"/>
              <w:rPr>
                <w:ins w:id="8953" w:author="Okot" w:date="2020-01-20T15:17:00Z"/>
                <w:b/>
              </w:rPr>
            </w:pPr>
            <w:ins w:id="8954" w:author="Okot" w:date="2020-01-20T15:17:00Z">
              <w:r w:rsidRPr="006076CC">
                <w:rPr>
                  <w:b/>
                </w:rPr>
                <w:t>Scenariusz główny</w:t>
              </w:r>
            </w:ins>
          </w:p>
        </w:tc>
        <w:tc>
          <w:tcPr>
            <w:tcW w:w="5664" w:type="dxa"/>
          </w:tcPr>
          <w:p w14:paraId="552A3D28" w14:textId="77777777" w:rsidR="0007340D" w:rsidRDefault="0007340D" w:rsidP="00645B77">
            <w:pPr>
              <w:ind w:firstLine="0"/>
              <w:rPr>
                <w:ins w:id="8955" w:author="Okot" w:date="2020-01-20T15:17:00Z"/>
              </w:rPr>
            </w:pPr>
            <w:ins w:id="8956" w:author="Okot" w:date="2020-01-20T15:17:00Z">
              <w:r>
                <w:t>1. Wyświetlone zostaje okno dialogowe z prośbą o potwierdzenie żądania usunięcia przepisu.</w:t>
              </w:r>
            </w:ins>
          </w:p>
          <w:p w14:paraId="50790CC2" w14:textId="77777777" w:rsidR="0007340D" w:rsidRDefault="0007340D" w:rsidP="00645B77">
            <w:pPr>
              <w:ind w:firstLine="0"/>
              <w:rPr>
                <w:ins w:id="8957" w:author="Okot" w:date="2020-01-20T15:17:00Z"/>
              </w:rPr>
            </w:pPr>
            <w:ins w:id="8958" w:author="Okot" w:date="2020-01-20T15:17:00Z">
              <w:r>
                <w:t>2. Użytkownik potwierdza żądanie.</w:t>
              </w:r>
            </w:ins>
          </w:p>
          <w:p w14:paraId="4EEB5787" w14:textId="77777777" w:rsidR="0007340D" w:rsidRDefault="0007340D" w:rsidP="00645B77">
            <w:pPr>
              <w:ind w:firstLine="0"/>
              <w:rPr>
                <w:ins w:id="8959" w:author="Okot" w:date="2020-01-20T15:17:00Z"/>
              </w:rPr>
            </w:pPr>
            <w:ins w:id="8960" w:author="Okot" w:date="2020-01-20T15:17:00Z">
              <w:r>
                <w:t>3. Okno dialogowe zostaje zamknięte.</w:t>
              </w:r>
            </w:ins>
          </w:p>
          <w:p w14:paraId="3589A2D8" w14:textId="77777777" w:rsidR="0007340D" w:rsidRDefault="0007340D" w:rsidP="00645B77">
            <w:pPr>
              <w:ind w:firstLine="0"/>
              <w:rPr>
                <w:ins w:id="8961" w:author="Okot" w:date="2020-01-20T15:17:00Z"/>
              </w:rPr>
            </w:pPr>
            <w:ins w:id="8962" w:author="Okot" w:date="2020-01-20T15:17:00Z">
              <w:r>
                <w:lastRenderedPageBreak/>
                <w:t>4. System przetwarza żądanie.</w:t>
              </w:r>
            </w:ins>
          </w:p>
          <w:p w14:paraId="7C391946" w14:textId="77777777" w:rsidR="0007340D" w:rsidRDefault="0007340D" w:rsidP="00645B77">
            <w:pPr>
              <w:ind w:firstLine="0"/>
              <w:rPr>
                <w:ins w:id="8963" w:author="Okot" w:date="2020-01-20T15:17:00Z"/>
              </w:rPr>
            </w:pPr>
            <w:ins w:id="8964" w:author="Okot" w:date="2020-01-20T15:17:00Z">
              <w:r>
                <w:t>5. Przepis zostaje usunięty z bazy danych.</w:t>
              </w:r>
            </w:ins>
          </w:p>
          <w:p w14:paraId="358B8658" w14:textId="77777777" w:rsidR="0007340D" w:rsidRDefault="0007340D" w:rsidP="00645B77">
            <w:pPr>
              <w:ind w:firstLine="0"/>
              <w:rPr>
                <w:ins w:id="8965" w:author="Okot" w:date="2020-01-20T15:17:00Z"/>
              </w:rPr>
            </w:pPr>
            <w:ins w:id="8966" w:author="Okot" w:date="2020-01-20T15:17:00Z">
              <w:r>
                <w:t>6. Przepis przestał się wyświetlać w liście przepisów na stronie „Przepisy”</w:t>
              </w:r>
            </w:ins>
          </w:p>
          <w:p w14:paraId="44ADB7CF" w14:textId="77777777" w:rsidR="0007340D" w:rsidRDefault="0007340D" w:rsidP="00645B77">
            <w:pPr>
              <w:ind w:firstLine="0"/>
              <w:rPr>
                <w:ins w:id="8967" w:author="Okot" w:date="2020-01-20T15:17:00Z"/>
              </w:rPr>
            </w:pPr>
            <w:ins w:id="8968" w:author="Okot" w:date="2020-01-20T15:17:00Z">
              <w:r>
                <w:t>7. Wyświetlony zostaje komunikat informujący o usunięciu przepisu.</w:t>
              </w:r>
            </w:ins>
          </w:p>
        </w:tc>
      </w:tr>
      <w:tr w:rsidR="0007340D" w14:paraId="37AE54EB" w14:textId="77777777" w:rsidTr="00645B77">
        <w:trPr>
          <w:trHeight w:val="54"/>
          <w:ins w:id="8969" w:author="Okot" w:date="2020-01-20T15:17:00Z"/>
        </w:trPr>
        <w:tc>
          <w:tcPr>
            <w:tcW w:w="3397" w:type="dxa"/>
          </w:tcPr>
          <w:p w14:paraId="315EB167" w14:textId="77777777" w:rsidR="0007340D" w:rsidRPr="006076CC" w:rsidRDefault="0007340D" w:rsidP="00645B77">
            <w:pPr>
              <w:ind w:firstLine="0"/>
              <w:rPr>
                <w:ins w:id="8970" w:author="Okot" w:date="2020-01-20T15:17:00Z"/>
                <w:b/>
              </w:rPr>
            </w:pPr>
            <w:ins w:id="8971"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8972" w:author="Okot" w:date="2020-01-20T15:17:00Z"/>
              </w:rPr>
            </w:pPr>
            <w:ins w:id="8973" w:author="Okot" w:date="2020-01-20T15:17:00Z">
              <w:r>
                <w:t>2.1(a) Użytkownik naciska przycisk „Rezygnuj”.</w:t>
              </w:r>
            </w:ins>
          </w:p>
          <w:p w14:paraId="607BA7B1" w14:textId="77777777" w:rsidR="0007340D" w:rsidRDefault="0007340D" w:rsidP="00645B77">
            <w:pPr>
              <w:ind w:firstLine="0"/>
              <w:rPr>
                <w:ins w:id="8974" w:author="Okot" w:date="2020-01-20T15:17:00Z"/>
              </w:rPr>
            </w:pPr>
            <w:ins w:id="8975" w:author="Okot" w:date="2020-01-20T15:17:00Z">
              <w:r>
                <w:t>2.1(b) Użytkownik używa przycisku do zamknięcia okna.</w:t>
              </w:r>
            </w:ins>
          </w:p>
          <w:p w14:paraId="02DD23A5" w14:textId="77777777" w:rsidR="0007340D" w:rsidRDefault="0007340D" w:rsidP="00645B77">
            <w:pPr>
              <w:ind w:firstLine="0"/>
              <w:rPr>
                <w:ins w:id="8976" w:author="Okot" w:date="2020-01-20T15:17:00Z"/>
              </w:rPr>
            </w:pPr>
            <w:ins w:id="8977" w:author="Okot" w:date="2020-01-20T15:17:00Z">
              <w:r>
                <w:t>2.1.1. Powrót do podstrony „Przepisy”.</w:t>
              </w:r>
            </w:ins>
          </w:p>
          <w:p w14:paraId="78AD2B75" w14:textId="77777777" w:rsidR="0007340D" w:rsidRDefault="0007340D" w:rsidP="00645B77">
            <w:pPr>
              <w:ind w:firstLine="0"/>
              <w:rPr>
                <w:ins w:id="8978" w:author="Okot" w:date="2020-01-20T15:17:00Z"/>
              </w:rPr>
            </w:pPr>
            <w:ins w:id="8979" w:author="Okot" w:date="2020-01-20T15:17:00Z">
              <w:r>
                <w:t>4.1. Istnieją w bazie potrawy stworzone z danego przepisu.</w:t>
              </w:r>
            </w:ins>
          </w:p>
          <w:p w14:paraId="26692264" w14:textId="77777777" w:rsidR="0007340D" w:rsidRDefault="0007340D" w:rsidP="00645B77">
            <w:pPr>
              <w:ind w:firstLine="0"/>
              <w:rPr>
                <w:ins w:id="8980" w:author="Okot" w:date="2020-01-20T15:17:00Z"/>
              </w:rPr>
            </w:pPr>
            <w:ins w:id="8981" w:author="Okot" w:date="2020-01-20T15:17:00Z">
              <w:r>
                <w:t>4.1.1. Pole „IsActive” w tabeli „Receipts” w bazie danych przyjmuje wartość „False”.</w:t>
              </w:r>
            </w:ins>
          </w:p>
          <w:p w14:paraId="2A591CB0" w14:textId="5BA1DD25" w:rsidR="0007340D" w:rsidRDefault="0007340D" w:rsidP="00645B77">
            <w:pPr>
              <w:ind w:firstLine="0"/>
              <w:rPr>
                <w:ins w:id="8982" w:author="Okot" w:date="2020-01-20T15:17:00Z"/>
              </w:rPr>
            </w:pPr>
            <w:ins w:id="8983"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8984" w:author="Okot" w:date="2020-01-20T15:17:00Z"/>
        </w:rPr>
      </w:pPr>
    </w:p>
    <w:p w14:paraId="357C4FB9" w14:textId="19245C07" w:rsidR="0007340D" w:rsidRDefault="0007340D" w:rsidP="0007340D">
      <w:pPr>
        <w:ind w:firstLine="0"/>
        <w:rPr>
          <w:ins w:id="8985" w:author="Okot" w:date="2020-01-20T15:17:00Z"/>
        </w:rPr>
      </w:pPr>
      <w:ins w:id="8986" w:author="Okot" w:date="2020-01-20T15:17:00Z">
        <w:r>
          <w:t>Tabela 4.3</w:t>
        </w:r>
      </w:ins>
      <w:ins w:id="8987" w:author="Okot" w:date="2020-01-21T13:56:00Z">
        <w:r w:rsidR="002E2CD4">
          <w:t>0</w:t>
        </w:r>
      </w:ins>
      <w:ins w:id="8988" w:author="Okot" w:date="2020-01-20T15:17:00Z">
        <w:r>
          <w:t>. </w:t>
        </w:r>
      </w:ins>
    </w:p>
    <w:p w14:paraId="7D0B32DC" w14:textId="77777777" w:rsidR="0007340D" w:rsidRDefault="0007340D" w:rsidP="0007340D">
      <w:pPr>
        <w:ind w:firstLine="0"/>
        <w:rPr>
          <w:ins w:id="8989" w:author="Okot" w:date="2020-01-20T15:17:00Z"/>
        </w:rPr>
      </w:pPr>
      <w:ins w:id="8990"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8991" w:author="Okot" w:date="2020-01-20T15:17:00Z"/>
        </w:trPr>
        <w:tc>
          <w:tcPr>
            <w:tcW w:w="3397" w:type="dxa"/>
          </w:tcPr>
          <w:p w14:paraId="31AB2D24" w14:textId="77777777" w:rsidR="0007340D" w:rsidRPr="006076CC" w:rsidRDefault="0007340D" w:rsidP="00645B77">
            <w:pPr>
              <w:ind w:firstLine="0"/>
              <w:rPr>
                <w:ins w:id="8992" w:author="Okot" w:date="2020-01-20T15:17:00Z"/>
                <w:b/>
              </w:rPr>
            </w:pPr>
            <w:ins w:id="8993" w:author="Okot" w:date="2020-01-20T15:17:00Z">
              <w:r w:rsidRPr="006076CC">
                <w:rPr>
                  <w:b/>
                </w:rPr>
                <w:t>Nazwa</w:t>
              </w:r>
            </w:ins>
          </w:p>
        </w:tc>
        <w:tc>
          <w:tcPr>
            <w:tcW w:w="5664" w:type="dxa"/>
          </w:tcPr>
          <w:p w14:paraId="0EEF8470" w14:textId="3274D3F5" w:rsidR="0007340D" w:rsidRPr="00A12070" w:rsidRDefault="002E2CD4" w:rsidP="00645B77">
            <w:pPr>
              <w:ind w:firstLine="0"/>
              <w:rPr>
                <w:ins w:id="8994" w:author="Okot" w:date="2020-01-20T15:17:00Z"/>
                <w:b/>
                <w:i/>
              </w:rPr>
            </w:pPr>
            <w:ins w:id="8995" w:author="Okot" w:date="2020-01-20T15:17:00Z">
              <w:r>
                <w:rPr>
                  <w:b/>
                  <w:i/>
                </w:rPr>
                <w:t>PU030</w:t>
              </w:r>
              <w:r w:rsidR="0007340D" w:rsidRPr="00A12070">
                <w:rPr>
                  <w:b/>
                  <w:i/>
                </w:rPr>
                <w:t>: Stwórz potrawę z przepisu</w:t>
              </w:r>
            </w:ins>
          </w:p>
        </w:tc>
      </w:tr>
      <w:tr w:rsidR="0007340D" w14:paraId="7794269D" w14:textId="77777777" w:rsidTr="00645B77">
        <w:trPr>
          <w:ins w:id="8996" w:author="Okot" w:date="2020-01-20T15:17:00Z"/>
        </w:trPr>
        <w:tc>
          <w:tcPr>
            <w:tcW w:w="3397" w:type="dxa"/>
          </w:tcPr>
          <w:p w14:paraId="62ECC7D0" w14:textId="77777777" w:rsidR="0007340D" w:rsidRPr="006076CC" w:rsidRDefault="0007340D" w:rsidP="00645B77">
            <w:pPr>
              <w:ind w:firstLine="0"/>
              <w:rPr>
                <w:ins w:id="8997" w:author="Okot" w:date="2020-01-20T15:17:00Z"/>
                <w:b/>
              </w:rPr>
            </w:pPr>
            <w:ins w:id="8998" w:author="Okot" w:date="2020-01-20T15:17:00Z">
              <w:r w:rsidRPr="006076CC">
                <w:rPr>
                  <w:b/>
                </w:rPr>
                <w:t>Opis</w:t>
              </w:r>
            </w:ins>
          </w:p>
        </w:tc>
        <w:tc>
          <w:tcPr>
            <w:tcW w:w="5664" w:type="dxa"/>
          </w:tcPr>
          <w:p w14:paraId="30BA5679" w14:textId="77777777" w:rsidR="0007340D" w:rsidRDefault="0007340D" w:rsidP="00645B77">
            <w:pPr>
              <w:ind w:firstLine="0"/>
              <w:rPr>
                <w:ins w:id="8999" w:author="Okot" w:date="2020-01-20T15:17:00Z"/>
              </w:rPr>
            </w:pPr>
            <w:ins w:id="9000" w:author="Okot" w:date="2020-01-20T15:17:00Z">
              <w:r>
                <w:t>Przypadek użycia pozwala użytkownikowi stworzyć potrawę z istniejącego przepisu.</w:t>
              </w:r>
            </w:ins>
          </w:p>
        </w:tc>
      </w:tr>
      <w:tr w:rsidR="0007340D" w14:paraId="6013486B" w14:textId="77777777" w:rsidTr="00645B77">
        <w:trPr>
          <w:ins w:id="9001" w:author="Okot" w:date="2020-01-20T15:17:00Z"/>
        </w:trPr>
        <w:tc>
          <w:tcPr>
            <w:tcW w:w="3397" w:type="dxa"/>
          </w:tcPr>
          <w:p w14:paraId="099A39E4" w14:textId="77777777" w:rsidR="0007340D" w:rsidRPr="006076CC" w:rsidRDefault="0007340D" w:rsidP="00645B77">
            <w:pPr>
              <w:ind w:firstLine="0"/>
              <w:rPr>
                <w:ins w:id="9002" w:author="Okot" w:date="2020-01-20T15:17:00Z"/>
                <w:b/>
              </w:rPr>
            </w:pPr>
            <w:ins w:id="9003" w:author="Okot" w:date="2020-01-20T15:17:00Z">
              <w:r w:rsidRPr="006076CC">
                <w:rPr>
                  <w:b/>
                </w:rPr>
                <w:t>Warunki początkowe</w:t>
              </w:r>
            </w:ins>
          </w:p>
        </w:tc>
        <w:tc>
          <w:tcPr>
            <w:tcW w:w="5664" w:type="dxa"/>
          </w:tcPr>
          <w:p w14:paraId="7CABA62F" w14:textId="1E605590" w:rsidR="0007340D" w:rsidRDefault="0007340D" w:rsidP="00645B77">
            <w:pPr>
              <w:ind w:firstLine="0"/>
              <w:rPr>
                <w:ins w:id="9004" w:author="Okot" w:date="2020-01-20T15:17:00Z"/>
              </w:rPr>
            </w:pPr>
            <w:ins w:id="9005"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9006" w:author="Okot" w:date="2020-01-20T15:17:00Z"/>
        </w:trPr>
        <w:tc>
          <w:tcPr>
            <w:tcW w:w="3397" w:type="dxa"/>
          </w:tcPr>
          <w:p w14:paraId="5ECE07B6" w14:textId="77777777" w:rsidR="0007340D" w:rsidRPr="006076CC" w:rsidRDefault="0007340D" w:rsidP="00645B77">
            <w:pPr>
              <w:ind w:firstLine="0"/>
              <w:rPr>
                <w:ins w:id="9007" w:author="Okot" w:date="2020-01-20T15:17:00Z"/>
                <w:b/>
              </w:rPr>
            </w:pPr>
            <w:ins w:id="9008" w:author="Okot" w:date="2020-01-20T15:17:00Z">
              <w:r w:rsidRPr="006076CC">
                <w:rPr>
                  <w:b/>
                </w:rPr>
                <w:t>Inicjacja</w:t>
              </w:r>
            </w:ins>
          </w:p>
        </w:tc>
        <w:tc>
          <w:tcPr>
            <w:tcW w:w="5664" w:type="dxa"/>
          </w:tcPr>
          <w:p w14:paraId="210ABEF7" w14:textId="77777777" w:rsidR="0007340D" w:rsidRDefault="0007340D" w:rsidP="00645B77">
            <w:pPr>
              <w:ind w:firstLine="0"/>
              <w:rPr>
                <w:ins w:id="9009" w:author="Okot" w:date="2020-01-20T15:17:00Z"/>
              </w:rPr>
            </w:pPr>
            <w:ins w:id="9010" w:author="Okot" w:date="2020-01-20T15:17:00Z">
              <w:r>
                <w:t>Użytkownik nacisnął przycisk „Stwórz potrawę” umiejscowiony przy nazwie przepisu.</w:t>
              </w:r>
            </w:ins>
          </w:p>
        </w:tc>
      </w:tr>
      <w:tr w:rsidR="0007340D" w14:paraId="1FB3133E" w14:textId="77777777" w:rsidTr="00645B77">
        <w:trPr>
          <w:ins w:id="9011" w:author="Okot" w:date="2020-01-20T15:17:00Z"/>
        </w:trPr>
        <w:tc>
          <w:tcPr>
            <w:tcW w:w="3397" w:type="dxa"/>
          </w:tcPr>
          <w:p w14:paraId="00A7190C" w14:textId="77777777" w:rsidR="0007340D" w:rsidRPr="006076CC" w:rsidRDefault="0007340D" w:rsidP="00645B77">
            <w:pPr>
              <w:ind w:firstLine="0"/>
              <w:rPr>
                <w:ins w:id="9012" w:author="Okot" w:date="2020-01-20T15:17:00Z"/>
                <w:b/>
              </w:rPr>
            </w:pPr>
            <w:ins w:id="9013" w:author="Okot" w:date="2020-01-20T15:17:00Z">
              <w:r w:rsidRPr="006076CC">
                <w:rPr>
                  <w:b/>
                </w:rPr>
                <w:t>Warunki końcowe</w:t>
              </w:r>
            </w:ins>
          </w:p>
        </w:tc>
        <w:tc>
          <w:tcPr>
            <w:tcW w:w="5664" w:type="dxa"/>
          </w:tcPr>
          <w:p w14:paraId="2578A087" w14:textId="77777777" w:rsidR="0007340D" w:rsidRDefault="0007340D" w:rsidP="00645B77">
            <w:pPr>
              <w:ind w:firstLine="0"/>
              <w:rPr>
                <w:ins w:id="9014" w:author="Okot" w:date="2020-01-20T15:17:00Z"/>
              </w:rPr>
            </w:pPr>
            <w:ins w:id="9015" w:author="Okot" w:date="2020-01-20T15:17:00Z">
              <w:r>
                <w:t>Wyświetlony został komunikat informujący o stworzeniu potrawy.</w:t>
              </w:r>
            </w:ins>
          </w:p>
        </w:tc>
      </w:tr>
      <w:tr w:rsidR="0007340D" w14:paraId="62CD1F66" w14:textId="77777777" w:rsidTr="00645B77">
        <w:trPr>
          <w:ins w:id="9016" w:author="Okot" w:date="2020-01-20T15:17:00Z"/>
        </w:trPr>
        <w:tc>
          <w:tcPr>
            <w:tcW w:w="3397" w:type="dxa"/>
          </w:tcPr>
          <w:p w14:paraId="33F5F958" w14:textId="77777777" w:rsidR="0007340D" w:rsidRPr="006076CC" w:rsidRDefault="0007340D" w:rsidP="00645B77">
            <w:pPr>
              <w:ind w:firstLine="0"/>
              <w:rPr>
                <w:ins w:id="9017" w:author="Okot" w:date="2020-01-20T15:17:00Z"/>
                <w:b/>
              </w:rPr>
            </w:pPr>
            <w:ins w:id="9018" w:author="Okot" w:date="2020-01-20T15:17:00Z">
              <w:r w:rsidRPr="006076CC">
                <w:rPr>
                  <w:b/>
                </w:rPr>
                <w:t>Scenariusz główny</w:t>
              </w:r>
            </w:ins>
          </w:p>
        </w:tc>
        <w:tc>
          <w:tcPr>
            <w:tcW w:w="5664" w:type="dxa"/>
          </w:tcPr>
          <w:p w14:paraId="7E6B6F8E" w14:textId="77777777" w:rsidR="0007340D" w:rsidRDefault="0007340D" w:rsidP="00645B77">
            <w:pPr>
              <w:ind w:firstLine="0"/>
              <w:rPr>
                <w:ins w:id="9019" w:author="Okot" w:date="2020-01-20T15:17:00Z"/>
              </w:rPr>
            </w:pPr>
            <w:ins w:id="9020" w:author="Okot" w:date="2020-01-20T15:17:00Z">
              <w:r>
                <w:t>1. Pojawia się okno modalne zawierające formularz tworzenia potrawy.</w:t>
              </w:r>
            </w:ins>
          </w:p>
          <w:p w14:paraId="7AA3A730" w14:textId="77777777" w:rsidR="0007340D" w:rsidRDefault="0007340D" w:rsidP="00645B77">
            <w:pPr>
              <w:ind w:firstLine="0"/>
              <w:rPr>
                <w:ins w:id="9021" w:author="Okot" w:date="2020-01-20T15:17:00Z"/>
              </w:rPr>
            </w:pPr>
            <w:ins w:id="9022" w:author="Okot" w:date="2020-01-20T15:17:00Z">
              <w:r>
                <w:t>2. Użytkownik wprowadza wagę użytych produktów.</w:t>
              </w:r>
            </w:ins>
          </w:p>
          <w:p w14:paraId="7351C3C3" w14:textId="77777777" w:rsidR="0007340D" w:rsidRDefault="0007340D" w:rsidP="00645B77">
            <w:pPr>
              <w:ind w:firstLine="0"/>
              <w:rPr>
                <w:ins w:id="9023" w:author="Okot" w:date="2020-01-20T15:17:00Z"/>
              </w:rPr>
            </w:pPr>
            <w:ins w:id="9024" w:author="Okot" w:date="2020-01-20T15:17:00Z">
              <w:r>
                <w:t>3. Użytkownik zatwierdza wprowadzone dane przyciskiem „Przejdź do pomiaru potrawy”.</w:t>
              </w:r>
            </w:ins>
          </w:p>
          <w:p w14:paraId="22CFFC43" w14:textId="77777777" w:rsidR="0007340D" w:rsidRDefault="0007340D" w:rsidP="00645B77">
            <w:pPr>
              <w:ind w:firstLine="0"/>
              <w:rPr>
                <w:ins w:id="9025" w:author="Okot" w:date="2020-01-20T15:17:00Z"/>
              </w:rPr>
            </w:pPr>
            <w:ins w:id="9026" w:author="Okot" w:date="2020-01-20T15:17:00Z">
              <w:r>
                <w:lastRenderedPageBreak/>
                <w:t>4. System sprawdza poprawność wypełnienia formularza.</w:t>
              </w:r>
            </w:ins>
          </w:p>
          <w:p w14:paraId="200D69E3" w14:textId="77777777" w:rsidR="0007340D" w:rsidRDefault="0007340D" w:rsidP="00645B77">
            <w:pPr>
              <w:ind w:firstLine="0"/>
              <w:rPr>
                <w:ins w:id="9027" w:author="Okot" w:date="2020-01-20T15:17:00Z"/>
              </w:rPr>
            </w:pPr>
            <w:ins w:id="9028" w:author="Okot" w:date="2020-01-20T15:17:00Z">
              <w:r>
                <w:t>5. Użytkownik wybiera czy chce potrawę zważyć, czy podzielić na równe porcje.</w:t>
              </w:r>
            </w:ins>
          </w:p>
          <w:p w14:paraId="3DA3F13F" w14:textId="77777777" w:rsidR="0007340D" w:rsidRDefault="0007340D" w:rsidP="00645B77">
            <w:pPr>
              <w:ind w:firstLine="0"/>
              <w:rPr>
                <w:ins w:id="9029" w:author="Okot" w:date="2020-01-20T15:17:00Z"/>
              </w:rPr>
            </w:pPr>
            <w:ins w:id="9030" w:author="Okot" w:date="2020-01-20T15:17:00Z">
              <w:r>
                <w:t>6. Użytkownik uzupełnia pole przeznaczone na wagę/liczę porcji potrawy.</w:t>
              </w:r>
            </w:ins>
          </w:p>
          <w:p w14:paraId="556AD82D" w14:textId="77777777" w:rsidR="0007340D" w:rsidRDefault="0007340D" w:rsidP="00645B77">
            <w:pPr>
              <w:ind w:firstLine="0"/>
              <w:rPr>
                <w:ins w:id="9031" w:author="Okot" w:date="2020-01-20T15:17:00Z"/>
              </w:rPr>
            </w:pPr>
            <w:ins w:id="9032" w:author="Okot" w:date="2020-01-20T15:17:00Z">
              <w:r>
                <w:t>7. Użytkownik naciska przycisk „Zapisz.”</w:t>
              </w:r>
            </w:ins>
          </w:p>
          <w:p w14:paraId="7EF40B76" w14:textId="77777777" w:rsidR="0007340D" w:rsidRDefault="0007340D" w:rsidP="00645B77">
            <w:pPr>
              <w:ind w:firstLine="0"/>
              <w:rPr>
                <w:ins w:id="9033" w:author="Okot" w:date="2020-01-20T15:17:00Z"/>
              </w:rPr>
            </w:pPr>
            <w:ins w:id="9034" w:author="Okot" w:date="2020-01-20T15:17:00Z">
              <w:r>
                <w:t>8. System sprawdza poprawność przesyłanych danych.</w:t>
              </w:r>
            </w:ins>
          </w:p>
          <w:p w14:paraId="7368BB41" w14:textId="77777777" w:rsidR="0007340D" w:rsidRDefault="0007340D" w:rsidP="00645B77">
            <w:pPr>
              <w:ind w:firstLine="0"/>
              <w:rPr>
                <w:ins w:id="9035" w:author="Okot" w:date="2020-01-20T15:17:00Z"/>
              </w:rPr>
            </w:pPr>
            <w:ins w:id="9036" w:author="Okot" w:date="2020-01-20T15:17:00Z">
              <w:r>
                <w:t>9. System przelicza wartości odżywcze potrawy.</w:t>
              </w:r>
            </w:ins>
          </w:p>
          <w:p w14:paraId="13E4A387" w14:textId="77777777" w:rsidR="0007340D" w:rsidRDefault="0007340D" w:rsidP="00645B77">
            <w:pPr>
              <w:ind w:firstLine="0"/>
              <w:rPr>
                <w:ins w:id="9037" w:author="Okot" w:date="2020-01-20T15:17:00Z"/>
              </w:rPr>
            </w:pPr>
            <w:ins w:id="9038" w:author="Okot" w:date="2020-01-20T15:17:00Z">
              <w:r>
                <w:t>10. Informacje o potrawie zostają zapisane w bazie danych.</w:t>
              </w:r>
            </w:ins>
          </w:p>
          <w:p w14:paraId="45622FB5" w14:textId="77777777" w:rsidR="0007340D" w:rsidRDefault="0007340D" w:rsidP="00645B77">
            <w:pPr>
              <w:ind w:firstLine="0"/>
              <w:rPr>
                <w:ins w:id="9039" w:author="Okot" w:date="2020-01-20T15:17:00Z"/>
              </w:rPr>
            </w:pPr>
            <w:ins w:id="9040" w:author="Okot" w:date="2020-01-20T15:17:00Z">
              <w:r>
                <w:t>11. Wyświetlony zostaje komunikat informujący o stworzeniu potrawy.</w:t>
              </w:r>
            </w:ins>
          </w:p>
        </w:tc>
      </w:tr>
      <w:tr w:rsidR="0007340D" w14:paraId="16B2D13C" w14:textId="77777777" w:rsidTr="00645B77">
        <w:trPr>
          <w:trHeight w:val="54"/>
          <w:ins w:id="9041" w:author="Okot" w:date="2020-01-20T15:17:00Z"/>
        </w:trPr>
        <w:tc>
          <w:tcPr>
            <w:tcW w:w="3397" w:type="dxa"/>
          </w:tcPr>
          <w:p w14:paraId="723A746D" w14:textId="77777777" w:rsidR="0007340D" w:rsidRPr="006076CC" w:rsidRDefault="0007340D" w:rsidP="00645B77">
            <w:pPr>
              <w:ind w:firstLine="0"/>
              <w:rPr>
                <w:ins w:id="9042" w:author="Okot" w:date="2020-01-20T15:17:00Z"/>
                <w:b/>
              </w:rPr>
            </w:pPr>
            <w:ins w:id="9043"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9044" w:author="Okot" w:date="2020-01-20T15:17:00Z"/>
              </w:rPr>
            </w:pPr>
            <w:ins w:id="9045" w:author="Okot" w:date="2020-01-20T15:17:00Z">
              <w:r>
                <w:t>(1-7).1. Użytkownik używa przycisku do zamknięcia okna.</w:t>
              </w:r>
            </w:ins>
          </w:p>
          <w:p w14:paraId="331FDD77" w14:textId="77777777" w:rsidR="0007340D" w:rsidRDefault="0007340D" w:rsidP="00645B77">
            <w:pPr>
              <w:ind w:firstLine="0"/>
              <w:rPr>
                <w:ins w:id="9046" w:author="Okot" w:date="2020-01-20T15:17:00Z"/>
              </w:rPr>
            </w:pPr>
            <w:ins w:id="9047" w:author="Okot" w:date="2020-01-20T15:17:00Z">
              <w:r>
                <w:t>(1-7).1.1. Pojawia okno dialogowe służące do potwierdzenia zamknięcia okna bez zapisywania danych.</w:t>
              </w:r>
            </w:ins>
          </w:p>
          <w:p w14:paraId="687FE868" w14:textId="77777777" w:rsidR="0007340D" w:rsidRDefault="0007340D" w:rsidP="00645B77">
            <w:pPr>
              <w:ind w:firstLine="0"/>
              <w:rPr>
                <w:ins w:id="9048" w:author="Okot" w:date="2020-01-20T15:17:00Z"/>
              </w:rPr>
            </w:pPr>
            <w:ins w:id="9049" w:author="Okot" w:date="2020-01-20T15:17:00Z">
              <w:r>
                <w:t>(1-7).1.2.1. Użytkownik potwierdza zamknięcie okna.</w:t>
              </w:r>
            </w:ins>
          </w:p>
          <w:p w14:paraId="0E03D73E" w14:textId="77777777" w:rsidR="0007340D" w:rsidRDefault="0007340D" w:rsidP="00645B77">
            <w:pPr>
              <w:ind w:firstLine="0"/>
              <w:rPr>
                <w:ins w:id="9050" w:author="Okot" w:date="2020-01-20T15:17:00Z"/>
              </w:rPr>
            </w:pPr>
            <w:ins w:id="9051" w:author="Okot" w:date="2020-01-20T15:17:00Z">
              <w:r>
                <w:t>(1-7).1.2.1.1. Okno modalne z formularzem zostaje zamknięte.</w:t>
              </w:r>
            </w:ins>
          </w:p>
          <w:p w14:paraId="446529DC" w14:textId="77777777" w:rsidR="0007340D" w:rsidRDefault="0007340D" w:rsidP="00645B77">
            <w:pPr>
              <w:ind w:firstLine="0"/>
              <w:rPr>
                <w:ins w:id="9052" w:author="Okot" w:date="2020-01-20T15:17:00Z"/>
              </w:rPr>
            </w:pPr>
            <w:ins w:id="9053" w:author="Okot" w:date="2020-01-20T15:17:00Z">
              <w:r>
                <w:t>(1-7).1.2.1.2. Powrót do podstrony „Przepisy”.</w:t>
              </w:r>
            </w:ins>
          </w:p>
          <w:p w14:paraId="7803A992" w14:textId="77777777" w:rsidR="0007340D" w:rsidRDefault="0007340D" w:rsidP="00645B77">
            <w:pPr>
              <w:ind w:firstLine="0"/>
              <w:rPr>
                <w:ins w:id="9054" w:author="Okot" w:date="2020-01-20T15:17:00Z"/>
              </w:rPr>
            </w:pPr>
            <w:ins w:id="9055" w:author="Okot" w:date="2020-01-20T15:17:00Z">
              <w:r>
                <w:t>(1-7).1.2.2. Użytkownik rezygnuje z akcji.</w:t>
              </w:r>
            </w:ins>
          </w:p>
          <w:p w14:paraId="3F8D3F46" w14:textId="6BADCB80" w:rsidR="0007340D" w:rsidRDefault="0007340D" w:rsidP="00645B77">
            <w:pPr>
              <w:ind w:firstLine="0"/>
              <w:rPr>
                <w:ins w:id="9056" w:author="Okot" w:date="2020-01-20T15:17:00Z"/>
              </w:rPr>
            </w:pPr>
            <w:ins w:id="9057" w:author="Okot" w:date="2020-01-20T15:17:00Z">
              <w:r>
                <w:t>(1-7).1.2.2.1. Powrót do pkt (1-7).</w:t>
              </w:r>
            </w:ins>
          </w:p>
          <w:p w14:paraId="28C13660" w14:textId="77777777" w:rsidR="0007340D" w:rsidRDefault="0007340D" w:rsidP="00645B77">
            <w:pPr>
              <w:ind w:firstLine="0"/>
              <w:rPr>
                <w:ins w:id="9058" w:author="Okot" w:date="2020-01-20T15:17:00Z"/>
              </w:rPr>
            </w:pPr>
            <w:ins w:id="9059" w:author="Okot" w:date="2020-01-20T15:17:00Z">
              <w:r>
                <w:t>4.1(a) Wszystkie pola formularza są puste.</w:t>
              </w:r>
            </w:ins>
          </w:p>
          <w:p w14:paraId="174FC177" w14:textId="77777777" w:rsidR="0007340D" w:rsidRDefault="0007340D" w:rsidP="00645B77">
            <w:pPr>
              <w:ind w:firstLine="0"/>
              <w:rPr>
                <w:ins w:id="9060" w:author="Okot" w:date="2020-01-20T15:17:00Z"/>
              </w:rPr>
            </w:pPr>
            <w:ins w:id="9061" w:author="Okot" w:date="2020-01-20T15:17:00Z">
              <w:r>
                <w:t>4.1(b) Pola zawierają nieprawidłowe dane.</w:t>
              </w:r>
            </w:ins>
          </w:p>
          <w:p w14:paraId="69BDBBBC" w14:textId="77777777" w:rsidR="0007340D" w:rsidRDefault="0007340D" w:rsidP="00645B77">
            <w:pPr>
              <w:ind w:firstLine="0"/>
              <w:rPr>
                <w:ins w:id="9062" w:author="Okot" w:date="2020-01-20T15:17:00Z"/>
              </w:rPr>
            </w:pPr>
            <w:ins w:id="9063" w:author="Okot" w:date="2020-01-20T15:17:00Z">
              <w:r>
                <w:t>4.1.1. Wyświetlony zostaje stosowny komunikat błędu.</w:t>
              </w:r>
            </w:ins>
          </w:p>
          <w:p w14:paraId="2ED7FC68" w14:textId="09DADCC4" w:rsidR="0007340D" w:rsidRDefault="00975867" w:rsidP="00645B77">
            <w:pPr>
              <w:ind w:firstLine="0"/>
              <w:rPr>
                <w:ins w:id="9064" w:author="Okot" w:date="2020-01-20T15:17:00Z"/>
              </w:rPr>
            </w:pPr>
            <w:ins w:id="9065" w:author="Okot" w:date="2020-01-20T15:17:00Z">
              <w:r>
                <w:t>4.1.2. Powrót do pkt</w:t>
              </w:r>
              <w:r w:rsidR="0007340D">
                <w:t xml:space="preserve"> 2.</w:t>
              </w:r>
            </w:ins>
          </w:p>
          <w:p w14:paraId="2EFAE4D8" w14:textId="77777777" w:rsidR="0007340D" w:rsidRDefault="0007340D" w:rsidP="00645B77">
            <w:pPr>
              <w:ind w:firstLine="0"/>
              <w:rPr>
                <w:ins w:id="9066" w:author="Okot" w:date="2020-01-20T15:17:00Z"/>
              </w:rPr>
            </w:pPr>
            <w:ins w:id="9067" w:author="Okot" w:date="2020-01-20T15:17:00Z">
              <w:r>
                <w:t>4.2. Użytkownik nie wprowadził wagi wszystkich produktów.</w:t>
              </w:r>
            </w:ins>
          </w:p>
          <w:p w14:paraId="6A29FBBF" w14:textId="77777777" w:rsidR="0007340D" w:rsidRDefault="0007340D" w:rsidP="00645B77">
            <w:pPr>
              <w:ind w:firstLine="0"/>
              <w:rPr>
                <w:ins w:id="9068" w:author="Okot" w:date="2020-01-20T15:17:00Z"/>
              </w:rPr>
            </w:pPr>
            <w:ins w:id="9069"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9070" w:author="Okot" w:date="2020-01-20T15:17:00Z"/>
              </w:rPr>
            </w:pPr>
            <w:ins w:id="9071" w:author="Okot" w:date="2020-01-20T15:17:00Z">
              <w:r>
                <w:t>4.2.2.1. Użytkownik zatwierdza.</w:t>
              </w:r>
            </w:ins>
          </w:p>
          <w:p w14:paraId="43162011" w14:textId="77777777" w:rsidR="0007340D" w:rsidRDefault="0007340D" w:rsidP="00645B77">
            <w:pPr>
              <w:ind w:firstLine="0"/>
              <w:rPr>
                <w:ins w:id="9072" w:author="Okot" w:date="2020-01-20T15:17:00Z"/>
              </w:rPr>
            </w:pPr>
            <w:ins w:id="9073" w:author="Okot" w:date="2020-01-20T15:17:00Z">
              <w:r>
                <w:t>4.2.2.1.1. System zapisuje „0” jako wartość pustych pól.</w:t>
              </w:r>
            </w:ins>
          </w:p>
          <w:p w14:paraId="42D8F455" w14:textId="3046A963" w:rsidR="0007340D" w:rsidRDefault="00975867" w:rsidP="00645B77">
            <w:pPr>
              <w:ind w:firstLine="0"/>
              <w:rPr>
                <w:ins w:id="9074" w:author="Okot" w:date="2020-01-20T15:17:00Z"/>
              </w:rPr>
            </w:pPr>
            <w:ins w:id="9075" w:author="Okot" w:date="2020-01-20T15:17:00Z">
              <w:r>
                <w:lastRenderedPageBreak/>
                <w:t>4.2.2.1.2. Powrót do pkt</w:t>
              </w:r>
              <w:r w:rsidR="0007340D">
                <w:t> 5.</w:t>
              </w:r>
            </w:ins>
          </w:p>
          <w:p w14:paraId="182237A6" w14:textId="77777777" w:rsidR="0007340D" w:rsidRDefault="0007340D" w:rsidP="00645B77">
            <w:pPr>
              <w:ind w:firstLine="0"/>
              <w:rPr>
                <w:ins w:id="9076" w:author="Okot" w:date="2020-01-20T15:17:00Z"/>
              </w:rPr>
            </w:pPr>
            <w:ins w:id="9077" w:author="Okot" w:date="2020-01-20T15:17:00Z">
              <w:r>
                <w:t>4.2.2.2. Użytkownik nie zatwierdza.</w:t>
              </w:r>
            </w:ins>
          </w:p>
          <w:p w14:paraId="73BD9BD1" w14:textId="3A684984" w:rsidR="0007340D" w:rsidRDefault="00975867" w:rsidP="00645B77">
            <w:pPr>
              <w:ind w:firstLine="0"/>
              <w:rPr>
                <w:ins w:id="9078" w:author="Okot" w:date="2020-01-20T15:17:00Z"/>
              </w:rPr>
            </w:pPr>
            <w:ins w:id="9079" w:author="Okot" w:date="2020-01-20T15:17:00Z">
              <w:r>
                <w:t>4.2.2.2.1. Powrót do pkt</w:t>
              </w:r>
              <w:r w:rsidR="0007340D">
                <w:t> 2.</w:t>
              </w:r>
            </w:ins>
          </w:p>
          <w:p w14:paraId="4C0F89D3" w14:textId="77777777" w:rsidR="0007340D" w:rsidRDefault="0007340D" w:rsidP="00645B77">
            <w:pPr>
              <w:ind w:firstLine="0"/>
              <w:rPr>
                <w:ins w:id="9080" w:author="Okot" w:date="2020-01-20T15:17:00Z"/>
              </w:rPr>
            </w:pPr>
            <w:ins w:id="9081" w:author="Okot" w:date="2020-01-20T15:17:00Z">
              <w:r>
                <w:t>8.1. Użytkownik nie zaznaczył, żadnego sposobu pomiaru potrawy.</w:t>
              </w:r>
            </w:ins>
          </w:p>
          <w:p w14:paraId="0B2748E2" w14:textId="77777777" w:rsidR="0007340D" w:rsidRDefault="0007340D" w:rsidP="00645B77">
            <w:pPr>
              <w:ind w:firstLine="0"/>
              <w:rPr>
                <w:ins w:id="9082" w:author="Okot" w:date="2020-01-20T15:17:00Z"/>
              </w:rPr>
            </w:pPr>
            <w:ins w:id="9083" w:author="Okot" w:date="2020-01-20T15:17:00Z">
              <w:r>
                <w:t>8.1.1. Wyświetlony zostaje stosowny komunikat błędu.</w:t>
              </w:r>
            </w:ins>
          </w:p>
          <w:p w14:paraId="7D23C8C9" w14:textId="4DD92152" w:rsidR="0007340D" w:rsidRDefault="0007340D" w:rsidP="00645B77">
            <w:pPr>
              <w:ind w:firstLine="0"/>
              <w:rPr>
                <w:ins w:id="9084" w:author="Okot" w:date="2020-01-20T15:17:00Z"/>
              </w:rPr>
            </w:pPr>
            <w:ins w:id="9085" w:author="Okot" w:date="2020-01-20T15:17:00Z">
              <w:r>
                <w:t>8.1.2. Powrót do pkt 5.</w:t>
              </w:r>
            </w:ins>
          </w:p>
          <w:p w14:paraId="60DABA2F" w14:textId="77777777" w:rsidR="0007340D" w:rsidRDefault="0007340D" w:rsidP="00645B77">
            <w:pPr>
              <w:ind w:firstLine="0"/>
              <w:rPr>
                <w:ins w:id="9086" w:author="Okot" w:date="2020-01-20T15:17:00Z"/>
              </w:rPr>
            </w:pPr>
            <w:ins w:id="9087" w:author="Okot" w:date="2020-01-20T15:17:00Z">
              <w:r>
                <w:t>8.2(a) Pole „Waga/liczba porcji” pozostało niewypełnione.</w:t>
              </w:r>
            </w:ins>
          </w:p>
          <w:p w14:paraId="42257DF5" w14:textId="77777777" w:rsidR="0007340D" w:rsidRDefault="0007340D" w:rsidP="00645B77">
            <w:pPr>
              <w:ind w:firstLine="0"/>
              <w:rPr>
                <w:ins w:id="9088" w:author="Okot" w:date="2020-01-20T15:17:00Z"/>
              </w:rPr>
            </w:pPr>
            <w:ins w:id="9089" w:author="Okot" w:date="2020-01-20T15:17:00Z">
              <w:r>
                <w:t>8.2(b) Pole „Waga/liczba porcji” zawiera nieprawidłowe dane.</w:t>
              </w:r>
            </w:ins>
          </w:p>
          <w:p w14:paraId="335DF486" w14:textId="77777777" w:rsidR="0007340D" w:rsidRDefault="0007340D" w:rsidP="00645B77">
            <w:pPr>
              <w:ind w:firstLine="0"/>
              <w:rPr>
                <w:ins w:id="9090" w:author="Okot" w:date="2020-01-20T15:17:00Z"/>
              </w:rPr>
            </w:pPr>
            <w:ins w:id="9091" w:author="Okot" w:date="2020-01-20T15:17:00Z">
              <w:r>
                <w:t>8.2.1. Wyświetlony zostaje stosowny komunikat błędu.</w:t>
              </w:r>
            </w:ins>
          </w:p>
          <w:p w14:paraId="367A8E53" w14:textId="3D58AF3E" w:rsidR="0007340D" w:rsidRDefault="00975867" w:rsidP="00645B77">
            <w:pPr>
              <w:ind w:firstLine="0"/>
              <w:rPr>
                <w:ins w:id="9092" w:author="Okot" w:date="2020-01-20T15:17:00Z"/>
              </w:rPr>
            </w:pPr>
            <w:ins w:id="9093" w:author="Okot" w:date="2020-01-20T15:17:00Z">
              <w:r>
                <w:t>8.2.2. Powrót do pkt</w:t>
              </w:r>
              <w:r w:rsidR="0007340D">
                <w:t xml:space="preserve"> 6.</w:t>
              </w:r>
            </w:ins>
          </w:p>
        </w:tc>
      </w:tr>
    </w:tbl>
    <w:p w14:paraId="12CFB329" w14:textId="77777777" w:rsidR="00EA61D6" w:rsidRDefault="00EA61D6" w:rsidP="0007340D">
      <w:pPr>
        <w:ind w:firstLine="0"/>
        <w:rPr>
          <w:ins w:id="9094" w:author="Okot" w:date="2020-01-20T19:35:00Z"/>
        </w:rPr>
      </w:pPr>
    </w:p>
    <w:p w14:paraId="6FF774D7" w14:textId="71D4504F" w:rsidR="0007340D" w:rsidRDefault="002E2CD4" w:rsidP="0007340D">
      <w:pPr>
        <w:ind w:firstLine="0"/>
        <w:rPr>
          <w:ins w:id="9095" w:author="Okot" w:date="2020-01-20T15:17:00Z"/>
        </w:rPr>
      </w:pPr>
      <w:ins w:id="9096" w:author="Okot" w:date="2020-01-20T15:17:00Z">
        <w:r>
          <w:t>Tabela 4.31</w:t>
        </w:r>
        <w:r w:rsidR="0007340D">
          <w:t>. </w:t>
        </w:r>
      </w:ins>
    </w:p>
    <w:p w14:paraId="034A539F" w14:textId="77777777" w:rsidR="0007340D" w:rsidRDefault="0007340D" w:rsidP="0007340D">
      <w:pPr>
        <w:ind w:firstLine="0"/>
        <w:rPr>
          <w:ins w:id="9097" w:author="Okot" w:date="2020-01-20T15:17:00Z"/>
        </w:rPr>
      </w:pPr>
      <w:ins w:id="9098"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9099" w:author="Okot" w:date="2020-01-20T15:17:00Z"/>
        </w:trPr>
        <w:tc>
          <w:tcPr>
            <w:tcW w:w="3397" w:type="dxa"/>
          </w:tcPr>
          <w:p w14:paraId="5576A372" w14:textId="77777777" w:rsidR="0007340D" w:rsidRPr="006076CC" w:rsidRDefault="0007340D" w:rsidP="00645B77">
            <w:pPr>
              <w:ind w:firstLine="0"/>
              <w:rPr>
                <w:ins w:id="9100" w:author="Okot" w:date="2020-01-20T15:17:00Z"/>
                <w:b/>
              </w:rPr>
            </w:pPr>
            <w:ins w:id="9101" w:author="Okot" w:date="2020-01-20T15:17:00Z">
              <w:r w:rsidRPr="006076CC">
                <w:rPr>
                  <w:b/>
                </w:rPr>
                <w:t>Nazwa</w:t>
              </w:r>
            </w:ins>
          </w:p>
        </w:tc>
        <w:tc>
          <w:tcPr>
            <w:tcW w:w="5664" w:type="dxa"/>
          </w:tcPr>
          <w:p w14:paraId="43693E75" w14:textId="70408EBC" w:rsidR="0007340D" w:rsidRPr="00A12070" w:rsidRDefault="0007340D">
            <w:pPr>
              <w:ind w:firstLine="0"/>
              <w:rPr>
                <w:ins w:id="9102" w:author="Okot" w:date="2020-01-20T15:17:00Z"/>
                <w:b/>
                <w:i/>
              </w:rPr>
            </w:pPr>
            <w:ins w:id="9103" w:author="Okot" w:date="2020-01-20T15:17:00Z">
              <w:r>
                <w:rPr>
                  <w:b/>
                  <w:i/>
                </w:rPr>
                <w:t>PU03</w:t>
              </w:r>
            </w:ins>
            <w:ins w:id="9104" w:author="Okot" w:date="2020-01-21T13:57:00Z">
              <w:r w:rsidR="002E2CD4">
                <w:rPr>
                  <w:b/>
                  <w:i/>
                </w:rPr>
                <w:t>1</w:t>
              </w:r>
            </w:ins>
            <w:ins w:id="9105" w:author="Okot" w:date="2020-01-20T15:17:00Z">
              <w:r w:rsidRPr="00A12070">
                <w:rPr>
                  <w:b/>
                  <w:i/>
                </w:rPr>
                <w:t>: Oznacz potrawę jako zakończoną</w:t>
              </w:r>
            </w:ins>
          </w:p>
        </w:tc>
      </w:tr>
      <w:tr w:rsidR="0007340D" w14:paraId="49A49B33" w14:textId="77777777" w:rsidTr="00645B77">
        <w:trPr>
          <w:ins w:id="9106" w:author="Okot" w:date="2020-01-20T15:17:00Z"/>
        </w:trPr>
        <w:tc>
          <w:tcPr>
            <w:tcW w:w="3397" w:type="dxa"/>
          </w:tcPr>
          <w:p w14:paraId="5A6AA5E4" w14:textId="77777777" w:rsidR="0007340D" w:rsidRPr="006076CC" w:rsidRDefault="0007340D" w:rsidP="00645B77">
            <w:pPr>
              <w:ind w:firstLine="0"/>
              <w:rPr>
                <w:ins w:id="9107" w:author="Okot" w:date="2020-01-20T15:17:00Z"/>
                <w:b/>
              </w:rPr>
            </w:pPr>
            <w:ins w:id="9108" w:author="Okot" w:date="2020-01-20T15:17:00Z">
              <w:r w:rsidRPr="006076CC">
                <w:rPr>
                  <w:b/>
                </w:rPr>
                <w:t>Opis</w:t>
              </w:r>
            </w:ins>
          </w:p>
        </w:tc>
        <w:tc>
          <w:tcPr>
            <w:tcW w:w="5664" w:type="dxa"/>
          </w:tcPr>
          <w:p w14:paraId="486AF0CC" w14:textId="77777777" w:rsidR="0007340D" w:rsidRDefault="0007340D" w:rsidP="00645B77">
            <w:pPr>
              <w:ind w:firstLine="0"/>
              <w:rPr>
                <w:ins w:id="9109" w:author="Okot" w:date="2020-01-20T15:17:00Z"/>
              </w:rPr>
            </w:pPr>
            <w:ins w:id="9110" w:author="Okot" w:date="2020-01-20T15:17:00Z">
              <w:r>
                <w:t>Przypadek użycia pozwala użytkownikowi poinformować system, że dana gotowa potrawa już nie jest potrzebna.</w:t>
              </w:r>
            </w:ins>
          </w:p>
        </w:tc>
      </w:tr>
      <w:tr w:rsidR="0007340D" w14:paraId="2C87FD52" w14:textId="77777777" w:rsidTr="00645B77">
        <w:trPr>
          <w:ins w:id="9111" w:author="Okot" w:date="2020-01-20T15:17:00Z"/>
        </w:trPr>
        <w:tc>
          <w:tcPr>
            <w:tcW w:w="3397" w:type="dxa"/>
          </w:tcPr>
          <w:p w14:paraId="4AE2CC3E" w14:textId="77777777" w:rsidR="0007340D" w:rsidRPr="006076CC" w:rsidRDefault="0007340D" w:rsidP="00645B77">
            <w:pPr>
              <w:ind w:firstLine="0"/>
              <w:rPr>
                <w:ins w:id="9112" w:author="Okot" w:date="2020-01-20T15:17:00Z"/>
                <w:b/>
              </w:rPr>
            </w:pPr>
            <w:ins w:id="9113" w:author="Okot" w:date="2020-01-20T15:17:00Z">
              <w:r w:rsidRPr="006076CC">
                <w:rPr>
                  <w:b/>
                </w:rPr>
                <w:t>Warunki początkowe</w:t>
              </w:r>
            </w:ins>
          </w:p>
        </w:tc>
        <w:tc>
          <w:tcPr>
            <w:tcW w:w="5664" w:type="dxa"/>
          </w:tcPr>
          <w:p w14:paraId="79C242C2" w14:textId="4F68252F" w:rsidR="0007340D" w:rsidRDefault="0007340D">
            <w:pPr>
              <w:ind w:firstLine="0"/>
              <w:rPr>
                <w:ins w:id="9114" w:author="Okot" w:date="2020-01-20T15:17:00Z"/>
              </w:rPr>
            </w:pPr>
            <w:ins w:id="9115" w:author="Okot" w:date="2020-01-20T15:17:00Z">
              <w:r>
                <w:t>Użytkownik poprawnie zrealizował PU002, znajduje się na podstronie „Przepisy” i co najmniej raz zrealizował PU03</w:t>
              </w:r>
            </w:ins>
            <w:ins w:id="9116" w:author="Okot" w:date="2020-01-21T13:57:00Z">
              <w:r w:rsidR="002E2CD4">
                <w:t>0</w:t>
              </w:r>
            </w:ins>
            <w:ins w:id="9117" w:author="Okot" w:date="2020-01-20T15:17:00Z">
              <w:r>
                <w:t>.</w:t>
              </w:r>
            </w:ins>
          </w:p>
        </w:tc>
      </w:tr>
      <w:tr w:rsidR="0007340D" w14:paraId="5298055D" w14:textId="77777777" w:rsidTr="00645B77">
        <w:trPr>
          <w:ins w:id="9118" w:author="Okot" w:date="2020-01-20T15:17:00Z"/>
        </w:trPr>
        <w:tc>
          <w:tcPr>
            <w:tcW w:w="3397" w:type="dxa"/>
          </w:tcPr>
          <w:p w14:paraId="780DFB8B" w14:textId="77777777" w:rsidR="0007340D" w:rsidRPr="006076CC" w:rsidRDefault="0007340D" w:rsidP="00645B77">
            <w:pPr>
              <w:ind w:firstLine="0"/>
              <w:rPr>
                <w:ins w:id="9119" w:author="Okot" w:date="2020-01-20T15:17:00Z"/>
                <w:b/>
              </w:rPr>
            </w:pPr>
            <w:ins w:id="9120" w:author="Okot" w:date="2020-01-20T15:17:00Z">
              <w:r w:rsidRPr="006076CC">
                <w:rPr>
                  <w:b/>
                </w:rPr>
                <w:t>Inicjacja</w:t>
              </w:r>
            </w:ins>
          </w:p>
        </w:tc>
        <w:tc>
          <w:tcPr>
            <w:tcW w:w="5664" w:type="dxa"/>
          </w:tcPr>
          <w:p w14:paraId="4B77EBA5" w14:textId="77777777" w:rsidR="0007340D" w:rsidRDefault="0007340D" w:rsidP="00645B77">
            <w:pPr>
              <w:ind w:firstLine="0"/>
              <w:rPr>
                <w:ins w:id="9121" w:author="Okot" w:date="2020-01-20T15:17:00Z"/>
              </w:rPr>
            </w:pPr>
            <w:ins w:id="9122" w:author="Okot" w:date="2020-01-20T15:17:00Z">
              <w:r>
                <w:t>Użytkownik nacisnął przycisk „Zakończ potrawę” umiejscowiony przy nazwie potrawy na liście gotowych potraw.</w:t>
              </w:r>
            </w:ins>
          </w:p>
        </w:tc>
      </w:tr>
      <w:tr w:rsidR="0007340D" w14:paraId="5596EBCB" w14:textId="77777777" w:rsidTr="00645B77">
        <w:trPr>
          <w:ins w:id="9123" w:author="Okot" w:date="2020-01-20T15:17:00Z"/>
        </w:trPr>
        <w:tc>
          <w:tcPr>
            <w:tcW w:w="3397" w:type="dxa"/>
          </w:tcPr>
          <w:p w14:paraId="2D129442" w14:textId="77777777" w:rsidR="0007340D" w:rsidRPr="006076CC" w:rsidRDefault="0007340D" w:rsidP="00645B77">
            <w:pPr>
              <w:ind w:firstLine="0"/>
              <w:rPr>
                <w:ins w:id="9124" w:author="Okot" w:date="2020-01-20T15:17:00Z"/>
                <w:b/>
              </w:rPr>
            </w:pPr>
            <w:ins w:id="9125" w:author="Okot" w:date="2020-01-20T15:17:00Z">
              <w:r w:rsidRPr="006076CC">
                <w:rPr>
                  <w:b/>
                </w:rPr>
                <w:t>Warunki końcowe</w:t>
              </w:r>
            </w:ins>
          </w:p>
        </w:tc>
        <w:tc>
          <w:tcPr>
            <w:tcW w:w="5664" w:type="dxa"/>
          </w:tcPr>
          <w:p w14:paraId="3CCE68CA" w14:textId="77777777" w:rsidR="0007340D" w:rsidRDefault="0007340D" w:rsidP="00645B77">
            <w:pPr>
              <w:ind w:firstLine="0"/>
              <w:rPr>
                <w:ins w:id="9126" w:author="Okot" w:date="2020-01-20T15:17:00Z"/>
              </w:rPr>
            </w:pPr>
            <w:ins w:id="9127" w:author="Okot" w:date="2020-01-20T15:17:00Z">
              <w:r>
                <w:t>Wyświetlony został komunikat informujący o zamknięciu dostępu do potrawy.</w:t>
              </w:r>
            </w:ins>
          </w:p>
        </w:tc>
      </w:tr>
      <w:tr w:rsidR="0007340D" w14:paraId="28A9CC82" w14:textId="77777777" w:rsidTr="00645B77">
        <w:trPr>
          <w:ins w:id="9128" w:author="Okot" w:date="2020-01-20T15:17:00Z"/>
        </w:trPr>
        <w:tc>
          <w:tcPr>
            <w:tcW w:w="3397" w:type="dxa"/>
          </w:tcPr>
          <w:p w14:paraId="19E09F7E" w14:textId="77777777" w:rsidR="0007340D" w:rsidRPr="006076CC" w:rsidRDefault="0007340D" w:rsidP="00645B77">
            <w:pPr>
              <w:ind w:firstLine="0"/>
              <w:rPr>
                <w:ins w:id="9129" w:author="Okot" w:date="2020-01-20T15:17:00Z"/>
                <w:b/>
              </w:rPr>
            </w:pPr>
            <w:ins w:id="9130" w:author="Okot" w:date="2020-01-20T15:17:00Z">
              <w:r w:rsidRPr="006076CC">
                <w:rPr>
                  <w:b/>
                </w:rPr>
                <w:t>Scenariusz główny</w:t>
              </w:r>
            </w:ins>
          </w:p>
        </w:tc>
        <w:tc>
          <w:tcPr>
            <w:tcW w:w="5664" w:type="dxa"/>
          </w:tcPr>
          <w:p w14:paraId="595368F5" w14:textId="77777777" w:rsidR="0007340D" w:rsidRDefault="0007340D" w:rsidP="00645B77">
            <w:pPr>
              <w:ind w:firstLine="0"/>
              <w:rPr>
                <w:ins w:id="9131" w:author="Okot" w:date="2020-01-20T15:17:00Z"/>
              </w:rPr>
            </w:pPr>
            <w:ins w:id="9132" w:author="Okot" w:date="2020-01-20T15:17:00Z">
              <w:r>
                <w:t>1. Wyświetlone zostaje okno dialogowe z prośbą o potwierdzenie dezaktywacji potrawy.</w:t>
              </w:r>
            </w:ins>
          </w:p>
          <w:p w14:paraId="6FEE6414" w14:textId="77777777" w:rsidR="0007340D" w:rsidRDefault="0007340D" w:rsidP="00645B77">
            <w:pPr>
              <w:ind w:firstLine="0"/>
              <w:rPr>
                <w:ins w:id="9133" w:author="Okot" w:date="2020-01-20T15:17:00Z"/>
              </w:rPr>
            </w:pPr>
            <w:ins w:id="9134" w:author="Okot" w:date="2020-01-20T15:17:00Z">
              <w:r>
                <w:t>2. Użytkownik potwierdza żądanie.</w:t>
              </w:r>
            </w:ins>
          </w:p>
          <w:p w14:paraId="278254BE" w14:textId="77777777" w:rsidR="0007340D" w:rsidRDefault="0007340D" w:rsidP="00645B77">
            <w:pPr>
              <w:ind w:firstLine="0"/>
              <w:rPr>
                <w:ins w:id="9135" w:author="Okot" w:date="2020-01-20T15:17:00Z"/>
              </w:rPr>
            </w:pPr>
            <w:ins w:id="9136" w:author="Okot" w:date="2020-01-20T15:17:00Z">
              <w:r>
                <w:t>3. Okno dialogowe zostaje zamknięte.</w:t>
              </w:r>
            </w:ins>
          </w:p>
          <w:p w14:paraId="4DF9D211" w14:textId="77777777" w:rsidR="0007340D" w:rsidRDefault="0007340D" w:rsidP="00645B77">
            <w:pPr>
              <w:ind w:firstLine="0"/>
              <w:rPr>
                <w:ins w:id="9137" w:author="Okot" w:date="2020-01-20T15:17:00Z"/>
              </w:rPr>
            </w:pPr>
            <w:ins w:id="9138" w:author="Okot" w:date="2020-01-20T15:17:00Z">
              <w:r>
                <w:t>4. System przetwarza żądanie.</w:t>
              </w:r>
            </w:ins>
          </w:p>
          <w:p w14:paraId="03FCB63D" w14:textId="77777777" w:rsidR="0007340D" w:rsidRDefault="0007340D" w:rsidP="00645B77">
            <w:pPr>
              <w:ind w:firstLine="0"/>
              <w:rPr>
                <w:ins w:id="9139" w:author="Okot" w:date="2020-01-20T15:17:00Z"/>
              </w:rPr>
            </w:pPr>
            <w:ins w:id="9140"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9141" w:author="Okot" w:date="2020-01-20T15:17:00Z"/>
              </w:rPr>
            </w:pPr>
            <w:ins w:id="9142" w:author="Okot" w:date="2020-01-20T15:17:00Z">
              <w:r>
                <w:t>6. Potrawa przestaje się wyświetlać w liście gotowych potraw na stronie „Przepisy”.</w:t>
              </w:r>
            </w:ins>
          </w:p>
          <w:p w14:paraId="2CFE08F1" w14:textId="77777777" w:rsidR="0007340D" w:rsidRDefault="0007340D" w:rsidP="00645B77">
            <w:pPr>
              <w:ind w:firstLine="0"/>
              <w:rPr>
                <w:ins w:id="9143" w:author="Okot" w:date="2020-01-20T15:17:00Z"/>
              </w:rPr>
            </w:pPr>
            <w:ins w:id="9144" w:author="Okot" w:date="2020-01-20T15:17:00Z">
              <w:r>
                <w:t>7. Wyświetlony został komunikat informujący o zamknięciu dostępu do potrawy.</w:t>
              </w:r>
            </w:ins>
          </w:p>
        </w:tc>
      </w:tr>
      <w:tr w:rsidR="0007340D" w14:paraId="37FB5829" w14:textId="77777777" w:rsidTr="00645B77">
        <w:trPr>
          <w:trHeight w:val="54"/>
          <w:ins w:id="9145" w:author="Okot" w:date="2020-01-20T15:17:00Z"/>
        </w:trPr>
        <w:tc>
          <w:tcPr>
            <w:tcW w:w="3397" w:type="dxa"/>
          </w:tcPr>
          <w:p w14:paraId="15177198" w14:textId="77777777" w:rsidR="0007340D" w:rsidRPr="006076CC" w:rsidRDefault="0007340D" w:rsidP="00645B77">
            <w:pPr>
              <w:ind w:firstLine="0"/>
              <w:rPr>
                <w:ins w:id="9146" w:author="Okot" w:date="2020-01-20T15:17:00Z"/>
                <w:b/>
              </w:rPr>
            </w:pPr>
            <w:ins w:id="9147"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9148" w:author="Okot" w:date="2020-01-20T15:17:00Z"/>
              </w:rPr>
            </w:pPr>
            <w:ins w:id="9149" w:author="Okot" w:date="2020-01-20T15:17:00Z">
              <w:r>
                <w:t>2.1(a) Użytkownik naciska przycisk „Rezygnuj”.</w:t>
              </w:r>
            </w:ins>
          </w:p>
          <w:p w14:paraId="6851C574" w14:textId="77777777" w:rsidR="0007340D" w:rsidRDefault="0007340D" w:rsidP="00645B77">
            <w:pPr>
              <w:ind w:firstLine="0"/>
              <w:rPr>
                <w:ins w:id="9150" w:author="Okot" w:date="2020-01-20T15:17:00Z"/>
              </w:rPr>
            </w:pPr>
            <w:ins w:id="9151" w:author="Okot" w:date="2020-01-20T15:17:00Z">
              <w:r>
                <w:t>2.1(b) Użytkownik używa przycisku do zamknięcia okna.</w:t>
              </w:r>
            </w:ins>
          </w:p>
          <w:p w14:paraId="2410EA5B" w14:textId="77777777" w:rsidR="0007340D" w:rsidRDefault="0007340D" w:rsidP="00645B77">
            <w:pPr>
              <w:ind w:firstLine="0"/>
              <w:rPr>
                <w:ins w:id="9152" w:author="Okot" w:date="2020-01-20T15:17:00Z"/>
              </w:rPr>
            </w:pPr>
            <w:ins w:id="9153"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9154" w:author="Okot" w:date="2020-01-20T15:17:00Z"/>
        </w:rPr>
      </w:pPr>
    </w:p>
    <w:p w14:paraId="6AB1B24C" w14:textId="3B664E8B" w:rsidR="00955828" w:rsidRDefault="00955828" w:rsidP="00955828">
      <w:pPr>
        <w:ind w:firstLine="0"/>
        <w:rPr>
          <w:ins w:id="9155" w:author="Okot" w:date="2020-01-20T15:20:00Z"/>
        </w:rPr>
      </w:pPr>
      <w:ins w:id="9156" w:author="Okot" w:date="2020-01-20T15:20:00Z">
        <w:r>
          <w:t>Tabela 4.</w:t>
        </w:r>
      </w:ins>
      <w:ins w:id="9157" w:author="Okot" w:date="2020-01-20T15:21:00Z">
        <w:r>
          <w:t>3</w:t>
        </w:r>
      </w:ins>
      <w:ins w:id="9158" w:author="Okot" w:date="2020-01-21T13:57:00Z">
        <w:r w:rsidR="002E2CD4">
          <w:t>2</w:t>
        </w:r>
      </w:ins>
      <w:ins w:id="9159" w:author="Okot" w:date="2020-01-20T15:20:00Z">
        <w:r>
          <w:t>.</w:t>
        </w:r>
      </w:ins>
    </w:p>
    <w:p w14:paraId="3E120FD6" w14:textId="77777777" w:rsidR="00955828" w:rsidRDefault="00955828" w:rsidP="00955828">
      <w:pPr>
        <w:ind w:firstLine="0"/>
        <w:rPr>
          <w:ins w:id="9160" w:author="Okot" w:date="2020-01-20T15:20:00Z"/>
        </w:rPr>
      </w:pPr>
      <w:ins w:id="9161"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9162" w:author="Okot" w:date="2020-01-20T15:20:00Z"/>
        </w:trPr>
        <w:tc>
          <w:tcPr>
            <w:tcW w:w="3397" w:type="dxa"/>
          </w:tcPr>
          <w:p w14:paraId="55F652BE" w14:textId="77777777" w:rsidR="00955828" w:rsidRPr="009E0555" w:rsidRDefault="00955828" w:rsidP="00645B77">
            <w:pPr>
              <w:ind w:firstLine="0"/>
              <w:rPr>
                <w:ins w:id="9163" w:author="Okot" w:date="2020-01-20T15:20:00Z"/>
                <w:b/>
              </w:rPr>
            </w:pPr>
            <w:ins w:id="9164" w:author="Okot" w:date="2020-01-20T15:20:00Z">
              <w:r w:rsidRPr="009E0555">
                <w:rPr>
                  <w:b/>
                </w:rPr>
                <w:t>Nazwa</w:t>
              </w:r>
            </w:ins>
          </w:p>
        </w:tc>
        <w:tc>
          <w:tcPr>
            <w:tcW w:w="5664" w:type="dxa"/>
          </w:tcPr>
          <w:p w14:paraId="65D1203B" w14:textId="53246823" w:rsidR="00955828" w:rsidRPr="007A0FF6" w:rsidRDefault="00955828">
            <w:pPr>
              <w:ind w:firstLine="0"/>
              <w:rPr>
                <w:ins w:id="9165" w:author="Okot" w:date="2020-01-20T15:20:00Z"/>
                <w:b/>
                <w:i/>
              </w:rPr>
            </w:pPr>
            <w:ins w:id="9166" w:author="Okot" w:date="2020-01-20T15:20:00Z">
              <w:r>
                <w:rPr>
                  <w:b/>
                  <w:i/>
                </w:rPr>
                <w:t>PU03</w:t>
              </w:r>
            </w:ins>
            <w:ins w:id="9167" w:author="Okot" w:date="2020-01-21T13:57:00Z">
              <w:r w:rsidR="002E2CD4">
                <w:rPr>
                  <w:b/>
                  <w:i/>
                </w:rPr>
                <w:t>2</w:t>
              </w:r>
            </w:ins>
            <w:ins w:id="9168" w:author="Okot" w:date="2020-01-20T15:20:00Z">
              <w:r w:rsidRPr="007A0FF6">
                <w:rPr>
                  <w:b/>
                  <w:i/>
                </w:rPr>
                <w:t>:</w:t>
              </w:r>
              <w:r>
                <w:rPr>
                  <w:b/>
                  <w:i/>
                </w:rPr>
                <w:t xml:space="preserve"> Przeglądanie podstrony Wyszukiwarka produktów</w:t>
              </w:r>
            </w:ins>
          </w:p>
        </w:tc>
      </w:tr>
      <w:tr w:rsidR="00955828" w14:paraId="4F0FA5BA" w14:textId="77777777" w:rsidTr="00645B77">
        <w:trPr>
          <w:ins w:id="9169" w:author="Okot" w:date="2020-01-20T15:20:00Z"/>
        </w:trPr>
        <w:tc>
          <w:tcPr>
            <w:tcW w:w="3397" w:type="dxa"/>
          </w:tcPr>
          <w:p w14:paraId="6596FC79" w14:textId="77777777" w:rsidR="00955828" w:rsidRPr="009E0555" w:rsidRDefault="00955828" w:rsidP="00645B77">
            <w:pPr>
              <w:ind w:firstLine="0"/>
              <w:rPr>
                <w:ins w:id="9170" w:author="Okot" w:date="2020-01-20T15:20:00Z"/>
                <w:b/>
              </w:rPr>
            </w:pPr>
            <w:ins w:id="9171" w:author="Okot" w:date="2020-01-20T15:20:00Z">
              <w:r w:rsidRPr="009E0555">
                <w:rPr>
                  <w:b/>
                </w:rPr>
                <w:t>Opis</w:t>
              </w:r>
            </w:ins>
          </w:p>
        </w:tc>
        <w:tc>
          <w:tcPr>
            <w:tcW w:w="5664" w:type="dxa"/>
          </w:tcPr>
          <w:p w14:paraId="6C608D0A" w14:textId="77777777" w:rsidR="00955828" w:rsidRDefault="00955828" w:rsidP="00645B77">
            <w:pPr>
              <w:ind w:firstLine="0"/>
              <w:rPr>
                <w:ins w:id="9172" w:author="Okot" w:date="2020-01-20T15:20:00Z"/>
              </w:rPr>
            </w:pPr>
            <w:ins w:id="9173"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9174" w:author="Okot" w:date="2020-01-20T15:20:00Z"/>
        </w:trPr>
        <w:tc>
          <w:tcPr>
            <w:tcW w:w="3397" w:type="dxa"/>
          </w:tcPr>
          <w:p w14:paraId="2655BC65" w14:textId="77777777" w:rsidR="00955828" w:rsidRPr="009E0555" w:rsidRDefault="00955828" w:rsidP="00645B77">
            <w:pPr>
              <w:ind w:firstLine="0"/>
              <w:rPr>
                <w:ins w:id="9175" w:author="Okot" w:date="2020-01-20T15:20:00Z"/>
                <w:b/>
              </w:rPr>
            </w:pPr>
            <w:ins w:id="9176" w:author="Okot" w:date="2020-01-20T15:20:00Z">
              <w:r w:rsidRPr="009E0555">
                <w:rPr>
                  <w:b/>
                </w:rPr>
                <w:t>Warunki początkowe</w:t>
              </w:r>
            </w:ins>
          </w:p>
        </w:tc>
        <w:tc>
          <w:tcPr>
            <w:tcW w:w="5664" w:type="dxa"/>
          </w:tcPr>
          <w:p w14:paraId="422930C7" w14:textId="77777777" w:rsidR="00955828" w:rsidRDefault="00955828" w:rsidP="00645B77">
            <w:pPr>
              <w:ind w:firstLine="0"/>
              <w:rPr>
                <w:ins w:id="9177" w:author="Okot" w:date="2020-01-20T15:20:00Z"/>
              </w:rPr>
            </w:pPr>
            <w:ins w:id="9178" w:author="Okot" w:date="2020-01-20T15:20:00Z">
              <w:r>
                <w:t>Użytkownik poprawnie zrealizował PU002.</w:t>
              </w:r>
            </w:ins>
          </w:p>
        </w:tc>
      </w:tr>
      <w:tr w:rsidR="00955828" w14:paraId="200C8DD6" w14:textId="77777777" w:rsidTr="00645B77">
        <w:trPr>
          <w:ins w:id="9179" w:author="Okot" w:date="2020-01-20T15:20:00Z"/>
        </w:trPr>
        <w:tc>
          <w:tcPr>
            <w:tcW w:w="3397" w:type="dxa"/>
          </w:tcPr>
          <w:p w14:paraId="7B11C850" w14:textId="77777777" w:rsidR="00955828" w:rsidRPr="009E0555" w:rsidRDefault="00955828" w:rsidP="00645B77">
            <w:pPr>
              <w:ind w:firstLine="0"/>
              <w:rPr>
                <w:ins w:id="9180" w:author="Okot" w:date="2020-01-20T15:20:00Z"/>
                <w:b/>
              </w:rPr>
            </w:pPr>
            <w:ins w:id="9181" w:author="Okot" w:date="2020-01-20T15:20:00Z">
              <w:r w:rsidRPr="009E0555">
                <w:rPr>
                  <w:b/>
                </w:rPr>
                <w:t>Inicjacja</w:t>
              </w:r>
            </w:ins>
          </w:p>
        </w:tc>
        <w:tc>
          <w:tcPr>
            <w:tcW w:w="5664" w:type="dxa"/>
          </w:tcPr>
          <w:p w14:paraId="743E95FA" w14:textId="77777777" w:rsidR="00955828" w:rsidRDefault="00955828" w:rsidP="00645B77">
            <w:pPr>
              <w:ind w:firstLine="0"/>
              <w:rPr>
                <w:ins w:id="9182" w:author="Okot" w:date="2020-01-20T15:20:00Z"/>
              </w:rPr>
            </w:pPr>
            <w:ins w:id="9183" w:author="Okot" w:date="2020-01-20T15:20:00Z">
              <w:r>
                <w:t>Użytkownik wybrał opcję „Wyszukiwarka produktów” w menu aplikacji.</w:t>
              </w:r>
            </w:ins>
          </w:p>
        </w:tc>
      </w:tr>
      <w:tr w:rsidR="00955828" w14:paraId="0FDEB209" w14:textId="77777777" w:rsidTr="00645B77">
        <w:trPr>
          <w:ins w:id="9184" w:author="Okot" w:date="2020-01-20T15:20:00Z"/>
        </w:trPr>
        <w:tc>
          <w:tcPr>
            <w:tcW w:w="3397" w:type="dxa"/>
          </w:tcPr>
          <w:p w14:paraId="1CAA0184" w14:textId="77777777" w:rsidR="00955828" w:rsidRPr="009E0555" w:rsidRDefault="00955828" w:rsidP="00645B77">
            <w:pPr>
              <w:ind w:firstLine="0"/>
              <w:rPr>
                <w:ins w:id="9185" w:author="Okot" w:date="2020-01-20T15:20:00Z"/>
                <w:b/>
              </w:rPr>
            </w:pPr>
            <w:ins w:id="9186" w:author="Okot" w:date="2020-01-20T15:20:00Z">
              <w:r w:rsidRPr="009E0555">
                <w:rPr>
                  <w:b/>
                </w:rPr>
                <w:t>Warunki końcowe</w:t>
              </w:r>
            </w:ins>
          </w:p>
        </w:tc>
        <w:tc>
          <w:tcPr>
            <w:tcW w:w="5664" w:type="dxa"/>
          </w:tcPr>
          <w:p w14:paraId="4108F653" w14:textId="77777777" w:rsidR="00955828" w:rsidRDefault="00955828" w:rsidP="00645B77">
            <w:pPr>
              <w:ind w:firstLine="0"/>
              <w:rPr>
                <w:ins w:id="9187" w:author="Okot" w:date="2020-01-20T15:20:00Z"/>
              </w:rPr>
            </w:pPr>
            <w:ins w:id="9188" w:author="Okot" w:date="2020-01-20T15:20:00Z">
              <w:r>
                <w:t>Podstrona „Wyszukiwarka” została poprawnie załadowana i wyświetlona.</w:t>
              </w:r>
            </w:ins>
          </w:p>
        </w:tc>
      </w:tr>
      <w:tr w:rsidR="00955828" w14:paraId="71A64261" w14:textId="77777777" w:rsidTr="00645B77">
        <w:trPr>
          <w:ins w:id="9189" w:author="Okot" w:date="2020-01-20T15:20:00Z"/>
        </w:trPr>
        <w:tc>
          <w:tcPr>
            <w:tcW w:w="3397" w:type="dxa"/>
          </w:tcPr>
          <w:p w14:paraId="6D60BB9D" w14:textId="77777777" w:rsidR="00955828" w:rsidRPr="009E0555" w:rsidRDefault="00955828" w:rsidP="00645B77">
            <w:pPr>
              <w:ind w:firstLine="0"/>
              <w:rPr>
                <w:ins w:id="9190" w:author="Okot" w:date="2020-01-20T15:20:00Z"/>
                <w:b/>
              </w:rPr>
            </w:pPr>
            <w:ins w:id="9191" w:author="Okot" w:date="2020-01-20T15:20:00Z">
              <w:r w:rsidRPr="009E0555">
                <w:rPr>
                  <w:b/>
                </w:rPr>
                <w:t>Scenariusz główny</w:t>
              </w:r>
            </w:ins>
          </w:p>
        </w:tc>
        <w:tc>
          <w:tcPr>
            <w:tcW w:w="5664" w:type="dxa"/>
          </w:tcPr>
          <w:p w14:paraId="330A66A7" w14:textId="77777777" w:rsidR="00955828" w:rsidRDefault="00955828" w:rsidP="00645B77">
            <w:pPr>
              <w:ind w:firstLine="0"/>
              <w:rPr>
                <w:ins w:id="9192" w:author="Okot" w:date="2020-01-20T15:20:00Z"/>
              </w:rPr>
            </w:pPr>
            <w:ins w:id="9193" w:author="Okot" w:date="2020-01-20T15:20:00Z">
              <w:r>
                <w:t>1. Użytkownik wybiera opcję „Wyszukiwarka produktów” w menu aplikacji.</w:t>
              </w:r>
            </w:ins>
          </w:p>
          <w:p w14:paraId="3110EECF" w14:textId="77777777" w:rsidR="00955828" w:rsidRDefault="00955828" w:rsidP="00645B77">
            <w:pPr>
              <w:ind w:firstLine="0"/>
              <w:rPr>
                <w:ins w:id="9194" w:author="Okot" w:date="2020-01-20T15:20:00Z"/>
              </w:rPr>
            </w:pPr>
            <w:ins w:id="9195" w:author="Okot" w:date="2020-01-20T15:20:00Z">
              <w:r>
                <w:t>2. System wyświetla podstronę „Wyszukiwarka produktów”.</w:t>
              </w:r>
            </w:ins>
          </w:p>
        </w:tc>
      </w:tr>
      <w:tr w:rsidR="00955828" w14:paraId="5AE3922D" w14:textId="77777777" w:rsidTr="00645B77">
        <w:trPr>
          <w:trHeight w:val="54"/>
          <w:ins w:id="9196" w:author="Okot" w:date="2020-01-20T15:20:00Z"/>
        </w:trPr>
        <w:tc>
          <w:tcPr>
            <w:tcW w:w="3397" w:type="dxa"/>
          </w:tcPr>
          <w:p w14:paraId="124D7283" w14:textId="77777777" w:rsidR="00955828" w:rsidRPr="009E0555" w:rsidRDefault="00955828" w:rsidP="00645B77">
            <w:pPr>
              <w:ind w:firstLine="0"/>
              <w:rPr>
                <w:ins w:id="9197" w:author="Okot" w:date="2020-01-20T15:20:00Z"/>
                <w:b/>
              </w:rPr>
            </w:pPr>
            <w:ins w:id="9198" w:author="Okot" w:date="2020-01-20T15:20:00Z">
              <w:r w:rsidRPr="009E0555">
                <w:rPr>
                  <w:b/>
                </w:rPr>
                <w:t>Scenariusze alternatywne</w:t>
              </w:r>
            </w:ins>
          </w:p>
        </w:tc>
        <w:tc>
          <w:tcPr>
            <w:tcW w:w="5664" w:type="dxa"/>
          </w:tcPr>
          <w:p w14:paraId="402EB507" w14:textId="77777777" w:rsidR="00955828" w:rsidRDefault="00955828" w:rsidP="00645B77">
            <w:pPr>
              <w:ind w:firstLine="0"/>
              <w:rPr>
                <w:ins w:id="9199" w:author="Okot" w:date="2020-01-20T15:20:00Z"/>
              </w:rPr>
            </w:pPr>
            <w:ins w:id="9200" w:author="Okot" w:date="2020-01-20T15:20:00Z">
              <w:r>
                <w:t>-</w:t>
              </w:r>
            </w:ins>
          </w:p>
        </w:tc>
      </w:tr>
    </w:tbl>
    <w:p w14:paraId="676BB0DF" w14:textId="77777777" w:rsidR="00955828" w:rsidRDefault="00955828" w:rsidP="00955828">
      <w:pPr>
        <w:ind w:firstLine="0"/>
        <w:rPr>
          <w:ins w:id="9201" w:author="Okot" w:date="2020-01-20T15:20:00Z"/>
        </w:rPr>
      </w:pPr>
    </w:p>
    <w:p w14:paraId="69600D19" w14:textId="77777777" w:rsidR="00EA61D6" w:rsidRDefault="00EA61D6">
      <w:pPr>
        <w:spacing w:after="160" w:line="259" w:lineRule="auto"/>
        <w:ind w:firstLine="0"/>
        <w:jc w:val="left"/>
        <w:rPr>
          <w:ins w:id="9202" w:author="Okot" w:date="2020-01-20T19:36:00Z"/>
        </w:rPr>
      </w:pPr>
      <w:ins w:id="9203" w:author="Okot" w:date="2020-01-20T19:36:00Z">
        <w:r>
          <w:br w:type="page"/>
        </w:r>
      </w:ins>
    </w:p>
    <w:p w14:paraId="04ABD181" w14:textId="629C627F" w:rsidR="00955828" w:rsidRDefault="00955828" w:rsidP="00955828">
      <w:pPr>
        <w:ind w:firstLine="0"/>
        <w:rPr>
          <w:ins w:id="9204" w:author="Okot" w:date="2020-01-20T15:21:00Z"/>
        </w:rPr>
      </w:pPr>
      <w:ins w:id="9205" w:author="Okot" w:date="2020-01-20T15:21:00Z">
        <w:r>
          <w:lastRenderedPageBreak/>
          <w:t>Tabela 4.3</w:t>
        </w:r>
      </w:ins>
      <w:ins w:id="9206" w:author="Okot" w:date="2020-01-21T13:57:00Z">
        <w:r w:rsidR="002E2CD4">
          <w:t>3</w:t>
        </w:r>
      </w:ins>
      <w:ins w:id="9207" w:author="Okot" w:date="2020-01-20T15:21:00Z">
        <w:r>
          <w:t>.</w:t>
        </w:r>
      </w:ins>
    </w:p>
    <w:p w14:paraId="4E90F0EB" w14:textId="77777777" w:rsidR="00955828" w:rsidRDefault="00955828" w:rsidP="00955828">
      <w:pPr>
        <w:ind w:firstLine="0"/>
        <w:rPr>
          <w:ins w:id="9208" w:author="Okot" w:date="2020-01-20T15:21:00Z"/>
        </w:rPr>
      </w:pPr>
      <w:ins w:id="9209"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9210" w:author="Okot" w:date="2020-01-20T15:21:00Z"/>
        </w:trPr>
        <w:tc>
          <w:tcPr>
            <w:tcW w:w="3397" w:type="dxa"/>
          </w:tcPr>
          <w:p w14:paraId="297743E9" w14:textId="77777777" w:rsidR="00955828" w:rsidRPr="006076CC" w:rsidRDefault="00955828" w:rsidP="00645B77">
            <w:pPr>
              <w:ind w:firstLine="0"/>
              <w:rPr>
                <w:ins w:id="9211" w:author="Okot" w:date="2020-01-20T15:21:00Z"/>
                <w:b/>
              </w:rPr>
            </w:pPr>
            <w:ins w:id="9212" w:author="Okot" w:date="2020-01-20T15:21:00Z">
              <w:r w:rsidRPr="006076CC">
                <w:rPr>
                  <w:b/>
                </w:rPr>
                <w:t>Nazwa</w:t>
              </w:r>
            </w:ins>
          </w:p>
        </w:tc>
        <w:tc>
          <w:tcPr>
            <w:tcW w:w="5664" w:type="dxa"/>
          </w:tcPr>
          <w:p w14:paraId="5F7501A2" w14:textId="30C8B210" w:rsidR="00955828" w:rsidRPr="00A12070" w:rsidRDefault="002E2CD4">
            <w:pPr>
              <w:ind w:firstLine="0"/>
              <w:rPr>
                <w:ins w:id="9213" w:author="Okot" w:date="2020-01-20T15:21:00Z"/>
                <w:b/>
                <w:i/>
              </w:rPr>
            </w:pPr>
            <w:ins w:id="9214" w:author="Okot" w:date="2020-01-20T15:21:00Z">
              <w:r>
                <w:rPr>
                  <w:b/>
                  <w:i/>
                </w:rPr>
                <w:t>PU033</w:t>
              </w:r>
              <w:r w:rsidR="00955828" w:rsidRPr="00A12070">
                <w:rPr>
                  <w:b/>
                  <w:i/>
                </w:rPr>
                <w:t>: Wyszukiwanie produktu po składniku odżywczym</w:t>
              </w:r>
            </w:ins>
          </w:p>
        </w:tc>
      </w:tr>
      <w:tr w:rsidR="00955828" w14:paraId="0BBC64A2" w14:textId="77777777" w:rsidTr="00645B77">
        <w:trPr>
          <w:ins w:id="9215" w:author="Okot" w:date="2020-01-20T15:21:00Z"/>
        </w:trPr>
        <w:tc>
          <w:tcPr>
            <w:tcW w:w="3397" w:type="dxa"/>
          </w:tcPr>
          <w:p w14:paraId="0EB0F8F5" w14:textId="77777777" w:rsidR="00955828" w:rsidRPr="006076CC" w:rsidRDefault="00955828" w:rsidP="00645B77">
            <w:pPr>
              <w:ind w:firstLine="0"/>
              <w:rPr>
                <w:ins w:id="9216" w:author="Okot" w:date="2020-01-20T15:21:00Z"/>
                <w:b/>
              </w:rPr>
            </w:pPr>
            <w:ins w:id="9217" w:author="Okot" w:date="2020-01-20T15:21:00Z">
              <w:r w:rsidRPr="006076CC">
                <w:rPr>
                  <w:b/>
                </w:rPr>
                <w:t>Opis</w:t>
              </w:r>
            </w:ins>
          </w:p>
        </w:tc>
        <w:tc>
          <w:tcPr>
            <w:tcW w:w="5664" w:type="dxa"/>
          </w:tcPr>
          <w:p w14:paraId="364B8F12" w14:textId="77777777" w:rsidR="00955828" w:rsidRDefault="00955828" w:rsidP="00645B77">
            <w:pPr>
              <w:ind w:firstLine="0"/>
              <w:rPr>
                <w:ins w:id="9218" w:author="Okot" w:date="2020-01-20T15:21:00Z"/>
              </w:rPr>
            </w:pPr>
            <w:ins w:id="9219"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9220" w:author="Okot" w:date="2020-01-20T15:21:00Z"/>
        </w:trPr>
        <w:tc>
          <w:tcPr>
            <w:tcW w:w="3397" w:type="dxa"/>
          </w:tcPr>
          <w:p w14:paraId="556D4C14" w14:textId="77777777" w:rsidR="00955828" w:rsidRPr="006076CC" w:rsidRDefault="00955828" w:rsidP="00645B77">
            <w:pPr>
              <w:ind w:firstLine="0"/>
              <w:rPr>
                <w:ins w:id="9221" w:author="Okot" w:date="2020-01-20T15:21:00Z"/>
                <w:b/>
              </w:rPr>
            </w:pPr>
            <w:ins w:id="9222" w:author="Okot" w:date="2020-01-20T15:21:00Z">
              <w:r w:rsidRPr="006076CC">
                <w:rPr>
                  <w:b/>
                </w:rPr>
                <w:t>Warunki początkowe</w:t>
              </w:r>
            </w:ins>
          </w:p>
        </w:tc>
        <w:tc>
          <w:tcPr>
            <w:tcW w:w="5664" w:type="dxa"/>
          </w:tcPr>
          <w:p w14:paraId="5D0C8211" w14:textId="77777777" w:rsidR="00955828" w:rsidRDefault="00955828" w:rsidP="00645B77">
            <w:pPr>
              <w:ind w:firstLine="0"/>
              <w:rPr>
                <w:ins w:id="9223" w:author="Okot" w:date="2020-01-20T15:21:00Z"/>
              </w:rPr>
            </w:pPr>
            <w:ins w:id="9224" w:author="Okot" w:date="2020-01-20T15:21:00Z">
              <w:r>
                <w:t>Użytkownik poprawnie zrealizował PU002 i znajduje się na podstronie „Wyszukiwarka produktów”.</w:t>
              </w:r>
            </w:ins>
          </w:p>
        </w:tc>
      </w:tr>
      <w:tr w:rsidR="00955828" w14:paraId="4E2F5194" w14:textId="77777777" w:rsidTr="00645B77">
        <w:trPr>
          <w:ins w:id="9225" w:author="Okot" w:date="2020-01-20T15:21:00Z"/>
        </w:trPr>
        <w:tc>
          <w:tcPr>
            <w:tcW w:w="3397" w:type="dxa"/>
          </w:tcPr>
          <w:p w14:paraId="02CBFD29" w14:textId="77777777" w:rsidR="00955828" w:rsidRPr="006076CC" w:rsidRDefault="00955828" w:rsidP="00645B77">
            <w:pPr>
              <w:ind w:firstLine="0"/>
              <w:rPr>
                <w:ins w:id="9226" w:author="Okot" w:date="2020-01-20T15:21:00Z"/>
                <w:b/>
              </w:rPr>
            </w:pPr>
            <w:ins w:id="9227" w:author="Okot" w:date="2020-01-20T15:21:00Z">
              <w:r w:rsidRPr="006076CC">
                <w:rPr>
                  <w:b/>
                </w:rPr>
                <w:t>Inicjacja</w:t>
              </w:r>
            </w:ins>
          </w:p>
        </w:tc>
        <w:tc>
          <w:tcPr>
            <w:tcW w:w="5664" w:type="dxa"/>
          </w:tcPr>
          <w:p w14:paraId="66BBD034" w14:textId="77777777" w:rsidR="00955828" w:rsidRDefault="00955828" w:rsidP="00645B77">
            <w:pPr>
              <w:ind w:firstLine="0"/>
              <w:rPr>
                <w:ins w:id="9228" w:author="Okot" w:date="2020-01-20T15:21:00Z"/>
              </w:rPr>
            </w:pPr>
            <w:ins w:id="9229" w:author="Okot" w:date="2020-01-20T15:21:00Z">
              <w:r>
                <w:t>Użytkownika rozwija listę składników odżywczych.</w:t>
              </w:r>
            </w:ins>
          </w:p>
        </w:tc>
      </w:tr>
      <w:tr w:rsidR="00955828" w14:paraId="2CA1F5C1" w14:textId="77777777" w:rsidTr="00645B77">
        <w:trPr>
          <w:ins w:id="9230" w:author="Okot" w:date="2020-01-20T15:21:00Z"/>
        </w:trPr>
        <w:tc>
          <w:tcPr>
            <w:tcW w:w="3397" w:type="dxa"/>
          </w:tcPr>
          <w:p w14:paraId="085980D2" w14:textId="77777777" w:rsidR="00955828" w:rsidRPr="006076CC" w:rsidRDefault="00955828" w:rsidP="00645B77">
            <w:pPr>
              <w:ind w:firstLine="0"/>
              <w:rPr>
                <w:ins w:id="9231" w:author="Okot" w:date="2020-01-20T15:21:00Z"/>
                <w:b/>
              </w:rPr>
            </w:pPr>
            <w:ins w:id="9232" w:author="Okot" w:date="2020-01-20T15:21:00Z">
              <w:r w:rsidRPr="006076CC">
                <w:rPr>
                  <w:b/>
                </w:rPr>
                <w:t>Warunki końcowe</w:t>
              </w:r>
            </w:ins>
          </w:p>
        </w:tc>
        <w:tc>
          <w:tcPr>
            <w:tcW w:w="5664" w:type="dxa"/>
          </w:tcPr>
          <w:p w14:paraId="6CAFBAE6" w14:textId="77777777" w:rsidR="00955828" w:rsidRDefault="00955828" w:rsidP="00645B77">
            <w:pPr>
              <w:ind w:firstLine="0"/>
              <w:rPr>
                <w:ins w:id="9233" w:author="Okot" w:date="2020-01-20T15:21:00Z"/>
              </w:rPr>
            </w:pPr>
            <w:ins w:id="9234" w:author="Okot" w:date="2020-01-20T15:21:00Z">
              <w:r>
                <w:t>Wyświetlona została tabela zawierająca 20 produktów o najwyższej zawartości wybranego składnika.</w:t>
              </w:r>
            </w:ins>
          </w:p>
        </w:tc>
      </w:tr>
      <w:tr w:rsidR="00955828" w14:paraId="31BCEB7D" w14:textId="77777777" w:rsidTr="00645B77">
        <w:trPr>
          <w:ins w:id="9235" w:author="Okot" w:date="2020-01-20T15:21:00Z"/>
        </w:trPr>
        <w:tc>
          <w:tcPr>
            <w:tcW w:w="3397" w:type="dxa"/>
          </w:tcPr>
          <w:p w14:paraId="5C5DABAD" w14:textId="77777777" w:rsidR="00955828" w:rsidRPr="006076CC" w:rsidRDefault="00955828" w:rsidP="00645B77">
            <w:pPr>
              <w:ind w:firstLine="0"/>
              <w:rPr>
                <w:ins w:id="9236" w:author="Okot" w:date="2020-01-20T15:21:00Z"/>
                <w:b/>
              </w:rPr>
            </w:pPr>
            <w:ins w:id="9237" w:author="Okot" w:date="2020-01-20T15:21:00Z">
              <w:r w:rsidRPr="006076CC">
                <w:rPr>
                  <w:b/>
                </w:rPr>
                <w:t>Scenariusz główny</w:t>
              </w:r>
            </w:ins>
          </w:p>
        </w:tc>
        <w:tc>
          <w:tcPr>
            <w:tcW w:w="5664" w:type="dxa"/>
          </w:tcPr>
          <w:p w14:paraId="108FFF64" w14:textId="77777777" w:rsidR="00955828" w:rsidRDefault="00955828" w:rsidP="00645B77">
            <w:pPr>
              <w:ind w:firstLine="0"/>
              <w:rPr>
                <w:ins w:id="9238" w:author="Okot" w:date="2020-01-20T15:21:00Z"/>
              </w:rPr>
            </w:pPr>
            <w:ins w:id="9239" w:author="Okot" w:date="2020-01-20T15:21:00Z">
              <w:r>
                <w:t>1. Użytkownik wybiera z listy składnik.</w:t>
              </w:r>
            </w:ins>
          </w:p>
          <w:p w14:paraId="7F45563F" w14:textId="77777777" w:rsidR="00955828" w:rsidRDefault="00955828" w:rsidP="00645B77">
            <w:pPr>
              <w:ind w:firstLine="0"/>
              <w:rPr>
                <w:ins w:id="9240" w:author="Okot" w:date="2020-01-20T15:21:00Z"/>
              </w:rPr>
            </w:pPr>
            <w:ins w:id="9241" w:author="Okot" w:date="2020-01-20T15:21:00Z">
              <w:r>
                <w:t>2. Użytkownik naciska przycisk wyszukiwania.</w:t>
              </w:r>
            </w:ins>
          </w:p>
          <w:p w14:paraId="220AB490" w14:textId="77777777" w:rsidR="00955828" w:rsidRDefault="00955828" w:rsidP="00645B77">
            <w:pPr>
              <w:ind w:firstLine="0"/>
              <w:rPr>
                <w:ins w:id="9242" w:author="Okot" w:date="2020-01-20T15:21:00Z"/>
              </w:rPr>
            </w:pPr>
            <w:ins w:id="9243" w:author="Okot" w:date="2020-01-20T15:21:00Z">
              <w:r>
                <w:t>3. System sprawdza poprawność przesyłania formularza.</w:t>
              </w:r>
            </w:ins>
          </w:p>
          <w:p w14:paraId="0FBDAD97" w14:textId="77777777" w:rsidR="00955828" w:rsidRDefault="00955828" w:rsidP="00645B77">
            <w:pPr>
              <w:ind w:firstLine="0"/>
              <w:rPr>
                <w:ins w:id="9244" w:author="Okot" w:date="2020-01-20T15:21:00Z"/>
              </w:rPr>
            </w:pPr>
            <w:ins w:id="9245" w:author="Okot" w:date="2020-01-20T15:21:00Z">
              <w:r>
                <w:t>4. System przesyła zapytania do bazy danych.</w:t>
              </w:r>
            </w:ins>
          </w:p>
          <w:p w14:paraId="7AB932F3" w14:textId="77777777" w:rsidR="00955828" w:rsidRDefault="00955828" w:rsidP="00645B77">
            <w:pPr>
              <w:ind w:firstLine="0"/>
              <w:rPr>
                <w:ins w:id="9246" w:author="Okot" w:date="2020-01-20T15:21:00Z"/>
              </w:rPr>
            </w:pPr>
            <w:ins w:id="9247" w:author="Okot" w:date="2020-01-20T15:21:00Z">
              <w:r>
                <w:t>5. Baza danych zwraca rezultat zapytania.</w:t>
              </w:r>
            </w:ins>
          </w:p>
          <w:p w14:paraId="2DE47DDA" w14:textId="77777777" w:rsidR="00955828" w:rsidRDefault="00955828" w:rsidP="00645B77">
            <w:pPr>
              <w:ind w:firstLine="0"/>
              <w:rPr>
                <w:ins w:id="9248" w:author="Okot" w:date="2020-01-20T15:21:00Z"/>
              </w:rPr>
            </w:pPr>
            <w:ins w:id="9249" w:author="Okot" w:date="2020-01-20T15:21:00Z">
              <w:r>
                <w:t>6. System wyświetla zwrócone dane w formie tabeli.</w:t>
              </w:r>
            </w:ins>
          </w:p>
        </w:tc>
      </w:tr>
      <w:tr w:rsidR="00955828" w14:paraId="1DA1CC43" w14:textId="77777777" w:rsidTr="00645B77">
        <w:trPr>
          <w:trHeight w:val="54"/>
          <w:ins w:id="9250" w:author="Okot" w:date="2020-01-20T15:21:00Z"/>
        </w:trPr>
        <w:tc>
          <w:tcPr>
            <w:tcW w:w="3397" w:type="dxa"/>
          </w:tcPr>
          <w:p w14:paraId="37A2E557" w14:textId="77777777" w:rsidR="00955828" w:rsidRPr="006076CC" w:rsidRDefault="00955828" w:rsidP="00645B77">
            <w:pPr>
              <w:ind w:firstLine="0"/>
              <w:rPr>
                <w:ins w:id="9251" w:author="Okot" w:date="2020-01-20T15:21:00Z"/>
                <w:b/>
              </w:rPr>
            </w:pPr>
            <w:ins w:id="9252" w:author="Okot" w:date="2020-01-20T15:21:00Z">
              <w:r w:rsidRPr="006076CC">
                <w:rPr>
                  <w:b/>
                </w:rPr>
                <w:t>Scenariusze alternatywne</w:t>
              </w:r>
            </w:ins>
          </w:p>
        </w:tc>
        <w:tc>
          <w:tcPr>
            <w:tcW w:w="5664" w:type="dxa"/>
          </w:tcPr>
          <w:p w14:paraId="7F4506A7" w14:textId="77777777" w:rsidR="00955828" w:rsidRDefault="00955828" w:rsidP="00645B77">
            <w:pPr>
              <w:ind w:firstLine="0"/>
              <w:rPr>
                <w:ins w:id="9253" w:author="Okot" w:date="2020-01-20T15:21:00Z"/>
              </w:rPr>
            </w:pPr>
            <w:ins w:id="9254" w:author="Okot" w:date="2020-01-20T15:21:00Z">
              <w:r>
                <w:t>3.1. Żaden składnik nie został wybrany.</w:t>
              </w:r>
            </w:ins>
          </w:p>
          <w:p w14:paraId="161D42E2" w14:textId="77777777" w:rsidR="00955828" w:rsidRDefault="00955828" w:rsidP="00645B77">
            <w:pPr>
              <w:ind w:firstLine="0"/>
              <w:rPr>
                <w:ins w:id="9255" w:author="Okot" w:date="2020-01-20T15:21:00Z"/>
              </w:rPr>
            </w:pPr>
            <w:ins w:id="9256" w:author="Okot" w:date="2020-01-20T15:21:00Z">
              <w:r>
                <w:t>3.1.1. Wyświetlony zostaje stosowny komunikat błędu.</w:t>
              </w:r>
            </w:ins>
          </w:p>
          <w:p w14:paraId="7B9BA8A5" w14:textId="703B3D7D" w:rsidR="00955828" w:rsidRDefault="00975867" w:rsidP="00645B77">
            <w:pPr>
              <w:ind w:firstLine="0"/>
              <w:rPr>
                <w:ins w:id="9257" w:author="Okot" w:date="2020-01-20T15:21:00Z"/>
              </w:rPr>
            </w:pPr>
            <w:ins w:id="9258"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9259" w:author="Okot" w:date="2020-01-20T15:58:00Z"/>
        </w:rPr>
        <w:pPrChange w:id="9260" w:author="Okot" w:date="2020-01-20T15:58:00Z">
          <w:pPr>
            <w:spacing w:after="160" w:line="259" w:lineRule="auto"/>
            <w:ind w:firstLine="0"/>
            <w:jc w:val="left"/>
          </w:pPr>
        </w:pPrChange>
      </w:pPr>
      <w:ins w:id="9261"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9262" w:author="Okot" w:date="2020-01-20T19:37:00Z"/>
        </w:rPr>
      </w:pPr>
    </w:p>
    <w:p w14:paraId="44B62718" w14:textId="11FA39BB" w:rsidR="000D06EF" w:rsidRDefault="000D06EF" w:rsidP="000D06EF">
      <w:pPr>
        <w:spacing w:after="160" w:line="259" w:lineRule="auto"/>
        <w:ind w:firstLine="0"/>
        <w:jc w:val="center"/>
        <w:rPr>
          <w:ins w:id="9263" w:author="Okot" w:date="2020-01-20T15:45:00Z"/>
        </w:rPr>
      </w:pPr>
      <w:ins w:id="9264" w:author="Okot" w:date="2020-01-20T15:45:00Z">
        <w:r>
          <w:t>Rys. 4.6. Diagram przypadków użycia związanych z dodawaniem własnych produktów, wprowadzaniem spożytych posiłków oraz przeglądaniem stopnia zaspokojenia swojego zapotrze</w:t>
        </w:r>
      </w:ins>
      <w:ins w:id="9265" w:author="Okot" w:date="2020-01-20T15:46:00Z">
        <w:r>
          <w:t>bowania na składniki odżywcze</w:t>
        </w:r>
      </w:ins>
      <w:ins w:id="9266" w:author="Okot" w:date="2020-01-20T15:45:00Z">
        <w:r>
          <w:t xml:space="preserve"> przez zalogowanego użytkownika.</w:t>
        </w:r>
      </w:ins>
    </w:p>
    <w:p w14:paraId="38A1CBA0" w14:textId="609163FF" w:rsidR="00A3379B" w:rsidRDefault="00A3379B">
      <w:pPr>
        <w:spacing w:after="160" w:line="259" w:lineRule="auto"/>
        <w:ind w:firstLine="0"/>
        <w:jc w:val="center"/>
        <w:rPr>
          <w:ins w:id="9267" w:author="Okot" w:date="2020-01-20T15:46:00Z"/>
        </w:rPr>
        <w:pPrChange w:id="9268" w:author="Okot" w:date="2020-01-20T15:44:00Z">
          <w:pPr>
            <w:spacing w:after="160" w:line="259" w:lineRule="auto"/>
            <w:ind w:firstLine="0"/>
            <w:jc w:val="left"/>
          </w:pPr>
        </w:pPrChange>
      </w:pPr>
    </w:p>
    <w:p w14:paraId="102FF748" w14:textId="77051FFF" w:rsidR="003D087F" w:rsidRDefault="003D087F" w:rsidP="003D087F">
      <w:pPr>
        <w:ind w:firstLine="0"/>
        <w:rPr>
          <w:ins w:id="9269" w:author="Okot" w:date="2020-01-20T15:46:00Z"/>
        </w:rPr>
      </w:pPr>
      <w:ins w:id="9270" w:author="Okot" w:date="2020-01-20T15:46:00Z">
        <w:r>
          <w:t>Tabela 4.</w:t>
        </w:r>
      </w:ins>
      <w:ins w:id="9271" w:author="Okot" w:date="2020-01-20T15:47:00Z">
        <w:r>
          <w:t>3</w:t>
        </w:r>
      </w:ins>
      <w:ins w:id="9272" w:author="Okot" w:date="2020-01-20T15:46:00Z">
        <w:r w:rsidR="002E2CD4">
          <w:t>4</w:t>
        </w:r>
        <w:r>
          <w:t>.</w:t>
        </w:r>
      </w:ins>
    </w:p>
    <w:p w14:paraId="7C883396" w14:textId="5A58CCD4" w:rsidR="003D087F" w:rsidRDefault="003D087F">
      <w:pPr>
        <w:ind w:firstLine="0"/>
        <w:rPr>
          <w:ins w:id="9273" w:author="Okot" w:date="2020-01-20T15:04:00Z"/>
        </w:rPr>
        <w:pPrChange w:id="9274" w:author="Okot" w:date="2020-01-20T15:47:00Z">
          <w:pPr>
            <w:spacing w:after="160" w:line="259" w:lineRule="auto"/>
            <w:ind w:firstLine="0"/>
            <w:jc w:val="left"/>
          </w:pPr>
        </w:pPrChange>
      </w:pPr>
      <w:ins w:id="9275"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9276" w:author="Okot" w:date="2020-01-20T15:46:00Z"/>
        </w:trPr>
        <w:tc>
          <w:tcPr>
            <w:tcW w:w="3397" w:type="dxa"/>
          </w:tcPr>
          <w:p w14:paraId="4888D5F7" w14:textId="77777777" w:rsidR="003D087F" w:rsidRPr="009E0555" w:rsidRDefault="003D087F" w:rsidP="00645B77">
            <w:pPr>
              <w:ind w:firstLine="0"/>
              <w:rPr>
                <w:ins w:id="9277" w:author="Okot" w:date="2020-01-20T15:46:00Z"/>
                <w:b/>
              </w:rPr>
            </w:pPr>
            <w:ins w:id="9278" w:author="Okot" w:date="2020-01-20T15:46:00Z">
              <w:r w:rsidRPr="009E0555">
                <w:rPr>
                  <w:b/>
                </w:rPr>
                <w:t>Nazwa</w:t>
              </w:r>
            </w:ins>
          </w:p>
        </w:tc>
        <w:tc>
          <w:tcPr>
            <w:tcW w:w="5664" w:type="dxa"/>
          </w:tcPr>
          <w:p w14:paraId="44854F47" w14:textId="716C4D98" w:rsidR="003D087F" w:rsidRPr="007A0FF6" w:rsidRDefault="002E2CD4" w:rsidP="00645B77">
            <w:pPr>
              <w:ind w:firstLine="0"/>
              <w:rPr>
                <w:ins w:id="9279" w:author="Okot" w:date="2020-01-20T15:46:00Z"/>
                <w:b/>
                <w:i/>
              </w:rPr>
            </w:pPr>
            <w:ins w:id="9280"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9281" w:author="Okot" w:date="2020-01-20T15:46:00Z"/>
        </w:trPr>
        <w:tc>
          <w:tcPr>
            <w:tcW w:w="3397" w:type="dxa"/>
          </w:tcPr>
          <w:p w14:paraId="19E8B521" w14:textId="77777777" w:rsidR="003D087F" w:rsidRPr="009E0555" w:rsidRDefault="003D087F" w:rsidP="00645B77">
            <w:pPr>
              <w:ind w:firstLine="0"/>
              <w:rPr>
                <w:ins w:id="9282" w:author="Okot" w:date="2020-01-20T15:46:00Z"/>
                <w:b/>
              </w:rPr>
            </w:pPr>
            <w:ins w:id="9283" w:author="Okot" w:date="2020-01-20T15:46:00Z">
              <w:r w:rsidRPr="009E0555">
                <w:rPr>
                  <w:b/>
                </w:rPr>
                <w:t>Opis</w:t>
              </w:r>
            </w:ins>
          </w:p>
        </w:tc>
        <w:tc>
          <w:tcPr>
            <w:tcW w:w="5664" w:type="dxa"/>
          </w:tcPr>
          <w:p w14:paraId="0F7961AC" w14:textId="77777777" w:rsidR="003D087F" w:rsidRDefault="003D087F" w:rsidP="00645B77">
            <w:pPr>
              <w:ind w:firstLine="0"/>
              <w:rPr>
                <w:ins w:id="9284" w:author="Okot" w:date="2020-01-20T15:46:00Z"/>
              </w:rPr>
            </w:pPr>
            <w:ins w:id="9285"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9286" w:author="Okot" w:date="2020-01-20T15:46:00Z"/>
        </w:trPr>
        <w:tc>
          <w:tcPr>
            <w:tcW w:w="3397" w:type="dxa"/>
          </w:tcPr>
          <w:p w14:paraId="50FA624E" w14:textId="77777777" w:rsidR="003D087F" w:rsidRPr="009E0555" w:rsidRDefault="003D087F" w:rsidP="00645B77">
            <w:pPr>
              <w:ind w:firstLine="0"/>
              <w:rPr>
                <w:ins w:id="9287" w:author="Okot" w:date="2020-01-20T15:46:00Z"/>
                <w:b/>
              </w:rPr>
            </w:pPr>
            <w:ins w:id="9288" w:author="Okot" w:date="2020-01-20T15:46:00Z">
              <w:r w:rsidRPr="009E0555">
                <w:rPr>
                  <w:b/>
                </w:rPr>
                <w:t>Warunki początkowe</w:t>
              </w:r>
            </w:ins>
          </w:p>
        </w:tc>
        <w:tc>
          <w:tcPr>
            <w:tcW w:w="5664" w:type="dxa"/>
          </w:tcPr>
          <w:p w14:paraId="309A26F3" w14:textId="77777777" w:rsidR="003D087F" w:rsidRDefault="003D087F" w:rsidP="00645B77">
            <w:pPr>
              <w:ind w:firstLine="0"/>
              <w:rPr>
                <w:ins w:id="9289" w:author="Okot" w:date="2020-01-20T15:46:00Z"/>
              </w:rPr>
            </w:pPr>
            <w:ins w:id="9290" w:author="Okot" w:date="2020-01-20T15:46:00Z">
              <w:r>
                <w:t>Użytkownik poprawnie zrealizował PU002.</w:t>
              </w:r>
            </w:ins>
          </w:p>
        </w:tc>
      </w:tr>
      <w:tr w:rsidR="003D087F" w14:paraId="1C191317" w14:textId="77777777" w:rsidTr="00645B77">
        <w:trPr>
          <w:ins w:id="9291" w:author="Okot" w:date="2020-01-20T15:46:00Z"/>
        </w:trPr>
        <w:tc>
          <w:tcPr>
            <w:tcW w:w="3397" w:type="dxa"/>
          </w:tcPr>
          <w:p w14:paraId="1A507B2A" w14:textId="77777777" w:rsidR="003D087F" w:rsidRPr="009E0555" w:rsidRDefault="003D087F" w:rsidP="00645B77">
            <w:pPr>
              <w:ind w:firstLine="0"/>
              <w:rPr>
                <w:ins w:id="9292" w:author="Okot" w:date="2020-01-20T15:46:00Z"/>
                <w:b/>
              </w:rPr>
            </w:pPr>
            <w:ins w:id="9293" w:author="Okot" w:date="2020-01-20T15:46:00Z">
              <w:r w:rsidRPr="009E0555">
                <w:rPr>
                  <w:b/>
                </w:rPr>
                <w:t>Inicjacja</w:t>
              </w:r>
            </w:ins>
          </w:p>
        </w:tc>
        <w:tc>
          <w:tcPr>
            <w:tcW w:w="5664" w:type="dxa"/>
          </w:tcPr>
          <w:p w14:paraId="1C91AFFC" w14:textId="77777777" w:rsidR="003D087F" w:rsidRDefault="003D087F" w:rsidP="00645B77">
            <w:pPr>
              <w:ind w:firstLine="0"/>
              <w:rPr>
                <w:ins w:id="9294" w:author="Okot" w:date="2020-01-20T15:46:00Z"/>
              </w:rPr>
            </w:pPr>
            <w:ins w:id="9295" w:author="Okot" w:date="2020-01-20T15:46:00Z">
              <w:r>
                <w:t>Użytkownik wybrał opcję „Moje produkty” w menu aplikacji.</w:t>
              </w:r>
            </w:ins>
          </w:p>
        </w:tc>
      </w:tr>
      <w:tr w:rsidR="003D087F" w14:paraId="0C830641" w14:textId="77777777" w:rsidTr="00645B77">
        <w:trPr>
          <w:ins w:id="9296" w:author="Okot" w:date="2020-01-20T15:46:00Z"/>
        </w:trPr>
        <w:tc>
          <w:tcPr>
            <w:tcW w:w="3397" w:type="dxa"/>
          </w:tcPr>
          <w:p w14:paraId="08FE2A35" w14:textId="77777777" w:rsidR="003D087F" w:rsidRPr="009E0555" w:rsidRDefault="003D087F" w:rsidP="00645B77">
            <w:pPr>
              <w:ind w:firstLine="0"/>
              <w:rPr>
                <w:ins w:id="9297" w:author="Okot" w:date="2020-01-20T15:46:00Z"/>
                <w:b/>
              </w:rPr>
            </w:pPr>
            <w:ins w:id="9298" w:author="Okot" w:date="2020-01-20T15:46:00Z">
              <w:r w:rsidRPr="009E0555">
                <w:rPr>
                  <w:b/>
                </w:rPr>
                <w:t>Warunki końcowe</w:t>
              </w:r>
            </w:ins>
          </w:p>
        </w:tc>
        <w:tc>
          <w:tcPr>
            <w:tcW w:w="5664" w:type="dxa"/>
          </w:tcPr>
          <w:p w14:paraId="19A5E65C" w14:textId="77777777" w:rsidR="003D087F" w:rsidRDefault="003D087F" w:rsidP="00645B77">
            <w:pPr>
              <w:ind w:firstLine="0"/>
              <w:rPr>
                <w:ins w:id="9299" w:author="Okot" w:date="2020-01-20T15:46:00Z"/>
              </w:rPr>
            </w:pPr>
            <w:ins w:id="9300" w:author="Okot" w:date="2020-01-20T15:46:00Z">
              <w:r>
                <w:t>Podstrona „Moje produkty” została poprawnie załadowana i wyświetlona.</w:t>
              </w:r>
            </w:ins>
          </w:p>
        </w:tc>
      </w:tr>
      <w:tr w:rsidR="003D087F" w14:paraId="557E9598" w14:textId="77777777" w:rsidTr="00645B77">
        <w:trPr>
          <w:ins w:id="9301" w:author="Okot" w:date="2020-01-20T15:46:00Z"/>
        </w:trPr>
        <w:tc>
          <w:tcPr>
            <w:tcW w:w="3397" w:type="dxa"/>
          </w:tcPr>
          <w:p w14:paraId="1993B33F" w14:textId="77777777" w:rsidR="003D087F" w:rsidRPr="009E0555" w:rsidRDefault="003D087F" w:rsidP="00645B77">
            <w:pPr>
              <w:ind w:firstLine="0"/>
              <w:rPr>
                <w:ins w:id="9302" w:author="Okot" w:date="2020-01-20T15:46:00Z"/>
                <w:b/>
              </w:rPr>
            </w:pPr>
            <w:ins w:id="9303"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9304" w:author="Okot" w:date="2020-01-20T15:46:00Z"/>
              </w:rPr>
            </w:pPr>
            <w:ins w:id="9305" w:author="Okot" w:date="2020-01-20T15:46:00Z">
              <w:r>
                <w:t>1. Użytkownik wybiera opcję „Moje produkty” w menu aplikacji.</w:t>
              </w:r>
            </w:ins>
          </w:p>
          <w:p w14:paraId="6C56B585" w14:textId="77777777" w:rsidR="003D087F" w:rsidRDefault="003D087F" w:rsidP="00645B77">
            <w:pPr>
              <w:ind w:firstLine="0"/>
              <w:rPr>
                <w:ins w:id="9306" w:author="Okot" w:date="2020-01-20T15:46:00Z"/>
              </w:rPr>
            </w:pPr>
            <w:ins w:id="9307" w:author="Okot" w:date="2020-01-20T15:46:00Z">
              <w:r>
                <w:t>2. System wyświetla podstronę „Moje produkty”.</w:t>
              </w:r>
            </w:ins>
          </w:p>
        </w:tc>
      </w:tr>
      <w:tr w:rsidR="003D087F" w14:paraId="5A8794EE" w14:textId="77777777" w:rsidTr="00645B77">
        <w:trPr>
          <w:trHeight w:val="54"/>
          <w:ins w:id="9308" w:author="Okot" w:date="2020-01-20T15:46:00Z"/>
        </w:trPr>
        <w:tc>
          <w:tcPr>
            <w:tcW w:w="3397" w:type="dxa"/>
          </w:tcPr>
          <w:p w14:paraId="743DBFCF" w14:textId="77777777" w:rsidR="003D087F" w:rsidRPr="009E0555" w:rsidRDefault="003D087F" w:rsidP="00645B77">
            <w:pPr>
              <w:ind w:firstLine="0"/>
              <w:rPr>
                <w:ins w:id="9309" w:author="Okot" w:date="2020-01-20T15:46:00Z"/>
                <w:b/>
              </w:rPr>
            </w:pPr>
            <w:ins w:id="9310" w:author="Okot" w:date="2020-01-20T15:46:00Z">
              <w:r w:rsidRPr="009E0555">
                <w:rPr>
                  <w:b/>
                </w:rPr>
                <w:t>Scenariusze alternatywne</w:t>
              </w:r>
            </w:ins>
          </w:p>
        </w:tc>
        <w:tc>
          <w:tcPr>
            <w:tcW w:w="5664" w:type="dxa"/>
          </w:tcPr>
          <w:p w14:paraId="7FF44EFF" w14:textId="77777777" w:rsidR="003D087F" w:rsidRDefault="003D087F" w:rsidP="00645B77">
            <w:pPr>
              <w:ind w:firstLine="0"/>
              <w:rPr>
                <w:ins w:id="9311" w:author="Okot" w:date="2020-01-20T15:46:00Z"/>
              </w:rPr>
            </w:pPr>
            <w:ins w:id="9312" w:author="Okot" w:date="2020-01-20T15:46:00Z">
              <w:r>
                <w:t>-</w:t>
              </w:r>
            </w:ins>
          </w:p>
        </w:tc>
      </w:tr>
    </w:tbl>
    <w:p w14:paraId="320D837E" w14:textId="77777777" w:rsidR="00A3379B" w:rsidRDefault="00A3379B">
      <w:pPr>
        <w:spacing w:after="160" w:line="259" w:lineRule="auto"/>
        <w:ind w:firstLine="0"/>
        <w:jc w:val="left"/>
        <w:rPr>
          <w:ins w:id="9313" w:author="Okot" w:date="2020-01-20T15:04:00Z"/>
        </w:rPr>
      </w:pPr>
    </w:p>
    <w:p w14:paraId="7351F3D6" w14:textId="392C4793" w:rsidR="00A12E2E" w:rsidRDefault="00A12E2E" w:rsidP="00A12E2E">
      <w:pPr>
        <w:ind w:firstLine="0"/>
        <w:rPr>
          <w:ins w:id="9314" w:author="Okot" w:date="2020-01-20T15:47:00Z"/>
        </w:rPr>
      </w:pPr>
      <w:ins w:id="9315" w:author="Okot" w:date="2020-01-20T15:47:00Z">
        <w:r>
          <w:t xml:space="preserve">Tabela </w:t>
        </w:r>
        <w:r w:rsidR="002E2CD4">
          <w:t>4.35</w:t>
        </w:r>
        <w:r>
          <w:t>. </w:t>
        </w:r>
      </w:ins>
    </w:p>
    <w:p w14:paraId="2A044577" w14:textId="77777777" w:rsidR="00A12E2E" w:rsidRDefault="00A12E2E" w:rsidP="00A12E2E">
      <w:pPr>
        <w:ind w:firstLine="0"/>
        <w:rPr>
          <w:ins w:id="9316" w:author="Okot" w:date="2020-01-20T15:47:00Z"/>
        </w:rPr>
      </w:pPr>
      <w:ins w:id="9317"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9318" w:author="Okot" w:date="2020-01-20T15:47:00Z"/>
        </w:trPr>
        <w:tc>
          <w:tcPr>
            <w:tcW w:w="3397" w:type="dxa"/>
          </w:tcPr>
          <w:p w14:paraId="00E9AF4A" w14:textId="77777777" w:rsidR="00A12E2E" w:rsidRPr="006076CC" w:rsidRDefault="00A12E2E" w:rsidP="00645B77">
            <w:pPr>
              <w:ind w:firstLine="0"/>
              <w:rPr>
                <w:ins w:id="9319" w:author="Okot" w:date="2020-01-20T15:47:00Z"/>
                <w:b/>
              </w:rPr>
            </w:pPr>
            <w:ins w:id="9320" w:author="Okot" w:date="2020-01-20T15:47:00Z">
              <w:r w:rsidRPr="006076CC">
                <w:rPr>
                  <w:b/>
                </w:rPr>
                <w:t>Nazwa</w:t>
              </w:r>
            </w:ins>
          </w:p>
        </w:tc>
        <w:tc>
          <w:tcPr>
            <w:tcW w:w="5664" w:type="dxa"/>
          </w:tcPr>
          <w:p w14:paraId="1FF6612F" w14:textId="31F4B115" w:rsidR="00A12E2E" w:rsidRPr="00A12070" w:rsidRDefault="002E2CD4" w:rsidP="00645B77">
            <w:pPr>
              <w:ind w:firstLine="0"/>
              <w:rPr>
                <w:ins w:id="9321" w:author="Okot" w:date="2020-01-20T15:47:00Z"/>
                <w:b/>
                <w:i/>
              </w:rPr>
            </w:pPr>
            <w:ins w:id="9322" w:author="Okot" w:date="2020-01-20T15:47:00Z">
              <w:r>
                <w:rPr>
                  <w:b/>
                  <w:i/>
                </w:rPr>
                <w:t>PU035</w:t>
              </w:r>
              <w:r w:rsidR="00A12E2E" w:rsidRPr="00A12070">
                <w:rPr>
                  <w:b/>
                  <w:i/>
                </w:rPr>
                <w:t>: Dodanie produktu do bazy danych</w:t>
              </w:r>
            </w:ins>
          </w:p>
        </w:tc>
      </w:tr>
      <w:tr w:rsidR="00A12E2E" w14:paraId="42C880E8" w14:textId="77777777" w:rsidTr="00645B77">
        <w:trPr>
          <w:ins w:id="9323" w:author="Okot" w:date="2020-01-20T15:47:00Z"/>
        </w:trPr>
        <w:tc>
          <w:tcPr>
            <w:tcW w:w="3397" w:type="dxa"/>
          </w:tcPr>
          <w:p w14:paraId="3CDBEA09" w14:textId="77777777" w:rsidR="00A12E2E" w:rsidRPr="006076CC" w:rsidRDefault="00A12E2E" w:rsidP="00645B77">
            <w:pPr>
              <w:ind w:firstLine="0"/>
              <w:rPr>
                <w:ins w:id="9324" w:author="Okot" w:date="2020-01-20T15:47:00Z"/>
                <w:b/>
              </w:rPr>
            </w:pPr>
            <w:ins w:id="9325" w:author="Okot" w:date="2020-01-20T15:47:00Z">
              <w:r w:rsidRPr="006076CC">
                <w:rPr>
                  <w:b/>
                </w:rPr>
                <w:t>Opis</w:t>
              </w:r>
            </w:ins>
          </w:p>
        </w:tc>
        <w:tc>
          <w:tcPr>
            <w:tcW w:w="5664" w:type="dxa"/>
          </w:tcPr>
          <w:p w14:paraId="5BAE24D9" w14:textId="77777777" w:rsidR="00A12E2E" w:rsidRDefault="00A12E2E" w:rsidP="00645B77">
            <w:pPr>
              <w:ind w:firstLine="0"/>
              <w:rPr>
                <w:ins w:id="9326" w:author="Okot" w:date="2020-01-20T15:47:00Z"/>
              </w:rPr>
            </w:pPr>
            <w:ins w:id="9327" w:author="Okot" w:date="2020-01-20T15:47:00Z">
              <w:r>
                <w:t>Przypadek użycia pozwala użytkownikowi dodać nowy produkt do bazy danych.</w:t>
              </w:r>
            </w:ins>
          </w:p>
        </w:tc>
      </w:tr>
      <w:tr w:rsidR="00A12E2E" w14:paraId="44155F7C" w14:textId="77777777" w:rsidTr="00645B77">
        <w:trPr>
          <w:ins w:id="9328" w:author="Okot" w:date="2020-01-20T15:47:00Z"/>
        </w:trPr>
        <w:tc>
          <w:tcPr>
            <w:tcW w:w="3397" w:type="dxa"/>
          </w:tcPr>
          <w:p w14:paraId="21062996" w14:textId="77777777" w:rsidR="00A12E2E" w:rsidRPr="006076CC" w:rsidRDefault="00A12E2E" w:rsidP="00645B77">
            <w:pPr>
              <w:ind w:firstLine="0"/>
              <w:rPr>
                <w:ins w:id="9329" w:author="Okot" w:date="2020-01-20T15:47:00Z"/>
                <w:b/>
              </w:rPr>
            </w:pPr>
            <w:ins w:id="9330" w:author="Okot" w:date="2020-01-20T15:47:00Z">
              <w:r w:rsidRPr="006076CC">
                <w:rPr>
                  <w:b/>
                </w:rPr>
                <w:t>Warunki początkowe</w:t>
              </w:r>
            </w:ins>
          </w:p>
        </w:tc>
        <w:tc>
          <w:tcPr>
            <w:tcW w:w="5664" w:type="dxa"/>
          </w:tcPr>
          <w:p w14:paraId="04762927" w14:textId="78584CD0" w:rsidR="00A12E2E" w:rsidRDefault="00A12E2E">
            <w:pPr>
              <w:ind w:firstLine="0"/>
              <w:rPr>
                <w:ins w:id="9331" w:author="Okot" w:date="2020-01-20T15:47:00Z"/>
              </w:rPr>
            </w:pPr>
            <w:ins w:id="9332" w:author="Okot" w:date="2020-01-20T15:47:00Z">
              <w:r>
                <w:t>Użytkownik poprawnie zrealizował PU002 i znajduje się na podstronie „</w:t>
              </w:r>
            </w:ins>
            <w:ins w:id="9333" w:author="Okot" w:date="2020-01-20T15:48:00Z">
              <w:r>
                <w:t>Moje produkty</w:t>
              </w:r>
            </w:ins>
            <w:ins w:id="9334" w:author="Okot" w:date="2020-01-20T15:47:00Z">
              <w:r>
                <w:t>”.</w:t>
              </w:r>
            </w:ins>
          </w:p>
        </w:tc>
      </w:tr>
      <w:tr w:rsidR="00A12E2E" w14:paraId="0B549865" w14:textId="77777777" w:rsidTr="00645B77">
        <w:trPr>
          <w:ins w:id="9335" w:author="Okot" w:date="2020-01-20T15:47:00Z"/>
        </w:trPr>
        <w:tc>
          <w:tcPr>
            <w:tcW w:w="3397" w:type="dxa"/>
          </w:tcPr>
          <w:p w14:paraId="02FCF93C" w14:textId="77777777" w:rsidR="00A12E2E" w:rsidRPr="006076CC" w:rsidRDefault="00A12E2E" w:rsidP="00645B77">
            <w:pPr>
              <w:ind w:firstLine="0"/>
              <w:rPr>
                <w:ins w:id="9336" w:author="Okot" w:date="2020-01-20T15:47:00Z"/>
                <w:b/>
              </w:rPr>
            </w:pPr>
            <w:ins w:id="9337" w:author="Okot" w:date="2020-01-20T15:47:00Z">
              <w:r w:rsidRPr="006076CC">
                <w:rPr>
                  <w:b/>
                </w:rPr>
                <w:t>Inicjacja</w:t>
              </w:r>
            </w:ins>
          </w:p>
        </w:tc>
        <w:tc>
          <w:tcPr>
            <w:tcW w:w="5664" w:type="dxa"/>
          </w:tcPr>
          <w:p w14:paraId="3DF21677" w14:textId="3F0D23D6" w:rsidR="00A12E2E" w:rsidRDefault="00A12E2E">
            <w:pPr>
              <w:ind w:firstLine="0"/>
              <w:rPr>
                <w:ins w:id="9338" w:author="Okot" w:date="2020-01-20T15:47:00Z"/>
              </w:rPr>
            </w:pPr>
            <w:ins w:id="9339" w:author="Okot" w:date="2020-01-20T15:47:00Z">
              <w:r>
                <w:t>Użytkownik naciska przycisk „Dodaj produkt” na stronie „</w:t>
              </w:r>
            </w:ins>
            <w:ins w:id="9340" w:author="Okot" w:date="2020-01-20T15:48:00Z">
              <w:r>
                <w:t>Moje produkty</w:t>
              </w:r>
            </w:ins>
            <w:ins w:id="9341" w:author="Okot" w:date="2020-01-20T15:47:00Z">
              <w:r>
                <w:t>”</w:t>
              </w:r>
            </w:ins>
            <w:ins w:id="9342" w:author="Okot" w:date="2020-01-20T20:29:00Z">
              <w:r w:rsidR="00D22489">
                <w:t xml:space="preserve"> lub wybrał opcję „Dodaj produkt do bazy danych</w:t>
              </w:r>
            </w:ins>
            <w:ins w:id="9343" w:author="Okot" w:date="2020-01-20T20:30:00Z">
              <w:r w:rsidR="00D22489">
                <w:t>” w pkt 2 PU04</w:t>
              </w:r>
            </w:ins>
            <w:ins w:id="9344" w:author="Okot" w:date="2020-01-21T13:58:00Z">
              <w:r w:rsidR="002E2CD4">
                <w:t>5</w:t>
              </w:r>
            </w:ins>
            <w:ins w:id="9345" w:author="Okot" w:date="2020-01-20T15:47:00Z">
              <w:r>
                <w:t>.</w:t>
              </w:r>
            </w:ins>
          </w:p>
        </w:tc>
      </w:tr>
      <w:tr w:rsidR="00A12E2E" w14:paraId="640B316B" w14:textId="77777777" w:rsidTr="00645B77">
        <w:trPr>
          <w:ins w:id="9346" w:author="Okot" w:date="2020-01-20T15:47:00Z"/>
        </w:trPr>
        <w:tc>
          <w:tcPr>
            <w:tcW w:w="3397" w:type="dxa"/>
          </w:tcPr>
          <w:p w14:paraId="476717E8" w14:textId="77777777" w:rsidR="00A12E2E" w:rsidRPr="006076CC" w:rsidRDefault="00A12E2E" w:rsidP="00645B77">
            <w:pPr>
              <w:ind w:firstLine="0"/>
              <w:rPr>
                <w:ins w:id="9347" w:author="Okot" w:date="2020-01-20T15:47:00Z"/>
                <w:b/>
              </w:rPr>
            </w:pPr>
            <w:ins w:id="9348" w:author="Okot" w:date="2020-01-20T15:47:00Z">
              <w:r w:rsidRPr="006076CC">
                <w:rPr>
                  <w:b/>
                </w:rPr>
                <w:t>Warunki końcowe</w:t>
              </w:r>
            </w:ins>
          </w:p>
        </w:tc>
        <w:tc>
          <w:tcPr>
            <w:tcW w:w="5664" w:type="dxa"/>
          </w:tcPr>
          <w:p w14:paraId="590D087B" w14:textId="77777777" w:rsidR="00A12E2E" w:rsidRDefault="00A12E2E" w:rsidP="00645B77">
            <w:pPr>
              <w:ind w:firstLine="0"/>
              <w:rPr>
                <w:ins w:id="9349" w:author="Okot" w:date="2020-01-20T15:47:00Z"/>
              </w:rPr>
            </w:pPr>
            <w:ins w:id="9350" w:author="Okot" w:date="2020-01-20T15:47:00Z">
              <w:r>
                <w:t>Wyświetlony został komunikat informujący o dodaniu produktu do bazy danych.</w:t>
              </w:r>
            </w:ins>
          </w:p>
        </w:tc>
      </w:tr>
      <w:tr w:rsidR="00A12E2E" w14:paraId="0BFBAAAA" w14:textId="77777777" w:rsidTr="00645B77">
        <w:trPr>
          <w:ins w:id="9351" w:author="Okot" w:date="2020-01-20T15:47:00Z"/>
        </w:trPr>
        <w:tc>
          <w:tcPr>
            <w:tcW w:w="3397" w:type="dxa"/>
          </w:tcPr>
          <w:p w14:paraId="1C73D4CD" w14:textId="77777777" w:rsidR="00A12E2E" w:rsidRPr="006076CC" w:rsidRDefault="00A12E2E" w:rsidP="00645B77">
            <w:pPr>
              <w:ind w:firstLine="0"/>
              <w:rPr>
                <w:ins w:id="9352" w:author="Okot" w:date="2020-01-20T15:47:00Z"/>
                <w:b/>
              </w:rPr>
            </w:pPr>
            <w:ins w:id="9353" w:author="Okot" w:date="2020-01-20T15:47:00Z">
              <w:r w:rsidRPr="006076CC">
                <w:rPr>
                  <w:b/>
                </w:rPr>
                <w:t>Scenariusz główny</w:t>
              </w:r>
            </w:ins>
          </w:p>
        </w:tc>
        <w:tc>
          <w:tcPr>
            <w:tcW w:w="5664" w:type="dxa"/>
          </w:tcPr>
          <w:p w14:paraId="22B78AC6" w14:textId="77777777" w:rsidR="00A12E2E" w:rsidRDefault="00A12E2E" w:rsidP="00645B77">
            <w:pPr>
              <w:ind w:firstLine="0"/>
              <w:rPr>
                <w:ins w:id="9354" w:author="Okot" w:date="2020-01-20T15:47:00Z"/>
              </w:rPr>
            </w:pPr>
            <w:ins w:id="9355" w:author="Okot" w:date="2020-01-20T15:47:00Z">
              <w:r>
                <w:t>1. Pojawia się okno modalne z formularzem dodawania nowego produktu.</w:t>
              </w:r>
            </w:ins>
          </w:p>
          <w:p w14:paraId="7653A0A6" w14:textId="77777777" w:rsidR="00A12E2E" w:rsidRDefault="00A12E2E" w:rsidP="00645B77">
            <w:pPr>
              <w:ind w:firstLine="0"/>
              <w:rPr>
                <w:ins w:id="9356" w:author="Okot" w:date="2020-01-20T15:47:00Z"/>
              </w:rPr>
            </w:pPr>
            <w:ins w:id="9357" w:author="Okot" w:date="2020-01-20T15:47:00Z">
              <w:r>
                <w:t>2. Użytkownik wypełnia formularz.</w:t>
              </w:r>
            </w:ins>
          </w:p>
          <w:p w14:paraId="0146EE87" w14:textId="77777777" w:rsidR="00A12E2E" w:rsidRDefault="00A12E2E" w:rsidP="00645B77">
            <w:pPr>
              <w:ind w:firstLine="0"/>
              <w:rPr>
                <w:ins w:id="9358" w:author="Okot" w:date="2020-01-20T15:47:00Z"/>
              </w:rPr>
            </w:pPr>
            <w:ins w:id="9359" w:author="Okot" w:date="2020-01-20T15:47:00Z">
              <w:r>
                <w:t>3. Użytkownik naciska przycisk zapisz.</w:t>
              </w:r>
            </w:ins>
          </w:p>
          <w:p w14:paraId="19396C04" w14:textId="77777777" w:rsidR="00A12E2E" w:rsidRDefault="00A12E2E" w:rsidP="00645B77">
            <w:pPr>
              <w:ind w:firstLine="0"/>
              <w:rPr>
                <w:ins w:id="9360" w:author="Okot" w:date="2020-01-20T15:47:00Z"/>
              </w:rPr>
            </w:pPr>
            <w:ins w:id="9361" w:author="Okot" w:date="2020-01-20T15:47:00Z">
              <w:r>
                <w:t>4. System sprawdza poprawność przesyłanych danych.</w:t>
              </w:r>
            </w:ins>
          </w:p>
          <w:p w14:paraId="4AF1870E" w14:textId="77777777" w:rsidR="00A12E2E" w:rsidRDefault="00A12E2E" w:rsidP="00645B77">
            <w:pPr>
              <w:ind w:firstLine="0"/>
              <w:rPr>
                <w:ins w:id="9362" w:author="Okot" w:date="2020-01-20T15:47:00Z"/>
              </w:rPr>
            </w:pPr>
            <w:ins w:id="9363" w:author="Okot" w:date="2020-01-20T15:47:00Z">
              <w:r>
                <w:t>5. Dane produkt zostają zapisane w bazie danych.</w:t>
              </w:r>
            </w:ins>
          </w:p>
          <w:p w14:paraId="2ED712DE" w14:textId="77777777" w:rsidR="00A12E2E" w:rsidRDefault="00A12E2E" w:rsidP="00645B77">
            <w:pPr>
              <w:ind w:firstLine="0"/>
              <w:rPr>
                <w:ins w:id="9364" w:author="Okot" w:date="2020-01-20T15:47:00Z"/>
              </w:rPr>
            </w:pPr>
            <w:ins w:id="9365" w:author="Okot" w:date="2020-01-20T15:47:00Z">
              <w:r>
                <w:t>6. Wyświetlony zostaje komunikat informujący o dodaniu produktu do bazy danych.</w:t>
              </w:r>
            </w:ins>
          </w:p>
        </w:tc>
      </w:tr>
      <w:tr w:rsidR="00A12E2E" w14:paraId="4196D25B" w14:textId="77777777" w:rsidTr="00645B77">
        <w:trPr>
          <w:trHeight w:val="54"/>
          <w:ins w:id="9366" w:author="Okot" w:date="2020-01-20T15:47:00Z"/>
        </w:trPr>
        <w:tc>
          <w:tcPr>
            <w:tcW w:w="3397" w:type="dxa"/>
          </w:tcPr>
          <w:p w14:paraId="50CEF155" w14:textId="77777777" w:rsidR="00A12E2E" w:rsidRPr="006076CC" w:rsidRDefault="00A12E2E" w:rsidP="00645B77">
            <w:pPr>
              <w:ind w:firstLine="0"/>
              <w:rPr>
                <w:ins w:id="9367" w:author="Okot" w:date="2020-01-20T15:47:00Z"/>
                <w:b/>
              </w:rPr>
            </w:pPr>
            <w:ins w:id="9368" w:author="Okot" w:date="2020-01-20T15:47:00Z">
              <w:r w:rsidRPr="006076CC">
                <w:rPr>
                  <w:b/>
                </w:rPr>
                <w:t>Scenariusze alternatywne</w:t>
              </w:r>
            </w:ins>
          </w:p>
        </w:tc>
        <w:tc>
          <w:tcPr>
            <w:tcW w:w="5664" w:type="dxa"/>
          </w:tcPr>
          <w:p w14:paraId="2E0D1ED9" w14:textId="77777777" w:rsidR="00A12E2E" w:rsidRDefault="00A12E2E" w:rsidP="00645B77">
            <w:pPr>
              <w:ind w:firstLine="0"/>
              <w:rPr>
                <w:ins w:id="9369" w:author="Okot" w:date="2020-01-20T15:47:00Z"/>
              </w:rPr>
            </w:pPr>
            <w:ins w:id="9370" w:author="Okot" w:date="2020-01-20T15:47:00Z">
              <w:r>
                <w:t>(1-3).1. Użytkownik używa przycisku do zamknięcia okna.</w:t>
              </w:r>
            </w:ins>
          </w:p>
          <w:p w14:paraId="486543EC" w14:textId="77777777" w:rsidR="00A12E2E" w:rsidRDefault="00A12E2E" w:rsidP="00645B77">
            <w:pPr>
              <w:ind w:firstLine="0"/>
              <w:rPr>
                <w:ins w:id="9371" w:author="Okot" w:date="2020-01-20T15:47:00Z"/>
              </w:rPr>
            </w:pPr>
            <w:ins w:id="9372" w:author="Okot" w:date="2020-01-20T15:47:00Z">
              <w:r>
                <w:t>(1-3).1.1. Pojawia okno dialogowe służące do potwierdzenia zamknięcia okna bez zapisywania danych.</w:t>
              </w:r>
            </w:ins>
          </w:p>
          <w:p w14:paraId="6FEB8D72" w14:textId="77777777" w:rsidR="00A12E2E" w:rsidRDefault="00A12E2E" w:rsidP="00645B77">
            <w:pPr>
              <w:ind w:firstLine="0"/>
              <w:rPr>
                <w:ins w:id="9373" w:author="Okot" w:date="2020-01-20T15:47:00Z"/>
              </w:rPr>
            </w:pPr>
            <w:ins w:id="9374" w:author="Okot" w:date="2020-01-20T15:47:00Z">
              <w:r>
                <w:t>(1-3).1.2.1. Użytkownik potwierdza zamknięcie okna.</w:t>
              </w:r>
            </w:ins>
          </w:p>
          <w:p w14:paraId="3A9E5104" w14:textId="77777777" w:rsidR="00A12E2E" w:rsidRDefault="00A12E2E" w:rsidP="00645B77">
            <w:pPr>
              <w:ind w:firstLine="0"/>
              <w:rPr>
                <w:ins w:id="9375" w:author="Okot" w:date="2020-01-20T15:47:00Z"/>
              </w:rPr>
            </w:pPr>
            <w:ins w:id="9376" w:author="Okot" w:date="2020-01-20T15:47:00Z">
              <w:r>
                <w:t>(1-3).1.2.1.1. Okno modalne z formularzem zostaje zamknięte.</w:t>
              </w:r>
            </w:ins>
          </w:p>
          <w:p w14:paraId="6696D101" w14:textId="5433A519" w:rsidR="00A12E2E" w:rsidRDefault="00A12E2E" w:rsidP="00645B77">
            <w:pPr>
              <w:ind w:firstLine="0"/>
              <w:rPr>
                <w:ins w:id="9377" w:author="Okot" w:date="2020-01-20T15:47:00Z"/>
              </w:rPr>
            </w:pPr>
            <w:ins w:id="9378" w:author="Okot" w:date="2020-01-20T15:47:00Z">
              <w:r>
                <w:t>(1-3).1.2.1.2</w:t>
              </w:r>
              <w:r w:rsidR="002E5D2B">
                <w:t>. Powrót do podstrony „Moje produkty</w:t>
              </w:r>
              <w:r>
                <w:t>”.</w:t>
              </w:r>
            </w:ins>
          </w:p>
          <w:p w14:paraId="42DD094D" w14:textId="77777777" w:rsidR="00A12E2E" w:rsidRDefault="00A12E2E" w:rsidP="00645B77">
            <w:pPr>
              <w:ind w:firstLine="0"/>
              <w:rPr>
                <w:ins w:id="9379" w:author="Okot" w:date="2020-01-20T15:47:00Z"/>
              </w:rPr>
            </w:pPr>
            <w:ins w:id="9380" w:author="Okot" w:date="2020-01-20T15:47:00Z">
              <w:r>
                <w:lastRenderedPageBreak/>
                <w:t>(1-3).1.2.2. Użytkownik rezygnuje z akcji.</w:t>
              </w:r>
            </w:ins>
          </w:p>
          <w:p w14:paraId="34BAA511" w14:textId="2BB2DEC5" w:rsidR="00A12E2E" w:rsidRDefault="00A12E2E" w:rsidP="00645B77">
            <w:pPr>
              <w:ind w:firstLine="0"/>
              <w:rPr>
                <w:ins w:id="9381" w:author="Okot" w:date="2020-01-20T15:47:00Z"/>
              </w:rPr>
            </w:pPr>
            <w:ins w:id="9382" w:author="Okot" w:date="2020-01-20T15:47:00Z">
              <w:r>
                <w:t>(1-3).1.2.2.1. Powrót do pkt (1-3).</w:t>
              </w:r>
            </w:ins>
          </w:p>
          <w:p w14:paraId="775B4BB3" w14:textId="77777777" w:rsidR="00A12E2E" w:rsidRDefault="00A12E2E" w:rsidP="00645B77">
            <w:pPr>
              <w:ind w:firstLine="0"/>
              <w:rPr>
                <w:ins w:id="9383" w:author="Okot" w:date="2020-01-20T15:47:00Z"/>
              </w:rPr>
            </w:pPr>
            <w:ins w:id="9384" w:author="Okot" w:date="2020-01-20T15:47:00Z">
              <w:r>
                <w:t>4.1(a) Pole formularza „Nazwa produktu” nie zostało uzupełnione.</w:t>
              </w:r>
            </w:ins>
          </w:p>
          <w:p w14:paraId="0473F9A8" w14:textId="77777777" w:rsidR="00A12E2E" w:rsidRDefault="00A12E2E" w:rsidP="00645B77">
            <w:pPr>
              <w:ind w:firstLine="0"/>
              <w:rPr>
                <w:ins w:id="9385" w:author="Okot" w:date="2020-01-20T15:47:00Z"/>
              </w:rPr>
            </w:pPr>
            <w:ins w:id="9386" w:author="Okot" w:date="2020-01-20T15:47:00Z">
              <w:r>
                <w:t>4.1(b) Pole formularza „Kaloryczność produktu” nie zostało wypełnione.</w:t>
              </w:r>
            </w:ins>
          </w:p>
          <w:p w14:paraId="703D5D99" w14:textId="77777777" w:rsidR="00A12E2E" w:rsidRDefault="00A12E2E" w:rsidP="00645B77">
            <w:pPr>
              <w:ind w:firstLine="0"/>
              <w:rPr>
                <w:ins w:id="9387" w:author="Okot" w:date="2020-01-20T15:47:00Z"/>
              </w:rPr>
            </w:pPr>
            <w:ins w:id="9388"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9389" w:author="Okot" w:date="2020-01-20T15:47:00Z"/>
              </w:rPr>
            </w:pPr>
            <w:ins w:id="9390" w:author="Okot" w:date="2020-01-20T15:47:00Z">
              <w:r>
                <w:t>4.1(d) Istnieje już w bazie produkt o takiej samej nazwie jak wprowadzona.</w:t>
              </w:r>
            </w:ins>
          </w:p>
          <w:p w14:paraId="19D0564A" w14:textId="77777777" w:rsidR="00A12E2E" w:rsidRDefault="00A12E2E" w:rsidP="00645B77">
            <w:pPr>
              <w:ind w:firstLine="0"/>
              <w:rPr>
                <w:ins w:id="9391" w:author="Okot" w:date="2020-01-20T15:47:00Z"/>
              </w:rPr>
            </w:pPr>
            <w:ins w:id="9392" w:author="Okot" w:date="2020-01-20T15:47:00Z">
              <w:r>
                <w:t>4.1.1. Wyświetlony zostaje stosowny komunikat błędu.</w:t>
              </w:r>
            </w:ins>
          </w:p>
          <w:p w14:paraId="688B0CDA" w14:textId="40C3918B" w:rsidR="00A12E2E" w:rsidRDefault="00975867" w:rsidP="00645B77">
            <w:pPr>
              <w:ind w:firstLine="0"/>
              <w:rPr>
                <w:ins w:id="9393" w:author="Okot" w:date="2020-01-20T15:47:00Z"/>
              </w:rPr>
            </w:pPr>
            <w:ins w:id="9394" w:author="Okot" w:date="2020-01-20T15:47:00Z">
              <w:r>
                <w:t>4.1.2. Powrót do pkt</w:t>
              </w:r>
              <w:r w:rsidR="00A12E2E">
                <w:t> 2.</w:t>
              </w:r>
            </w:ins>
          </w:p>
          <w:p w14:paraId="3978FB56" w14:textId="77777777" w:rsidR="00A12E2E" w:rsidRDefault="00A12E2E" w:rsidP="00645B77">
            <w:pPr>
              <w:ind w:firstLine="0"/>
              <w:rPr>
                <w:ins w:id="9395" w:author="Okot" w:date="2020-01-20T15:47:00Z"/>
              </w:rPr>
            </w:pPr>
            <w:ins w:id="9396" w:author="Okot" w:date="2020-01-20T15:47:00Z">
              <w:r>
                <w:t>4.2. Przycisk „Zawartość w 100 g” został odznaczony.</w:t>
              </w:r>
            </w:ins>
          </w:p>
          <w:p w14:paraId="714EDA8C" w14:textId="77777777" w:rsidR="00A12E2E" w:rsidRDefault="00A12E2E" w:rsidP="00645B77">
            <w:pPr>
              <w:ind w:firstLine="0"/>
              <w:rPr>
                <w:ins w:id="9397" w:author="Okot" w:date="2020-01-20T15:47:00Z"/>
              </w:rPr>
            </w:pPr>
            <w:ins w:id="9398" w:author="Okot" w:date="2020-01-20T15:47:00Z">
              <w:r>
                <w:t>4.2.1(a) Wartość pola „Waga produktu” jest nieprawidłowa.</w:t>
              </w:r>
            </w:ins>
          </w:p>
          <w:p w14:paraId="7923118F" w14:textId="77777777" w:rsidR="00A12E2E" w:rsidRDefault="00A12E2E" w:rsidP="00645B77">
            <w:pPr>
              <w:ind w:firstLine="0"/>
              <w:rPr>
                <w:ins w:id="9399" w:author="Okot" w:date="2020-01-20T15:47:00Z"/>
              </w:rPr>
            </w:pPr>
            <w:ins w:id="9400" w:author="Okot" w:date="2020-01-20T15:47:00Z">
              <w:r>
                <w:t>4.2.1(b) Pole „Waga produktu” nie zostało wypełnione.</w:t>
              </w:r>
            </w:ins>
          </w:p>
          <w:p w14:paraId="51659FF2" w14:textId="77777777" w:rsidR="00A12E2E" w:rsidRDefault="00A12E2E" w:rsidP="00645B77">
            <w:pPr>
              <w:ind w:firstLine="0"/>
              <w:rPr>
                <w:ins w:id="9401" w:author="Okot" w:date="2020-01-20T15:47:00Z"/>
              </w:rPr>
            </w:pPr>
            <w:ins w:id="9402" w:author="Okot" w:date="2020-01-20T15:47:00Z">
              <w:r>
                <w:t>4.2.1.1. Wyświetlony zostaje stosowny komunikat błędu.</w:t>
              </w:r>
            </w:ins>
          </w:p>
          <w:p w14:paraId="42B5F0A3" w14:textId="5FC6CF4B" w:rsidR="00A12E2E" w:rsidRDefault="00975867" w:rsidP="00645B77">
            <w:pPr>
              <w:ind w:firstLine="0"/>
              <w:rPr>
                <w:ins w:id="9403" w:author="Okot" w:date="2020-01-20T15:47:00Z"/>
              </w:rPr>
            </w:pPr>
            <w:ins w:id="9404" w:author="Okot" w:date="2020-01-20T15:47:00Z">
              <w:r>
                <w:t>4.2.1.2. Powrót do pkt</w:t>
              </w:r>
              <w:r w:rsidR="00A12E2E">
                <w:t> 2.</w:t>
              </w:r>
            </w:ins>
          </w:p>
          <w:p w14:paraId="58DD825E" w14:textId="77777777" w:rsidR="00A12E2E" w:rsidRDefault="00A12E2E" w:rsidP="00645B77">
            <w:pPr>
              <w:ind w:firstLine="0"/>
              <w:rPr>
                <w:ins w:id="9405" w:author="Okot" w:date="2020-01-20T15:47:00Z"/>
              </w:rPr>
            </w:pPr>
            <w:ins w:id="9406" w:author="Okot" w:date="2020-01-20T15:47:00Z">
              <w:r>
                <w:t>4.2.2. System przelicza zawartość składników odżywczych na taką zawartą w 100 g. produktu.</w:t>
              </w:r>
            </w:ins>
          </w:p>
          <w:p w14:paraId="09DC7910" w14:textId="690B5B04" w:rsidR="00A12E2E" w:rsidRDefault="00A12E2E" w:rsidP="00645B77">
            <w:pPr>
              <w:ind w:firstLine="0"/>
              <w:rPr>
                <w:ins w:id="9407" w:author="Okot" w:date="2020-01-20T20:30:00Z"/>
              </w:rPr>
            </w:pPr>
            <w:ins w:id="9408" w:author="Okot" w:date="2020-01-20T15:47:00Z">
              <w:r>
                <w:t>4.2.2.1. Powrót do pkt 5.</w:t>
              </w:r>
            </w:ins>
          </w:p>
          <w:p w14:paraId="6DE9D151" w14:textId="737BA275" w:rsidR="0078579A" w:rsidRDefault="0078579A" w:rsidP="00645B77">
            <w:pPr>
              <w:ind w:firstLine="0"/>
              <w:rPr>
                <w:ins w:id="9409" w:author="Okot" w:date="2020-01-20T20:31:00Z"/>
              </w:rPr>
            </w:pPr>
            <w:ins w:id="9410" w:author="Okot" w:date="2020-01-20T20:30:00Z">
              <w:r>
                <w:t>6.1. Uż</w:t>
              </w:r>
            </w:ins>
            <w:ins w:id="9411" w:author="Okot" w:date="2020-01-20T20:31:00Z">
              <w:r>
                <w:t>ytkownik realizuje przekierowanie z PU04</w:t>
              </w:r>
            </w:ins>
            <w:ins w:id="9412" w:author="Okot" w:date="2020-01-21T13:58:00Z">
              <w:r w:rsidR="002E2CD4">
                <w:t>5</w:t>
              </w:r>
            </w:ins>
            <w:ins w:id="9413" w:author="Okot" w:date="2020-01-20T20:31:00Z">
              <w:r>
                <w:t>.</w:t>
              </w:r>
            </w:ins>
          </w:p>
          <w:p w14:paraId="74BD1532" w14:textId="4CD999FC" w:rsidR="0078579A" w:rsidRDefault="0078579A">
            <w:pPr>
              <w:ind w:firstLine="0"/>
              <w:rPr>
                <w:ins w:id="9414" w:author="Okot" w:date="2020-01-20T20:32:00Z"/>
              </w:rPr>
            </w:pPr>
            <w:ins w:id="9415" w:author="Okot" w:date="2020-01-20T20:31:00Z">
              <w:r>
                <w:t xml:space="preserve">6.1.1. </w:t>
              </w:r>
            </w:ins>
            <w:ins w:id="9416" w:author="Okot" w:date="2020-01-20T20:32:00Z">
              <w:r w:rsidR="002E2CD4">
                <w:t>Przejście do pkt 1 PU043</w:t>
              </w:r>
              <w:r>
                <w:t>.</w:t>
              </w:r>
            </w:ins>
          </w:p>
          <w:p w14:paraId="29298686" w14:textId="77777777" w:rsidR="0078579A" w:rsidRDefault="0078579A">
            <w:pPr>
              <w:ind w:firstLine="0"/>
              <w:rPr>
                <w:ins w:id="9417" w:author="Okot" w:date="2020-01-20T20:33:00Z"/>
              </w:rPr>
            </w:pPr>
            <w:ins w:id="9418" w:author="Okot" w:date="2020-01-20T20:31:00Z">
              <w:r>
                <w:t>6.1.</w:t>
              </w:r>
            </w:ins>
            <w:ins w:id="9419" w:author="Okot" w:date="2020-01-20T20:32:00Z">
              <w:r>
                <w:t>2. Wyświetlony zostaje komunikat informujący o dodaniu produktu do bazy danych.</w:t>
              </w:r>
            </w:ins>
          </w:p>
          <w:p w14:paraId="380D5967" w14:textId="03A1D46C" w:rsidR="00550796" w:rsidRDefault="00550796">
            <w:pPr>
              <w:ind w:firstLine="0"/>
              <w:rPr>
                <w:ins w:id="9420" w:author="Okot" w:date="2020-01-20T20:34:00Z"/>
              </w:rPr>
            </w:pPr>
            <w:ins w:id="9421" w:author="Okot" w:date="2020-01-20T20:33:00Z">
              <w:r>
                <w:t xml:space="preserve">6.2. Użytkownik realizuje przekierowanie z </w:t>
              </w:r>
            </w:ins>
            <w:ins w:id="9422"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9423" w:author="Okot" w:date="2020-01-20T20:36:00Z"/>
              </w:rPr>
            </w:pPr>
            <w:ins w:id="9424" w:author="Okot" w:date="2020-01-20T20:34:00Z">
              <w:r>
                <w:t xml:space="preserve">6.2.1. </w:t>
              </w:r>
            </w:ins>
            <w:ins w:id="9425" w:author="Okot" w:date="2020-01-20T20:36:00Z">
              <w:r w:rsidR="00515477">
                <w:t>Przekierowanie do scenariusza alternatywnego 1.</w:t>
              </w:r>
            </w:ins>
            <w:ins w:id="9426" w:author="Okot" w:date="2020-01-20T20:39:00Z">
              <w:r w:rsidR="00515477">
                <w:t>3.</w:t>
              </w:r>
            </w:ins>
            <w:ins w:id="9427" w:author="Okot" w:date="2020-01-20T20:36:00Z">
              <w:r w:rsidRPr="00550796">
                <w:rPr>
                  <w:rPrChange w:id="9428" w:author="Okot" w:date="2020-01-20T20:36:00Z">
                    <w:rPr>
                      <w:highlight w:val="yellow"/>
                    </w:rPr>
                  </w:rPrChange>
                </w:rPr>
                <w:t xml:space="preserve"> PU04</w:t>
              </w:r>
            </w:ins>
            <w:ins w:id="9429" w:author="Okot" w:date="2020-01-21T13:58:00Z">
              <w:r w:rsidR="002E2CD4">
                <w:t>4</w:t>
              </w:r>
            </w:ins>
            <w:ins w:id="9430" w:author="Okot" w:date="2020-01-20T20:36:00Z">
              <w:r>
                <w:t xml:space="preserve"> z przekazaniem ID nowego produktu i wprowadzonej wagi.</w:t>
              </w:r>
            </w:ins>
          </w:p>
          <w:p w14:paraId="44DF323B" w14:textId="2A8D1E35" w:rsidR="00A73365" w:rsidRDefault="00A73365">
            <w:pPr>
              <w:ind w:firstLine="0"/>
              <w:rPr>
                <w:ins w:id="9431" w:author="Okot" w:date="2020-01-20T15:47:00Z"/>
              </w:rPr>
            </w:pPr>
            <w:ins w:id="9432"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9433" w:author="Okot" w:date="2020-01-20T15:47:00Z"/>
        </w:rPr>
      </w:pPr>
    </w:p>
    <w:p w14:paraId="3CF65B48" w14:textId="126B4F7B" w:rsidR="0085617F" w:rsidRDefault="0085617F" w:rsidP="0085617F">
      <w:pPr>
        <w:ind w:firstLine="0"/>
        <w:rPr>
          <w:ins w:id="9434" w:author="Okot" w:date="2020-01-20T15:49:00Z"/>
        </w:rPr>
      </w:pPr>
      <w:ins w:id="9435" w:author="Okot" w:date="2020-01-20T15:49:00Z">
        <w:r>
          <w:lastRenderedPageBreak/>
          <w:t>Tabela 4.3</w:t>
        </w:r>
      </w:ins>
      <w:ins w:id="9436" w:author="Okot" w:date="2020-01-20T15:54:00Z">
        <w:r w:rsidR="002E2CD4">
          <w:t>6</w:t>
        </w:r>
      </w:ins>
      <w:ins w:id="9437" w:author="Okot" w:date="2020-01-20T15:49:00Z">
        <w:r>
          <w:t>. </w:t>
        </w:r>
      </w:ins>
    </w:p>
    <w:p w14:paraId="5218B637" w14:textId="77777777" w:rsidR="0085617F" w:rsidRDefault="0085617F" w:rsidP="0085617F">
      <w:pPr>
        <w:ind w:firstLine="0"/>
        <w:rPr>
          <w:ins w:id="9438" w:author="Okot" w:date="2020-01-20T15:49:00Z"/>
        </w:rPr>
      </w:pPr>
      <w:ins w:id="9439"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9440" w:author="Okot" w:date="2020-01-20T15:49:00Z"/>
        </w:trPr>
        <w:tc>
          <w:tcPr>
            <w:tcW w:w="3397" w:type="dxa"/>
          </w:tcPr>
          <w:p w14:paraId="19134CC0" w14:textId="77777777" w:rsidR="0085617F" w:rsidRPr="006076CC" w:rsidRDefault="0085617F" w:rsidP="00645B77">
            <w:pPr>
              <w:ind w:firstLine="0"/>
              <w:rPr>
                <w:ins w:id="9441" w:author="Okot" w:date="2020-01-20T15:49:00Z"/>
                <w:b/>
              </w:rPr>
            </w:pPr>
            <w:ins w:id="9442" w:author="Okot" w:date="2020-01-20T15:49:00Z">
              <w:r w:rsidRPr="006076CC">
                <w:rPr>
                  <w:b/>
                </w:rPr>
                <w:t>Nazwa</w:t>
              </w:r>
            </w:ins>
          </w:p>
        </w:tc>
        <w:tc>
          <w:tcPr>
            <w:tcW w:w="5664" w:type="dxa"/>
          </w:tcPr>
          <w:p w14:paraId="14742364" w14:textId="35FF4C30" w:rsidR="0085617F" w:rsidRPr="00A12070" w:rsidRDefault="0085617F">
            <w:pPr>
              <w:ind w:firstLine="0"/>
              <w:rPr>
                <w:ins w:id="9443" w:author="Okot" w:date="2020-01-20T15:49:00Z"/>
                <w:b/>
                <w:i/>
              </w:rPr>
            </w:pPr>
            <w:ins w:id="9444" w:author="Okot" w:date="2020-01-20T15:49:00Z">
              <w:r w:rsidRPr="00A12070">
                <w:rPr>
                  <w:b/>
                  <w:i/>
                </w:rPr>
                <w:t>PU03</w:t>
              </w:r>
            </w:ins>
            <w:ins w:id="9445" w:author="Okot" w:date="2020-01-20T15:54:00Z">
              <w:r w:rsidR="002E2CD4">
                <w:rPr>
                  <w:b/>
                  <w:i/>
                </w:rPr>
                <w:t>6</w:t>
              </w:r>
            </w:ins>
            <w:ins w:id="9446" w:author="Okot" w:date="2020-01-20T15:49:00Z">
              <w:r w:rsidRPr="00A12070">
                <w:rPr>
                  <w:b/>
                  <w:i/>
                </w:rPr>
                <w:t>: Edycja produktu</w:t>
              </w:r>
            </w:ins>
          </w:p>
        </w:tc>
      </w:tr>
      <w:tr w:rsidR="0085617F" w14:paraId="20A2F9DE" w14:textId="77777777" w:rsidTr="00645B77">
        <w:trPr>
          <w:ins w:id="9447" w:author="Okot" w:date="2020-01-20T15:49:00Z"/>
        </w:trPr>
        <w:tc>
          <w:tcPr>
            <w:tcW w:w="3397" w:type="dxa"/>
          </w:tcPr>
          <w:p w14:paraId="7AE736BF" w14:textId="77777777" w:rsidR="0085617F" w:rsidRPr="006076CC" w:rsidRDefault="0085617F" w:rsidP="00645B77">
            <w:pPr>
              <w:ind w:firstLine="0"/>
              <w:rPr>
                <w:ins w:id="9448" w:author="Okot" w:date="2020-01-20T15:49:00Z"/>
                <w:b/>
              </w:rPr>
            </w:pPr>
            <w:ins w:id="9449" w:author="Okot" w:date="2020-01-20T15:49:00Z">
              <w:r w:rsidRPr="006076CC">
                <w:rPr>
                  <w:b/>
                </w:rPr>
                <w:t>Opis</w:t>
              </w:r>
            </w:ins>
          </w:p>
        </w:tc>
        <w:tc>
          <w:tcPr>
            <w:tcW w:w="5664" w:type="dxa"/>
          </w:tcPr>
          <w:p w14:paraId="132C2C0F" w14:textId="77777777" w:rsidR="0085617F" w:rsidRDefault="0085617F" w:rsidP="00645B77">
            <w:pPr>
              <w:ind w:firstLine="0"/>
              <w:rPr>
                <w:ins w:id="9450" w:author="Okot" w:date="2020-01-20T15:49:00Z"/>
              </w:rPr>
            </w:pPr>
            <w:ins w:id="9451" w:author="Okot" w:date="2020-01-20T15:49:00Z">
              <w:r>
                <w:t>Przypadek użycia pozwala użytkownikowi edytować dane produktu, który został przez niego dodany do bazy danych.</w:t>
              </w:r>
            </w:ins>
          </w:p>
        </w:tc>
      </w:tr>
      <w:tr w:rsidR="0085617F" w14:paraId="2EE1CBD6" w14:textId="77777777" w:rsidTr="00645B77">
        <w:trPr>
          <w:ins w:id="9452" w:author="Okot" w:date="2020-01-20T15:49:00Z"/>
        </w:trPr>
        <w:tc>
          <w:tcPr>
            <w:tcW w:w="3397" w:type="dxa"/>
          </w:tcPr>
          <w:p w14:paraId="275878E4" w14:textId="77777777" w:rsidR="0085617F" w:rsidRPr="006076CC" w:rsidRDefault="0085617F" w:rsidP="00645B77">
            <w:pPr>
              <w:ind w:firstLine="0"/>
              <w:rPr>
                <w:ins w:id="9453" w:author="Okot" w:date="2020-01-20T15:49:00Z"/>
                <w:b/>
              </w:rPr>
            </w:pPr>
            <w:ins w:id="9454" w:author="Okot" w:date="2020-01-20T15:49:00Z">
              <w:r w:rsidRPr="006076CC">
                <w:rPr>
                  <w:b/>
                </w:rPr>
                <w:t>Warunki początkowe</w:t>
              </w:r>
            </w:ins>
          </w:p>
        </w:tc>
        <w:tc>
          <w:tcPr>
            <w:tcW w:w="5664" w:type="dxa"/>
          </w:tcPr>
          <w:p w14:paraId="082281FF" w14:textId="7CE3FF3E" w:rsidR="0085617F" w:rsidRPr="00DA4A68" w:rsidRDefault="0085617F">
            <w:pPr>
              <w:ind w:firstLine="0"/>
              <w:rPr>
                <w:ins w:id="9455" w:author="Okot" w:date="2020-01-20T15:49:00Z"/>
              </w:rPr>
            </w:pPr>
            <w:ins w:id="9456" w:author="Okot" w:date="2020-01-20T15:49:00Z">
              <w:r>
                <w:t>Użytkownik poprawnie zrealizował PU002 znajduje się na podstronie „Wyszukiwarka produktów”. Co najmniej raz został zrealizowany przez niego PU03</w:t>
              </w:r>
            </w:ins>
            <w:ins w:id="9457" w:author="Okot" w:date="2020-01-21T13:58:00Z">
              <w:r w:rsidR="002E2CD4">
                <w:t>5</w:t>
              </w:r>
            </w:ins>
            <w:ins w:id="9458" w:author="Okot" w:date="2020-01-20T15:49:00Z">
              <w:r>
                <w:t>.</w:t>
              </w:r>
            </w:ins>
          </w:p>
        </w:tc>
      </w:tr>
      <w:tr w:rsidR="0085617F" w14:paraId="6CD383F0" w14:textId="77777777" w:rsidTr="00645B77">
        <w:trPr>
          <w:ins w:id="9459" w:author="Okot" w:date="2020-01-20T15:49:00Z"/>
        </w:trPr>
        <w:tc>
          <w:tcPr>
            <w:tcW w:w="3397" w:type="dxa"/>
          </w:tcPr>
          <w:p w14:paraId="27558D10" w14:textId="77777777" w:rsidR="0085617F" w:rsidRPr="006076CC" w:rsidRDefault="0085617F" w:rsidP="00645B77">
            <w:pPr>
              <w:ind w:firstLine="0"/>
              <w:rPr>
                <w:ins w:id="9460" w:author="Okot" w:date="2020-01-20T15:49:00Z"/>
                <w:b/>
              </w:rPr>
            </w:pPr>
            <w:ins w:id="9461" w:author="Okot" w:date="2020-01-20T15:49:00Z">
              <w:r w:rsidRPr="006076CC">
                <w:rPr>
                  <w:b/>
                </w:rPr>
                <w:t>Inicjacja</w:t>
              </w:r>
            </w:ins>
          </w:p>
        </w:tc>
        <w:tc>
          <w:tcPr>
            <w:tcW w:w="5664" w:type="dxa"/>
          </w:tcPr>
          <w:p w14:paraId="18115AC2" w14:textId="61F467CD" w:rsidR="0085617F" w:rsidRDefault="0085617F">
            <w:pPr>
              <w:ind w:firstLine="0"/>
              <w:rPr>
                <w:ins w:id="9462" w:author="Okot" w:date="2020-01-20T15:49:00Z"/>
              </w:rPr>
            </w:pPr>
            <w:ins w:id="9463" w:author="Okot" w:date="2020-01-20T15:49:00Z">
              <w:r>
                <w:t>Użytkownik kliknął przycisk „Edytuj” przy wybranym produkcie lub przycisk „Edytuj” w oknie podglądu produktu (PU03</w:t>
              </w:r>
            </w:ins>
            <w:ins w:id="9464" w:author="Okot" w:date="2020-01-21T13:58:00Z">
              <w:r w:rsidR="002E2CD4">
                <w:t>7</w:t>
              </w:r>
            </w:ins>
            <w:ins w:id="9465" w:author="Okot" w:date="2020-01-20T15:49:00Z">
              <w:r>
                <w:t>).</w:t>
              </w:r>
            </w:ins>
          </w:p>
        </w:tc>
      </w:tr>
      <w:tr w:rsidR="0085617F" w14:paraId="09D9138E" w14:textId="77777777" w:rsidTr="00645B77">
        <w:trPr>
          <w:ins w:id="9466" w:author="Okot" w:date="2020-01-20T15:49:00Z"/>
        </w:trPr>
        <w:tc>
          <w:tcPr>
            <w:tcW w:w="3397" w:type="dxa"/>
          </w:tcPr>
          <w:p w14:paraId="097988A0" w14:textId="77777777" w:rsidR="0085617F" w:rsidRPr="006076CC" w:rsidRDefault="0085617F" w:rsidP="00645B77">
            <w:pPr>
              <w:ind w:firstLine="0"/>
              <w:rPr>
                <w:ins w:id="9467" w:author="Okot" w:date="2020-01-20T15:49:00Z"/>
                <w:b/>
              </w:rPr>
            </w:pPr>
            <w:ins w:id="9468" w:author="Okot" w:date="2020-01-20T15:49:00Z">
              <w:r w:rsidRPr="006076CC">
                <w:rPr>
                  <w:b/>
                </w:rPr>
                <w:t>Warunki końcowe</w:t>
              </w:r>
            </w:ins>
          </w:p>
        </w:tc>
        <w:tc>
          <w:tcPr>
            <w:tcW w:w="5664" w:type="dxa"/>
          </w:tcPr>
          <w:p w14:paraId="167B0E1C" w14:textId="77777777" w:rsidR="0085617F" w:rsidRDefault="0085617F" w:rsidP="00645B77">
            <w:pPr>
              <w:ind w:firstLine="0"/>
              <w:rPr>
                <w:ins w:id="9469" w:author="Okot" w:date="2020-01-20T15:49:00Z"/>
              </w:rPr>
            </w:pPr>
            <w:ins w:id="9470" w:author="Okot" w:date="2020-01-20T15:49:00Z">
              <w:r>
                <w:t>Wyświetlony został komunikat informujący o poprawnym zapisaniu zmian.</w:t>
              </w:r>
            </w:ins>
          </w:p>
        </w:tc>
      </w:tr>
      <w:tr w:rsidR="0085617F" w14:paraId="264D7155" w14:textId="77777777" w:rsidTr="00645B77">
        <w:trPr>
          <w:ins w:id="9471" w:author="Okot" w:date="2020-01-20T15:49:00Z"/>
        </w:trPr>
        <w:tc>
          <w:tcPr>
            <w:tcW w:w="3397" w:type="dxa"/>
          </w:tcPr>
          <w:p w14:paraId="67CFD7B8" w14:textId="77777777" w:rsidR="0085617F" w:rsidRPr="006076CC" w:rsidRDefault="0085617F" w:rsidP="00645B77">
            <w:pPr>
              <w:ind w:firstLine="0"/>
              <w:rPr>
                <w:ins w:id="9472" w:author="Okot" w:date="2020-01-20T15:49:00Z"/>
                <w:b/>
              </w:rPr>
            </w:pPr>
            <w:ins w:id="9473" w:author="Okot" w:date="2020-01-20T15:49:00Z">
              <w:r w:rsidRPr="006076CC">
                <w:rPr>
                  <w:b/>
                </w:rPr>
                <w:t>Scenariusz główny</w:t>
              </w:r>
            </w:ins>
          </w:p>
        </w:tc>
        <w:tc>
          <w:tcPr>
            <w:tcW w:w="5664" w:type="dxa"/>
          </w:tcPr>
          <w:p w14:paraId="2B93A355" w14:textId="77777777" w:rsidR="0085617F" w:rsidRDefault="0085617F" w:rsidP="00645B77">
            <w:pPr>
              <w:ind w:firstLine="0"/>
              <w:rPr>
                <w:ins w:id="9474" w:author="Okot" w:date="2020-01-20T15:49:00Z"/>
              </w:rPr>
            </w:pPr>
            <w:ins w:id="9475" w:author="Okot" w:date="2020-01-20T15:49:00Z">
              <w:r>
                <w:t>1. Pojawia się okno modalne z formularzem edycji produktu.</w:t>
              </w:r>
            </w:ins>
          </w:p>
          <w:p w14:paraId="59EDC686" w14:textId="77777777" w:rsidR="0085617F" w:rsidRDefault="0085617F" w:rsidP="00645B77">
            <w:pPr>
              <w:ind w:firstLine="0"/>
              <w:rPr>
                <w:ins w:id="9476" w:author="Okot" w:date="2020-01-20T15:49:00Z"/>
              </w:rPr>
            </w:pPr>
            <w:ins w:id="9477" w:author="Okot" w:date="2020-01-20T15:49:00Z">
              <w:r>
                <w:t>2. Użytkownik zmienia wartość wybranych pól formularza.</w:t>
              </w:r>
            </w:ins>
          </w:p>
          <w:p w14:paraId="11E5E9EF" w14:textId="77777777" w:rsidR="0085617F" w:rsidRDefault="0085617F" w:rsidP="00645B77">
            <w:pPr>
              <w:ind w:firstLine="0"/>
              <w:rPr>
                <w:ins w:id="9478" w:author="Okot" w:date="2020-01-20T15:49:00Z"/>
              </w:rPr>
            </w:pPr>
            <w:ins w:id="9479" w:author="Okot" w:date="2020-01-20T15:49:00Z">
              <w:r>
                <w:t>3. Użytkownik naciska przycisk zapisz.</w:t>
              </w:r>
            </w:ins>
          </w:p>
          <w:p w14:paraId="3C4C34D7" w14:textId="77777777" w:rsidR="0085617F" w:rsidRDefault="0085617F" w:rsidP="00645B77">
            <w:pPr>
              <w:ind w:firstLine="0"/>
              <w:rPr>
                <w:ins w:id="9480" w:author="Okot" w:date="2020-01-20T15:49:00Z"/>
              </w:rPr>
            </w:pPr>
            <w:ins w:id="9481" w:author="Okot" w:date="2020-01-20T15:49:00Z">
              <w:r>
                <w:t>4. System sprawdza poprawność przesyłanych danych.</w:t>
              </w:r>
            </w:ins>
          </w:p>
          <w:p w14:paraId="5293ECBA" w14:textId="77777777" w:rsidR="0085617F" w:rsidRDefault="0085617F" w:rsidP="00645B77">
            <w:pPr>
              <w:ind w:firstLine="0"/>
              <w:rPr>
                <w:ins w:id="9482" w:author="Okot" w:date="2020-01-20T15:49:00Z"/>
              </w:rPr>
            </w:pPr>
            <w:ins w:id="9483" w:author="Okot" w:date="2020-01-20T15:49:00Z">
              <w:r>
                <w:t>5. Dane produkt zostają zaktualizowane w bazie danych.</w:t>
              </w:r>
            </w:ins>
          </w:p>
          <w:p w14:paraId="0FED867F" w14:textId="77777777" w:rsidR="0085617F" w:rsidRDefault="0085617F" w:rsidP="00645B77">
            <w:pPr>
              <w:ind w:firstLine="0"/>
              <w:rPr>
                <w:ins w:id="9484" w:author="Okot" w:date="2020-01-20T15:49:00Z"/>
              </w:rPr>
            </w:pPr>
            <w:ins w:id="9485" w:author="Okot" w:date="2020-01-20T15:49:00Z">
              <w:r>
                <w:t>6. Wyświetlony zostaje komunikat informujący o dodaniu produktu do bazy danych.</w:t>
              </w:r>
            </w:ins>
          </w:p>
        </w:tc>
      </w:tr>
      <w:tr w:rsidR="0085617F" w14:paraId="2CABED7E" w14:textId="77777777" w:rsidTr="00645B77">
        <w:trPr>
          <w:trHeight w:val="54"/>
          <w:ins w:id="9486" w:author="Okot" w:date="2020-01-20T15:49:00Z"/>
        </w:trPr>
        <w:tc>
          <w:tcPr>
            <w:tcW w:w="3397" w:type="dxa"/>
          </w:tcPr>
          <w:p w14:paraId="04019064" w14:textId="77777777" w:rsidR="0085617F" w:rsidRPr="006076CC" w:rsidRDefault="0085617F" w:rsidP="00645B77">
            <w:pPr>
              <w:ind w:firstLine="0"/>
              <w:rPr>
                <w:ins w:id="9487" w:author="Okot" w:date="2020-01-20T15:49:00Z"/>
                <w:b/>
              </w:rPr>
            </w:pPr>
            <w:ins w:id="9488" w:author="Okot" w:date="2020-01-20T15:49:00Z">
              <w:r w:rsidRPr="006076CC">
                <w:rPr>
                  <w:b/>
                </w:rPr>
                <w:t>Scenariusze alternatywne</w:t>
              </w:r>
            </w:ins>
          </w:p>
        </w:tc>
        <w:tc>
          <w:tcPr>
            <w:tcW w:w="5664" w:type="dxa"/>
          </w:tcPr>
          <w:p w14:paraId="4B0CFCE2" w14:textId="77777777" w:rsidR="0085617F" w:rsidRDefault="0085617F" w:rsidP="00645B77">
            <w:pPr>
              <w:ind w:firstLine="0"/>
              <w:rPr>
                <w:ins w:id="9489" w:author="Okot" w:date="2020-01-20T15:49:00Z"/>
              </w:rPr>
            </w:pPr>
            <w:ins w:id="9490" w:author="Okot" w:date="2020-01-20T15:49:00Z">
              <w:r>
                <w:t>(1-3).1. Użytkownik używa przycisku do zamknięcia okna.</w:t>
              </w:r>
            </w:ins>
          </w:p>
          <w:p w14:paraId="4C4E388D" w14:textId="77777777" w:rsidR="0085617F" w:rsidRDefault="0085617F" w:rsidP="00645B77">
            <w:pPr>
              <w:ind w:firstLine="0"/>
              <w:rPr>
                <w:ins w:id="9491" w:author="Okot" w:date="2020-01-20T15:49:00Z"/>
              </w:rPr>
            </w:pPr>
            <w:ins w:id="9492" w:author="Okot" w:date="2020-01-20T15:49:00Z">
              <w:r>
                <w:t>(1-3).1.1. Pojawia okno dialogowe służące do potwierdzenia zamknięcia okna bez zapisywania danych.</w:t>
              </w:r>
            </w:ins>
          </w:p>
          <w:p w14:paraId="6FDC59E1" w14:textId="77777777" w:rsidR="0085617F" w:rsidRDefault="0085617F" w:rsidP="00645B77">
            <w:pPr>
              <w:ind w:firstLine="0"/>
              <w:rPr>
                <w:ins w:id="9493" w:author="Okot" w:date="2020-01-20T15:49:00Z"/>
              </w:rPr>
            </w:pPr>
            <w:ins w:id="9494" w:author="Okot" w:date="2020-01-20T15:49:00Z">
              <w:r>
                <w:t>(1-3).1.2.1. Użytkownik potwierdza zamknięcie okna.</w:t>
              </w:r>
            </w:ins>
          </w:p>
          <w:p w14:paraId="7370F2B6" w14:textId="77777777" w:rsidR="0085617F" w:rsidRDefault="0085617F" w:rsidP="00645B77">
            <w:pPr>
              <w:ind w:firstLine="0"/>
              <w:rPr>
                <w:ins w:id="9495" w:author="Okot" w:date="2020-01-20T15:49:00Z"/>
              </w:rPr>
            </w:pPr>
            <w:ins w:id="9496" w:author="Okot" w:date="2020-01-20T15:49:00Z">
              <w:r>
                <w:t>(1-3).1.2.1.1. Okno modalne z formularzem zostaje zamknięte.</w:t>
              </w:r>
            </w:ins>
          </w:p>
          <w:p w14:paraId="4F1C3890" w14:textId="2ABBD8BD" w:rsidR="0085617F" w:rsidRDefault="0085617F" w:rsidP="00645B77">
            <w:pPr>
              <w:ind w:firstLine="0"/>
              <w:rPr>
                <w:ins w:id="9497" w:author="Okot" w:date="2020-01-20T15:49:00Z"/>
              </w:rPr>
            </w:pPr>
            <w:ins w:id="9498" w:author="Okot" w:date="2020-01-20T15:49:00Z">
              <w:r>
                <w:t>(1-3).1.2.1.2. Powrót do podstrony „Moje produkty”.</w:t>
              </w:r>
            </w:ins>
          </w:p>
          <w:p w14:paraId="08B2BD50" w14:textId="77777777" w:rsidR="0085617F" w:rsidRDefault="0085617F" w:rsidP="00645B77">
            <w:pPr>
              <w:ind w:firstLine="0"/>
              <w:rPr>
                <w:ins w:id="9499" w:author="Okot" w:date="2020-01-20T15:49:00Z"/>
              </w:rPr>
            </w:pPr>
            <w:ins w:id="9500" w:author="Okot" w:date="2020-01-20T15:49:00Z">
              <w:r>
                <w:t>(1-3).1.2.2. Użytkownik rezygnuje z akcji.</w:t>
              </w:r>
            </w:ins>
          </w:p>
          <w:p w14:paraId="4C15671A" w14:textId="03ADDAC7" w:rsidR="0085617F" w:rsidRDefault="0085617F" w:rsidP="00645B77">
            <w:pPr>
              <w:ind w:firstLine="0"/>
              <w:rPr>
                <w:ins w:id="9501" w:author="Okot" w:date="2020-01-20T15:49:00Z"/>
              </w:rPr>
            </w:pPr>
            <w:ins w:id="9502" w:author="Okot" w:date="2020-01-20T15:49:00Z">
              <w:r>
                <w:t>(1-3).1.2.2.1. Powrót do pkt (1-3).</w:t>
              </w:r>
            </w:ins>
          </w:p>
          <w:p w14:paraId="6C211D65" w14:textId="77777777" w:rsidR="0085617F" w:rsidRDefault="0085617F" w:rsidP="00645B77">
            <w:pPr>
              <w:ind w:firstLine="0"/>
              <w:rPr>
                <w:ins w:id="9503" w:author="Okot" w:date="2020-01-20T15:49:00Z"/>
              </w:rPr>
            </w:pPr>
            <w:ins w:id="9504" w:author="Okot" w:date="2020-01-20T15:49:00Z">
              <w:r>
                <w:lastRenderedPageBreak/>
                <w:t>4.1(a) Zawartość pola formularza „Nazwa produktu” została usunięta.</w:t>
              </w:r>
            </w:ins>
          </w:p>
          <w:p w14:paraId="4D719A6F" w14:textId="77777777" w:rsidR="0085617F" w:rsidRDefault="0085617F" w:rsidP="00645B77">
            <w:pPr>
              <w:ind w:firstLine="0"/>
              <w:rPr>
                <w:ins w:id="9505" w:author="Okot" w:date="2020-01-20T15:49:00Z"/>
              </w:rPr>
            </w:pPr>
            <w:ins w:id="9506" w:author="Okot" w:date="2020-01-20T15:49:00Z">
              <w:r>
                <w:t>4.1(b) Zawartość pola formularza „Kaloryczność produktu” została usunięta.</w:t>
              </w:r>
            </w:ins>
          </w:p>
          <w:p w14:paraId="1A3E8026" w14:textId="77777777" w:rsidR="0085617F" w:rsidRDefault="0085617F" w:rsidP="00645B77">
            <w:pPr>
              <w:ind w:firstLine="0"/>
              <w:rPr>
                <w:ins w:id="9507" w:author="Okot" w:date="2020-01-20T15:49:00Z"/>
              </w:rPr>
            </w:pPr>
            <w:ins w:id="9508"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9509" w:author="Okot" w:date="2020-01-20T15:49:00Z"/>
              </w:rPr>
            </w:pPr>
            <w:ins w:id="9510" w:author="Okot" w:date="2020-01-20T15:49:00Z">
              <w:r>
                <w:t>4.1(d) Zmieniono nazwę produktu na taką, która już istnieje w bazie.</w:t>
              </w:r>
            </w:ins>
          </w:p>
          <w:p w14:paraId="6D87539B" w14:textId="77777777" w:rsidR="0085617F" w:rsidRDefault="0085617F" w:rsidP="00645B77">
            <w:pPr>
              <w:ind w:firstLine="0"/>
              <w:rPr>
                <w:ins w:id="9511" w:author="Okot" w:date="2020-01-20T15:49:00Z"/>
              </w:rPr>
            </w:pPr>
            <w:ins w:id="9512" w:author="Okot" w:date="2020-01-20T15:49:00Z">
              <w:r>
                <w:t>4.1.1. Wyświetlony zostaje stosowny komunikat błędu.</w:t>
              </w:r>
            </w:ins>
          </w:p>
          <w:p w14:paraId="7B9F6328" w14:textId="2DB887A3" w:rsidR="0085617F" w:rsidRDefault="000B2B3D" w:rsidP="00645B77">
            <w:pPr>
              <w:ind w:firstLine="0"/>
              <w:rPr>
                <w:ins w:id="9513" w:author="Okot" w:date="2020-01-20T15:49:00Z"/>
              </w:rPr>
            </w:pPr>
            <w:ins w:id="9514"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9515" w:author="Okot" w:date="2020-01-20T15:49:00Z"/>
        </w:rPr>
      </w:pPr>
    </w:p>
    <w:p w14:paraId="7E49A961" w14:textId="27572BE5" w:rsidR="0085617F" w:rsidRDefault="002E2CD4" w:rsidP="0085617F">
      <w:pPr>
        <w:spacing w:after="160" w:line="259" w:lineRule="auto"/>
        <w:ind w:firstLine="0"/>
        <w:jc w:val="left"/>
        <w:rPr>
          <w:ins w:id="9516" w:author="Okot" w:date="2020-01-20T15:49:00Z"/>
        </w:rPr>
      </w:pPr>
      <w:ins w:id="9517" w:author="Okot" w:date="2020-01-20T15:49:00Z">
        <w:r>
          <w:t>Tabela 4.37</w:t>
        </w:r>
        <w:r w:rsidR="0085617F">
          <w:t>. </w:t>
        </w:r>
      </w:ins>
    </w:p>
    <w:p w14:paraId="6AF3DBDB" w14:textId="77777777" w:rsidR="0085617F" w:rsidRDefault="0085617F" w:rsidP="0085617F">
      <w:pPr>
        <w:ind w:firstLine="0"/>
        <w:rPr>
          <w:ins w:id="9518" w:author="Okot" w:date="2020-01-20T15:49:00Z"/>
        </w:rPr>
      </w:pPr>
      <w:ins w:id="9519"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9520" w:author="Okot" w:date="2020-01-20T15:49:00Z"/>
        </w:trPr>
        <w:tc>
          <w:tcPr>
            <w:tcW w:w="3397" w:type="dxa"/>
          </w:tcPr>
          <w:p w14:paraId="284656DF" w14:textId="77777777" w:rsidR="0085617F" w:rsidRPr="006076CC" w:rsidRDefault="0085617F" w:rsidP="00645B77">
            <w:pPr>
              <w:ind w:firstLine="0"/>
              <w:rPr>
                <w:ins w:id="9521" w:author="Okot" w:date="2020-01-20T15:49:00Z"/>
                <w:b/>
              </w:rPr>
            </w:pPr>
            <w:ins w:id="9522" w:author="Okot" w:date="2020-01-20T15:49:00Z">
              <w:r w:rsidRPr="006076CC">
                <w:rPr>
                  <w:b/>
                </w:rPr>
                <w:t>Nazwa</w:t>
              </w:r>
            </w:ins>
          </w:p>
        </w:tc>
        <w:tc>
          <w:tcPr>
            <w:tcW w:w="5664" w:type="dxa"/>
          </w:tcPr>
          <w:p w14:paraId="2D7F7BA9" w14:textId="4C4FC2C5" w:rsidR="0085617F" w:rsidRPr="00A12070" w:rsidRDefault="0085617F" w:rsidP="00645B77">
            <w:pPr>
              <w:ind w:firstLine="0"/>
              <w:rPr>
                <w:ins w:id="9523" w:author="Okot" w:date="2020-01-20T15:49:00Z"/>
                <w:b/>
                <w:i/>
              </w:rPr>
            </w:pPr>
            <w:ins w:id="9524"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9525" w:author="Okot" w:date="2020-01-20T15:49:00Z"/>
        </w:trPr>
        <w:tc>
          <w:tcPr>
            <w:tcW w:w="3397" w:type="dxa"/>
          </w:tcPr>
          <w:p w14:paraId="3ACB8689" w14:textId="77777777" w:rsidR="0085617F" w:rsidRPr="006076CC" w:rsidRDefault="0085617F" w:rsidP="00645B77">
            <w:pPr>
              <w:ind w:firstLine="0"/>
              <w:rPr>
                <w:ins w:id="9526" w:author="Okot" w:date="2020-01-20T15:49:00Z"/>
                <w:b/>
              </w:rPr>
            </w:pPr>
            <w:ins w:id="9527" w:author="Okot" w:date="2020-01-20T15:49:00Z">
              <w:r w:rsidRPr="006076CC">
                <w:rPr>
                  <w:b/>
                </w:rPr>
                <w:t>Opis</w:t>
              </w:r>
            </w:ins>
          </w:p>
        </w:tc>
        <w:tc>
          <w:tcPr>
            <w:tcW w:w="5664" w:type="dxa"/>
          </w:tcPr>
          <w:p w14:paraId="2CF50665" w14:textId="77777777" w:rsidR="0085617F" w:rsidRDefault="0085617F" w:rsidP="00645B77">
            <w:pPr>
              <w:ind w:firstLine="0"/>
              <w:rPr>
                <w:ins w:id="9528" w:author="Okot" w:date="2020-01-20T15:49:00Z"/>
              </w:rPr>
            </w:pPr>
            <w:ins w:id="9529"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9530" w:author="Okot" w:date="2020-01-20T15:49:00Z"/>
        </w:trPr>
        <w:tc>
          <w:tcPr>
            <w:tcW w:w="3397" w:type="dxa"/>
          </w:tcPr>
          <w:p w14:paraId="445319CF" w14:textId="77777777" w:rsidR="0085617F" w:rsidRPr="006076CC" w:rsidRDefault="0085617F" w:rsidP="00645B77">
            <w:pPr>
              <w:ind w:firstLine="0"/>
              <w:rPr>
                <w:ins w:id="9531" w:author="Okot" w:date="2020-01-20T15:49:00Z"/>
                <w:b/>
              </w:rPr>
            </w:pPr>
            <w:ins w:id="9532" w:author="Okot" w:date="2020-01-20T15:49:00Z">
              <w:r w:rsidRPr="006076CC">
                <w:rPr>
                  <w:b/>
                </w:rPr>
                <w:t>Warunki początkowe</w:t>
              </w:r>
            </w:ins>
          </w:p>
        </w:tc>
        <w:tc>
          <w:tcPr>
            <w:tcW w:w="5664" w:type="dxa"/>
          </w:tcPr>
          <w:p w14:paraId="4311E0B5" w14:textId="50CA218D" w:rsidR="0085617F" w:rsidRDefault="0085617F" w:rsidP="00645B77">
            <w:pPr>
              <w:ind w:firstLine="0"/>
              <w:rPr>
                <w:ins w:id="9533" w:author="Okot" w:date="2020-01-20T15:49:00Z"/>
              </w:rPr>
            </w:pPr>
            <w:ins w:id="9534"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9535" w:author="Okot" w:date="2020-01-20T15:49:00Z"/>
        </w:trPr>
        <w:tc>
          <w:tcPr>
            <w:tcW w:w="3397" w:type="dxa"/>
          </w:tcPr>
          <w:p w14:paraId="6297D2EF" w14:textId="77777777" w:rsidR="0085617F" w:rsidRPr="006076CC" w:rsidRDefault="0085617F" w:rsidP="00645B77">
            <w:pPr>
              <w:ind w:firstLine="0"/>
              <w:rPr>
                <w:ins w:id="9536" w:author="Okot" w:date="2020-01-20T15:49:00Z"/>
                <w:b/>
              </w:rPr>
            </w:pPr>
            <w:ins w:id="9537" w:author="Okot" w:date="2020-01-20T15:49:00Z">
              <w:r w:rsidRPr="006076CC">
                <w:rPr>
                  <w:b/>
                </w:rPr>
                <w:t>Inicjacja</w:t>
              </w:r>
            </w:ins>
          </w:p>
        </w:tc>
        <w:tc>
          <w:tcPr>
            <w:tcW w:w="5664" w:type="dxa"/>
          </w:tcPr>
          <w:p w14:paraId="7583FB7B" w14:textId="77777777" w:rsidR="0085617F" w:rsidRDefault="0085617F" w:rsidP="00645B77">
            <w:pPr>
              <w:ind w:firstLine="0"/>
              <w:rPr>
                <w:ins w:id="9538" w:author="Okot" w:date="2020-01-20T15:49:00Z"/>
              </w:rPr>
            </w:pPr>
            <w:ins w:id="9539" w:author="Okot" w:date="2020-01-20T15:49:00Z">
              <w:r>
                <w:t>Użytkownik skorzystał z przycisku „Podgląd” umiejscowionego przy wybranym produkcie.</w:t>
              </w:r>
            </w:ins>
          </w:p>
        </w:tc>
      </w:tr>
      <w:tr w:rsidR="0085617F" w14:paraId="4C326BF5" w14:textId="77777777" w:rsidTr="00645B77">
        <w:trPr>
          <w:ins w:id="9540" w:author="Okot" w:date="2020-01-20T15:49:00Z"/>
        </w:trPr>
        <w:tc>
          <w:tcPr>
            <w:tcW w:w="3397" w:type="dxa"/>
          </w:tcPr>
          <w:p w14:paraId="15EECC7B" w14:textId="77777777" w:rsidR="0085617F" w:rsidRPr="006076CC" w:rsidRDefault="0085617F" w:rsidP="00645B77">
            <w:pPr>
              <w:ind w:firstLine="0"/>
              <w:rPr>
                <w:ins w:id="9541" w:author="Okot" w:date="2020-01-20T15:49:00Z"/>
                <w:b/>
              </w:rPr>
            </w:pPr>
            <w:ins w:id="9542" w:author="Okot" w:date="2020-01-20T15:49:00Z">
              <w:r w:rsidRPr="006076CC">
                <w:rPr>
                  <w:b/>
                </w:rPr>
                <w:t>Warunki końcowe</w:t>
              </w:r>
            </w:ins>
          </w:p>
        </w:tc>
        <w:tc>
          <w:tcPr>
            <w:tcW w:w="5664" w:type="dxa"/>
          </w:tcPr>
          <w:p w14:paraId="0527353F" w14:textId="77777777" w:rsidR="0085617F" w:rsidRDefault="0085617F" w:rsidP="00645B77">
            <w:pPr>
              <w:ind w:firstLine="0"/>
              <w:rPr>
                <w:ins w:id="9543" w:author="Okot" w:date="2020-01-20T15:49:00Z"/>
              </w:rPr>
            </w:pPr>
            <w:ins w:id="9544" w:author="Okot" w:date="2020-01-20T15:49:00Z">
              <w:r>
                <w:t>Wyświetlony zostało okno zawierające szczegółowe dane produktu.</w:t>
              </w:r>
            </w:ins>
          </w:p>
        </w:tc>
      </w:tr>
      <w:tr w:rsidR="0085617F" w14:paraId="75AB8318" w14:textId="77777777" w:rsidTr="00645B77">
        <w:trPr>
          <w:ins w:id="9545" w:author="Okot" w:date="2020-01-20T15:49:00Z"/>
        </w:trPr>
        <w:tc>
          <w:tcPr>
            <w:tcW w:w="3397" w:type="dxa"/>
          </w:tcPr>
          <w:p w14:paraId="45646714" w14:textId="77777777" w:rsidR="0085617F" w:rsidRPr="006076CC" w:rsidRDefault="0085617F" w:rsidP="00645B77">
            <w:pPr>
              <w:ind w:firstLine="0"/>
              <w:rPr>
                <w:ins w:id="9546" w:author="Okot" w:date="2020-01-20T15:49:00Z"/>
                <w:b/>
              </w:rPr>
            </w:pPr>
            <w:ins w:id="9547" w:author="Okot" w:date="2020-01-20T15:49:00Z">
              <w:r w:rsidRPr="006076CC">
                <w:rPr>
                  <w:b/>
                </w:rPr>
                <w:t>Scenariusz główny</w:t>
              </w:r>
            </w:ins>
          </w:p>
        </w:tc>
        <w:tc>
          <w:tcPr>
            <w:tcW w:w="5664" w:type="dxa"/>
          </w:tcPr>
          <w:p w14:paraId="37D33246" w14:textId="77777777" w:rsidR="0085617F" w:rsidRDefault="0085617F" w:rsidP="00645B77">
            <w:pPr>
              <w:ind w:firstLine="0"/>
              <w:rPr>
                <w:ins w:id="9548" w:author="Okot" w:date="2020-01-20T15:49:00Z"/>
              </w:rPr>
            </w:pPr>
            <w:ins w:id="9549" w:author="Okot" w:date="2020-01-20T15:49:00Z">
              <w:r>
                <w:t>1. Użytkownik naciska przycisk „Podgląd” umiejscowiony przy wybranym produkcie.</w:t>
              </w:r>
            </w:ins>
          </w:p>
          <w:p w14:paraId="3C3C7043" w14:textId="77777777" w:rsidR="0085617F" w:rsidRDefault="0085617F" w:rsidP="00645B77">
            <w:pPr>
              <w:ind w:firstLine="0"/>
              <w:rPr>
                <w:ins w:id="9550" w:author="Okot" w:date="2020-01-20T15:49:00Z"/>
              </w:rPr>
            </w:pPr>
            <w:ins w:id="9551"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9552" w:author="Okot" w:date="2020-01-20T15:49:00Z"/>
        </w:trPr>
        <w:tc>
          <w:tcPr>
            <w:tcW w:w="3397" w:type="dxa"/>
          </w:tcPr>
          <w:p w14:paraId="4FD117DE" w14:textId="77777777" w:rsidR="0085617F" w:rsidRPr="006076CC" w:rsidRDefault="0085617F" w:rsidP="00645B77">
            <w:pPr>
              <w:ind w:firstLine="0"/>
              <w:rPr>
                <w:ins w:id="9553" w:author="Okot" w:date="2020-01-20T15:49:00Z"/>
                <w:b/>
              </w:rPr>
            </w:pPr>
            <w:ins w:id="9554"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9555" w:author="Okot" w:date="2020-01-20T15:49:00Z"/>
              </w:rPr>
            </w:pPr>
            <w:ins w:id="9556" w:author="Okot" w:date="2020-01-20T15:49:00Z">
              <w:r>
                <w:t>-</w:t>
              </w:r>
            </w:ins>
          </w:p>
        </w:tc>
      </w:tr>
    </w:tbl>
    <w:p w14:paraId="1C13CDE8" w14:textId="77777777" w:rsidR="0085617F" w:rsidRDefault="0085617F" w:rsidP="0085617F">
      <w:pPr>
        <w:spacing w:after="160" w:line="259" w:lineRule="auto"/>
        <w:ind w:firstLine="0"/>
        <w:jc w:val="left"/>
        <w:rPr>
          <w:ins w:id="9557" w:author="Okot" w:date="2020-01-20T15:49:00Z"/>
        </w:rPr>
      </w:pPr>
    </w:p>
    <w:p w14:paraId="3ECEF554" w14:textId="4D6EE4CE" w:rsidR="0085617F" w:rsidRDefault="002E2CD4" w:rsidP="0085617F">
      <w:pPr>
        <w:ind w:firstLine="0"/>
        <w:rPr>
          <w:ins w:id="9558" w:author="Okot" w:date="2020-01-20T15:49:00Z"/>
        </w:rPr>
      </w:pPr>
      <w:ins w:id="9559" w:author="Okot" w:date="2020-01-20T15:49:00Z">
        <w:r>
          <w:t>Tabela 4.38</w:t>
        </w:r>
        <w:r w:rsidR="0085617F">
          <w:t>. </w:t>
        </w:r>
      </w:ins>
    </w:p>
    <w:p w14:paraId="24A66C43" w14:textId="77777777" w:rsidR="0085617F" w:rsidRDefault="0085617F" w:rsidP="0085617F">
      <w:pPr>
        <w:ind w:firstLine="0"/>
        <w:rPr>
          <w:ins w:id="9560" w:author="Okot" w:date="2020-01-20T15:49:00Z"/>
        </w:rPr>
      </w:pPr>
      <w:ins w:id="9561"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9562" w:author="Okot" w:date="2020-01-20T15:49:00Z"/>
        </w:trPr>
        <w:tc>
          <w:tcPr>
            <w:tcW w:w="3397" w:type="dxa"/>
          </w:tcPr>
          <w:p w14:paraId="1F940A87" w14:textId="77777777" w:rsidR="0085617F" w:rsidRPr="006076CC" w:rsidRDefault="0085617F" w:rsidP="00645B77">
            <w:pPr>
              <w:ind w:firstLine="0"/>
              <w:rPr>
                <w:ins w:id="9563" w:author="Okot" w:date="2020-01-20T15:49:00Z"/>
                <w:b/>
              </w:rPr>
            </w:pPr>
            <w:ins w:id="9564" w:author="Okot" w:date="2020-01-20T15:49:00Z">
              <w:r w:rsidRPr="006076CC">
                <w:rPr>
                  <w:b/>
                </w:rPr>
                <w:t>Nazwa</w:t>
              </w:r>
            </w:ins>
          </w:p>
        </w:tc>
        <w:tc>
          <w:tcPr>
            <w:tcW w:w="5664" w:type="dxa"/>
          </w:tcPr>
          <w:p w14:paraId="0D649BC3" w14:textId="40D6F6D3" w:rsidR="0085617F" w:rsidRPr="00A12070" w:rsidRDefault="0085617F">
            <w:pPr>
              <w:ind w:firstLine="0"/>
              <w:rPr>
                <w:ins w:id="9565" w:author="Okot" w:date="2020-01-20T15:49:00Z"/>
                <w:b/>
                <w:i/>
              </w:rPr>
            </w:pPr>
            <w:ins w:id="9566" w:author="Okot" w:date="2020-01-20T15:49:00Z">
              <w:r w:rsidRPr="00A12070">
                <w:rPr>
                  <w:b/>
                  <w:i/>
                </w:rPr>
                <w:t>PU0</w:t>
              </w:r>
              <w:r>
                <w:rPr>
                  <w:b/>
                  <w:i/>
                </w:rPr>
                <w:t>3</w:t>
              </w:r>
            </w:ins>
            <w:ins w:id="9567" w:author="Okot" w:date="2020-01-21T13:59:00Z">
              <w:r w:rsidR="002E2CD4">
                <w:rPr>
                  <w:b/>
                  <w:i/>
                </w:rPr>
                <w:t>8</w:t>
              </w:r>
            </w:ins>
            <w:ins w:id="9568" w:author="Okot" w:date="2020-01-20T15:49:00Z">
              <w:r w:rsidRPr="00A12070">
                <w:rPr>
                  <w:b/>
                  <w:i/>
                </w:rPr>
                <w:t>: Usunięcie produktu</w:t>
              </w:r>
            </w:ins>
          </w:p>
        </w:tc>
      </w:tr>
      <w:tr w:rsidR="0085617F" w14:paraId="32F1FFA1" w14:textId="77777777" w:rsidTr="00645B77">
        <w:trPr>
          <w:ins w:id="9569" w:author="Okot" w:date="2020-01-20T15:49:00Z"/>
        </w:trPr>
        <w:tc>
          <w:tcPr>
            <w:tcW w:w="3397" w:type="dxa"/>
          </w:tcPr>
          <w:p w14:paraId="21F941E7" w14:textId="77777777" w:rsidR="0085617F" w:rsidRPr="006076CC" w:rsidRDefault="0085617F" w:rsidP="00645B77">
            <w:pPr>
              <w:ind w:firstLine="0"/>
              <w:rPr>
                <w:ins w:id="9570" w:author="Okot" w:date="2020-01-20T15:49:00Z"/>
                <w:b/>
              </w:rPr>
            </w:pPr>
            <w:ins w:id="9571" w:author="Okot" w:date="2020-01-20T15:49:00Z">
              <w:r w:rsidRPr="006076CC">
                <w:rPr>
                  <w:b/>
                </w:rPr>
                <w:t>Opis</w:t>
              </w:r>
            </w:ins>
          </w:p>
        </w:tc>
        <w:tc>
          <w:tcPr>
            <w:tcW w:w="5664" w:type="dxa"/>
          </w:tcPr>
          <w:p w14:paraId="7261F49C" w14:textId="77777777" w:rsidR="0085617F" w:rsidRDefault="0085617F" w:rsidP="00645B77">
            <w:pPr>
              <w:ind w:firstLine="0"/>
              <w:rPr>
                <w:ins w:id="9572" w:author="Okot" w:date="2020-01-20T15:49:00Z"/>
              </w:rPr>
            </w:pPr>
            <w:ins w:id="9573" w:author="Okot" w:date="2020-01-20T15:49:00Z">
              <w:r>
                <w:t>Przypadek użycia pozwala użytkownikowi usunąć dodany przez niego produkt z bazy danych.</w:t>
              </w:r>
            </w:ins>
          </w:p>
        </w:tc>
      </w:tr>
      <w:tr w:rsidR="0085617F" w14:paraId="74BECFAB" w14:textId="77777777" w:rsidTr="00645B77">
        <w:trPr>
          <w:ins w:id="9574" w:author="Okot" w:date="2020-01-20T15:49:00Z"/>
        </w:trPr>
        <w:tc>
          <w:tcPr>
            <w:tcW w:w="3397" w:type="dxa"/>
          </w:tcPr>
          <w:p w14:paraId="08E8A02E" w14:textId="77777777" w:rsidR="0085617F" w:rsidRPr="006076CC" w:rsidRDefault="0085617F" w:rsidP="00645B77">
            <w:pPr>
              <w:ind w:firstLine="0"/>
              <w:rPr>
                <w:ins w:id="9575" w:author="Okot" w:date="2020-01-20T15:49:00Z"/>
                <w:b/>
              </w:rPr>
            </w:pPr>
            <w:ins w:id="9576" w:author="Okot" w:date="2020-01-20T15:49:00Z">
              <w:r w:rsidRPr="006076CC">
                <w:rPr>
                  <w:b/>
                </w:rPr>
                <w:t>Warunki początkowe</w:t>
              </w:r>
            </w:ins>
          </w:p>
        </w:tc>
        <w:tc>
          <w:tcPr>
            <w:tcW w:w="5664" w:type="dxa"/>
          </w:tcPr>
          <w:p w14:paraId="5F55AC46" w14:textId="3C709AF1" w:rsidR="0085617F" w:rsidRDefault="0085617F" w:rsidP="00645B77">
            <w:pPr>
              <w:ind w:firstLine="0"/>
              <w:rPr>
                <w:ins w:id="9577" w:author="Okot" w:date="2020-01-20T15:49:00Z"/>
              </w:rPr>
            </w:pPr>
            <w:ins w:id="9578"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9579" w:author="Okot" w:date="2020-01-20T15:49:00Z"/>
        </w:trPr>
        <w:tc>
          <w:tcPr>
            <w:tcW w:w="3397" w:type="dxa"/>
          </w:tcPr>
          <w:p w14:paraId="5731D5F2" w14:textId="77777777" w:rsidR="0085617F" w:rsidRPr="006076CC" w:rsidRDefault="0085617F" w:rsidP="00645B77">
            <w:pPr>
              <w:ind w:firstLine="0"/>
              <w:rPr>
                <w:ins w:id="9580" w:author="Okot" w:date="2020-01-20T15:49:00Z"/>
                <w:b/>
              </w:rPr>
            </w:pPr>
            <w:ins w:id="9581" w:author="Okot" w:date="2020-01-20T15:49:00Z">
              <w:r w:rsidRPr="006076CC">
                <w:rPr>
                  <w:b/>
                </w:rPr>
                <w:t>Inicjacja</w:t>
              </w:r>
            </w:ins>
          </w:p>
        </w:tc>
        <w:tc>
          <w:tcPr>
            <w:tcW w:w="5664" w:type="dxa"/>
          </w:tcPr>
          <w:p w14:paraId="2DE98473" w14:textId="77777777" w:rsidR="0085617F" w:rsidRDefault="0085617F" w:rsidP="00645B77">
            <w:pPr>
              <w:ind w:firstLine="0"/>
              <w:rPr>
                <w:ins w:id="9582" w:author="Okot" w:date="2020-01-20T15:49:00Z"/>
              </w:rPr>
            </w:pPr>
            <w:ins w:id="9583" w:author="Okot" w:date="2020-01-20T15:49:00Z">
              <w:r>
                <w:t>Użytkownik skorzystał z przycisku „Usuń” umiejscowionego przy wybranym produkcie.</w:t>
              </w:r>
            </w:ins>
          </w:p>
        </w:tc>
      </w:tr>
      <w:tr w:rsidR="0085617F" w14:paraId="5657412D" w14:textId="77777777" w:rsidTr="00645B77">
        <w:trPr>
          <w:ins w:id="9584" w:author="Okot" w:date="2020-01-20T15:49:00Z"/>
        </w:trPr>
        <w:tc>
          <w:tcPr>
            <w:tcW w:w="3397" w:type="dxa"/>
          </w:tcPr>
          <w:p w14:paraId="58A3FF19" w14:textId="77777777" w:rsidR="0085617F" w:rsidRPr="006076CC" w:rsidRDefault="0085617F" w:rsidP="00645B77">
            <w:pPr>
              <w:ind w:firstLine="0"/>
              <w:rPr>
                <w:ins w:id="9585" w:author="Okot" w:date="2020-01-20T15:49:00Z"/>
                <w:b/>
              </w:rPr>
            </w:pPr>
            <w:ins w:id="9586" w:author="Okot" w:date="2020-01-20T15:49:00Z">
              <w:r w:rsidRPr="006076CC">
                <w:rPr>
                  <w:b/>
                </w:rPr>
                <w:t>Warunki końcowe</w:t>
              </w:r>
            </w:ins>
          </w:p>
        </w:tc>
        <w:tc>
          <w:tcPr>
            <w:tcW w:w="5664" w:type="dxa"/>
          </w:tcPr>
          <w:p w14:paraId="267E4CDB" w14:textId="77777777" w:rsidR="0085617F" w:rsidRDefault="0085617F" w:rsidP="00645B77">
            <w:pPr>
              <w:ind w:firstLine="0"/>
              <w:rPr>
                <w:ins w:id="9587" w:author="Okot" w:date="2020-01-20T15:49:00Z"/>
              </w:rPr>
            </w:pPr>
            <w:ins w:id="9588" w:author="Okot" w:date="2020-01-20T15:49:00Z">
              <w:r>
                <w:t>Wyświetlony został komunikat informujący o usunięciu produktu z bazy danych.</w:t>
              </w:r>
            </w:ins>
          </w:p>
        </w:tc>
      </w:tr>
      <w:tr w:rsidR="0085617F" w14:paraId="3650C02B" w14:textId="77777777" w:rsidTr="00645B77">
        <w:trPr>
          <w:ins w:id="9589" w:author="Okot" w:date="2020-01-20T15:49:00Z"/>
        </w:trPr>
        <w:tc>
          <w:tcPr>
            <w:tcW w:w="3397" w:type="dxa"/>
          </w:tcPr>
          <w:p w14:paraId="6C6C5075" w14:textId="77777777" w:rsidR="0085617F" w:rsidRPr="006076CC" w:rsidRDefault="0085617F" w:rsidP="00645B77">
            <w:pPr>
              <w:ind w:firstLine="0"/>
              <w:rPr>
                <w:ins w:id="9590" w:author="Okot" w:date="2020-01-20T15:49:00Z"/>
                <w:b/>
              </w:rPr>
            </w:pPr>
            <w:ins w:id="9591" w:author="Okot" w:date="2020-01-20T15:49:00Z">
              <w:r w:rsidRPr="006076CC">
                <w:rPr>
                  <w:b/>
                </w:rPr>
                <w:t>Scenariusz główny</w:t>
              </w:r>
            </w:ins>
          </w:p>
        </w:tc>
        <w:tc>
          <w:tcPr>
            <w:tcW w:w="5664" w:type="dxa"/>
          </w:tcPr>
          <w:p w14:paraId="1257950A" w14:textId="77777777" w:rsidR="0085617F" w:rsidRDefault="0085617F" w:rsidP="00645B77">
            <w:pPr>
              <w:ind w:firstLine="0"/>
              <w:rPr>
                <w:ins w:id="9592" w:author="Okot" w:date="2020-01-20T15:49:00Z"/>
              </w:rPr>
            </w:pPr>
            <w:ins w:id="9593" w:author="Okot" w:date="2020-01-20T15:49:00Z">
              <w:r>
                <w:t>1. Wyświetlone zostaje okno dialogowe z prośbą o potwierdzenie żądania usunięcia produktu.</w:t>
              </w:r>
            </w:ins>
          </w:p>
          <w:p w14:paraId="44FD4FEA" w14:textId="77777777" w:rsidR="0085617F" w:rsidRDefault="0085617F" w:rsidP="00645B77">
            <w:pPr>
              <w:ind w:firstLine="0"/>
              <w:rPr>
                <w:ins w:id="9594" w:author="Okot" w:date="2020-01-20T15:49:00Z"/>
              </w:rPr>
            </w:pPr>
            <w:ins w:id="9595" w:author="Okot" w:date="2020-01-20T15:49:00Z">
              <w:r>
                <w:t>2. Użytkownik potwierdza żądanie.</w:t>
              </w:r>
            </w:ins>
          </w:p>
          <w:p w14:paraId="44EF8F16" w14:textId="77777777" w:rsidR="0085617F" w:rsidRDefault="0085617F" w:rsidP="00645B77">
            <w:pPr>
              <w:ind w:firstLine="0"/>
              <w:rPr>
                <w:ins w:id="9596" w:author="Okot" w:date="2020-01-20T15:49:00Z"/>
              </w:rPr>
            </w:pPr>
            <w:ins w:id="9597" w:author="Okot" w:date="2020-01-20T15:49:00Z">
              <w:r>
                <w:t>3. Okno dialogowe zostaje zamknięte.</w:t>
              </w:r>
            </w:ins>
          </w:p>
          <w:p w14:paraId="355118FB" w14:textId="77777777" w:rsidR="0085617F" w:rsidRDefault="0085617F" w:rsidP="00645B77">
            <w:pPr>
              <w:ind w:firstLine="0"/>
              <w:rPr>
                <w:ins w:id="9598" w:author="Okot" w:date="2020-01-20T15:49:00Z"/>
              </w:rPr>
            </w:pPr>
            <w:ins w:id="9599" w:author="Okot" w:date="2020-01-20T15:49:00Z">
              <w:r>
                <w:t>4. System przetwarza żądanie.</w:t>
              </w:r>
            </w:ins>
          </w:p>
          <w:p w14:paraId="033834CC" w14:textId="77777777" w:rsidR="0085617F" w:rsidRDefault="0085617F" w:rsidP="00645B77">
            <w:pPr>
              <w:ind w:firstLine="0"/>
              <w:rPr>
                <w:ins w:id="9600" w:author="Okot" w:date="2020-01-20T15:49:00Z"/>
              </w:rPr>
            </w:pPr>
            <w:ins w:id="9601" w:author="Okot" w:date="2020-01-20T15:49:00Z">
              <w:r>
                <w:t>5. Produkt zostaje usunięty z bazy danych.</w:t>
              </w:r>
            </w:ins>
          </w:p>
          <w:p w14:paraId="1E4E20E5" w14:textId="77777777" w:rsidR="0085617F" w:rsidRDefault="0085617F" w:rsidP="00645B77">
            <w:pPr>
              <w:ind w:firstLine="0"/>
              <w:rPr>
                <w:ins w:id="9602" w:author="Okot" w:date="2020-01-20T15:49:00Z"/>
              </w:rPr>
            </w:pPr>
            <w:ins w:id="9603" w:author="Okot" w:date="2020-01-20T15:49:00Z">
              <w:r>
                <w:t>6. Wyświetlony zostaje komunikat informujący o usunięciu produktu z bazy danych.</w:t>
              </w:r>
            </w:ins>
          </w:p>
        </w:tc>
      </w:tr>
      <w:tr w:rsidR="0085617F" w14:paraId="15B6C1E9" w14:textId="77777777" w:rsidTr="00645B77">
        <w:trPr>
          <w:trHeight w:val="54"/>
          <w:ins w:id="9604" w:author="Okot" w:date="2020-01-20T15:49:00Z"/>
        </w:trPr>
        <w:tc>
          <w:tcPr>
            <w:tcW w:w="3397" w:type="dxa"/>
          </w:tcPr>
          <w:p w14:paraId="52E90D55" w14:textId="77777777" w:rsidR="0085617F" w:rsidRPr="006076CC" w:rsidRDefault="0085617F" w:rsidP="00645B77">
            <w:pPr>
              <w:ind w:firstLine="0"/>
              <w:rPr>
                <w:ins w:id="9605" w:author="Okot" w:date="2020-01-20T15:49:00Z"/>
                <w:b/>
              </w:rPr>
            </w:pPr>
            <w:ins w:id="9606" w:author="Okot" w:date="2020-01-20T15:49:00Z">
              <w:r w:rsidRPr="006076CC">
                <w:rPr>
                  <w:b/>
                </w:rPr>
                <w:t>Scenariusze alternatywne</w:t>
              </w:r>
            </w:ins>
          </w:p>
        </w:tc>
        <w:tc>
          <w:tcPr>
            <w:tcW w:w="5664" w:type="dxa"/>
          </w:tcPr>
          <w:p w14:paraId="51B15C4E" w14:textId="77777777" w:rsidR="0085617F" w:rsidRDefault="0085617F" w:rsidP="00645B77">
            <w:pPr>
              <w:ind w:firstLine="0"/>
              <w:rPr>
                <w:ins w:id="9607" w:author="Okot" w:date="2020-01-20T15:49:00Z"/>
              </w:rPr>
            </w:pPr>
            <w:ins w:id="9608" w:author="Okot" w:date="2020-01-20T15:49:00Z">
              <w:r>
                <w:t>2.1(a) Użytkownik naciska przycisk „Rezygnuj”.</w:t>
              </w:r>
            </w:ins>
          </w:p>
          <w:p w14:paraId="1C2F01CB" w14:textId="77777777" w:rsidR="0085617F" w:rsidRDefault="0085617F" w:rsidP="00645B77">
            <w:pPr>
              <w:ind w:firstLine="0"/>
              <w:rPr>
                <w:ins w:id="9609" w:author="Okot" w:date="2020-01-20T15:49:00Z"/>
              </w:rPr>
            </w:pPr>
            <w:ins w:id="9610" w:author="Okot" w:date="2020-01-20T15:49:00Z">
              <w:r>
                <w:t>2.1(b) Użytkownik używa przycisku do zamknięcia okna.</w:t>
              </w:r>
            </w:ins>
          </w:p>
          <w:p w14:paraId="526479F9" w14:textId="77777777" w:rsidR="0085617F" w:rsidRDefault="0085617F" w:rsidP="00645B77">
            <w:pPr>
              <w:ind w:firstLine="0"/>
              <w:rPr>
                <w:ins w:id="9611" w:author="Okot" w:date="2020-01-20T15:49:00Z"/>
              </w:rPr>
            </w:pPr>
            <w:ins w:id="9612" w:author="Okot" w:date="2020-01-20T15:49:00Z">
              <w:r>
                <w:t>2.1.1. Okno dialogowe zostaje zamknięte.</w:t>
              </w:r>
            </w:ins>
          </w:p>
          <w:p w14:paraId="73A82C41" w14:textId="77777777" w:rsidR="0085617F" w:rsidRDefault="0085617F" w:rsidP="00645B77">
            <w:pPr>
              <w:ind w:firstLine="0"/>
              <w:rPr>
                <w:ins w:id="9613" w:author="Okot" w:date="2020-01-20T15:49:00Z"/>
              </w:rPr>
            </w:pPr>
            <w:ins w:id="9614"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9615" w:author="Okot" w:date="2020-01-20T15:59:00Z"/>
        </w:rPr>
      </w:pPr>
    </w:p>
    <w:p w14:paraId="35C8DB58" w14:textId="3E5F5F58" w:rsidR="006451EB" w:rsidRDefault="002E2CD4" w:rsidP="006451EB">
      <w:pPr>
        <w:ind w:firstLine="0"/>
        <w:rPr>
          <w:ins w:id="9616" w:author="Okot" w:date="2020-01-20T15:59:00Z"/>
        </w:rPr>
      </w:pPr>
      <w:ins w:id="9617" w:author="Okot" w:date="2020-01-20T15:59:00Z">
        <w:r>
          <w:t>Tabela 4.39</w:t>
        </w:r>
        <w:r w:rsidR="006451EB">
          <w:t>. </w:t>
        </w:r>
      </w:ins>
    </w:p>
    <w:p w14:paraId="759397D5" w14:textId="77777777" w:rsidR="006451EB" w:rsidRDefault="006451EB" w:rsidP="006451EB">
      <w:pPr>
        <w:ind w:firstLine="0"/>
        <w:rPr>
          <w:ins w:id="9618" w:author="Okot" w:date="2020-01-20T15:59:00Z"/>
        </w:rPr>
      </w:pPr>
      <w:ins w:id="9619"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9620" w:author="Okot" w:date="2020-01-20T15:59:00Z"/>
        </w:trPr>
        <w:tc>
          <w:tcPr>
            <w:tcW w:w="3397" w:type="dxa"/>
          </w:tcPr>
          <w:p w14:paraId="3A34B08E" w14:textId="77777777" w:rsidR="006451EB" w:rsidRPr="006076CC" w:rsidRDefault="006451EB" w:rsidP="00645B77">
            <w:pPr>
              <w:ind w:firstLine="0"/>
              <w:rPr>
                <w:ins w:id="9621" w:author="Okot" w:date="2020-01-20T15:59:00Z"/>
                <w:b/>
              </w:rPr>
            </w:pPr>
            <w:ins w:id="9622" w:author="Okot" w:date="2020-01-20T15:59:00Z">
              <w:r w:rsidRPr="006076CC">
                <w:rPr>
                  <w:b/>
                </w:rPr>
                <w:t>Nazwa</w:t>
              </w:r>
            </w:ins>
          </w:p>
        </w:tc>
        <w:tc>
          <w:tcPr>
            <w:tcW w:w="5664" w:type="dxa"/>
          </w:tcPr>
          <w:p w14:paraId="1265F9E7" w14:textId="12078960" w:rsidR="006451EB" w:rsidRPr="00A12070" w:rsidRDefault="002E2CD4">
            <w:pPr>
              <w:ind w:firstLine="0"/>
              <w:rPr>
                <w:ins w:id="9623" w:author="Okot" w:date="2020-01-20T15:59:00Z"/>
                <w:b/>
                <w:i/>
              </w:rPr>
            </w:pPr>
            <w:ins w:id="9624" w:author="Okot" w:date="2020-01-20T15:59:00Z">
              <w:r>
                <w:rPr>
                  <w:b/>
                  <w:i/>
                </w:rPr>
                <w:t>PU039</w:t>
              </w:r>
              <w:r w:rsidR="006451EB" w:rsidRPr="00A12070">
                <w:rPr>
                  <w:b/>
                  <w:i/>
                </w:rPr>
                <w:t>: Wyszukiwanie produktu</w:t>
              </w:r>
            </w:ins>
          </w:p>
        </w:tc>
      </w:tr>
      <w:tr w:rsidR="006451EB" w14:paraId="318619B2" w14:textId="77777777" w:rsidTr="00645B77">
        <w:trPr>
          <w:ins w:id="9625" w:author="Okot" w:date="2020-01-20T15:59:00Z"/>
        </w:trPr>
        <w:tc>
          <w:tcPr>
            <w:tcW w:w="3397" w:type="dxa"/>
          </w:tcPr>
          <w:p w14:paraId="01CAD2CB" w14:textId="77777777" w:rsidR="006451EB" w:rsidRPr="006076CC" w:rsidRDefault="006451EB" w:rsidP="00645B77">
            <w:pPr>
              <w:ind w:firstLine="0"/>
              <w:rPr>
                <w:ins w:id="9626" w:author="Okot" w:date="2020-01-20T15:59:00Z"/>
                <w:b/>
              </w:rPr>
            </w:pPr>
            <w:ins w:id="9627" w:author="Okot" w:date="2020-01-20T15:59:00Z">
              <w:r w:rsidRPr="006076CC">
                <w:rPr>
                  <w:b/>
                </w:rPr>
                <w:t>Opis</w:t>
              </w:r>
            </w:ins>
          </w:p>
        </w:tc>
        <w:tc>
          <w:tcPr>
            <w:tcW w:w="5664" w:type="dxa"/>
          </w:tcPr>
          <w:p w14:paraId="5D055B22" w14:textId="77777777" w:rsidR="006451EB" w:rsidRDefault="006451EB" w:rsidP="00645B77">
            <w:pPr>
              <w:ind w:firstLine="0"/>
              <w:rPr>
                <w:ins w:id="9628" w:author="Okot" w:date="2020-01-20T15:59:00Z"/>
              </w:rPr>
            </w:pPr>
            <w:ins w:id="9629" w:author="Okot" w:date="2020-01-20T15:59:00Z">
              <w:r>
                <w:t>Przypadek użycia pozwala użytkownikowi wyszukać konkretny dodany przez niego produkt w bazie danych.</w:t>
              </w:r>
            </w:ins>
          </w:p>
        </w:tc>
      </w:tr>
      <w:tr w:rsidR="006451EB" w14:paraId="3B07F84C" w14:textId="77777777" w:rsidTr="00645B77">
        <w:trPr>
          <w:ins w:id="9630" w:author="Okot" w:date="2020-01-20T15:59:00Z"/>
        </w:trPr>
        <w:tc>
          <w:tcPr>
            <w:tcW w:w="3397" w:type="dxa"/>
          </w:tcPr>
          <w:p w14:paraId="00949331" w14:textId="77777777" w:rsidR="006451EB" w:rsidRPr="006076CC" w:rsidRDefault="006451EB" w:rsidP="00645B77">
            <w:pPr>
              <w:ind w:firstLine="0"/>
              <w:rPr>
                <w:ins w:id="9631" w:author="Okot" w:date="2020-01-20T15:59:00Z"/>
                <w:b/>
              </w:rPr>
            </w:pPr>
            <w:ins w:id="9632"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9633" w:author="Okot" w:date="2020-01-20T15:59:00Z"/>
              </w:rPr>
            </w:pPr>
            <w:ins w:id="9634"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9635" w:author="Okot" w:date="2020-01-20T15:59:00Z"/>
        </w:trPr>
        <w:tc>
          <w:tcPr>
            <w:tcW w:w="3397" w:type="dxa"/>
          </w:tcPr>
          <w:p w14:paraId="3BCD5214" w14:textId="77777777" w:rsidR="006451EB" w:rsidRPr="006076CC" w:rsidRDefault="006451EB" w:rsidP="00645B77">
            <w:pPr>
              <w:ind w:firstLine="0"/>
              <w:rPr>
                <w:ins w:id="9636" w:author="Okot" w:date="2020-01-20T15:59:00Z"/>
                <w:b/>
              </w:rPr>
            </w:pPr>
            <w:ins w:id="9637" w:author="Okot" w:date="2020-01-20T15:59:00Z">
              <w:r w:rsidRPr="006076CC">
                <w:rPr>
                  <w:b/>
                </w:rPr>
                <w:t>Inicjacja</w:t>
              </w:r>
            </w:ins>
          </w:p>
        </w:tc>
        <w:tc>
          <w:tcPr>
            <w:tcW w:w="5664" w:type="dxa"/>
          </w:tcPr>
          <w:p w14:paraId="4ED29445" w14:textId="77777777" w:rsidR="006451EB" w:rsidRDefault="006451EB" w:rsidP="00645B77">
            <w:pPr>
              <w:ind w:firstLine="0"/>
              <w:rPr>
                <w:ins w:id="9638" w:author="Okot" w:date="2020-01-20T15:59:00Z"/>
              </w:rPr>
            </w:pPr>
            <w:ins w:id="9639" w:author="Okot" w:date="2020-01-20T15:59:00Z">
              <w:r>
                <w:t>Użytkownik zaczyna wpisywać nazwę produktu w pole wyszukiwania.</w:t>
              </w:r>
            </w:ins>
          </w:p>
        </w:tc>
      </w:tr>
      <w:tr w:rsidR="006451EB" w14:paraId="1267A18E" w14:textId="77777777" w:rsidTr="00645B77">
        <w:trPr>
          <w:ins w:id="9640" w:author="Okot" w:date="2020-01-20T15:59:00Z"/>
        </w:trPr>
        <w:tc>
          <w:tcPr>
            <w:tcW w:w="3397" w:type="dxa"/>
          </w:tcPr>
          <w:p w14:paraId="2950A5B9" w14:textId="77777777" w:rsidR="006451EB" w:rsidRPr="006076CC" w:rsidRDefault="006451EB" w:rsidP="00645B77">
            <w:pPr>
              <w:ind w:firstLine="0"/>
              <w:rPr>
                <w:ins w:id="9641" w:author="Okot" w:date="2020-01-20T15:59:00Z"/>
                <w:b/>
              </w:rPr>
            </w:pPr>
            <w:ins w:id="9642" w:author="Okot" w:date="2020-01-20T15:59:00Z">
              <w:r w:rsidRPr="006076CC">
                <w:rPr>
                  <w:b/>
                </w:rPr>
                <w:t>Warunki końcowe</w:t>
              </w:r>
            </w:ins>
          </w:p>
        </w:tc>
        <w:tc>
          <w:tcPr>
            <w:tcW w:w="5664" w:type="dxa"/>
          </w:tcPr>
          <w:p w14:paraId="15F27B0F" w14:textId="77777777" w:rsidR="006451EB" w:rsidRDefault="006451EB" w:rsidP="00645B77">
            <w:pPr>
              <w:ind w:firstLine="0"/>
              <w:rPr>
                <w:ins w:id="9643" w:author="Okot" w:date="2020-01-20T15:59:00Z"/>
              </w:rPr>
            </w:pPr>
            <w:ins w:id="9644" w:author="Okot" w:date="2020-01-20T15:59:00Z">
              <w:r>
                <w:t xml:space="preserve">Wyświetlony został wiersz tabeli zawierający produkt odpowiadający hasłu wpisanemu w pole wyszukiwania. </w:t>
              </w:r>
            </w:ins>
          </w:p>
        </w:tc>
      </w:tr>
      <w:tr w:rsidR="006451EB" w14:paraId="766C157C" w14:textId="77777777" w:rsidTr="00645B77">
        <w:trPr>
          <w:ins w:id="9645" w:author="Okot" w:date="2020-01-20T15:59:00Z"/>
        </w:trPr>
        <w:tc>
          <w:tcPr>
            <w:tcW w:w="3397" w:type="dxa"/>
          </w:tcPr>
          <w:p w14:paraId="2CAD736B" w14:textId="77777777" w:rsidR="006451EB" w:rsidRPr="006076CC" w:rsidRDefault="006451EB" w:rsidP="00645B77">
            <w:pPr>
              <w:ind w:firstLine="0"/>
              <w:rPr>
                <w:ins w:id="9646" w:author="Okot" w:date="2020-01-20T15:59:00Z"/>
                <w:b/>
              </w:rPr>
            </w:pPr>
            <w:ins w:id="9647" w:author="Okot" w:date="2020-01-20T15:59:00Z">
              <w:r w:rsidRPr="006076CC">
                <w:rPr>
                  <w:b/>
                </w:rPr>
                <w:t>Scenariusz główny</w:t>
              </w:r>
            </w:ins>
          </w:p>
        </w:tc>
        <w:tc>
          <w:tcPr>
            <w:tcW w:w="5664" w:type="dxa"/>
          </w:tcPr>
          <w:p w14:paraId="15319781" w14:textId="77777777" w:rsidR="006451EB" w:rsidRDefault="006451EB" w:rsidP="00645B77">
            <w:pPr>
              <w:ind w:firstLine="0"/>
              <w:rPr>
                <w:ins w:id="9648" w:author="Okot" w:date="2020-01-20T15:59:00Z"/>
              </w:rPr>
            </w:pPr>
            <w:ins w:id="9649" w:author="Okot" w:date="2020-01-20T15:59:00Z">
              <w:r>
                <w:t>1. Użytkownik wpisuje nazwę produktu.</w:t>
              </w:r>
            </w:ins>
          </w:p>
          <w:p w14:paraId="2A8DFC38" w14:textId="77777777" w:rsidR="006451EB" w:rsidRDefault="006451EB" w:rsidP="00645B77">
            <w:pPr>
              <w:ind w:firstLine="0"/>
              <w:rPr>
                <w:ins w:id="9650" w:author="Okot" w:date="2020-01-20T15:59:00Z"/>
              </w:rPr>
            </w:pPr>
            <w:ins w:id="9651" w:author="Okot" w:date="2020-01-20T15:59:00Z">
              <w:r>
                <w:t>2. Użytkownik zatwierdza żądanie wyszukiwania przyciskiem „Szukaj”.</w:t>
              </w:r>
            </w:ins>
          </w:p>
          <w:p w14:paraId="2411A758" w14:textId="77777777" w:rsidR="006451EB" w:rsidRDefault="006451EB" w:rsidP="00645B77">
            <w:pPr>
              <w:ind w:firstLine="0"/>
              <w:rPr>
                <w:ins w:id="9652" w:author="Okot" w:date="2020-01-20T15:59:00Z"/>
              </w:rPr>
            </w:pPr>
            <w:ins w:id="9653" w:author="Okot" w:date="2020-01-20T15:59:00Z">
              <w:r>
                <w:t>3. System przetwarza żądanie.</w:t>
              </w:r>
            </w:ins>
          </w:p>
          <w:p w14:paraId="544D9AE2" w14:textId="77777777" w:rsidR="006451EB" w:rsidRDefault="006451EB" w:rsidP="00645B77">
            <w:pPr>
              <w:ind w:firstLine="0"/>
              <w:rPr>
                <w:ins w:id="9654" w:author="Okot" w:date="2020-01-20T15:59:00Z"/>
              </w:rPr>
            </w:pPr>
            <w:ins w:id="9655" w:author="Okot" w:date="2020-01-20T15:59:00Z">
              <w:r>
                <w:t>4. Baza danych przetwarza zapytanie.</w:t>
              </w:r>
            </w:ins>
          </w:p>
          <w:p w14:paraId="403BA79E" w14:textId="77777777" w:rsidR="006451EB" w:rsidRDefault="006451EB" w:rsidP="00645B77">
            <w:pPr>
              <w:ind w:firstLine="0"/>
              <w:rPr>
                <w:ins w:id="9656" w:author="Okot" w:date="2020-01-20T15:59:00Z"/>
              </w:rPr>
            </w:pPr>
            <w:ins w:id="9657" w:author="Okot" w:date="2020-01-20T15:59:00Z">
              <w:r>
                <w:t>5. Baza danych zwraca wynik zapytania.</w:t>
              </w:r>
            </w:ins>
          </w:p>
          <w:p w14:paraId="4B9A383B" w14:textId="77777777" w:rsidR="006451EB" w:rsidRDefault="006451EB" w:rsidP="00645B77">
            <w:pPr>
              <w:ind w:firstLine="0"/>
              <w:rPr>
                <w:ins w:id="9658" w:author="Okot" w:date="2020-01-20T15:59:00Z"/>
              </w:rPr>
            </w:pPr>
            <w:ins w:id="9659" w:author="Okot" w:date="2020-01-20T15:59:00Z">
              <w:r>
                <w:t>6. System wyświetla zwrócone dane w formie tabeli.</w:t>
              </w:r>
            </w:ins>
          </w:p>
        </w:tc>
      </w:tr>
      <w:tr w:rsidR="006451EB" w14:paraId="540AE785" w14:textId="77777777" w:rsidTr="00645B77">
        <w:trPr>
          <w:trHeight w:val="54"/>
          <w:ins w:id="9660" w:author="Okot" w:date="2020-01-20T15:59:00Z"/>
        </w:trPr>
        <w:tc>
          <w:tcPr>
            <w:tcW w:w="3397" w:type="dxa"/>
          </w:tcPr>
          <w:p w14:paraId="2B811F06" w14:textId="77777777" w:rsidR="006451EB" w:rsidRPr="006076CC" w:rsidRDefault="006451EB" w:rsidP="00645B77">
            <w:pPr>
              <w:ind w:firstLine="0"/>
              <w:rPr>
                <w:ins w:id="9661" w:author="Okot" w:date="2020-01-20T15:59:00Z"/>
                <w:b/>
              </w:rPr>
            </w:pPr>
            <w:ins w:id="9662"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9663" w:author="Okot" w:date="2020-01-20T15:59:00Z"/>
              </w:rPr>
            </w:pPr>
            <w:ins w:id="9664" w:author="Okot" w:date="2020-01-20T15:59:00Z">
              <w:r>
                <w:t xml:space="preserve"> Pole wyszukiwania jest puste.</w:t>
              </w:r>
            </w:ins>
          </w:p>
          <w:p w14:paraId="13D40AE4" w14:textId="77777777" w:rsidR="006451EB" w:rsidRDefault="006451EB" w:rsidP="00645B77">
            <w:pPr>
              <w:pStyle w:val="Akapitzlist"/>
              <w:numPr>
                <w:ilvl w:val="2"/>
                <w:numId w:val="29"/>
              </w:numPr>
              <w:rPr>
                <w:ins w:id="9665" w:author="Okot" w:date="2020-01-20T15:59:00Z"/>
              </w:rPr>
            </w:pPr>
            <w:ins w:id="9666"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9667" w:author="Okot" w:date="2020-01-20T15:59:00Z"/>
              </w:rPr>
            </w:pPr>
            <w:ins w:id="9668" w:author="Okot" w:date="2020-01-20T15:59:00Z">
              <w:r>
                <w:t>Powrót do pkt 1.</w:t>
              </w:r>
            </w:ins>
          </w:p>
          <w:p w14:paraId="062CDCC4" w14:textId="77777777" w:rsidR="006451EB" w:rsidRDefault="006451EB" w:rsidP="00645B77">
            <w:pPr>
              <w:ind w:firstLine="0"/>
              <w:rPr>
                <w:ins w:id="9669" w:author="Okot" w:date="2020-01-20T15:59:00Z"/>
              </w:rPr>
            </w:pPr>
            <w:ins w:id="9670" w:author="Okot" w:date="2020-01-20T15:59:00Z">
              <w:r>
                <w:t>4.1. Nie znaleziono produktów odpowiadających zapytaniu.</w:t>
              </w:r>
            </w:ins>
          </w:p>
          <w:p w14:paraId="021E00A2" w14:textId="77777777" w:rsidR="006451EB" w:rsidRDefault="006451EB" w:rsidP="00645B77">
            <w:pPr>
              <w:ind w:firstLine="0"/>
              <w:rPr>
                <w:ins w:id="9671" w:author="Okot" w:date="2020-01-20T15:59:00Z"/>
              </w:rPr>
            </w:pPr>
            <w:ins w:id="9672"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9673" w:author="Okot" w:date="2020-01-20T15:49:00Z"/>
        </w:rPr>
      </w:pPr>
    </w:p>
    <w:p w14:paraId="65DBD861" w14:textId="075BDB00" w:rsidR="004C257C" w:rsidRDefault="004C257C" w:rsidP="00732A9A">
      <w:pPr>
        <w:ind w:firstLine="0"/>
        <w:rPr>
          <w:ins w:id="9674" w:author="Okot" w:date="2020-01-20T14:28:00Z"/>
        </w:rPr>
      </w:pPr>
      <w:ins w:id="9675" w:author="Okot" w:date="2020-01-20T14:28:00Z">
        <w:r>
          <w:t>Tabela 4.</w:t>
        </w:r>
      </w:ins>
      <w:ins w:id="9676" w:author="Okot" w:date="2020-01-20T16:00:00Z">
        <w:r w:rsidR="002E2CD4">
          <w:t>40</w:t>
        </w:r>
        <w:r w:rsidR="006451EB">
          <w:t>.</w:t>
        </w:r>
      </w:ins>
    </w:p>
    <w:p w14:paraId="0A2F2680" w14:textId="403A2491" w:rsidR="004C257C" w:rsidRDefault="004C257C" w:rsidP="00732A9A">
      <w:pPr>
        <w:ind w:firstLine="0"/>
        <w:rPr>
          <w:ins w:id="9677" w:author="Okot" w:date="2019-12-18T14:46:00Z"/>
        </w:rPr>
      </w:pPr>
      <w:ins w:id="9678"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9679" w:author="Okot" w:date="2019-12-18T14:47:00Z"/>
        </w:trPr>
        <w:tc>
          <w:tcPr>
            <w:tcW w:w="3397" w:type="dxa"/>
          </w:tcPr>
          <w:p w14:paraId="3714ACD6" w14:textId="77777777" w:rsidR="00732A9A" w:rsidRPr="009E0555" w:rsidRDefault="00732A9A" w:rsidP="00FE0CF3">
            <w:pPr>
              <w:ind w:firstLine="0"/>
              <w:rPr>
                <w:ins w:id="9680" w:author="Okot" w:date="2019-12-18T14:47:00Z"/>
                <w:b/>
              </w:rPr>
            </w:pPr>
            <w:ins w:id="9681" w:author="Okot" w:date="2019-12-18T14:47:00Z">
              <w:r w:rsidRPr="009E0555">
                <w:rPr>
                  <w:b/>
                </w:rPr>
                <w:t>Nazwa</w:t>
              </w:r>
            </w:ins>
          </w:p>
        </w:tc>
        <w:tc>
          <w:tcPr>
            <w:tcW w:w="5664" w:type="dxa"/>
          </w:tcPr>
          <w:p w14:paraId="2F374C15" w14:textId="4D5B7CA8" w:rsidR="00732A9A" w:rsidRPr="00732A9A" w:rsidRDefault="00732A9A">
            <w:pPr>
              <w:ind w:firstLine="0"/>
              <w:rPr>
                <w:ins w:id="9682" w:author="Okot" w:date="2019-12-18T14:47:00Z"/>
                <w:b/>
                <w:i/>
                <w:rPrChange w:id="9683" w:author="Okot" w:date="2019-12-18T14:48:00Z">
                  <w:rPr>
                    <w:ins w:id="9684" w:author="Okot" w:date="2019-12-18T14:47:00Z"/>
                  </w:rPr>
                </w:rPrChange>
              </w:rPr>
            </w:pPr>
            <w:ins w:id="9685" w:author="Okot" w:date="2019-12-18T14:47:00Z">
              <w:r w:rsidRPr="00732A9A">
                <w:rPr>
                  <w:b/>
                  <w:i/>
                  <w:rPrChange w:id="9686" w:author="Okot" w:date="2019-12-18T14:48:00Z">
                    <w:rPr/>
                  </w:rPrChange>
                </w:rPr>
                <w:t>PU04</w:t>
              </w:r>
            </w:ins>
            <w:ins w:id="9687" w:author="Okot" w:date="2020-01-20T15:59:00Z">
              <w:r w:rsidR="002E2CD4">
                <w:rPr>
                  <w:b/>
                  <w:i/>
                </w:rPr>
                <w:t>0</w:t>
              </w:r>
            </w:ins>
            <w:ins w:id="9688" w:author="Okot" w:date="2019-12-18T14:47:00Z">
              <w:r w:rsidRPr="00732A9A">
                <w:rPr>
                  <w:b/>
                  <w:i/>
                  <w:rPrChange w:id="9689" w:author="Okot" w:date="2019-12-18T14:48:00Z">
                    <w:rPr/>
                  </w:rPrChange>
                </w:rPr>
                <w:t>:</w:t>
              </w:r>
            </w:ins>
            <w:ins w:id="9690" w:author="Okot" w:date="2019-12-18T14:48:00Z">
              <w:r w:rsidRPr="00732A9A">
                <w:rPr>
                  <w:b/>
                  <w:i/>
                  <w:rPrChange w:id="9691" w:author="Okot" w:date="2019-12-18T14:48:00Z">
                    <w:rPr/>
                  </w:rPrChange>
                </w:rPr>
                <w:t xml:space="preserve"> Przeglądanie podstrony Posiłki</w:t>
              </w:r>
            </w:ins>
          </w:p>
        </w:tc>
      </w:tr>
      <w:tr w:rsidR="00732A9A" w14:paraId="2BCDD1AA" w14:textId="77777777" w:rsidTr="00FE0CF3">
        <w:trPr>
          <w:ins w:id="9692" w:author="Okot" w:date="2019-12-18T14:47:00Z"/>
        </w:trPr>
        <w:tc>
          <w:tcPr>
            <w:tcW w:w="3397" w:type="dxa"/>
          </w:tcPr>
          <w:p w14:paraId="6A0713FD" w14:textId="77777777" w:rsidR="00732A9A" w:rsidRPr="009E0555" w:rsidRDefault="00732A9A" w:rsidP="00FE0CF3">
            <w:pPr>
              <w:ind w:firstLine="0"/>
              <w:rPr>
                <w:ins w:id="9693" w:author="Okot" w:date="2019-12-18T14:47:00Z"/>
                <w:b/>
              </w:rPr>
            </w:pPr>
            <w:ins w:id="9694" w:author="Okot" w:date="2019-12-18T14:47:00Z">
              <w:r w:rsidRPr="009E0555">
                <w:rPr>
                  <w:b/>
                </w:rPr>
                <w:t>Opis</w:t>
              </w:r>
            </w:ins>
          </w:p>
        </w:tc>
        <w:tc>
          <w:tcPr>
            <w:tcW w:w="5664" w:type="dxa"/>
          </w:tcPr>
          <w:p w14:paraId="2C96AF3F" w14:textId="3DE5B32C" w:rsidR="00732A9A" w:rsidRDefault="00732A9A" w:rsidP="00BD52C7">
            <w:pPr>
              <w:ind w:firstLine="0"/>
              <w:rPr>
                <w:ins w:id="9695" w:author="Okot" w:date="2019-12-18T14:47:00Z"/>
              </w:rPr>
            </w:pPr>
            <w:ins w:id="9696" w:author="Okot" w:date="2019-12-18T14:48:00Z">
              <w:r>
                <w:t>Przypadek użycia umożliwia zalogowanemu użytkownikowi przeglądanie strony, który wyświetla spożyte przez niego posiłki i realizacj</w:t>
              </w:r>
            </w:ins>
            <w:ins w:id="9697" w:author="Okot" w:date="2019-12-18T14:49:00Z">
              <w:r>
                <w:t>ę zapotrzebowania na składniki odżywcze</w:t>
              </w:r>
            </w:ins>
            <w:ins w:id="9698" w:author="Okot" w:date="2019-12-18T14:52:00Z">
              <w:r>
                <w:t>.</w:t>
              </w:r>
            </w:ins>
          </w:p>
        </w:tc>
      </w:tr>
      <w:tr w:rsidR="00732A9A" w14:paraId="6BBB6F96" w14:textId="77777777" w:rsidTr="00FE0CF3">
        <w:trPr>
          <w:ins w:id="9699" w:author="Okot" w:date="2019-12-18T14:47:00Z"/>
        </w:trPr>
        <w:tc>
          <w:tcPr>
            <w:tcW w:w="3397" w:type="dxa"/>
          </w:tcPr>
          <w:p w14:paraId="11F12F11" w14:textId="77777777" w:rsidR="00732A9A" w:rsidRPr="009E0555" w:rsidRDefault="00732A9A" w:rsidP="00FE0CF3">
            <w:pPr>
              <w:ind w:firstLine="0"/>
              <w:rPr>
                <w:ins w:id="9700" w:author="Okot" w:date="2019-12-18T14:47:00Z"/>
                <w:b/>
              </w:rPr>
            </w:pPr>
            <w:ins w:id="9701" w:author="Okot" w:date="2019-12-18T14:47:00Z">
              <w:r w:rsidRPr="009E0555">
                <w:rPr>
                  <w:b/>
                </w:rPr>
                <w:t>Warunki początkowe</w:t>
              </w:r>
            </w:ins>
          </w:p>
        </w:tc>
        <w:tc>
          <w:tcPr>
            <w:tcW w:w="5664" w:type="dxa"/>
          </w:tcPr>
          <w:p w14:paraId="6CA75D84" w14:textId="30177680" w:rsidR="00732A9A" w:rsidRDefault="00732A9A" w:rsidP="00FE0CF3">
            <w:pPr>
              <w:ind w:firstLine="0"/>
              <w:rPr>
                <w:ins w:id="9702" w:author="Okot" w:date="2019-12-18T14:47:00Z"/>
              </w:rPr>
            </w:pPr>
            <w:ins w:id="9703" w:author="Okot" w:date="2019-12-18T14:49:00Z">
              <w:r>
                <w:t>Użytkownik poprawnie zrealizował PU002</w:t>
              </w:r>
            </w:ins>
            <w:ins w:id="9704" w:author="Okot" w:date="2019-12-18T14:52:00Z">
              <w:r>
                <w:t>.</w:t>
              </w:r>
            </w:ins>
          </w:p>
        </w:tc>
      </w:tr>
      <w:tr w:rsidR="00732A9A" w14:paraId="26F3404E" w14:textId="77777777" w:rsidTr="00FE0CF3">
        <w:trPr>
          <w:ins w:id="9705" w:author="Okot" w:date="2019-12-18T14:47:00Z"/>
        </w:trPr>
        <w:tc>
          <w:tcPr>
            <w:tcW w:w="3397" w:type="dxa"/>
          </w:tcPr>
          <w:p w14:paraId="10B4B738" w14:textId="77777777" w:rsidR="00732A9A" w:rsidRPr="009E0555" w:rsidRDefault="00732A9A" w:rsidP="00FE0CF3">
            <w:pPr>
              <w:ind w:firstLine="0"/>
              <w:rPr>
                <w:ins w:id="9706" w:author="Okot" w:date="2019-12-18T14:47:00Z"/>
                <w:b/>
              </w:rPr>
            </w:pPr>
            <w:ins w:id="9707" w:author="Okot" w:date="2019-12-18T14:47:00Z">
              <w:r w:rsidRPr="009E0555">
                <w:rPr>
                  <w:b/>
                </w:rPr>
                <w:t>Inicjacja</w:t>
              </w:r>
            </w:ins>
          </w:p>
        </w:tc>
        <w:tc>
          <w:tcPr>
            <w:tcW w:w="5664" w:type="dxa"/>
          </w:tcPr>
          <w:p w14:paraId="7FE59E34" w14:textId="464D85F0" w:rsidR="00732A9A" w:rsidRDefault="00732A9A" w:rsidP="00BD52C7">
            <w:pPr>
              <w:ind w:firstLine="0"/>
              <w:rPr>
                <w:ins w:id="9708" w:author="Okot" w:date="2019-12-18T14:47:00Z"/>
              </w:rPr>
            </w:pPr>
            <w:ins w:id="9709" w:author="Okot" w:date="2019-12-18T14:52:00Z">
              <w:r>
                <w:t>U</w:t>
              </w:r>
            </w:ins>
            <w:ins w:id="9710" w:author="Okot" w:date="2019-12-18T14:50:00Z">
              <w:r>
                <w:t xml:space="preserve">żytkownik wybrał </w:t>
              </w:r>
            </w:ins>
            <w:ins w:id="9711" w:author="Okot" w:date="2019-12-18T14:53:00Z">
              <w:r>
                <w:t xml:space="preserve">opcję </w:t>
              </w:r>
            </w:ins>
            <w:ins w:id="9712" w:author="Okot" w:date="2019-12-18T14:50:00Z">
              <w:r>
                <w:t>„Posiłki” w menu aplikacji</w:t>
              </w:r>
            </w:ins>
            <w:ins w:id="9713" w:author="Okot" w:date="2019-12-18T14:52:00Z">
              <w:r>
                <w:t>.</w:t>
              </w:r>
            </w:ins>
          </w:p>
        </w:tc>
      </w:tr>
      <w:tr w:rsidR="00732A9A" w14:paraId="28205E03" w14:textId="77777777" w:rsidTr="00FE0CF3">
        <w:trPr>
          <w:ins w:id="9714" w:author="Okot" w:date="2019-12-18T14:47:00Z"/>
        </w:trPr>
        <w:tc>
          <w:tcPr>
            <w:tcW w:w="3397" w:type="dxa"/>
          </w:tcPr>
          <w:p w14:paraId="5CF6BD49" w14:textId="575BBC57" w:rsidR="00732A9A" w:rsidRPr="009E0555" w:rsidRDefault="00732A9A" w:rsidP="00FE0CF3">
            <w:pPr>
              <w:ind w:firstLine="0"/>
              <w:rPr>
                <w:ins w:id="9715" w:author="Okot" w:date="2019-12-18T14:47:00Z"/>
                <w:b/>
              </w:rPr>
            </w:pPr>
            <w:ins w:id="9716" w:author="Okot" w:date="2019-12-18T14:47:00Z">
              <w:r w:rsidRPr="009E0555">
                <w:rPr>
                  <w:b/>
                </w:rPr>
                <w:lastRenderedPageBreak/>
                <w:t>Warunki końcowe</w:t>
              </w:r>
            </w:ins>
          </w:p>
        </w:tc>
        <w:tc>
          <w:tcPr>
            <w:tcW w:w="5664" w:type="dxa"/>
          </w:tcPr>
          <w:p w14:paraId="00C88845" w14:textId="468D7277" w:rsidR="00732A9A" w:rsidRDefault="00732A9A">
            <w:pPr>
              <w:ind w:firstLine="0"/>
              <w:rPr>
                <w:ins w:id="9717" w:author="Okot" w:date="2019-12-18T14:47:00Z"/>
              </w:rPr>
            </w:pPr>
            <w:ins w:id="9718" w:author="Okot" w:date="2019-12-18T14:51:00Z">
              <w:r>
                <w:t xml:space="preserve">Podstrona </w:t>
              </w:r>
            </w:ins>
            <w:ins w:id="9719" w:author="Okot" w:date="2019-12-18T15:07:00Z">
              <w:r w:rsidR="00F15F12">
                <w:t>„P</w:t>
              </w:r>
            </w:ins>
            <w:ins w:id="9720" w:author="Okot" w:date="2019-12-18T14:51:00Z">
              <w:r>
                <w:t>osiłki</w:t>
              </w:r>
            </w:ins>
            <w:ins w:id="9721" w:author="Okot" w:date="2019-12-18T15:07:00Z">
              <w:r w:rsidR="00F15F12">
                <w:t>”</w:t>
              </w:r>
            </w:ins>
            <w:ins w:id="9722" w:author="Okot" w:date="2019-12-18T14:51:00Z">
              <w:r>
                <w:t xml:space="preserve"> została poprawnie załadowana i wyświetlona</w:t>
              </w:r>
            </w:ins>
            <w:ins w:id="9723" w:author="Okot" w:date="2019-12-18T14:52:00Z">
              <w:r>
                <w:t>.</w:t>
              </w:r>
            </w:ins>
          </w:p>
        </w:tc>
      </w:tr>
      <w:tr w:rsidR="00732A9A" w14:paraId="5EE87504" w14:textId="77777777" w:rsidTr="00FE0CF3">
        <w:trPr>
          <w:ins w:id="9724" w:author="Okot" w:date="2019-12-18T14:47:00Z"/>
        </w:trPr>
        <w:tc>
          <w:tcPr>
            <w:tcW w:w="3397" w:type="dxa"/>
          </w:tcPr>
          <w:p w14:paraId="7CC3739A" w14:textId="77777777" w:rsidR="00732A9A" w:rsidRPr="009E0555" w:rsidRDefault="00732A9A" w:rsidP="00FE0CF3">
            <w:pPr>
              <w:ind w:firstLine="0"/>
              <w:rPr>
                <w:ins w:id="9725" w:author="Okot" w:date="2019-12-18T14:47:00Z"/>
                <w:b/>
              </w:rPr>
            </w:pPr>
            <w:ins w:id="9726" w:author="Okot" w:date="2019-12-18T14:47:00Z">
              <w:r w:rsidRPr="009E0555">
                <w:rPr>
                  <w:b/>
                </w:rPr>
                <w:t>Scenariusz główny</w:t>
              </w:r>
            </w:ins>
          </w:p>
        </w:tc>
        <w:tc>
          <w:tcPr>
            <w:tcW w:w="5664" w:type="dxa"/>
          </w:tcPr>
          <w:p w14:paraId="6B573EEE" w14:textId="41AE6F9D" w:rsidR="00732A9A" w:rsidRDefault="00732A9A" w:rsidP="00BD52C7">
            <w:pPr>
              <w:ind w:firstLine="0"/>
              <w:rPr>
                <w:ins w:id="9727" w:author="Okot" w:date="2019-12-18T14:53:00Z"/>
              </w:rPr>
            </w:pPr>
            <w:ins w:id="9728" w:author="Okot" w:date="2019-12-18T14:52:00Z">
              <w:r>
                <w:t>1. Uż</w:t>
              </w:r>
            </w:ins>
            <w:ins w:id="9729" w:author="Okot" w:date="2019-12-18T14:53:00Z">
              <w:r>
                <w:t>ytkownik wybiera opcję „Posiłki” w menu aplikacji.</w:t>
              </w:r>
            </w:ins>
          </w:p>
          <w:p w14:paraId="7136D078" w14:textId="7AB13AF1" w:rsidR="00732A9A" w:rsidRDefault="00732A9A" w:rsidP="00BD52C7">
            <w:pPr>
              <w:ind w:firstLine="0"/>
              <w:rPr>
                <w:ins w:id="9730" w:author="Okot" w:date="2019-12-18T14:47:00Z"/>
              </w:rPr>
            </w:pPr>
            <w:ins w:id="9731" w:author="Okot" w:date="2019-12-18T14:53:00Z">
              <w:r>
                <w:t>2. System wyświet</w:t>
              </w:r>
            </w:ins>
            <w:ins w:id="9732" w:author="Okot" w:date="2019-12-18T14:54:00Z">
              <w:r>
                <w:t>la podstronę „Posiłki”.</w:t>
              </w:r>
            </w:ins>
          </w:p>
        </w:tc>
      </w:tr>
      <w:tr w:rsidR="00732A9A" w14:paraId="2ABA82D6" w14:textId="77777777" w:rsidTr="00FE0CF3">
        <w:trPr>
          <w:trHeight w:val="54"/>
          <w:ins w:id="9733" w:author="Okot" w:date="2019-12-18T14:47:00Z"/>
        </w:trPr>
        <w:tc>
          <w:tcPr>
            <w:tcW w:w="3397" w:type="dxa"/>
          </w:tcPr>
          <w:p w14:paraId="16DE0A2D" w14:textId="0D162281" w:rsidR="00732A9A" w:rsidRPr="009E0555" w:rsidRDefault="00732A9A" w:rsidP="00FE0CF3">
            <w:pPr>
              <w:ind w:firstLine="0"/>
              <w:rPr>
                <w:ins w:id="9734" w:author="Okot" w:date="2019-12-18T14:47:00Z"/>
                <w:b/>
              </w:rPr>
            </w:pPr>
            <w:ins w:id="9735" w:author="Okot" w:date="2019-12-18T14:47:00Z">
              <w:r w:rsidRPr="009E0555">
                <w:rPr>
                  <w:b/>
                </w:rPr>
                <w:t>Scenariusze alternatywne</w:t>
              </w:r>
            </w:ins>
          </w:p>
        </w:tc>
        <w:tc>
          <w:tcPr>
            <w:tcW w:w="5664" w:type="dxa"/>
          </w:tcPr>
          <w:p w14:paraId="5F390D27" w14:textId="2651C53A" w:rsidR="00732A9A" w:rsidRDefault="00BD52C7" w:rsidP="00FE0CF3">
            <w:pPr>
              <w:ind w:firstLine="0"/>
              <w:rPr>
                <w:ins w:id="9736" w:author="Okot" w:date="2019-12-18T14:47:00Z"/>
              </w:rPr>
            </w:pPr>
            <w:ins w:id="9737" w:author="Okot" w:date="2019-12-18T14:55:00Z">
              <w:r>
                <w:t>-</w:t>
              </w:r>
            </w:ins>
          </w:p>
        </w:tc>
      </w:tr>
    </w:tbl>
    <w:p w14:paraId="421F1B7B" w14:textId="30EC4178" w:rsidR="0079256D" w:rsidRDefault="0079256D">
      <w:pPr>
        <w:ind w:firstLine="0"/>
        <w:rPr>
          <w:ins w:id="9738" w:author="Okot" w:date="2019-12-18T15:05:00Z"/>
        </w:rPr>
        <w:pPrChange w:id="9739" w:author="Okot" w:date="2019-12-10T16:58:00Z">
          <w:pPr>
            <w:pStyle w:val="Podtytu"/>
          </w:pPr>
        </w:pPrChange>
      </w:pPr>
    </w:p>
    <w:p w14:paraId="718650D1" w14:textId="6953DA65" w:rsidR="00E075C7" w:rsidRDefault="00E075C7" w:rsidP="00E075C7">
      <w:pPr>
        <w:ind w:firstLine="0"/>
        <w:rPr>
          <w:ins w:id="9740" w:author="Okot" w:date="2020-01-02T12:07:00Z"/>
        </w:rPr>
      </w:pPr>
      <w:ins w:id="9741" w:author="Okot" w:date="2020-01-02T12:07:00Z">
        <w:r>
          <w:t>Tabela 4.4</w:t>
        </w:r>
      </w:ins>
      <w:ins w:id="9742" w:author="Okot" w:date="2020-01-16T16:53:00Z">
        <w:r w:rsidR="002E2CD4">
          <w:t>1</w:t>
        </w:r>
      </w:ins>
      <w:ins w:id="9743" w:author="Okot" w:date="2020-01-02T12:07:00Z">
        <w:r>
          <w:t>. </w:t>
        </w:r>
      </w:ins>
    </w:p>
    <w:p w14:paraId="04D16E6F" w14:textId="5A1BAB1E" w:rsidR="00E075C7" w:rsidRDefault="00E075C7">
      <w:pPr>
        <w:ind w:firstLine="0"/>
        <w:rPr>
          <w:ins w:id="9744" w:author="Okot" w:date="2020-01-02T12:06:00Z"/>
        </w:rPr>
        <w:pPrChange w:id="9745" w:author="Okot" w:date="2020-01-02T12:07:00Z">
          <w:pPr>
            <w:spacing w:after="160" w:line="259" w:lineRule="auto"/>
            <w:ind w:firstLine="0"/>
            <w:jc w:val="left"/>
          </w:pPr>
        </w:pPrChange>
      </w:pPr>
      <w:ins w:id="9746" w:author="Okot" w:date="2020-01-02T12:07:00Z">
        <w:r>
          <w:t>Opis scenariusza przypadku użycia „</w:t>
        </w:r>
      </w:ins>
      <w:ins w:id="9747" w:author="Okot" w:date="2020-01-02T12:08:00Z">
        <w:r>
          <w:t>Dodanie spożytego pożywienia</w:t>
        </w:r>
      </w:ins>
      <w:ins w:id="9748"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9749" w:author="Okot" w:date="2020-01-02T12:06:00Z"/>
        </w:trPr>
        <w:tc>
          <w:tcPr>
            <w:tcW w:w="3397" w:type="dxa"/>
          </w:tcPr>
          <w:p w14:paraId="4E482FEB" w14:textId="77777777" w:rsidR="00E075C7" w:rsidRPr="006076CC" w:rsidRDefault="00E075C7" w:rsidP="00385ED4">
            <w:pPr>
              <w:ind w:firstLine="0"/>
              <w:rPr>
                <w:ins w:id="9750" w:author="Okot" w:date="2020-01-02T12:06:00Z"/>
                <w:b/>
              </w:rPr>
            </w:pPr>
            <w:ins w:id="9751" w:author="Okot" w:date="2020-01-02T12:06:00Z">
              <w:r w:rsidRPr="006076CC">
                <w:rPr>
                  <w:b/>
                </w:rPr>
                <w:t>Nazwa</w:t>
              </w:r>
            </w:ins>
          </w:p>
        </w:tc>
        <w:tc>
          <w:tcPr>
            <w:tcW w:w="5664" w:type="dxa"/>
          </w:tcPr>
          <w:p w14:paraId="42633585" w14:textId="60FC9537" w:rsidR="00E075C7" w:rsidRPr="00E075C7" w:rsidRDefault="00E075C7">
            <w:pPr>
              <w:ind w:firstLine="0"/>
              <w:rPr>
                <w:ins w:id="9752" w:author="Okot" w:date="2020-01-02T12:06:00Z"/>
                <w:b/>
                <w:i/>
                <w:rPrChange w:id="9753" w:author="Okot" w:date="2020-01-02T12:08:00Z">
                  <w:rPr>
                    <w:ins w:id="9754" w:author="Okot" w:date="2020-01-02T12:06:00Z"/>
                  </w:rPr>
                </w:rPrChange>
              </w:rPr>
            </w:pPr>
            <w:ins w:id="9755" w:author="Okot" w:date="2020-01-02T12:06:00Z">
              <w:r w:rsidRPr="00E075C7">
                <w:rPr>
                  <w:b/>
                  <w:i/>
                  <w:rPrChange w:id="9756" w:author="Okot" w:date="2020-01-02T12:08:00Z">
                    <w:rPr/>
                  </w:rPrChange>
                </w:rPr>
                <w:t>PU04</w:t>
              </w:r>
            </w:ins>
            <w:ins w:id="9757" w:author="Okot" w:date="2020-01-21T13:59:00Z">
              <w:r w:rsidR="002E2CD4">
                <w:rPr>
                  <w:b/>
                  <w:i/>
                </w:rPr>
                <w:t>1</w:t>
              </w:r>
            </w:ins>
            <w:ins w:id="9758" w:author="Okot" w:date="2020-01-02T12:06:00Z">
              <w:r w:rsidRPr="00E075C7">
                <w:rPr>
                  <w:b/>
                  <w:i/>
                  <w:rPrChange w:id="9759" w:author="Okot" w:date="2020-01-02T12:08:00Z">
                    <w:rPr/>
                  </w:rPrChange>
                </w:rPr>
                <w:t>:</w:t>
              </w:r>
            </w:ins>
            <w:ins w:id="9760" w:author="Okot" w:date="2020-01-02T12:08:00Z">
              <w:r w:rsidRPr="00E075C7">
                <w:rPr>
                  <w:b/>
                  <w:i/>
                  <w:rPrChange w:id="9761" w:author="Okot" w:date="2020-01-02T12:08:00Z">
                    <w:rPr/>
                  </w:rPrChange>
                </w:rPr>
                <w:t xml:space="preserve"> Dodanie spożytego pożywienia</w:t>
              </w:r>
            </w:ins>
          </w:p>
        </w:tc>
      </w:tr>
      <w:tr w:rsidR="00E075C7" w14:paraId="63B8EF05" w14:textId="77777777" w:rsidTr="00385ED4">
        <w:trPr>
          <w:ins w:id="9762" w:author="Okot" w:date="2020-01-02T12:06:00Z"/>
        </w:trPr>
        <w:tc>
          <w:tcPr>
            <w:tcW w:w="3397" w:type="dxa"/>
          </w:tcPr>
          <w:p w14:paraId="3B3B6604" w14:textId="77777777" w:rsidR="00E075C7" w:rsidRPr="006076CC" w:rsidRDefault="00E075C7" w:rsidP="00385ED4">
            <w:pPr>
              <w:ind w:firstLine="0"/>
              <w:rPr>
                <w:ins w:id="9763" w:author="Okot" w:date="2020-01-02T12:06:00Z"/>
                <w:b/>
              </w:rPr>
            </w:pPr>
            <w:ins w:id="9764" w:author="Okot" w:date="2020-01-02T12:06:00Z">
              <w:r w:rsidRPr="006076CC">
                <w:rPr>
                  <w:b/>
                </w:rPr>
                <w:t>Opis</w:t>
              </w:r>
            </w:ins>
          </w:p>
        </w:tc>
        <w:tc>
          <w:tcPr>
            <w:tcW w:w="5664" w:type="dxa"/>
          </w:tcPr>
          <w:p w14:paraId="70C57F7E" w14:textId="75C908B4" w:rsidR="00E075C7" w:rsidRDefault="00385ED4" w:rsidP="00385ED4">
            <w:pPr>
              <w:ind w:firstLine="0"/>
              <w:rPr>
                <w:ins w:id="9765" w:author="Okot" w:date="2020-01-02T12:06:00Z"/>
              </w:rPr>
            </w:pPr>
            <w:ins w:id="9766" w:author="Okot" w:date="2020-01-02T12:10:00Z">
              <w:r>
                <w:t>Przypadek użycia pozwala użytkownikowi wprowadzić jedzenie, które spożył do systemu.</w:t>
              </w:r>
            </w:ins>
          </w:p>
        </w:tc>
      </w:tr>
      <w:tr w:rsidR="00E075C7" w14:paraId="3CF0ACDB" w14:textId="77777777" w:rsidTr="00385ED4">
        <w:trPr>
          <w:ins w:id="9767" w:author="Okot" w:date="2020-01-02T12:06:00Z"/>
        </w:trPr>
        <w:tc>
          <w:tcPr>
            <w:tcW w:w="3397" w:type="dxa"/>
          </w:tcPr>
          <w:p w14:paraId="48B68289" w14:textId="77777777" w:rsidR="00E075C7" w:rsidRPr="006076CC" w:rsidRDefault="00E075C7" w:rsidP="00385ED4">
            <w:pPr>
              <w:ind w:firstLine="0"/>
              <w:rPr>
                <w:ins w:id="9768" w:author="Okot" w:date="2020-01-02T12:06:00Z"/>
                <w:b/>
              </w:rPr>
            </w:pPr>
            <w:ins w:id="9769" w:author="Okot" w:date="2020-01-02T12:06:00Z">
              <w:r w:rsidRPr="006076CC">
                <w:rPr>
                  <w:b/>
                </w:rPr>
                <w:t>Warunki początkowe</w:t>
              </w:r>
            </w:ins>
          </w:p>
        </w:tc>
        <w:tc>
          <w:tcPr>
            <w:tcW w:w="5664" w:type="dxa"/>
          </w:tcPr>
          <w:p w14:paraId="1CBA94F1" w14:textId="04D0C7CD" w:rsidR="00E075C7" w:rsidRDefault="00385ED4" w:rsidP="00385ED4">
            <w:pPr>
              <w:ind w:firstLine="0"/>
              <w:rPr>
                <w:ins w:id="9770" w:author="Okot" w:date="2020-01-02T12:06:00Z"/>
              </w:rPr>
            </w:pPr>
            <w:ins w:id="9771" w:author="Okot" w:date="2020-01-02T12:09:00Z">
              <w:r>
                <w:t>Użytkownik poprawnie zrealizował PU002, znajduje się na podstronie „Posiłki”</w:t>
              </w:r>
            </w:ins>
          </w:p>
        </w:tc>
      </w:tr>
      <w:tr w:rsidR="00E075C7" w14:paraId="3CDE3D4B" w14:textId="77777777" w:rsidTr="00385ED4">
        <w:trPr>
          <w:ins w:id="9772" w:author="Okot" w:date="2020-01-02T12:06:00Z"/>
        </w:trPr>
        <w:tc>
          <w:tcPr>
            <w:tcW w:w="3397" w:type="dxa"/>
          </w:tcPr>
          <w:p w14:paraId="78241616" w14:textId="77777777" w:rsidR="00E075C7" w:rsidRPr="006076CC" w:rsidRDefault="00E075C7" w:rsidP="00385ED4">
            <w:pPr>
              <w:ind w:firstLine="0"/>
              <w:rPr>
                <w:ins w:id="9773" w:author="Okot" w:date="2020-01-02T12:06:00Z"/>
                <w:b/>
              </w:rPr>
            </w:pPr>
            <w:ins w:id="9774" w:author="Okot" w:date="2020-01-02T12:06:00Z">
              <w:r w:rsidRPr="006076CC">
                <w:rPr>
                  <w:b/>
                </w:rPr>
                <w:t>Inicjacja</w:t>
              </w:r>
            </w:ins>
          </w:p>
        </w:tc>
        <w:tc>
          <w:tcPr>
            <w:tcW w:w="5664" w:type="dxa"/>
          </w:tcPr>
          <w:p w14:paraId="1B70439A" w14:textId="568B75ED" w:rsidR="00E075C7" w:rsidRDefault="00385ED4" w:rsidP="00385ED4">
            <w:pPr>
              <w:ind w:firstLine="0"/>
              <w:rPr>
                <w:ins w:id="9775" w:author="Okot" w:date="2020-01-02T12:06:00Z"/>
              </w:rPr>
            </w:pPr>
            <w:ins w:id="9776" w:author="Okot" w:date="2020-01-02T12:10:00Z">
              <w:r>
                <w:t>Użytkownik nacisnął przycisk „Dodaj</w:t>
              </w:r>
            </w:ins>
            <w:ins w:id="9777" w:author="Okot" w:date="2020-01-02T12:11:00Z">
              <w:r>
                <w:t>” znajdujący się na stronie „Posiłki”.</w:t>
              </w:r>
            </w:ins>
          </w:p>
        </w:tc>
      </w:tr>
      <w:tr w:rsidR="00E075C7" w14:paraId="001D4741" w14:textId="77777777" w:rsidTr="00385ED4">
        <w:trPr>
          <w:ins w:id="9778" w:author="Okot" w:date="2020-01-02T12:06:00Z"/>
        </w:trPr>
        <w:tc>
          <w:tcPr>
            <w:tcW w:w="3397" w:type="dxa"/>
          </w:tcPr>
          <w:p w14:paraId="34E231A0" w14:textId="77777777" w:rsidR="00E075C7" w:rsidRPr="006076CC" w:rsidRDefault="00E075C7" w:rsidP="00385ED4">
            <w:pPr>
              <w:ind w:firstLine="0"/>
              <w:rPr>
                <w:ins w:id="9779" w:author="Okot" w:date="2020-01-02T12:06:00Z"/>
                <w:b/>
              </w:rPr>
            </w:pPr>
            <w:ins w:id="9780" w:author="Okot" w:date="2020-01-02T12:06:00Z">
              <w:r w:rsidRPr="006076CC">
                <w:rPr>
                  <w:b/>
                </w:rPr>
                <w:t>Warunki końcowe</w:t>
              </w:r>
            </w:ins>
          </w:p>
        </w:tc>
        <w:tc>
          <w:tcPr>
            <w:tcW w:w="5664" w:type="dxa"/>
          </w:tcPr>
          <w:p w14:paraId="6496969F" w14:textId="44A7B665" w:rsidR="00E075C7" w:rsidRDefault="002E2CD4">
            <w:pPr>
              <w:ind w:firstLine="0"/>
              <w:rPr>
                <w:ins w:id="9781" w:author="Okot" w:date="2020-01-02T12:06:00Z"/>
              </w:rPr>
            </w:pPr>
            <w:ins w:id="9782" w:author="Okot" w:date="2020-01-20T19:42:00Z">
              <w:r>
                <w:t>Rozpoczęcie realizacji PU042</w:t>
              </w:r>
              <w:r w:rsidR="00EA61D6">
                <w:t xml:space="preserve"> lub PU04</w:t>
              </w:r>
            </w:ins>
            <w:ins w:id="9783" w:author="Okot" w:date="2020-01-21T13:59:00Z">
              <w:r>
                <w:t>3</w:t>
              </w:r>
            </w:ins>
          </w:p>
        </w:tc>
      </w:tr>
      <w:tr w:rsidR="00E075C7" w14:paraId="09BD0ED2" w14:textId="77777777" w:rsidTr="00385ED4">
        <w:trPr>
          <w:ins w:id="9784" w:author="Okot" w:date="2020-01-02T12:06:00Z"/>
        </w:trPr>
        <w:tc>
          <w:tcPr>
            <w:tcW w:w="3397" w:type="dxa"/>
          </w:tcPr>
          <w:p w14:paraId="7E4334E4" w14:textId="77777777" w:rsidR="00E075C7" w:rsidRPr="006076CC" w:rsidRDefault="00E075C7" w:rsidP="00385ED4">
            <w:pPr>
              <w:ind w:firstLine="0"/>
              <w:rPr>
                <w:ins w:id="9785" w:author="Okot" w:date="2020-01-02T12:06:00Z"/>
                <w:b/>
              </w:rPr>
            </w:pPr>
            <w:ins w:id="9786" w:author="Okot" w:date="2020-01-02T12:06:00Z">
              <w:r w:rsidRPr="006076CC">
                <w:rPr>
                  <w:b/>
                </w:rPr>
                <w:t>Scenariusz główny</w:t>
              </w:r>
            </w:ins>
          </w:p>
        </w:tc>
        <w:tc>
          <w:tcPr>
            <w:tcW w:w="5664" w:type="dxa"/>
          </w:tcPr>
          <w:p w14:paraId="6A575249" w14:textId="7531D3DC" w:rsidR="00385ED4" w:rsidRDefault="00385ED4" w:rsidP="00385ED4">
            <w:pPr>
              <w:ind w:firstLine="0"/>
              <w:rPr>
                <w:ins w:id="9787" w:author="Okot" w:date="2020-01-02T12:12:00Z"/>
              </w:rPr>
            </w:pPr>
            <w:ins w:id="9788" w:author="Okot" w:date="2020-01-02T12:12:00Z">
              <w:r>
                <w:t>1. Pojawia się okno modalne z formularzem dodawania po</w:t>
              </w:r>
            </w:ins>
            <w:ins w:id="9789" w:author="Okot" w:date="2020-01-02T12:13:00Z">
              <w:r>
                <w:t>żywienia do posiłku.</w:t>
              </w:r>
            </w:ins>
          </w:p>
          <w:p w14:paraId="410840B8" w14:textId="7DDADD44" w:rsidR="00E075C7" w:rsidRDefault="00385ED4" w:rsidP="00385ED4">
            <w:pPr>
              <w:ind w:firstLine="0"/>
              <w:rPr>
                <w:ins w:id="9790" w:author="Okot" w:date="2020-01-02T12:13:00Z"/>
              </w:rPr>
            </w:pPr>
            <w:ins w:id="9791" w:author="Okot" w:date="2020-01-02T12:13:00Z">
              <w:r>
                <w:t xml:space="preserve">2. </w:t>
              </w:r>
            </w:ins>
            <w:ins w:id="9792" w:author="Okot" w:date="2020-01-02T12:12:00Z">
              <w:r>
                <w:t xml:space="preserve">Użytkownik </w:t>
              </w:r>
            </w:ins>
            <w:ins w:id="9793" w:author="Okot" w:date="2020-01-02T12:14:00Z">
              <w:r>
                <w:t>wybiera z</w:t>
              </w:r>
            </w:ins>
            <w:ins w:id="9794" w:author="Okot" w:date="2020-01-02T12:12:00Z">
              <w:r>
                <w:t xml:space="preserve"> listy, do któreg</w:t>
              </w:r>
            </w:ins>
            <w:ins w:id="9795" w:author="Okot" w:date="2020-01-02T12:13:00Z">
              <w:r>
                <w:t>o posiłku chce dodać pożywienie.</w:t>
              </w:r>
            </w:ins>
          </w:p>
          <w:p w14:paraId="08FF1375" w14:textId="77777777" w:rsidR="00385ED4" w:rsidRDefault="00385ED4" w:rsidP="00385ED4">
            <w:pPr>
              <w:ind w:firstLine="0"/>
              <w:rPr>
                <w:ins w:id="9796" w:author="Okot" w:date="2020-01-02T12:14:00Z"/>
              </w:rPr>
            </w:pPr>
            <w:ins w:id="9797" w:author="Okot" w:date="2020-01-02T12:13:00Z">
              <w:r>
                <w:t>3. Użytkownik wybiera dat</w:t>
              </w:r>
            </w:ins>
            <w:ins w:id="9798" w:author="Okot" w:date="2020-01-02T12:14:00Z">
              <w:r>
                <w:t>ę posiłku.</w:t>
              </w:r>
            </w:ins>
          </w:p>
          <w:p w14:paraId="34D685CD" w14:textId="77777777" w:rsidR="00385ED4" w:rsidRDefault="00385ED4" w:rsidP="00385ED4">
            <w:pPr>
              <w:ind w:firstLine="0"/>
              <w:rPr>
                <w:ins w:id="9799" w:author="Okot" w:date="2020-01-20T19:41:00Z"/>
              </w:rPr>
            </w:pPr>
            <w:ins w:id="9800" w:author="Okot" w:date="2020-01-02T12:14:00Z">
              <w:r>
                <w:t>4. Użytkownik wybiera godzinę posiłku.</w:t>
              </w:r>
            </w:ins>
          </w:p>
          <w:p w14:paraId="1C15A57F" w14:textId="3DE3D1A7" w:rsidR="00EA61D6" w:rsidRDefault="00EA61D6" w:rsidP="00385ED4">
            <w:pPr>
              <w:ind w:firstLine="0"/>
              <w:rPr>
                <w:ins w:id="9801" w:author="Okot" w:date="2020-01-20T19:41:00Z"/>
              </w:rPr>
            </w:pPr>
            <w:ins w:id="9802" w:author="Okot" w:date="2020-01-20T19:41:00Z">
              <w:r>
                <w:t>5. Użytkownik naciska przycisk „Dalej”</w:t>
              </w:r>
            </w:ins>
          </w:p>
          <w:p w14:paraId="0818021C" w14:textId="77777777" w:rsidR="00EA61D6" w:rsidRDefault="00EA61D6" w:rsidP="00EA61D6">
            <w:pPr>
              <w:ind w:firstLine="0"/>
              <w:rPr>
                <w:ins w:id="9803" w:author="Okot" w:date="2020-01-20T19:41:00Z"/>
              </w:rPr>
            </w:pPr>
            <w:ins w:id="9804" w:author="Okot" w:date="2020-01-20T19:41:00Z">
              <w:r>
                <w:t>6. System sprawdza poprawność przesyłanych danych.</w:t>
              </w:r>
            </w:ins>
          </w:p>
          <w:p w14:paraId="2FBB74FD" w14:textId="4DD916B6" w:rsidR="00385ED4" w:rsidRDefault="00EA61D6" w:rsidP="00385ED4">
            <w:pPr>
              <w:ind w:firstLine="0"/>
              <w:rPr>
                <w:ins w:id="9805" w:author="Okot" w:date="2020-01-20T19:42:00Z"/>
              </w:rPr>
            </w:pPr>
            <w:ins w:id="9806" w:author="Okot" w:date="2020-01-20T19:41:00Z">
              <w:r>
                <w:t>7</w:t>
              </w:r>
            </w:ins>
            <w:ins w:id="9807" w:author="Okot" w:date="2020-01-02T12:15:00Z">
              <w:r w:rsidR="00385ED4">
                <w:t xml:space="preserve">. </w:t>
              </w:r>
            </w:ins>
            <w:ins w:id="9808" w:author="Okot" w:date="2020-01-20T19:40:00Z">
              <w:r>
                <w:t>Wyświetlone zostaje okno modalne z wyborem sposobu dodawania po</w:t>
              </w:r>
            </w:ins>
            <w:ins w:id="9809" w:author="Okot" w:date="2020-01-20T19:41:00Z">
              <w:r>
                <w:t>żywienia</w:t>
              </w:r>
            </w:ins>
            <w:ins w:id="9810" w:author="Okot" w:date="2020-01-02T12:15:00Z">
              <w:r w:rsidR="00385ED4">
                <w:t>.</w:t>
              </w:r>
            </w:ins>
          </w:p>
          <w:p w14:paraId="5D7B1ECD" w14:textId="26A171DF" w:rsidR="00EA61D6" w:rsidRDefault="00EA61D6" w:rsidP="00385ED4">
            <w:pPr>
              <w:ind w:firstLine="0"/>
              <w:rPr>
                <w:ins w:id="9811" w:author="Okot" w:date="2020-01-20T19:42:00Z"/>
              </w:rPr>
            </w:pPr>
            <w:ins w:id="9812" w:author="Okot" w:date="2020-01-20T19:42:00Z">
              <w:r>
                <w:t>8. Użytkownik dokonuje wyboru.</w:t>
              </w:r>
            </w:ins>
          </w:p>
          <w:p w14:paraId="1A9A402C" w14:textId="1D63D4BB" w:rsidR="00EA61D6" w:rsidRDefault="002E2CD4" w:rsidP="00385ED4">
            <w:pPr>
              <w:ind w:firstLine="0"/>
              <w:rPr>
                <w:ins w:id="9813" w:author="Okot" w:date="2020-01-20T19:44:00Z"/>
              </w:rPr>
            </w:pPr>
            <w:ins w:id="9814" w:author="Okot" w:date="2020-01-20T19:44:00Z">
              <w:r>
                <w:t>8.1. Przejście do pkt 1 PU042</w:t>
              </w:r>
            </w:ins>
          </w:p>
          <w:p w14:paraId="0EA8F145" w14:textId="5C009E85" w:rsidR="008627CA" w:rsidRDefault="008627CA" w:rsidP="00385ED4">
            <w:pPr>
              <w:ind w:firstLine="0"/>
              <w:rPr>
                <w:ins w:id="9815" w:author="Okot" w:date="2020-01-20T19:44:00Z"/>
              </w:rPr>
            </w:pPr>
            <w:ins w:id="9816" w:author="Okot" w:date="2020-01-20T19:44:00Z">
              <w:r>
                <w:t>lub</w:t>
              </w:r>
            </w:ins>
          </w:p>
          <w:p w14:paraId="73511C71" w14:textId="7731F797" w:rsidR="00385ED4" w:rsidRDefault="002E2CD4">
            <w:pPr>
              <w:ind w:firstLine="0"/>
              <w:rPr>
                <w:ins w:id="9817" w:author="Okot" w:date="2020-01-02T12:06:00Z"/>
              </w:rPr>
            </w:pPr>
            <w:ins w:id="9818" w:author="Okot" w:date="2020-01-20T19:44:00Z">
              <w:r>
                <w:t>8.2. Przejście do pkt 1 PU043</w:t>
              </w:r>
            </w:ins>
          </w:p>
        </w:tc>
      </w:tr>
      <w:tr w:rsidR="00E075C7" w14:paraId="1186F41B" w14:textId="77777777" w:rsidTr="00385ED4">
        <w:trPr>
          <w:trHeight w:val="54"/>
          <w:ins w:id="9819" w:author="Okot" w:date="2020-01-02T12:06:00Z"/>
        </w:trPr>
        <w:tc>
          <w:tcPr>
            <w:tcW w:w="3397" w:type="dxa"/>
          </w:tcPr>
          <w:p w14:paraId="34EE33D4" w14:textId="687A8D95" w:rsidR="00E075C7" w:rsidRPr="006076CC" w:rsidRDefault="00E075C7" w:rsidP="00385ED4">
            <w:pPr>
              <w:ind w:firstLine="0"/>
              <w:rPr>
                <w:ins w:id="9820" w:author="Okot" w:date="2020-01-02T12:06:00Z"/>
                <w:b/>
              </w:rPr>
            </w:pPr>
            <w:ins w:id="9821" w:author="Okot" w:date="2020-01-02T12:06:00Z">
              <w:r w:rsidRPr="006076CC">
                <w:rPr>
                  <w:b/>
                </w:rPr>
                <w:t>Scenariusze alternatywne</w:t>
              </w:r>
            </w:ins>
          </w:p>
        </w:tc>
        <w:tc>
          <w:tcPr>
            <w:tcW w:w="5664" w:type="dxa"/>
          </w:tcPr>
          <w:p w14:paraId="3185C67D" w14:textId="6AD857A5" w:rsidR="000362D0" w:rsidRDefault="008627CA" w:rsidP="000362D0">
            <w:pPr>
              <w:ind w:firstLine="0"/>
              <w:rPr>
                <w:ins w:id="9822" w:author="Okot" w:date="2020-01-02T12:24:00Z"/>
              </w:rPr>
            </w:pPr>
            <w:ins w:id="9823" w:author="Okot" w:date="2020-01-02T12:24:00Z">
              <w:r>
                <w:t>(1-5,7</w:t>
              </w:r>
              <w:r w:rsidR="000362D0">
                <w:t>).1. Użytkownik używa przycisku do zamknięcia okna.</w:t>
              </w:r>
            </w:ins>
          </w:p>
          <w:p w14:paraId="741C6606" w14:textId="08A73AEC" w:rsidR="000362D0" w:rsidRDefault="00EA61D6" w:rsidP="000362D0">
            <w:pPr>
              <w:ind w:firstLine="0"/>
              <w:rPr>
                <w:ins w:id="9824" w:author="Okot" w:date="2020-01-02T12:24:00Z"/>
              </w:rPr>
            </w:pPr>
            <w:ins w:id="9825" w:author="Okot" w:date="2020-01-02T12:24:00Z">
              <w:r>
                <w:lastRenderedPageBreak/>
                <w:t>(1-5</w:t>
              </w:r>
            </w:ins>
            <w:ins w:id="9826" w:author="Okot" w:date="2020-01-20T19:45:00Z">
              <w:r w:rsidR="008627CA">
                <w:t>,7</w:t>
              </w:r>
            </w:ins>
            <w:ins w:id="9827"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9828" w:author="Okot" w:date="2020-01-02T12:24:00Z"/>
              </w:rPr>
            </w:pPr>
            <w:ins w:id="9829" w:author="Okot" w:date="2020-01-02T12:24:00Z">
              <w:r>
                <w:t>(1-5</w:t>
              </w:r>
            </w:ins>
            <w:ins w:id="9830" w:author="Okot" w:date="2020-01-20T19:45:00Z">
              <w:r w:rsidR="008627CA">
                <w:t>,7</w:t>
              </w:r>
            </w:ins>
            <w:ins w:id="9831" w:author="Okot" w:date="2020-01-02T12:24:00Z">
              <w:r w:rsidR="000362D0">
                <w:t>).1.2.1. Użytkownik potwierdza zamknięcie okna.</w:t>
              </w:r>
            </w:ins>
          </w:p>
          <w:p w14:paraId="3A9888C4" w14:textId="266BD211" w:rsidR="000362D0" w:rsidRDefault="00EA61D6" w:rsidP="000362D0">
            <w:pPr>
              <w:ind w:firstLine="0"/>
              <w:rPr>
                <w:ins w:id="9832" w:author="Okot" w:date="2020-01-02T12:24:00Z"/>
              </w:rPr>
            </w:pPr>
            <w:ins w:id="9833" w:author="Okot" w:date="2020-01-02T12:24:00Z">
              <w:r>
                <w:t>(1-5</w:t>
              </w:r>
            </w:ins>
            <w:ins w:id="9834" w:author="Okot" w:date="2020-01-20T19:45:00Z">
              <w:r w:rsidR="008627CA">
                <w:t>,7</w:t>
              </w:r>
            </w:ins>
            <w:ins w:id="9835" w:author="Okot" w:date="2020-01-02T12:24:00Z">
              <w:r w:rsidR="000362D0">
                <w:t>).1.2.1.1. Okno modalne z formularzem zostaje zamknięte.</w:t>
              </w:r>
            </w:ins>
          </w:p>
          <w:p w14:paraId="08C39CC7" w14:textId="11669040" w:rsidR="000362D0" w:rsidRDefault="00EA61D6" w:rsidP="000362D0">
            <w:pPr>
              <w:ind w:firstLine="0"/>
              <w:rPr>
                <w:ins w:id="9836" w:author="Okot" w:date="2020-01-02T12:24:00Z"/>
              </w:rPr>
            </w:pPr>
            <w:ins w:id="9837" w:author="Okot" w:date="2020-01-02T12:24:00Z">
              <w:r>
                <w:t>(1-5</w:t>
              </w:r>
            </w:ins>
            <w:ins w:id="9838" w:author="Okot" w:date="2020-01-20T19:45:00Z">
              <w:r w:rsidR="008627CA">
                <w:t>,7</w:t>
              </w:r>
            </w:ins>
            <w:ins w:id="9839" w:author="Okot" w:date="2020-01-02T12:24:00Z">
              <w:r w:rsidR="000362D0">
                <w:t>).1.2.1.2. Powrót do podstrony „Posiłki”.</w:t>
              </w:r>
            </w:ins>
          </w:p>
          <w:p w14:paraId="53622781" w14:textId="26B891F6" w:rsidR="000362D0" w:rsidRDefault="00EA61D6" w:rsidP="000362D0">
            <w:pPr>
              <w:ind w:firstLine="0"/>
              <w:rPr>
                <w:ins w:id="9840" w:author="Okot" w:date="2020-01-02T12:24:00Z"/>
              </w:rPr>
            </w:pPr>
            <w:ins w:id="9841" w:author="Okot" w:date="2020-01-02T12:24:00Z">
              <w:r>
                <w:t>(1-5</w:t>
              </w:r>
            </w:ins>
            <w:ins w:id="9842" w:author="Okot" w:date="2020-01-20T19:45:00Z">
              <w:r w:rsidR="008627CA">
                <w:t>,7</w:t>
              </w:r>
            </w:ins>
            <w:ins w:id="9843" w:author="Okot" w:date="2020-01-02T12:24:00Z">
              <w:r w:rsidR="000362D0">
                <w:t>).1.2.2. Użytkownik rezygnuje z akcji.</w:t>
              </w:r>
            </w:ins>
          </w:p>
          <w:p w14:paraId="779255F4" w14:textId="5C8D95C9" w:rsidR="000362D0" w:rsidRDefault="00EA61D6" w:rsidP="000362D0">
            <w:pPr>
              <w:ind w:firstLine="0"/>
              <w:rPr>
                <w:ins w:id="9844" w:author="Okot" w:date="2020-01-02T12:24:00Z"/>
              </w:rPr>
            </w:pPr>
            <w:ins w:id="9845" w:author="Okot" w:date="2020-01-02T12:24:00Z">
              <w:r>
                <w:t>(1-5</w:t>
              </w:r>
            </w:ins>
            <w:ins w:id="9846" w:author="Okot" w:date="2020-01-20T19:45:00Z">
              <w:r w:rsidR="008627CA">
                <w:t>,7</w:t>
              </w:r>
            </w:ins>
            <w:ins w:id="9847" w:author="Okot" w:date="2020-01-02T12:24:00Z">
              <w:r w:rsidR="000B2B3D">
                <w:t>).1.2.2.1. Powrót do pkt</w:t>
              </w:r>
              <w:r w:rsidR="000362D0">
                <w:t> (1-</w:t>
              </w:r>
            </w:ins>
            <w:ins w:id="9848" w:author="Okot" w:date="2020-01-20T19:45:00Z">
              <w:r w:rsidR="008627CA">
                <w:t>5,7</w:t>
              </w:r>
            </w:ins>
            <w:ins w:id="9849" w:author="Okot" w:date="2020-01-02T12:25:00Z">
              <w:r w:rsidR="000362D0">
                <w:t>)</w:t>
              </w:r>
            </w:ins>
            <w:ins w:id="9850" w:author="Okot" w:date="2020-01-02T12:24:00Z">
              <w:r w:rsidR="000362D0">
                <w:t>.</w:t>
              </w:r>
            </w:ins>
          </w:p>
          <w:p w14:paraId="3C61B30B" w14:textId="77777777" w:rsidR="00E075C7" w:rsidRDefault="00A85537" w:rsidP="00385ED4">
            <w:pPr>
              <w:ind w:firstLine="0"/>
              <w:rPr>
                <w:ins w:id="9851" w:author="Okot" w:date="2020-01-02T12:32:00Z"/>
              </w:rPr>
            </w:pPr>
            <w:ins w:id="9852" w:author="Okot" w:date="2020-01-02T12:32:00Z">
              <w:r>
                <w:t>6.1. Użytkownik nie wybrał posiłku.</w:t>
              </w:r>
            </w:ins>
          </w:p>
          <w:p w14:paraId="0B1E75D4" w14:textId="3D8E0C43" w:rsidR="00A85537" w:rsidRDefault="001A74CD" w:rsidP="00A85537">
            <w:pPr>
              <w:ind w:firstLine="0"/>
              <w:rPr>
                <w:ins w:id="9853" w:author="Okot" w:date="2020-01-02T12:33:00Z"/>
              </w:rPr>
            </w:pPr>
            <w:ins w:id="9854" w:author="Okot" w:date="2020-01-02T12:37:00Z">
              <w:r>
                <w:t xml:space="preserve">6.1.1. </w:t>
              </w:r>
            </w:ins>
            <w:ins w:id="9855" w:author="Okot" w:date="2020-01-02T12:33:00Z">
              <w:r w:rsidR="00A85537">
                <w:t>Wyświetlony zostaje stosowny komunikat błędu.</w:t>
              </w:r>
            </w:ins>
          </w:p>
          <w:p w14:paraId="53488370" w14:textId="3B319726" w:rsidR="00A85537" w:rsidRDefault="00A85537">
            <w:pPr>
              <w:ind w:firstLine="0"/>
              <w:rPr>
                <w:ins w:id="9856" w:author="Okot" w:date="2020-01-02T12:33:00Z"/>
              </w:rPr>
            </w:pPr>
            <w:ins w:id="9857" w:author="Okot" w:date="2020-01-02T12:33:00Z">
              <w:r>
                <w:t>6.1</w:t>
              </w:r>
              <w:r w:rsidR="001A74CD">
                <w:t>.2</w:t>
              </w:r>
              <w:r w:rsidR="000B2B3D">
                <w:t>. Powrót do pkt</w:t>
              </w:r>
              <w:r>
                <w:t xml:space="preserve"> 2.</w:t>
              </w:r>
            </w:ins>
          </w:p>
          <w:p w14:paraId="7C37C907" w14:textId="77777777" w:rsidR="00A85537" w:rsidRDefault="00A85537">
            <w:pPr>
              <w:ind w:firstLine="0"/>
              <w:rPr>
                <w:ins w:id="9858" w:author="Okot" w:date="2020-01-02T12:33:00Z"/>
              </w:rPr>
            </w:pPr>
            <w:ins w:id="9859" w:author="Okot" w:date="2020-01-02T12:33:00Z">
              <w:r>
                <w:t>6.2. Użytkownik nie wybrał daty.</w:t>
              </w:r>
            </w:ins>
          </w:p>
          <w:p w14:paraId="2AB93346" w14:textId="77777777" w:rsidR="00A85537" w:rsidRDefault="00A85537">
            <w:pPr>
              <w:ind w:firstLine="0"/>
              <w:rPr>
                <w:ins w:id="9860" w:author="Okot" w:date="2020-01-02T12:33:00Z"/>
              </w:rPr>
            </w:pPr>
            <w:ins w:id="9861" w:author="Okot" w:date="2020-01-02T12:33:00Z">
              <w:r>
                <w:t>6.2.1. System przypisuje do posiłku datę bieżącą.</w:t>
              </w:r>
            </w:ins>
          </w:p>
          <w:p w14:paraId="263890D4" w14:textId="78806F42" w:rsidR="00A85537" w:rsidRDefault="00A85537">
            <w:pPr>
              <w:ind w:firstLine="0"/>
              <w:rPr>
                <w:ins w:id="9862" w:author="Okot" w:date="2020-01-02T12:34:00Z"/>
              </w:rPr>
            </w:pPr>
            <w:ins w:id="9863" w:author="Okot" w:date="2020-01-02T12:33:00Z">
              <w:r>
                <w:t xml:space="preserve">6.2.2. </w:t>
              </w:r>
            </w:ins>
            <w:ins w:id="9864" w:author="Okot" w:date="2020-01-02T12:34:00Z">
              <w:r>
                <w:t>Kontynuuj do pkt 7.</w:t>
              </w:r>
            </w:ins>
          </w:p>
          <w:p w14:paraId="6C1CC4F5" w14:textId="2465C780" w:rsidR="00A85537" w:rsidRDefault="00A85537" w:rsidP="00A85537">
            <w:pPr>
              <w:ind w:firstLine="0"/>
              <w:rPr>
                <w:ins w:id="9865" w:author="Okot" w:date="2020-01-02T12:34:00Z"/>
              </w:rPr>
            </w:pPr>
            <w:ins w:id="9866" w:author="Okot" w:date="2020-01-02T12:34:00Z">
              <w:r>
                <w:t>6.3. Użytkownik nie wybrał godziny.</w:t>
              </w:r>
            </w:ins>
          </w:p>
          <w:p w14:paraId="26BCCFDC" w14:textId="7E592F77" w:rsidR="00A85537" w:rsidRDefault="00A85537" w:rsidP="00A85537">
            <w:pPr>
              <w:ind w:firstLine="0"/>
              <w:rPr>
                <w:ins w:id="9867" w:author="Okot" w:date="2020-01-02T12:34:00Z"/>
              </w:rPr>
            </w:pPr>
            <w:ins w:id="9868" w:author="Okot" w:date="2020-01-02T12:34:00Z">
              <w:r>
                <w:t>6.3.1. System przypisuje do posiłku godzinę bieżącą.</w:t>
              </w:r>
            </w:ins>
          </w:p>
          <w:p w14:paraId="095DBAC6" w14:textId="162986EE" w:rsidR="00A85537" w:rsidRDefault="000B2B3D">
            <w:pPr>
              <w:ind w:firstLine="0"/>
              <w:rPr>
                <w:ins w:id="9869" w:author="Okot" w:date="2020-01-02T12:36:00Z"/>
              </w:rPr>
            </w:pPr>
            <w:ins w:id="9870" w:author="Okot" w:date="2020-01-02T12:34:00Z">
              <w:r>
                <w:t>6.3.2. Kontynuuj do pkt</w:t>
              </w:r>
              <w:r w:rsidR="00A85537">
                <w:t> 7.</w:t>
              </w:r>
            </w:ins>
          </w:p>
          <w:p w14:paraId="39DA7168" w14:textId="01601583" w:rsidR="001A74CD" w:rsidRDefault="001A74CD" w:rsidP="001A74CD">
            <w:pPr>
              <w:ind w:firstLine="0"/>
              <w:rPr>
                <w:ins w:id="9871" w:author="Okot" w:date="2020-01-02T12:37:00Z"/>
              </w:rPr>
            </w:pPr>
            <w:ins w:id="9872" w:author="Okot" w:date="2020-01-02T12:36:00Z">
              <w:r>
                <w:t>6.4. Użytkownik wybrał dodaj potrawę, ale jeszcze ani razu nie zrealizował PU0</w:t>
              </w:r>
            </w:ins>
            <w:ins w:id="9873" w:author="Okot" w:date="2020-01-02T12:37:00Z">
              <w:r>
                <w:t>3</w:t>
              </w:r>
            </w:ins>
            <w:ins w:id="9874" w:author="Okot" w:date="2020-01-20T16:01:00Z">
              <w:r w:rsidR="002E2CD4">
                <w:t>0</w:t>
              </w:r>
            </w:ins>
            <w:ins w:id="9875" w:author="Okot" w:date="2020-01-02T12:37:00Z">
              <w:r>
                <w:t>.</w:t>
              </w:r>
            </w:ins>
          </w:p>
          <w:p w14:paraId="31F1B943" w14:textId="3FE74548" w:rsidR="001A74CD" w:rsidRDefault="001A74CD" w:rsidP="001A74CD">
            <w:pPr>
              <w:ind w:firstLine="0"/>
              <w:rPr>
                <w:ins w:id="9876" w:author="Okot" w:date="2020-01-02T12:37:00Z"/>
              </w:rPr>
            </w:pPr>
            <w:ins w:id="9877" w:author="Okot" w:date="2020-01-02T12:37:00Z">
              <w:r>
                <w:t>6.4.1. Wyświetlony zostaje stosowny komunikat błędu.</w:t>
              </w:r>
            </w:ins>
          </w:p>
          <w:p w14:paraId="314725EE" w14:textId="321E879A" w:rsidR="001A74CD" w:rsidRDefault="000B2B3D">
            <w:pPr>
              <w:ind w:firstLine="0"/>
              <w:rPr>
                <w:ins w:id="9878" w:author="Okot" w:date="2020-01-02T12:06:00Z"/>
              </w:rPr>
            </w:pPr>
            <w:ins w:id="9879"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9880" w:author="Okot" w:date="2020-01-02T12:22:00Z"/>
        </w:rPr>
      </w:pPr>
    </w:p>
    <w:p w14:paraId="512045EB" w14:textId="6AC6AF98" w:rsidR="000362D0" w:rsidRDefault="00610134" w:rsidP="000362D0">
      <w:pPr>
        <w:ind w:firstLine="0"/>
        <w:rPr>
          <w:ins w:id="9881" w:author="Okot" w:date="2020-01-02T12:22:00Z"/>
        </w:rPr>
      </w:pPr>
      <w:ins w:id="9882" w:author="Okot" w:date="2020-01-02T12:22:00Z">
        <w:r>
          <w:t>Tabela 4.4</w:t>
        </w:r>
      </w:ins>
      <w:ins w:id="9883" w:author="Okot" w:date="2020-01-20T16:01:00Z">
        <w:r w:rsidR="00925013">
          <w:t>2</w:t>
        </w:r>
      </w:ins>
      <w:ins w:id="9884" w:author="Okot" w:date="2020-01-02T12:22:00Z">
        <w:r w:rsidR="000362D0">
          <w:t>. </w:t>
        </w:r>
      </w:ins>
    </w:p>
    <w:p w14:paraId="4045CEEE" w14:textId="7854CAAB" w:rsidR="000362D0" w:rsidRDefault="000362D0">
      <w:pPr>
        <w:ind w:firstLine="0"/>
        <w:rPr>
          <w:ins w:id="9885" w:author="Okot" w:date="2020-01-02T12:06:00Z"/>
        </w:rPr>
        <w:pPrChange w:id="9886" w:author="Okot" w:date="2020-01-02T12:22:00Z">
          <w:pPr>
            <w:spacing w:after="160" w:line="259" w:lineRule="auto"/>
            <w:ind w:firstLine="0"/>
            <w:jc w:val="left"/>
          </w:pPr>
        </w:pPrChange>
      </w:pPr>
      <w:ins w:id="9887"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9888" w:author="Okot" w:date="2020-01-02T12:06:00Z"/>
        </w:trPr>
        <w:tc>
          <w:tcPr>
            <w:tcW w:w="3397" w:type="dxa"/>
          </w:tcPr>
          <w:p w14:paraId="5CF16114" w14:textId="77777777" w:rsidR="00E075C7" w:rsidRPr="006076CC" w:rsidRDefault="00E075C7" w:rsidP="00385ED4">
            <w:pPr>
              <w:ind w:firstLine="0"/>
              <w:rPr>
                <w:ins w:id="9889" w:author="Okot" w:date="2020-01-02T12:06:00Z"/>
                <w:b/>
              </w:rPr>
            </w:pPr>
            <w:ins w:id="9890" w:author="Okot" w:date="2020-01-02T12:06:00Z">
              <w:r w:rsidRPr="006076CC">
                <w:rPr>
                  <w:b/>
                </w:rPr>
                <w:t>Nazwa</w:t>
              </w:r>
            </w:ins>
          </w:p>
        </w:tc>
        <w:tc>
          <w:tcPr>
            <w:tcW w:w="5664" w:type="dxa"/>
          </w:tcPr>
          <w:p w14:paraId="33262ADD" w14:textId="5BADC06E" w:rsidR="00E075C7" w:rsidRPr="001F6A86" w:rsidRDefault="00731AC5" w:rsidP="00385ED4">
            <w:pPr>
              <w:ind w:firstLine="0"/>
              <w:rPr>
                <w:ins w:id="9891" w:author="Okot" w:date="2020-01-02T12:06:00Z"/>
                <w:b/>
                <w:i/>
                <w:rPrChange w:id="9892" w:author="Okot" w:date="2020-01-02T13:00:00Z">
                  <w:rPr>
                    <w:ins w:id="9893" w:author="Okot" w:date="2020-01-02T12:06:00Z"/>
                  </w:rPr>
                </w:rPrChange>
              </w:rPr>
            </w:pPr>
            <w:ins w:id="9894" w:author="Okot" w:date="2020-01-02T12:06:00Z">
              <w:r>
                <w:rPr>
                  <w:b/>
                  <w:i/>
                </w:rPr>
                <w:t>PU04</w:t>
              </w:r>
              <w:r w:rsidR="00925013">
                <w:rPr>
                  <w:b/>
                  <w:i/>
                </w:rPr>
                <w:t>2</w:t>
              </w:r>
              <w:r w:rsidR="00E075C7" w:rsidRPr="001F6A86">
                <w:rPr>
                  <w:b/>
                  <w:i/>
                  <w:rPrChange w:id="9895" w:author="Okot" w:date="2020-01-02T13:00:00Z">
                    <w:rPr/>
                  </w:rPrChange>
                </w:rPr>
                <w:t>:</w:t>
              </w:r>
            </w:ins>
            <w:ins w:id="9896" w:author="Okot" w:date="2020-01-02T12:36:00Z">
              <w:r w:rsidR="001A74CD" w:rsidRPr="001F6A86">
                <w:rPr>
                  <w:b/>
                  <w:i/>
                  <w:rPrChange w:id="9897" w:author="Okot" w:date="2020-01-02T13:00:00Z">
                    <w:rPr/>
                  </w:rPrChange>
                </w:rPr>
                <w:t xml:space="preserve"> Dodanie potrawy. </w:t>
              </w:r>
            </w:ins>
          </w:p>
        </w:tc>
      </w:tr>
      <w:tr w:rsidR="00E075C7" w14:paraId="32D63020" w14:textId="77777777" w:rsidTr="00385ED4">
        <w:trPr>
          <w:ins w:id="9898" w:author="Okot" w:date="2020-01-02T12:06:00Z"/>
        </w:trPr>
        <w:tc>
          <w:tcPr>
            <w:tcW w:w="3397" w:type="dxa"/>
          </w:tcPr>
          <w:p w14:paraId="761B36FF" w14:textId="77777777" w:rsidR="00E075C7" w:rsidRPr="006076CC" w:rsidRDefault="00E075C7" w:rsidP="00385ED4">
            <w:pPr>
              <w:ind w:firstLine="0"/>
              <w:rPr>
                <w:ins w:id="9899" w:author="Okot" w:date="2020-01-02T12:06:00Z"/>
                <w:b/>
              </w:rPr>
            </w:pPr>
            <w:ins w:id="9900" w:author="Okot" w:date="2020-01-02T12:06:00Z">
              <w:r w:rsidRPr="006076CC">
                <w:rPr>
                  <w:b/>
                </w:rPr>
                <w:t>Opis</w:t>
              </w:r>
            </w:ins>
          </w:p>
        </w:tc>
        <w:tc>
          <w:tcPr>
            <w:tcW w:w="5664" w:type="dxa"/>
          </w:tcPr>
          <w:p w14:paraId="0D19D392" w14:textId="732495D0" w:rsidR="00E075C7" w:rsidRDefault="003F62BA">
            <w:pPr>
              <w:ind w:firstLine="0"/>
              <w:rPr>
                <w:ins w:id="9901" w:author="Okot" w:date="2020-01-02T12:06:00Z"/>
              </w:rPr>
            </w:pPr>
            <w:ins w:id="9902" w:author="Okot" w:date="2020-01-02T12:38:00Z">
              <w:r>
                <w:t>Przypadek użycia pozwala użytkownikowi dodać zjedzoną potrawę do posiłku..</w:t>
              </w:r>
            </w:ins>
          </w:p>
        </w:tc>
      </w:tr>
      <w:tr w:rsidR="00E075C7" w14:paraId="7B57E65B" w14:textId="77777777" w:rsidTr="00385ED4">
        <w:trPr>
          <w:ins w:id="9903" w:author="Okot" w:date="2020-01-02T12:06:00Z"/>
        </w:trPr>
        <w:tc>
          <w:tcPr>
            <w:tcW w:w="3397" w:type="dxa"/>
          </w:tcPr>
          <w:p w14:paraId="5E011C48" w14:textId="77777777" w:rsidR="00E075C7" w:rsidRPr="006076CC" w:rsidRDefault="00E075C7" w:rsidP="00385ED4">
            <w:pPr>
              <w:ind w:firstLine="0"/>
              <w:rPr>
                <w:ins w:id="9904" w:author="Okot" w:date="2020-01-02T12:06:00Z"/>
                <w:b/>
              </w:rPr>
            </w:pPr>
            <w:ins w:id="9905" w:author="Okot" w:date="2020-01-02T12:06:00Z">
              <w:r w:rsidRPr="006076CC">
                <w:rPr>
                  <w:b/>
                </w:rPr>
                <w:t>Warunki początkowe</w:t>
              </w:r>
            </w:ins>
          </w:p>
        </w:tc>
        <w:tc>
          <w:tcPr>
            <w:tcW w:w="5664" w:type="dxa"/>
          </w:tcPr>
          <w:p w14:paraId="6BA6DC22" w14:textId="53943483" w:rsidR="00E075C7" w:rsidRDefault="003F62BA">
            <w:pPr>
              <w:ind w:firstLine="0"/>
              <w:rPr>
                <w:ins w:id="9906" w:author="Okot" w:date="2020-01-02T12:06:00Z"/>
              </w:rPr>
            </w:pPr>
            <w:ins w:id="9907" w:author="Okot" w:date="2020-01-02T12:38:00Z">
              <w:r>
                <w:t>Użytkownik poprawnie zrealizował PU002, przynajmniej raz zrealizowa</w:t>
              </w:r>
            </w:ins>
            <w:ins w:id="9908" w:author="Okot" w:date="2020-01-02T12:42:00Z">
              <w:r>
                <w:t>ł PU03</w:t>
              </w:r>
            </w:ins>
            <w:ins w:id="9909" w:author="Okot" w:date="2020-01-20T16:02:00Z">
              <w:r w:rsidR="00610134">
                <w:t>1</w:t>
              </w:r>
            </w:ins>
            <w:ins w:id="9910" w:author="Okot" w:date="2020-01-02T13:29:00Z">
              <w:r w:rsidR="00154DF0">
                <w:t xml:space="preserve"> i </w:t>
              </w:r>
            </w:ins>
            <w:ins w:id="9911" w:author="Okot" w:date="2020-01-20T19:45:00Z">
              <w:r w:rsidR="00F96419">
                <w:t xml:space="preserve">wybrał opcję „Dodaj potrawę” w pkt </w:t>
              </w:r>
            </w:ins>
            <w:ins w:id="9912" w:author="Okot" w:date="2020-01-20T19:46:00Z">
              <w:r w:rsidR="00F96419">
                <w:t>8 PU04</w:t>
              </w:r>
            </w:ins>
            <w:ins w:id="9913" w:author="Okot" w:date="2020-01-20T19:53:00Z">
              <w:r w:rsidR="00925013">
                <w:t>1</w:t>
              </w:r>
            </w:ins>
            <w:ins w:id="9914" w:author="Okot" w:date="2020-01-02T12:42:00Z">
              <w:r>
                <w:t>.</w:t>
              </w:r>
            </w:ins>
          </w:p>
        </w:tc>
      </w:tr>
      <w:tr w:rsidR="00E075C7" w14:paraId="3A5EE09B" w14:textId="77777777" w:rsidTr="00385ED4">
        <w:trPr>
          <w:ins w:id="9915" w:author="Okot" w:date="2020-01-02T12:06:00Z"/>
        </w:trPr>
        <w:tc>
          <w:tcPr>
            <w:tcW w:w="3397" w:type="dxa"/>
          </w:tcPr>
          <w:p w14:paraId="762D2160" w14:textId="77777777" w:rsidR="00E075C7" w:rsidRPr="006076CC" w:rsidRDefault="00E075C7" w:rsidP="00385ED4">
            <w:pPr>
              <w:ind w:firstLine="0"/>
              <w:rPr>
                <w:ins w:id="9916" w:author="Okot" w:date="2020-01-02T12:06:00Z"/>
                <w:b/>
              </w:rPr>
            </w:pPr>
            <w:ins w:id="9917" w:author="Okot" w:date="2020-01-02T12:06:00Z">
              <w:r w:rsidRPr="006076CC">
                <w:rPr>
                  <w:b/>
                </w:rPr>
                <w:t>Inicjacja</w:t>
              </w:r>
            </w:ins>
          </w:p>
        </w:tc>
        <w:tc>
          <w:tcPr>
            <w:tcW w:w="5664" w:type="dxa"/>
          </w:tcPr>
          <w:p w14:paraId="3C664481" w14:textId="1F03A417" w:rsidR="00E075C7" w:rsidRDefault="003F62BA" w:rsidP="00385ED4">
            <w:pPr>
              <w:ind w:firstLine="0"/>
              <w:rPr>
                <w:ins w:id="9918" w:author="Okot" w:date="2020-01-02T12:06:00Z"/>
              </w:rPr>
            </w:pPr>
            <w:ins w:id="9919" w:author="Okot" w:date="2020-01-02T12:43:00Z">
              <w:r>
                <w:t>Użytkownik wybrał opcj</w:t>
              </w:r>
              <w:r w:rsidR="000B2B3D">
                <w:t>ę „Dodaj potrawę” w pkt</w:t>
              </w:r>
              <w:r w:rsidR="00925013">
                <w:t> 5 PU041</w:t>
              </w:r>
              <w:r>
                <w:t>.</w:t>
              </w:r>
            </w:ins>
          </w:p>
        </w:tc>
      </w:tr>
      <w:tr w:rsidR="00E075C7" w14:paraId="09278371" w14:textId="77777777" w:rsidTr="00385ED4">
        <w:trPr>
          <w:ins w:id="9920" w:author="Okot" w:date="2020-01-02T12:06:00Z"/>
        </w:trPr>
        <w:tc>
          <w:tcPr>
            <w:tcW w:w="3397" w:type="dxa"/>
          </w:tcPr>
          <w:p w14:paraId="64DB68AF" w14:textId="77777777" w:rsidR="00E075C7" w:rsidRPr="006076CC" w:rsidRDefault="00E075C7" w:rsidP="00385ED4">
            <w:pPr>
              <w:ind w:firstLine="0"/>
              <w:rPr>
                <w:ins w:id="9921" w:author="Okot" w:date="2020-01-02T12:06:00Z"/>
                <w:b/>
              </w:rPr>
            </w:pPr>
            <w:ins w:id="9922"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9923" w:author="Okot" w:date="2020-01-02T12:06:00Z"/>
              </w:rPr>
            </w:pPr>
            <w:ins w:id="9924" w:author="Okot" w:date="2020-01-20T19:46:00Z">
              <w:r>
                <w:t>Wyświetlony został komunikat informujący o poprawnym dodaniu potrawy do posiłku.</w:t>
              </w:r>
            </w:ins>
          </w:p>
        </w:tc>
      </w:tr>
      <w:tr w:rsidR="00E075C7" w14:paraId="38886780" w14:textId="77777777" w:rsidTr="00385ED4">
        <w:trPr>
          <w:ins w:id="9925" w:author="Okot" w:date="2020-01-02T12:06:00Z"/>
        </w:trPr>
        <w:tc>
          <w:tcPr>
            <w:tcW w:w="3397" w:type="dxa"/>
          </w:tcPr>
          <w:p w14:paraId="4BEA4152" w14:textId="77777777" w:rsidR="00E075C7" w:rsidRPr="006076CC" w:rsidRDefault="00E075C7" w:rsidP="00385ED4">
            <w:pPr>
              <w:ind w:firstLine="0"/>
              <w:rPr>
                <w:ins w:id="9926" w:author="Okot" w:date="2020-01-02T12:06:00Z"/>
                <w:b/>
              </w:rPr>
            </w:pPr>
            <w:ins w:id="9927" w:author="Okot" w:date="2020-01-02T12:06:00Z">
              <w:r w:rsidRPr="006076CC">
                <w:rPr>
                  <w:b/>
                </w:rPr>
                <w:t>Scenariusz główny</w:t>
              </w:r>
            </w:ins>
          </w:p>
        </w:tc>
        <w:tc>
          <w:tcPr>
            <w:tcW w:w="5664" w:type="dxa"/>
          </w:tcPr>
          <w:p w14:paraId="4F1BA879" w14:textId="77777777" w:rsidR="00E075C7" w:rsidRDefault="000E4A9D" w:rsidP="00385ED4">
            <w:pPr>
              <w:ind w:firstLine="0"/>
              <w:rPr>
                <w:ins w:id="9928" w:author="Okot" w:date="2020-01-02T12:48:00Z"/>
              </w:rPr>
            </w:pPr>
            <w:ins w:id="9929" w:author="Okot" w:date="2020-01-02T12:48:00Z">
              <w:r>
                <w:t>1. Wyświetla się formularz dodawania potrawy do posiłku.</w:t>
              </w:r>
            </w:ins>
          </w:p>
          <w:p w14:paraId="749076EA" w14:textId="77777777" w:rsidR="000E4A9D" w:rsidRDefault="000E4A9D" w:rsidP="00385ED4">
            <w:pPr>
              <w:ind w:firstLine="0"/>
              <w:rPr>
                <w:ins w:id="9930" w:author="Okot" w:date="2020-01-02T12:49:00Z"/>
              </w:rPr>
            </w:pPr>
            <w:ins w:id="9931" w:author="Okot" w:date="2020-01-02T12:48:00Z">
              <w:r>
                <w:t xml:space="preserve">2. </w:t>
              </w:r>
            </w:ins>
            <w:ins w:id="9932" w:author="Okot" w:date="2020-01-02T12:49:00Z">
              <w:r>
                <w:t>Użytkownik wybiera potrawę z listy.</w:t>
              </w:r>
            </w:ins>
          </w:p>
          <w:p w14:paraId="1B486B46" w14:textId="77777777" w:rsidR="000E4A9D" w:rsidRDefault="000E4A9D" w:rsidP="00385ED4">
            <w:pPr>
              <w:ind w:firstLine="0"/>
              <w:rPr>
                <w:ins w:id="9933" w:author="Okot" w:date="2020-01-02T12:50:00Z"/>
              </w:rPr>
            </w:pPr>
            <w:ins w:id="9934" w:author="Okot" w:date="2020-01-02T12:50:00Z">
              <w:r>
                <w:t>3. Użytkownik wprowadza spożytą wagę lub liczbę porcji.</w:t>
              </w:r>
            </w:ins>
          </w:p>
          <w:p w14:paraId="515266A6" w14:textId="77777777" w:rsidR="000E4A9D" w:rsidRDefault="000E4A9D" w:rsidP="00385ED4">
            <w:pPr>
              <w:ind w:firstLine="0"/>
              <w:rPr>
                <w:ins w:id="9935" w:author="Okot" w:date="2020-01-02T12:50:00Z"/>
              </w:rPr>
            </w:pPr>
            <w:ins w:id="9936" w:author="Okot" w:date="2020-01-02T12:50:00Z">
              <w:r>
                <w:t>4. Użytkownik naciska przycisk „Zapisz”.</w:t>
              </w:r>
            </w:ins>
          </w:p>
          <w:p w14:paraId="7E8BABAD" w14:textId="77777777" w:rsidR="000E4A9D" w:rsidRDefault="000E4A9D" w:rsidP="00385ED4">
            <w:pPr>
              <w:ind w:firstLine="0"/>
              <w:rPr>
                <w:ins w:id="9937" w:author="Okot" w:date="2020-01-02T12:50:00Z"/>
              </w:rPr>
            </w:pPr>
            <w:ins w:id="9938" w:author="Okot" w:date="2020-01-02T12:50:00Z">
              <w:r>
                <w:t>5. System weryfikuje poprawność przesyłanych danych.</w:t>
              </w:r>
            </w:ins>
          </w:p>
          <w:p w14:paraId="16C43E2B" w14:textId="0A1FF410" w:rsidR="00F96419" w:rsidRPr="00F96419" w:rsidRDefault="00F96419" w:rsidP="00F96419">
            <w:pPr>
              <w:ind w:firstLine="0"/>
              <w:rPr>
                <w:ins w:id="9939" w:author="Okot" w:date="2020-01-20T19:47:00Z"/>
                <w:rPrChange w:id="9940" w:author="Okot" w:date="2020-01-20T19:47:00Z">
                  <w:rPr>
                    <w:ins w:id="9941" w:author="Okot" w:date="2020-01-20T19:47:00Z"/>
                    <w:i/>
                  </w:rPr>
                </w:rPrChange>
              </w:rPr>
            </w:pPr>
            <w:ins w:id="9942" w:author="Okot" w:date="2020-01-20T19:47:00Z">
              <w:r>
                <w:t>6</w:t>
              </w:r>
              <w:r w:rsidRPr="00F96419">
                <w:rPr>
                  <w:rPrChange w:id="9943" w:author="Okot" w:date="2020-01-20T19:47:00Z">
                    <w:rPr>
                      <w:i/>
                    </w:rPr>
                  </w:rPrChange>
                </w:rPr>
                <w:t>. Dane pożywienia zostają zapisane w bazie danych.</w:t>
              </w:r>
            </w:ins>
          </w:p>
          <w:p w14:paraId="0191A6E8" w14:textId="66B4110A" w:rsidR="00F96419" w:rsidRPr="00F96419" w:rsidRDefault="00F96419" w:rsidP="00F96419">
            <w:pPr>
              <w:ind w:firstLine="0"/>
              <w:rPr>
                <w:ins w:id="9944" w:author="Okot" w:date="2020-01-20T19:47:00Z"/>
                <w:rPrChange w:id="9945" w:author="Okot" w:date="2020-01-20T19:47:00Z">
                  <w:rPr>
                    <w:ins w:id="9946" w:author="Okot" w:date="2020-01-20T19:47:00Z"/>
                    <w:i/>
                  </w:rPr>
                </w:rPrChange>
              </w:rPr>
            </w:pPr>
            <w:ins w:id="9947" w:author="Okot" w:date="2020-01-20T19:47:00Z">
              <w:r>
                <w:t>7</w:t>
              </w:r>
              <w:r w:rsidRPr="00F96419">
                <w:rPr>
                  <w:rPrChange w:id="9948" w:author="Okot" w:date="2020-01-20T19:47:00Z">
                    <w:rPr>
                      <w:i/>
                    </w:rPr>
                  </w:rPrChange>
                </w:rPr>
                <w:t>. System przelicz</w:t>
              </w:r>
              <w:r>
                <w:t>a</w:t>
              </w:r>
              <w:r w:rsidRPr="00F96419">
                <w:rPr>
                  <w:rPrChange w:id="9949"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9950" w:author="Okot" w:date="2020-01-20T19:47:00Z"/>
                <w:rPrChange w:id="9951" w:author="Okot" w:date="2020-01-20T19:47:00Z">
                  <w:rPr>
                    <w:ins w:id="9952" w:author="Okot" w:date="2020-01-20T19:47:00Z"/>
                    <w:i/>
                  </w:rPr>
                </w:rPrChange>
              </w:rPr>
            </w:pPr>
            <w:ins w:id="9953" w:author="Okot" w:date="2020-01-20T19:47:00Z">
              <w:r>
                <w:t>8</w:t>
              </w:r>
              <w:r w:rsidRPr="00F96419">
                <w:rPr>
                  <w:rPrChange w:id="9954"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9955" w:author="Okot" w:date="2020-01-20T19:47:00Z"/>
              </w:rPr>
            </w:pPr>
            <w:ins w:id="9956" w:author="Okot" w:date="2020-01-20T19:47:00Z">
              <w:r>
                <w:t>9</w:t>
              </w:r>
              <w:r w:rsidRPr="00F96419">
                <w:rPr>
                  <w:rPrChange w:id="9957"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9958" w:author="Okot" w:date="2020-01-20T19:47:00Z"/>
              </w:rPr>
            </w:pPr>
            <w:ins w:id="9959" w:author="Okot" w:date="2020-01-20T19:47:00Z">
              <w:r>
                <w:t>10. Zamknięcie okien modalnych.</w:t>
              </w:r>
            </w:ins>
          </w:p>
          <w:p w14:paraId="5580F86F" w14:textId="3F999DF5" w:rsidR="00F96419" w:rsidRPr="00F96419" w:rsidRDefault="00F96419" w:rsidP="00F96419">
            <w:pPr>
              <w:ind w:firstLine="0"/>
              <w:rPr>
                <w:ins w:id="9960" w:author="Okot" w:date="2020-01-20T19:47:00Z"/>
                <w:rPrChange w:id="9961" w:author="Okot" w:date="2020-01-20T19:47:00Z">
                  <w:rPr>
                    <w:ins w:id="9962" w:author="Okot" w:date="2020-01-20T19:47:00Z"/>
                    <w:i/>
                  </w:rPr>
                </w:rPrChange>
              </w:rPr>
            </w:pPr>
            <w:ins w:id="9963" w:author="Okot" w:date="2020-01-20T19:48:00Z">
              <w:r>
                <w:t>11. Powrót na podstronę „Posiłki”.</w:t>
              </w:r>
            </w:ins>
          </w:p>
          <w:p w14:paraId="249A9B33" w14:textId="502E2682" w:rsidR="00F96419" w:rsidRPr="00F96419" w:rsidRDefault="00F96419" w:rsidP="00F96419">
            <w:pPr>
              <w:ind w:firstLine="0"/>
              <w:rPr>
                <w:ins w:id="9964" w:author="Okot" w:date="2020-01-20T19:47:00Z"/>
                <w:rPrChange w:id="9965" w:author="Okot" w:date="2020-01-20T19:47:00Z">
                  <w:rPr>
                    <w:ins w:id="9966" w:author="Okot" w:date="2020-01-20T19:47:00Z"/>
                    <w:i/>
                  </w:rPr>
                </w:rPrChange>
              </w:rPr>
            </w:pPr>
            <w:ins w:id="9967" w:author="Okot" w:date="2020-01-20T19:47:00Z">
              <w:r w:rsidRPr="00F96419">
                <w:rPr>
                  <w:rPrChange w:id="9968" w:author="Okot" w:date="2020-01-20T19:47:00Z">
                    <w:rPr>
                      <w:i/>
                    </w:rPr>
                  </w:rPrChange>
                </w:rPr>
                <w:t>1</w:t>
              </w:r>
              <w:r>
                <w:t>2</w:t>
              </w:r>
              <w:r w:rsidRPr="00F96419">
                <w:rPr>
                  <w:rPrChange w:id="9969"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9970" w:author="Okot" w:date="2020-01-02T12:06:00Z"/>
              </w:rPr>
            </w:pPr>
            <w:ins w:id="9971" w:author="Okot" w:date="2020-01-20T19:47:00Z">
              <w:r w:rsidRPr="00F96419">
                <w:rPr>
                  <w:rPrChange w:id="9972"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9973" w:author="Okot" w:date="2020-01-02T12:06:00Z"/>
        </w:trPr>
        <w:tc>
          <w:tcPr>
            <w:tcW w:w="3397" w:type="dxa"/>
          </w:tcPr>
          <w:p w14:paraId="63F76866" w14:textId="4FC7A1BA" w:rsidR="00E075C7" w:rsidRPr="006076CC" w:rsidRDefault="00E075C7" w:rsidP="00385ED4">
            <w:pPr>
              <w:ind w:firstLine="0"/>
              <w:rPr>
                <w:ins w:id="9974" w:author="Okot" w:date="2020-01-02T12:06:00Z"/>
                <w:b/>
              </w:rPr>
            </w:pPr>
            <w:ins w:id="9975" w:author="Okot" w:date="2020-01-02T12:06:00Z">
              <w:r w:rsidRPr="006076CC">
                <w:rPr>
                  <w:b/>
                </w:rPr>
                <w:t>Scenariusze alternatywne</w:t>
              </w:r>
            </w:ins>
          </w:p>
        </w:tc>
        <w:tc>
          <w:tcPr>
            <w:tcW w:w="5664" w:type="dxa"/>
          </w:tcPr>
          <w:p w14:paraId="5769A0A5" w14:textId="51F19E40" w:rsidR="00085783" w:rsidRDefault="00085783" w:rsidP="00085783">
            <w:pPr>
              <w:ind w:firstLine="0"/>
              <w:rPr>
                <w:ins w:id="9976" w:author="Okot" w:date="2020-01-02T12:52:00Z"/>
              </w:rPr>
            </w:pPr>
            <w:ins w:id="9977" w:author="Okot" w:date="2020-01-02T12:52:00Z">
              <w:r>
                <w:t>(1-4).1. Użytkownik używa przycisku do zamknięcia okna.</w:t>
              </w:r>
            </w:ins>
          </w:p>
          <w:p w14:paraId="0A44B967" w14:textId="613E8031" w:rsidR="00085783" w:rsidRDefault="00085783" w:rsidP="00085783">
            <w:pPr>
              <w:ind w:firstLine="0"/>
              <w:rPr>
                <w:ins w:id="9978" w:author="Okot" w:date="2020-01-02T12:52:00Z"/>
              </w:rPr>
            </w:pPr>
            <w:ins w:id="9979" w:author="Okot" w:date="2020-01-02T12:52:00Z">
              <w:r>
                <w:t>(1-4).1.1. Pojawia okno dialogowe służące do potwierdzenia zamknięcia okna bez zapisywania danych.</w:t>
              </w:r>
            </w:ins>
          </w:p>
          <w:p w14:paraId="098967A2" w14:textId="10969728" w:rsidR="00085783" w:rsidRDefault="00085783" w:rsidP="00085783">
            <w:pPr>
              <w:ind w:firstLine="0"/>
              <w:rPr>
                <w:ins w:id="9980" w:author="Okot" w:date="2020-01-02T12:52:00Z"/>
              </w:rPr>
            </w:pPr>
            <w:ins w:id="9981" w:author="Okot" w:date="2020-01-02T12:52:00Z">
              <w:r>
                <w:t>(1-4).1.2.1. Użytkownik potwierdza zamknięcie okna.</w:t>
              </w:r>
            </w:ins>
          </w:p>
          <w:p w14:paraId="775962B4" w14:textId="16B8B7D9" w:rsidR="00085783" w:rsidRDefault="00085783" w:rsidP="00085783">
            <w:pPr>
              <w:ind w:firstLine="0"/>
              <w:rPr>
                <w:ins w:id="9982" w:author="Okot" w:date="2020-01-02T12:52:00Z"/>
              </w:rPr>
            </w:pPr>
            <w:ins w:id="9983" w:author="Okot" w:date="2020-01-02T12:52:00Z">
              <w:r>
                <w:t>(1-4).1.2.1.1. Okno modalne z formularzem zostaje zamknięte.</w:t>
              </w:r>
            </w:ins>
          </w:p>
          <w:p w14:paraId="3B2C7DB7" w14:textId="6EB6BDDA" w:rsidR="00085783" w:rsidRDefault="00085783" w:rsidP="00085783">
            <w:pPr>
              <w:ind w:firstLine="0"/>
              <w:rPr>
                <w:ins w:id="9984" w:author="Okot" w:date="2020-01-02T12:52:00Z"/>
              </w:rPr>
            </w:pPr>
            <w:ins w:id="9985" w:author="Okot" w:date="2020-01-02T12:52:00Z">
              <w:r>
                <w:lastRenderedPageBreak/>
                <w:t>(1-4).1.2.1.2. Powrót do podstrony „Posiłki”.</w:t>
              </w:r>
            </w:ins>
          </w:p>
          <w:p w14:paraId="34DFA5BB" w14:textId="1C355D83" w:rsidR="00085783" w:rsidRDefault="00085783" w:rsidP="00085783">
            <w:pPr>
              <w:ind w:firstLine="0"/>
              <w:rPr>
                <w:ins w:id="9986" w:author="Okot" w:date="2020-01-02T12:52:00Z"/>
              </w:rPr>
            </w:pPr>
            <w:ins w:id="9987" w:author="Okot" w:date="2020-01-02T12:52:00Z">
              <w:r>
                <w:t>(1-4).1.2.2. Użytkownik rezygnuje z akcji.</w:t>
              </w:r>
            </w:ins>
          </w:p>
          <w:p w14:paraId="02E5BF05" w14:textId="6CF9C801" w:rsidR="00085783" w:rsidRDefault="000B2B3D" w:rsidP="00085783">
            <w:pPr>
              <w:ind w:firstLine="0"/>
              <w:rPr>
                <w:ins w:id="9988" w:author="Okot" w:date="2020-01-02T12:52:00Z"/>
              </w:rPr>
            </w:pPr>
            <w:ins w:id="9989" w:author="Okot" w:date="2020-01-02T12:52:00Z">
              <w:r>
                <w:t>(1-4).1.2.2.1. Powrót do pkt</w:t>
              </w:r>
              <w:r w:rsidR="00085783">
                <w:t> (1-4).</w:t>
              </w:r>
            </w:ins>
          </w:p>
          <w:p w14:paraId="335C590D" w14:textId="77777777" w:rsidR="00E075C7" w:rsidRDefault="00F224F8" w:rsidP="00385ED4">
            <w:pPr>
              <w:ind w:firstLine="0"/>
              <w:rPr>
                <w:ins w:id="9990" w:author="Okot" w:date="2020-01-02T12:52:00Z"/>
              </w:rPr>
            </w:pPr>
            <w:ins w:id="9991" w:author="Okot" w:date="2020-01-02T12:52:00Z">
              <w:r>
                <w:t>5.1.Użytkownik nie wybrał potrawy z listy.</w:t>
              </w:r>
            </w:ins>
          </w:p>
          <w:p w14:paraId="1D72170B" w14:textId="2525C355" w:rsidR="00F224F8" w:rsidRDefault="00F224F8" w:rsidP="00F224F8">
            <w:pPr>
              <w:ind w:firstLine="0"/>
              <w:rPr>
                <w:ins w:id="9992" w:author="Okot" w:date="2020-01-02T12:55:00Z"/>
              </w:rPr>
            </w:pPr>
            <w:ins w:id="9993" w:author="Okot" w:date="2020-01-02T12:55:00Z">
              <w:r>
                <w:t>5.1.1. Wyświetlony zostaje stosowny komunikat błędu.</w:t>
              </w:r>
            </w:ins>
          </w:p>
          <w:p w14:paraId="1F2ADFEC" w14:textId="0F319205" w:rsidR="00F224F8" w:rsidRDefault="000B2B3D" w:rsidP="00F224F8">
            <w:pPr>
              <w:ind w:firstLine="0"/>
              <w:rPr>
                <w:ins w:id="9994" w:author="Okot" w:date="2020-01-02T12:55:00Z"/>
              </w:rPr>
            </w:pPr>
            <w:ins w:id="9995" w:author="Okot" w:date="2020-01-02T12:55:00Z">
              <w:r>
                <w:t>5.1.2. Powrót do pkt</w:t>
              </w:r>
              <w:r w:rsidR="00F224F8">
                <w:t xml:space="preserve"> 2.</w:t>
              </w:r>
            </w:ins>
          </w:p>
          <w:p w14:paraId="4ADD2631" w14:textId="250C1A18" w:rsidR="00F224F8" w:rsidRDefault="00F224F8" w:rsidP="00F224F8">
            <w:pPr>
              <w:ind w:firstLine="0"/>
              <w:rPr>
                <w:ins w:id="9996" w:author="Okot" w:date="2020-01-02T12:55:00Z"/>
              </w:rPr>
            </w:pPr>
            <w:ins w:id="9997" w:author="Okot" w:date="2020-01-02T12:55:00Z">
              <w:r>
                <w:t>5.2(a)</w:t>
              </w:r>
            </w:ins>
            <w:ins w:id="9998" w:author="Okot" w:date="2020-01-02T12:56:00Z">
              <w:r>
                <w:t xml:space="preserve"> </w:t>
              </w:r>
            </w:ins>
            <w:ins w:id="9999" w:author="Okot" w:date="2020-01-02T12:55:00Z">
              <w:r>
                <w:t>Uż</w:t>
              </w:r>
              <w:r w:rsidR="00B0236A">
                <w:t>ytkownik nie uzupe</w:t>
              </w:r>
            </w:ins>
            <w:ins w:id="10000" w:author="Okot" w:date="2020-01-02T12:56:00Z">
              <w:r w:rsidR="00B0236A">
                <w:t xml:space="preserve">łnił pola </w:t>
              </w:r>
            </w:ins>
            <w:ins w:id="10001" w:author="Okot" w:date="2020-01-02T12:57:00Z">
              <w:r w:rsidR="00B0236A">
                <w:t>„Waga/liczba porcji”</w:t>
              </w:r>
            </w:ins>
            <w:ins w:id="10002" w:author="Okot" w:date="2020-01-02T12:55:00Z">
              <w:r>
                <w:t>.</w:t>
              </w:r>
            </w:ins>
          </w:p>
          <w:p w14:paraId="55C27CA2" w14:textId="688D7635" w:rsidR="00B0236A" w:rsidRDefault="00F224F8" w:rsidP="00F224F8">
            <w:pPr>
              <w:ind w:firstLine="0"/>
              <w:rPr>
                <w:ins w:id="10003" w:author="Okot" w:date="2020-01-02T12:56:00Z"/>
              </w:rPr>
            </w:pPr>
            <w:ins w:id="10004" w:author="Okot" w:date="2020-01-02T12:55:00Z">
              <w:r>
                <w:t>5.2</w:t>
              </w:r>
            </w:ins>
            <w:ins w:id="10005" w:author="Okot" w:date="2020-01-02T12:56:00Z">
              <w:r>
                <w:t xml:space="preserve">(b) </w:t>
              </w:r>
              <w:r w:rsidR="00B0236A">
                <w:t>Użytkownik wprowadzi</w:t>
              </w:r>
            </w:ins>
            <w:ins w:id="10006" w:author="Okot" w:date="2020-01-02T12:57:00Z">
              <w:r w:rsidR="00B0236A">
                <w:t>ł błędne dane do pola „Waga/liczba porcji”.</w:t>
              </w:r>
            </w:ins>
          </w:p>
          <w:p w14:paraId="210F0E41" w14:textId="693618E3" w:rsidR="00F224F8" w:rsidRDefault="00B0236A" w:rsidP="00F224F8">
            <w:pPr>
              <w:ind w:firstLine="0"/>
              <w:rPr>
                <w:ins w:id="10007" w:author="Okot" w:date="2020-01-02T12:55:00Z"/>
              </w:rPr>
            </w:pPr>
            <w:ins w:id="10008" w:author="Okot" w:date="2020-01-02T12:56:00Z">
              <w:r>
                <w:t xml:space="preserve">5.2.1. </w:t>
              </w:r>
            </w:ins>
            <w:ins w:id="10009" w:author="Okot" w:date="2020-01-02T12:55:00Z">
              <w:r w:rsidR="00F224F8">
                <w:t>Wyświetlony zostaje stosowny komunikat błędu.</w:t>
              </w:r>
            </w:ins>
          </w:p>
          <w:p w14:paraId="256CF529" w14:textId="7BBB71D3" w:rsidR="00F224F8" w:rsidRDefault="00F224F8">
            <w:pPr>
              <w:ind w:firstLine="0"/>
              <w:rPr>
                <w:ins w:id="10010" w:author="Okot" w:date="2020-01-02T12:06:00Z"/>
              </w:rPr>
            </w:pPr>
            <w:ins w:id="10011"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10012" w:author="Okot" w:date="2020-01-02T12:22:00Z"/>
        </w:rPr>
      </w:pPr>
    </w:p>
    <w:p w14:paraId="7D4E2E31" w14:textId="3EBF4C4A" w:rsidR="000362D0" w:rsidRDefault="00485BFC" w:rsidP="000362D0">
      <w:pPr>
        <w:ind w:firstLine="0"/>
        <w:rPr>
          <w:ins w:id="10013" w:author="Okot" w:date="2020-01-02T12:22:00Z"/>
        </w:rPr>
      </w:pPr>
      <w:ins w:id="10014" w:author="Okot" w:date="2020-01-02T12:22:00Z">
        <w:r>
          <w:t>Tabela 4.4</w:t>
        </w:r>
      </w:ins>
      <w:ins w:id="10015" w:author="Okot" w:date="2020-01-20T16:02:00Z">
        <w:r w:rsidR="00925013">
          <w:t>3</w:t>
        </w:r>
        <w:r w:rsidR="00610134">
          <w:t>.</w:t>
        </w:r>
      </w:ins>
      <w:ins w:id="10016" w:author="Okot" w:date="2020-01-02T12:22:00Z">
        <w:r w:rsidR="000362D0">
          <w:t> </w:t>
        </w:r>
      </w:ins>
    </w:p>
    <w:p w14:paraId="3ABCEFF4" w14:textId="7D765D3E" w:rsidR="000362D0" w:rsidRDefault="000362D0">
      <w:pPr>
        <w:ind w:firstLine="0"/>
        <w:rPr>
          <w:ins w:id="10017" w:author="Okot" w:date="2020-01-20T19:55:00Z"/>
        </w:rPr>
        <w:pPrChange w:id="10018" w:author="Okot" w:date="2020-01-02T12:22:00Z">
          <w:pPr>
            <w:spacing w:after="160" w:line="259" w:lineRule="auto"/>
            <w:ind w:firstLine="0"/>
            <w:jc w:val="left"/>
          </w:pPr>
        </w:pPrChange>
      </w:pPr>
      <w:ins w:id="10019"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10020" w:author="Okot" w:date="2020-01-20T19:55:00Z"/>
        </w:trPr>
        <w:tc>
          <w:tcPr>
            <w:tcW w:w="3397" w:type="dxa"/>
          </w:tcPr>
          <w:p w14:paraId="501CEEE7" w14:textId="77777777" w:rsidR="00294AAF" w:rsidRPr="006076CC" w:rsidRDefault="00294AAF" w:rsidP="00D91D3D">
            <w:pPr>
              <w:ind w:firstLine="0"/>
              <w:rPr>
                <w:ins w:id="10021" w:author="Okot" w:date="2020-01-20T19:55:00Z"/>
                <w:b/>
              </w:rPr>
            </w:pPr>
            <w:ins w:id="10022" w:author="Okot" w:date="2020-01-20T19:55:00Z">
              <w:r w:rsidRPr="006076CC">
                <w:rPr>
                  <w:b/>
                </w:rPr>
                <w:t>Nazwa</w:t>
              </w:r>
            </w:ins>
          </w:p>
        </w:tc>
        <w:tc>
          <w:tcPr>
            <w:tcW w:w="5664" w:type="dxa"/>
          </w:tcPr>
          <w:p w14:paraId="0105F99A" w14:textId="319BBFF8" w:rsidR="00294AAF" w:rsidRPr="001949D1" w:rsidRDefault="00294AAF">
            <w:pPr>
              <w:ind w:firstLine="0"/>
              <w:rPr>
                <w:ins w:id="10023" w:author="Okot" w:date="2020-01-20T19:55:00Z"/>
                <w:b/>
                <w:i/>
              </w:rPr>
            </w:pPr>
            <w:ins w:id="10024" w:author="Okot" w:date="2020-01-20T19:55:00Z">
              <w:r w:rsidRPr="001949D1">
                <w:rPr>
                  <w:b/>
                  <w:i/>
                </w:rPr>
                <w:t>PU04</w:t>
              </w:r>
            </w:ins>
            <w:ins w:id="10025" w:author="Okot" w:date="2020-01-21T14:01:00Z">
              <w:r w:rsidR="00925013">
                <w:rPr>
                  <w:b/>
                  <w:i/>
                </w:rPr>
                <w:t>3</w:t>
              </w:r>
            </w:ins>
            <w:ins w:id="10026" w:author="Okot" w:date="2020-01-20T19:55:00Z">
              <w:r w:rsidRPr="001949D1">
                <w:rPr>
                  <w:b/>
                  <w:i/>
                </w:rPr>
                <w:t>: Dodanie produktu</w:t>
              </w:r>
            </w:ins>
          </w:p>
        </w:tc>
      </w:tr>
      <w:tr w:rsidR="00294AAF" w14:paraId="3B113099" w14:textId="77777777" w:rsidTr="00D91D3D">
        <w:trPr>
          <w:ins w:id="10027" w:author="Okot" w:date="2020-01-20T19:55:00Z"/>
        </w:trPr>
        <w:tc>
          <w:tcPr>
            <w:tcW w:w="3397" w:type="dxa"/>
          </w:tcPr>
          <w:p w14:paraId="4137CEEC" w14:textId="77777777" w:rsidR="00294AAF" w:rsidRPr="006076CC" w:rsidRDefault="00294AAF" w:rsidP="00D91D3D">
            <w:pPr>
              <w:ind w:firstLine="0"/>
              <w:rPr>
                <w:ins w:id="10028" w:author="Okot" w:date="2020-01-20T19:55:00Z"/>
                <w:b/>
              </w:rPr>
            </w:pPr>
            <w:ins w:id="10029" w:author="Okot" w:date="2020-01-20T19:55:00Z">
              <w:r w:rsidRPr="006076CC">
                <w:rPr>
                  <w:b/>
                </w:rPr>
                <w:t>Opis</w:t>
              </w:r>
            </w:ins>
          </w:p>
        </w:tc>
        <w:tc>
          <w:tcPr>
            <w:tcW w:w="5664" w:type="dxa"/>
          </w:tcPr>
          <w:p w14:paraId="1509FBE5" w14:textId="77777777" w:rsidR="00294AAF" w:rsidRDefault="00294AAF" w:rsidP="00D91D3D">
            <w:pPr>
              <w:ind w:firstLine="0"/>
              <w:rPr>
                <w:ins w:id="10030" w:author="Okot" w:date="2020-01-20T19:55:00Z"/>
              </w:rPr>
            </w:pPr>
            <w:ins w:id="10031" w:author="Okot" w:date="2020-01-20T19:55:00Z">
              <w:r>
                <w:t>Przypadek użycia pozwala użytkownikowi dodać zjedzony produkt do posiłku..</w:t>
              </w:r>
            </w:ins>
          </w:p>
        </w:tc>
      </w:tr>
      <w:tr w:rsidR="00294AAF" w14:paraId="0098FDA1" w14:textId="77777777" w:rsidTr="00D91D3D">
        <w:trPr>
          <w:ins w:id="10032" w:author="Okot" w:date="2020-01-20T19:55:00Z"/>
        </w:trPr>
        <w:tc>
          <w:tcPr>
            <w:tcW w:w="3397" w:type="dxa"/>
          </w:tcPr>
          <w:p w14:paraId="1D821E19" w14:textId="77777777" w:rsidR="00294AAF" w:rsidRPr="006076CC" w:rsidRDefault="00294AAF" w:rsidP="00D91D3D">
            <w:pPr>
              <w:ind w:firstLine="0"/>
              <w:rPr>
                <w:ins w:id="10033" w:author="Okot" w:date="2020-01-20T19:55:00Z"/>
                <w:b/>
              </w:rPr>
            </w:pPr>
            <w:ins w:id="10034" w:author="Okot" w:date="2020-01-20T19:55:00Z">
              <w:r w:rsidRPr="006076CC">
                <w:rPr>
                  <w:b/>
                </w:rPr>
                <w:t>Warunki początkowe</w:t>
              </w:r>
            </w:ins>
          </w:p>
        </w:tc>
        <w:tc>
          <w:tcPr>
            <w:tcW w:w="5664" w:type="dxa"/>
          </w:tcPr>
          <w:p w14:paraId="23C9679F" w14:textId="581CBBE0" w:rsidR="00294AAF" w:rsidRDefault="00294AAF" w:rsidP="00D91D3D">
            <w:pPr>
              <w:ind w:firstLine="0"/>
              <w:rPr>
                <w:ins w:id="10035" w:author="Okot" w:date="2020-01-20T19:55:00Z"/>
              </w:rPr>
            </w:pPr>
            <w:ins w:id="10036" w:author="Okot" w:date="2020-01-20T19:55:00Z">
              <w:r>
                <w:t>Użytkownik poprawnie zrealizował PU002 i wybrał opc</w:t>
              </w:r>
              <w:r w:rsidR="00925013">
                <w:t>ję „Dodaj potrawę” w pkt 8 PU041</w:t>
              </w:r>
              <w:r>
                <w:t>.</w:t>
              </w:r>
            </w:ins>
          </w:p>
        </w:tc>
      </w:tr>
      <w:tr w:rsidR="00294AAF" w14:paraId="5000491D" w14:textId="77777777" w:rsidTr="00D91D3D">
        <w:trPr>
          <w:ins w:id="10037" w:author="Okot" w:date="2020-01-20T19:55:00Z"/>
        </w:trPr>
        <w:tc>
          <w:tcPr>
            <w:tcW w:w="3397" w:type="dxa"/>
          </w:tcPr>
          <w:p w14:paraId="0846CC2E" w14:textId="77777777" w:rsidR="00294AAF" w:rsidRPr="006076CC" w:rsidRDefault="00294AAF" w:rsidP="00D91D3D">
            <w:pPr>
              <w:ind w:firstLine="0"/>
              <w:rPr>
                <w:ins w:id="10038" w:author="Okot" w:date="2020-01-20T19:55:00Z"/>
                <w:b/>
              </w:rPr>
            </w:pPr>
            <w:ins w:id="10039" w:author="Okot" w:date="2020-01-20T19:55:00Z">
              <w:r w:rsidRPr="006076CC">
                <w:rPr>
                  <w:b/>
                </w:rPr>
                <w:t>Inicjacja</w:t>
              </w:r>
            </w:ins>
          </w:p>
        </w:tc>
        <w:tc>
          <w:tcPr>
            <w:tcW w:w="5664" w:type="dxa"/>
          </w:tcPr>
          <w:p w14:paraId="1F13A727" w14:textId="4AFB646D" w:rsidR="00294AAF" w:rsidRDefault="00294AAF">
            <w:pPr>
              <w:ind w:firstLine="0"/>
              <w:rPr>
                <w:ins w:id="10040" w:author="Okot" w:date="2020-01-20T19:55:00Z"/>
              </w:rPr>
            </w:pPr>
            <w:ins w:id="10041" w:author="Okot" w:date="2020-01-20T19:55:00Z">
              <w:r>
                <w:t>Użytkownik wybrał opcję „Dodaj produkt” w pkt</w:t>
              </w:r>
              <w:r w:rsidR="00925013">
                <w:t> 5 PU041</w:t>
              </w:r>
              <w:r>
                <w:t>.</w:t>
              </w:r>
            </w:ins>
          </w:p>
        </w:tc>
      </w:tr>
      <w:tr w:rsidR="00294AAF" w14:paraId="43DADEBD" w14:textId="77777777" w:rsidTr="00D91D3D">
        <w:trPr>
          <w:ins w:id="10042" w:author="Okot" w:date="2020-01-20T19:55:00Z"/>
        </w:trPr>
        <w:tc>
          <w:tcPr>
            <w:tcW w:w="3397" w:type="dxa"/>
          </w:tcPr>
          <w:p w14:paraId="3601B9BC" w14:textId="77777777" w:rsidR="00294AAF" w:rsidRPr="006076CC" w:rsidRDefault="00294AAF" w:rsidP="00D91D3D">
            <w:pPr>
              <w:ind w:firstLine="0"/>
              <w:rPr>
                <w:ins w:id="10043" w:author="Okot" w:date="2020-01-20T19:55:00Z"/>
                <w:b/>
              </w:rPr>
            </w:pPr>
            <w:ins w:id="10044" w:author="Okot" w:date="2020-01-20T19:55:00Z">
              <w:r w:rsidRPr="006076CC">
                <w:rPr>
                  <w:b/>
                </w:rPr>
                <w:t>Warunki końcowe</w:t>
              </w:r>
            </w:ins>
          </w:p>
        </w:tc>
        <w:tc>
          <w:tcPr>
            <w:tcW w:w="5664" w:type="dxa"/>
          </w:tcPr>
          <w:p w14:paraId="7B3F3B82" w14:textId="5C3DC480" w:rsidR="00294AAF" w:rsidRDefault="00294AAF">
            <w:pPr>
              <w:ind w:firstLine="0"/>
              <w:rPr>
                <w:ins w:id="10045" w:author="Okot" w:date="2020-01-20T19:55:00Z"/>
              </w:rPr>
            </w:pPr>
            <w:ins w:id="10046" w:author="Okot" w:date="2020-01-20T19:55:00Z">
              <w:r>
                <w:t>Rozpoczęcie realizacji PU04</w:t>
              </w:r>
            </w:ins>
            <w:ins w:id="10047" w:author="Okot" w:date="2020-01-21T14:01:00Z">
              <w:r w:rsidR="00925013">
                <w:t>4</w:t>
              </w:r>
            </w:ins>
            <w:ins w:id="10048" w:author="Okot" w:date="2020-01-20T19:55:00Z">
              <w:r>
                <w:t xml:space="preserve"> lub PU045</w:t>
              </w:r>
            </w:ins>
          </w:p>
        </w:tc>
      </w:tr>
      <w:tr w:rsidR="00294AAF" w14:paraId="1536A812" w14:textId="77777777" w:rsidTr="00D91D3D">
        <w:trPr>
          <w:ins w:id="10049" w:author="Okot" w:date="2020-01-20T19:55:00Z"/>
        </w:trPr>
        <w:tc>
          <w:tcPr>
            <w:tcW w:w="3397" w:type="dxa"/>
          </w:tcPr>
          <w:p w14:paraId="3E9FE3E2" w14:textId="77777777" w:rsidR="00294AAF" w:rsidRPr="006076CC" w:rsidRDefault="00294AAF" w:rsidP="00D91D3D">
            <w:pPr>
              <w:ind w:firstLine="0"/>
              <w:rPr>
                <w:ins w:id="10050" w:author="Okot" w:date="2020-01-20T19:55:00Z"/>
                <w:b/>
              </w:rPr>
            </w:pPr>
            <w:ins w:id="10051" w:author="Okot" w:date="2020-01-20T19:55:00Z">
              <w:r w:rsidRPr="006076CC">
                <w:rPr>
                  <w:b/>
                </w:rPr>
                <w:t>Scenariusz główny</w:t>
              </w:r>
            </w:ins>
          </w:p>
        </w:tc>
        <w:tc>
          <w:tcPr>
            <w:tcW w:w="5664" w:type="dxa"/>
          </w:tcPr>
          <w:p w14:paraId="16F62C2C" w14:textId="3E15888F" w:rsidR="00294AAF" w:rsidRDefault="00294AAF" w:rsidP="00D91D3D">
            <w:pPr>
              <w:ind w:firstLine="0"/>
              <w:rPr>
                <w:ins w:id="10052" w:author="Okot" w:date="2020-01-20T19:55:00Z"/>
              </w:rPr>
            </w:pPr>
            <w:ins w:id="10053" w:author="Okot" w:date="2020-01-20T19:55:00Z">
              <w:r>
                <w:t>1. Wyświetlone zostaje okno modalne wyboru sposobu dodawania produktu do posiłku.</w:t>
              </w:r>
            </w:ins>
          </w:p>
          <w:p w14:paraId="7D094A01" w14:textId="20D745A4" w:rsidR="00294AAF" w:rsidRDefault="00294AAF" w:rsidP="00D91D3D">
            <w:pPr>
              <w:ind w:firstLine="0"/>
              <w:rPr>
                <w:ins w:id="10054" w:author="Okot" w:date="2020-01-20T19:55:00Z"/>
              </w:rPr>
            </w:pPr>
            <w:ins w:id="10055" w:author="Okot" w:date="2020-01-20T19:55:00Z">
              <w:r>
                <w:t>2. Użytkownik dokonuje wyboru.</w:t>
              </w:r>
            </w:ins>
          </w:p>
          <w:p w14:paraId="7D9771AD" w14:textId="5B915ECE" w:rsidR="00294AAF" w:rsidRDefault="00294AAF" w:rsidP="00D91D3D">
            <w:pPr>
              <w:ind w:firstLine="0"/>
              <w:rPr>
                <w:ins w:id="10056" w:author="Okot" w:date="2020-01-20T19:56:00Z"/>
              </w:rPr>
            </w:pPr>
            <w:ins w:id="10057" w:author="Okot" w:date="2020-01-20T19:55:00Z">
              <w:r>
                <w:t>2.1. Przej</w:t>
              </w:r>
            </w:ins>
            <w:ins w:id="10058" w:author="Okot" w:date="2020-01-20T19:56:00Z">
              <w:r w:rsidR="0083058E">
                <w:t>ście do pkt 1 PU044</w:t>
              </w:r>
              <w:r>
                <w:t>.</w:t>
              </w:r>
            </w:ins>
          </w:p>
          <w:p w14:paraId="17335635" w14:textId="1C0F5184" w:rsidR="00294AAF" w:rsidRDefault="00294AAF" w:rsidP="00D91D3D">
            <w:pPr>
              <w:ind w:firstLine="0"/>
              <w:rPr>
                <w:ins w:id="10059" w:author="Okot" w:date="2020-01-20T19:56:00Z"/>
              </w:rPr>
            </w:pPr>
            <w:ins w:id="10060" w:author="Okot" w:date="2020-01-20T19:56:00Z">
              <w:r>
                <w:t>lub</w:t>
              </w:r>
            </w:ins>
          </w:p>
          <w:p w14:paraId="0BC4BA95" w14:textId="51F5581A" w:rsidR="00294AAF" w:rsidRDefault="0083058E">
            <w:pPr>
              <w:ind w:firstLine="0"/>
              <w:rPr>
                <w:ins w:id="10061" w:author="Okot" w:date="2020-01-20T19:55:00Z"/>
              </w:rPr>
            </w:pPr>
            <w:ins w:id="10062" w:author="Okot" w:date="2020-01-20T19:56:00Z">
              <w:r>
                <w:t>2.2. Przejście do pkt 1 PU045</w:t>
              </w:r>
              <w:r w:rsidR="00294AAF">
                <w:t>.</w:t>
              </w:r>
            </w:ins>
          </w:p>
        </w:tc>
      </w:tr>
      <w:tr w:rsidR="00294AAF" w14:paraId="2EAE0FE3" w14:textId="77777777" w:rsidTr="00D91D3D">
        <w:trPr>
          <w:trHeight w:val="54"/>
          <w:ins w:id="10063" w:author="Okot" w:date="2020-01-20T19:55:00Z"/>
        </w:trPr>
        <w:tc>
          <w:tcPr>
            <w:tcW w:w="3397" w:type="dxa"/>
          </w:tcPr>
          <w:p w14:paraId="6CDA6805" w14:textId="4AD565B5" w:rsidR="00294AAF" w:rsidRPr="006076CC" w:rsidRDefault="00294AAF" w:rsidP="00D91D3D">
            <w:pPr>
              <w:ind w:firstLine="0"/>
              <w:rPr>
                <w:ins w:id="10064" w:author="Okot" w:date="2020-01-20T19:55:00Z"/>
                <w:b/>
              </w:rPr>
            </w:pPr>
            <w:ins w:id="10065" w:author="Okot" w:date="2020-01-20T19:55:00Z">
              <w:r w:rsidRPr="006076CC">
                <w:rPr>
                  <w:b/>
                </w:rPr>
                <w:t>Scenariusze alternatywne</w:t>
              </w:r>
            </w:ins>
          </w:p>
        </w:tc>
        <w:tc>
          <w:tcPr>
            <w:tcW w:w="5664" w:type="dxa"/>
          </w:tcPr>
          <w:p w14:paraId="11D56B79" w14:textId="00DF5F2A" w:rsidR="00294AAF" w:rsidRDefault="00294AAF" w:rsidP="00D91D3D">
            <w:pPr>
              <w:ind w:firstLine="0"/>
              <w:rPr>
                <w:ins w:id="10066" w:author="Okot" w:date="2020-01-20T19:55:00Z"/>
              </w:rPr>
            </w:pPr>
            <w:ins w:id="10067" w:author="Okot" w:date="2020-01-20T19:55:00Z">
              <w:r>
                <w:t>(1-2).1. Użytkownik używa przycisku do zamknięcia okna.</w:t>
              </w:r>
            </w:ins>
          </w:p>
          <w:p w14:paraId="4388CAE9" w14:textId="3939FE26" w:rsidR="00294AAF" w:rsidRDefault="00294AAF" w:rsidP="00D91D3D">
            <w:pPr>
              <w:ind w:firstLine="0"/>
              <w:rPr>
                <w:ins w:id="10068" w:author="Okot" w:date="2020-01-20T19:55:00Z"/>
              </w:rPr>
            </w:pPr>
            <w:ins w:id="10069" w:author="Okot" w:date="2020-01-20T19:55:00Z">
              <w:r>
                <w:t>(1-2).1.1. Pojawia okno dialogowe służące do potwierdzenia zamknięcia okna bez zapisywania danych.</w:t>
              </w:r>
            </w:ins>
          </w:p>
          <w:p w14:paraId="71DD3132" w14:textId="6FBCA94E" w:rsidR="00294AAF" w:rsidRDefault="00294AAF" w:rsidP="00D91D3D">
            <w:pPr>
              <w:ind w:firstLine="0"/>
              <w:rPr>
                <w:ins w:id="10070" w:author="Okot" w:date="2020-01-20T19:55:00Z"/>
              </w:rPr>
            </w:pPr>
            <w:ins w:id="10071" w:author="Okot" w:date="2020-01-20T19:55:00Z">
              <w:r>
                <w:lastRenderedPageBreak/>
                <w:t>(1-2).1.2.1. Użytkownik potwierdza zamknięcie okna.</w:t>
              </w:r>
            </w:ins>
          </w:p>
          <w:p w14:paraId="4DB5423A" w14:textId="338A612F" w:rsidR="00294AAF" w:rsidRDefault="00294AAF" w:rsidP="00D91D3D">
            <w:pPr>
              <w:ind w:firstLine="0"/>
              <w:rPr>
                <w:ins w:id="10072" w:author="Okot" w:date="2020-01-20T19:55:00Z"/>
              </w:rPr>
            </w:pPr>
            <w:ins w:id="10073" w:author="Okot" w:date="2020-01-20T19:55:00Z">
              <w:r>
                <w:t>(1-2).1.2.1.1. Okno modalne z formularzem zostaje zamknięte.</w:t>
              </w:r>
            </w:ins>
          </w:p>
          <w:p w14:paraId="3DBA76AC" w14:textId="6559C19E" w:rsidR="00294AAF" w:rsidRDefault="00294AAF" w:rsidP="00D91D3D">
            <w:pPr>
              <w:ind w:firstLine="0"/>
              <w:rPr>
                <w:ins w:id="10074" w:author="Okot" w:date="2020-01-20T19:55:00Z"/>
              </w:rPr>
            </w:pPr>
            <w:ins w:id="10075" w:author="Okot" w:date="2020-01-20T19:55:00Z">
              <w:r>
                <w:t>(1-2).1.2.1.2. Powrót do podstrony „Posiłki”.</w:t>
              </w:r>
            </w:ins>
          </w:p>
          <w:p w14:paraId="356788E4" w14:textId="3CCD0221" w:rsidR="00294AAF" w:rsidRDefault="00294AAF" w:rsidP="00D91D3D">
            <w:pPr>
              <w:ind w:firstLine="0"/>
              <w:rPr>
                <w:ins w:id="10076" w:author="Okot" w:date="2020-01-20T19:55:00Z"/>
              </w:rPr>
            </w:pPr>
            <w:ins w:id="10077" w:author="Okot" w:date="2020-01-20T19:55:00Z">
              <w:r>
                <w:t>(1-2).1.2.2. Użytkownik rezygnuje z akcji.</w:t>
              </w:r>
            </w:ins>
          </w:p>
          <w:p w14:paraId="29C2BBDE" w14:textId="0AF136EA" w:rsidR="00294AAF" w:rsidRDefault="00294AAF">
            <w:pPr>
              <w:ind w:firstLine="0"/>
              <w:rPr>
                <w:ins w:id="10078" w:author="Okot" w:date="2020-01-20T19:55:00Z"/>
              </w:rPr>
            </w:pPr>
            <w:ins w:id="10079"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10080" w:author="Okot" w:date="2020-01-20T20:07:00Z"/>
        </w:rPr>
      </w:pPr>
    </w:p>
    <w:p w14:paraId="03DFCF26" w14:textId="14099030" w:rsidR="00E9692C" w:rsidRDefault="0083058E" w:rsidP="00E9692C">
      <w:pPr>
        <w:ind w:firstLine="0"/>
        <w:rPr>
          <w:ins w:id="10081" w:author="Okot" w:date="2020-01-20T19:57:00Z"/>
        </w:rPr>
      </w:pPr>
      <w:ins w:id="10082" w:author="Okot" w:date="2020-01-20T19:57:00Z">
        <w:r>
          <w:t>Tabela 4.44</w:t>
        </w:r>
        <w:r w:rsidR="00E9692C">
          <w:t>. </w:t>
        </w:r>
      </w:ins>
    </w:p>
    <w:p w14:paraId="59D04882" w14:textId="4AA61E1A" w:rsidR="00294AAF" w:rsidRDefault="00E9692C">
      <w:pPr>
        <w:ind w:firstLine="0"/>
        <w:rPr>
          <w:ins w:id="10083" w:author="Okot" w:date="2020-01-02T12:06:00Z"/>
        </w:rPr>
        <w:pPrChange w:id="10084" w:author="Okot" w:date="2020-01-02T12:22:00Z">
          <w:pPr>
            <w:spacing w:after="160" w:line="259" w:lineRule="auto"/>
            <w:ind w:firstLine="0"/>
            <w:jc w:val="left"/>
          </w:pPr>
        </w:pPrChange>
      </w:pPr>
      <w:ins w:id="10085" w:author="Okot" w:date="2020-01-20T19:57:00Z">
        <w:r>
          <w:t>Opis scenariusza przypadku użycia „Dodanie produktu</w:t>
        </w:r>
      </w:ins>
      <w:ins w:id="10086" w:author="Okot" w:date="2020-01-20T19:58:00Z">
        <w:r>
          <w:t xml:space="preserve"> istniejącego w bazie</w:t>
        </w:r>
      </w:ins>
      <w:ins w:id="10087"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10088" w:author="Okot" w:date="2020-01-02T12:06:00Z"/>
        </w:trPr>
        <w:tc>
          <w:tcPr>
            <w:tcW w:w="3397" w:type="dxa"/>
          </w:tcPr>
          <w:p w14:paraId="4366A5DA" w14:textId="77777777" w:rsidR="00E075C7" w:rsidRPr="006076CC" w:rsidRDefault="00E075C7" w:rsidP="00385ED4">
            <w:pPr>
              <w:ind w:firstLine="0"/>
              <w:rPr>
                <w:ins w:id="10089" w:author="Okot" w:date="2020-01-02T12:06:00Z"/>
                <w:b/>
              </w:rPr>
            </w:pPr>
            <w:ins w:id="10090" w:author="Okot" w:date="2020-01-02T12:06:00Z">
              <w:r w:rsidRPr="006076CC">
                <w:rPr>
                  <w:b/>
                </w:rPr>
                <w:t>Nazwa</w:t>
              </w:r>
            </w:ins>
          </w:p>
        </w:tc>
        <w:tc>
          <w:tcPr>
            <w:tcW w:w="5664" w:type="dxa"/>
          </w:tcPr>
          <w:p w14:paraId="53F57835" w14:textId="238EDE97" w:rsidR="00E075C7" w:rsidRPr="001F6A86" w:rsidRDefault="001F6A86">
            <w:pPr>
              <w:ind w:firstLine="0"/>
              <w:rPr>
                <w:ins w:id="10091" w:author="Okot" w:date="2020-01-02T12:06:00Z"/>
                <w:b/>
                <w:i/>
                <w:rPrChange w:id="10092" w:author="Okot" w:date="2020-01-02T13:00:00Z">
                  <w:rPr>
                    <w:ins w:id="10093" w:author="Okot" w:date="2020-01-02T12:06:00Z"/>
                  </w:rPr>
                </w:rPrChange>
              </w:rPr>
            </w:pPr>
            <w:ins w:id="10094" w:author="Okot" w:date="2020-01-02T12:06:00Z">
              <w:r w:rsidRPr="001F6A86">
                <w:rPr>
                  <w:b/>
                  <w:i/>
                  <w:rPrChange w:id="10095" w:author="Okot" w:date="2020-01-02T13:00:00Z">
                    <w:rPr/>
                  </w:rPrChange>
                </w:rPr>
                <w:t>PU04</w:t>
              </w:r>
            </w:ins>
            <w:ins w:id="10096" w:author="Okot" w:date="2020-01-20T16:02:00Z">
              <w:r w:rsidR="0083058E">
                <w:rPr>
                  <w:b/>
                  <w:i/>
                </w:rPr>
                <w:t>4</w:t>
              </w:r>
            </w:ins>
            <w:ins w:id="10097" w:author="Okot" w:date="2020-01-02T12:06:00Z">
              <w:r w:rsidR="00E075C7" w:rsidRPr="001F6A86">
                <w:rPr>
                  <w:b/>
                  <w:i/>
                  <w:rPrChange w:id="10098" w:author="Okot" w:date="2020-01-02T13:00:00Z">
                    <w:rPr/>
                  </w:rPrChange>
                </w:rPr>
                <w:t>:</w:t>
              </w:r>
            </w:ins>
            <w:ins w:id="10099" w:author="Okot" w:date="2020-01-02T13:00:00Z">
              <w:r w:rsidRPr="001F6A86">
                <w:rPr>
                  <w:b/>
                  <w:i/>
                  <w:rPrChange w:id="10100" w:author="Okot" w:date="2020-01-02T13:00:00Z">
                    <w:rPr/>
                  </w:rPrChange>
                </w:rPr>
                <w:t xml:space="preserve"> Dodanie produktu</w:t>
              </w:r>
            </w:ins>
            <w:ins w:id="10101" w:author="Okot" w:date="2020-01-20T19:58:00Z">
              <w:r w:rsidR="00E9692C">
                <w:rPr>
                  <w:b/>
                  <w:i/>
                </w:rPr>
                <w:t xml:space="preserve"> istniejącego w bazie</w:t>
              </w:r>
            </w:ins>
          </w:p>
        </w:tc>
      </w:tr>
      <w:tr w:rsidR="006D4972" w14:paraId="4C0FB0BF" w14:textId="77777777" w:rsidTr="00385ED4">
        <w:trPr>
          <w:ins w:id="10102" w:author="Okot" w:date="2020-01-02T12:06:00Z"/>
        </w:trPr>
        <w:tc>
          <w:tcPr>
            <w:tcW w:w="3397" w:type="dxa"/>
          </w:tcPr>
          <w:p w14:paraId="3563DDC5" w14:textId="77777777" w:rsidR="006D4972" w:rsidRPr="006076CC" w:rsidRDefault="006D4972" w:rsidP="006D4972">
            <w:pPr>
              <w:ind w:firstLine="0"/>
              <w:rPr>
                <w:ins w:id="10103" w:author="Okot" w:date="2020-01-02T12:06:00Z"/>
                <w:b/>
              </w:rPr>
            </w:pPr>
            <w:ins w:id="10104" w:author="Okot" w:date="2020-01-02T12:06:00Z">
              <w:r w:rsidRPr="006076CC">
                <w:rPr>
                  <w:b/>
                </w:rPr>
                <w:t>Opis</w:t>
              </w:r>
            </w:ins>
          </w:p>
        </w:tc>
        <w:tc>
          <w:tcPr>
            <w:tcW w:w="5664" w:type="dxa"/>
          </w:tcPr>
          <w:p w14:paraId="533FA7A8" w14:textId="7DA93BD3" w:rsidR="006D4972" w:rsidRDefault="006D4972">
            <w:pPr>
              <w:ind w:firstLine="0"/>
              <w:rPr>
                <w:ins w:id="10105" w:author="Okot" w:date="2020-01-02T12:06:00Z"/>
              </w:rPr>
            </w:pPr>
            <w:ins w:id="10106" w:author="Okot" w:date="2020-01-02T13:00:00Z">
              <w:r>
                <w:t>Przypadek użycia pozwala użytkownikowi dodać zjedzon</w:t>
              </w:r>
            </w:ins>
            <w:ins w:id="10107" w:author="Okot" w:date="2020-01-02T13:01:00Z">
              <w:r>
                <w:t>y</w:t>
              </w:r>
            </w:ins>
            <w:ins w:id="10108" w:author="Okot" w:date="2020-01-02T13:00:00Z">
              <w:r>
                <w:t xml:space="preserve"> produkt do posiłku..</w:t>
              </w:r>
            </w:ins>
          </w:p>
        </w:tc>
      </w:tr>
      <w:tr w:rsidR="006D4972" w14:paraId="72C639E9" w14:textId="77777777" w:rsidTr="00385ED4">
        <w:trPr>
          <w:ins w:id="10109" w:author="Okot" w:date="2020-01-02T12:06:00Z"/>
        </w:trPr>
        <w:tc>
          <w:tcPr>
            <w:tcW w:w="3397" w:type="dxa"/>
          </w:tcPr>
          <w:p w14:paraId="10FC6BA0" w14:textId="77777777" w:rsidR="006D4972" w:rsidRPr="006076CC" w:rsidRDefault="006D4972" w:rsidP="006D4972">
            <w:pPr>
              <w:ind w:firstLine="0"/>
              <w:rPr>
                <w:ins w:id="10110" w:author="Okot" w:date="2020-01-02T12:06:00Z"/>
                <w:b/>
              </w:rPr>
            </w:pPr>
            <w:ins w:id="10111" w:author="Okot" w:date="2020-01-02T12:06:00Z">
              <w:r w:rsidRPr="006076CC">
                <w:rPr>
                  <w:b/>
                </w:rPr>
                <w:t>Warunki początkowe</w:t>
              </w:r>
            </w:ins>
          </w:p>
        </w:tc>
        <w:tc>
          <w:tcPr>
            <w:tcW w:w="5664" w:type="dxa"/>
          </w:tcPr>
          <w:p w14:paraId="3EB9A39B" w14:textId="406D3307" w:rsidR="006D4972" w:rsidRDefault="006D4972">
            <w:pPr>
              <w:ind w:firstLine="0"/>
              <w:rPr>
                <w:ins w:id="10112" w:author="Okot" w:date="2020-01-02T12:06:00Z"/>
              </w:rPr>
            </w:pPr>
            <w:ins w:id="10113" w:author="Okot" w:date="2020-01-02T13:00:00Z">
              <w:r>
                <w:t>Użytkownik poprawnie zrealizował PU002</w:t>
              </w:r>
            </w:ins>
            <w:ins w:id="10114" w:author="Okot" w:date="2020-01-02T13:29:00Z">
              <w:r w:rsidR="00154DF0">
                <w:t xml:space="preserve"> </w:t>
              </w:r>
            </w:ins>
            <w:ins w:id="10115" w:author="Okot" w:date="2020-01-20T19:53:00Z">
              <w:r w:rsidR="00294AAF">
                <w:t>i wybrał opcję „D</w:t>
              </w:r>
              <w:r w:rsidR="00E9692C">
                <w:t xml:space="preserve">odaj produkt </w:t>
              </w:r>
            </w:ins>
            <w:ins w:id="10116" w:author="Okot" w:date="2020-01-20T19:58:00Z">
              <w:r w:rsidR="00E9692C">
                <w:t>z bazy danych</w:t>
              </w:r>
            </w:ins>
            <w:ins w:id="10117" w:author="Okot" w:date="2020-01-20T19:53:00Z">
              <w:r w:rsidR="00294AAF">
                <w:t xml:space="preserve">” w pkt </w:t>
              </w:r>
            </w:ins>
            <w:ins w:id="10118" w:author="Okot" w:date="2020-01-20T19:59:00Z">
              <w:r w:rsidR="00E9692C">
                <w:t>2</w:t>
              </w:r>
            </w:ins>
            <w:ins w:id="10119" w:author="Okot" w:date="2020-01-20T19:53:00Z">
              <w:r w:rsidR="00294AAF">
                <w:t xml:space="preserve"> PU04</w:t>
              </w:r>
            </w:ins>
            <w:ins w:id="10120" w:author="Okot" w:date="2020-01-20T19:59:00Z">
              <w:r w:rsidR="0083058E">
                <w:t>3</w:t>
              </w:r>
            </w:ins>
            <w:ins w:id="10121" w:author="Okot" w:date="2020-01-20T19:53:00Z">
              <w:r w:rsidR="00294AAF">
                <w:t>.</w:t>
              </w:r>
            </w:ins>
          </w:p>
        </w:tc>
      </w:tr>
      <w:tr w:rsidR="006D4972" w14:paraId="408454B5" w14:textId="77777777" w:rsidTr="00385ED4">
        <w:trPr>
          <w:ins w:id="10122" w:author="Okot" w:date="2020-01-02T12:06:00Z"/>
        </w:trPr>
        <w:tc>
          <w:tcPr>
            <w:tcW w:w="3397" w:type="dxa"/>
          </w:tcPr>
          <w:p w14:paraId="39A8A039" w14:textId="77777777" w:rsidR="006D4972" w:rsidRPr="006076CC" w:rsidRDefault="006D4972" w:rsidP="006D4972">
            <w:pPr>
              <w:ind w:firstLine="0"/>
              <w:rPr>
                <w:ins w:id="10123" w:author="Okot" w:date="2020-01-02T12:06:00Z"/>
                <w:b/>
              </w:rPr>
            </w:pPr>
            <w:ins w:id="10124" w:author="Okot" w:date="2020-01-02T12:06:00Z">
              <w:r w:rsidRPr="006076CC">
                <w:rPr>
                  <w:b/>
                </w:rPr>
                <w:t>Inicjacja</w:t>
              </w:r>
            </w:ins>
          </w:p>
        </w:tc>
        <w:tc>
          <w:tcPr>
            <w:tcW w:w="5664" w:type="dxa"/>
          </w:tcPr>
          <w:p w14:paraId="151778DC" w14:textId="41B2CEA2" w:rsidR="006D4972" w:rsidRDefault="006D4972">
            <w:pPr>
              <w:ind w:firstLine="0"/>
              <w:rPr>
                <w:ins w:id="10125" w:author="Okot" w:date="2020-01-02T12:06:00Z"/>
              </w:rPr>
            </w:pPr>
            <w:ins w:id="10126" w:author="Okot" w:date="2020-01-02T13:00:00Z">
              <w:r>
                <w:t>Użytkownik wybrał opcj</w:t>
              </w:r>
              <w:r w:rsidR="00610134">
                <w:t>ę „Dodaj produkt</w:t>
              </w:r>
            </w:ins>
            <w:ins w:id="10127" w:author="Okot" w:date="2020-01-20T20:00:00Z">
              <w:r w:rsidR="00E9692C">
                <w:t xml:space="preserve"> z bazy danych</w:t>
              </w:r>
            </w:ins>
            <w:ins w:id="10128" w:author="Okot" w:date="2020-01-02T13:00:00Z">
              <w:r w:rsidR="00610134">
                <w:t>” w pkt</w:t>
              </w:r>
              <w:r w:rsidR="0083058E">
                <w:t> 5 PU043</w:t>
              </w:r>
              <w:r>
                <w:t>.</w:t>
              </w:r>
            </w:ins>
          </w:p>
        </w:tc>
      </w:tr>
      <w:tr w:rsidR="00294AAF" w14:paraId="3C589B6F" w14:textId="77777777" w:rsidTr="00385ED4">
        <w:trPr>
          <w:ins w:id="10129" w:author="Okot" w:date="2020-01-02T12:06:00Z"/>
        </w:trPr>
        <w:tc>
          <w:tcPr>
            <w:tcW w:w="3397" w:type="dxa"/>
          </w:tcPr>
          <w:p w14:paraId="2FB273DB" w14:textId="77777777" w:rsidR="00294AAF" w:rsidRPr="006076CC" w:rsidRDefault="00294AAF" w:rsidP="00294AAF">
            <w:pPr>
              <w:ind w:firstLine="0"/>
              <w:rPr>
                <w:ins w:id="10130" w:author="Okot" w:date="2020-01-02T12:06:00Z"/>
                <w:b/>
              </w:rPr>
            </w:pPr>
            <w:ins w:id="10131" w:author="Okot" w:date="2020-01-02T12:06:00Z">
              <w:r w:rsidRPr="006076CC">
                <w:rPr>
                  <w:b/>
                </w:rPr>
                <w:t>Warunki końcowe</w:t>
              </w:r>
            </w:ins>
          </w:p>
        </w:tc>
        <w:tc>
          <w:tcPr>
            <w:tcW w:w="5664" w:type="dxa"/>
          </w:tcPr>
          <w:p w14:paraId="6C1352B3" w14:textId="2DBCF9F4" w:rsidR="00294AAF" w:rsidRDefault="00E9692C" w:rsidP="00294AAF">
            <w:pPr>
              <w:ind w:firstLine="0"/>
              <w:rPr>
                <w:ins w:id="10132" w:author="Okot" w:date="2020-01-02T12:06:00Z"/>
              </w:rPr>
            </w:pPr>
            <w:ins w:id="10133" w:author="Okot" w:date="2020-01-20T20:01:00Z">
              <w:r>
                <w:t>Wyświetlony został komunikat informujący o poprawnym dodaniu produktu do posiłku.</w:t>
              </w:r>
            </w:ins>
          </w:p>
        </w:tc>
      </w:tr>
      <w:tr w:rsidR="00294AAF" w14:paraId="397E4AC7" w14:textId="77777777" w:rsidTr="00385ED4">
        <w:trPr>
          <w:ins w:id="10134" w:author="Okot" w:date="2020-01-02T12:06:00Z"/>
        </w:trPr>
        <w:tc>
          <w:tcPr>
            <w:tcW w:w="3397" w:type="dxa"/>
          </w:tcPr>
          <w:p w14:paraId="2E4FB549" w14:textId="77777777" w:rsidR="00294AAF" w:rsidRPr="006076CC" w:rsidRDefault="00294AAF" w:rsidP="00294AAF">
            <w:pPr>
              <w:ind w:firstLine="0"/>
              <w:rPr>
                <w:ins w:id="10135" w:author="Okot" w:date="2020-01-02T12:06:00Z"/>
                <w:b/>
              </w:rPr>
            </w:pPr>
            <w:ins w:id="10136" w:author="Okot" w:date="2020-01-02T12:06:00Z">
              <w:r w:rsidRPr="006076CC">
                <w:rPr>
                  <w:b/>
                </w:rPr>
                <w:t>Scenariusz główny</w:t>
              </w:r>
            </w:ins>
          </w:p>
        </w:tc>
        <w:tc>
          <w:tcPr>
            <w:tcW w:w="5664" w:type="dxa"/>
          </w:tcPr>
          <w:p w14:paraId="6E7A4507" w14:textId="01CA2448" w:rsidR="00294AAF" w:rsidRDefault="00E9692C" w:rsidP="00294AAF">
            <w:pPr>
              <w:ind w:firstLine="0"/>
              <w:rPr>
                <w:ins w:id="10137" w:author="Okot" w:date="2020-01-02T13:13:00Z"/>
              </w:rPr>
            </w:pPr>
            <w:ins w:id="10138" w:author="Okot" w:date="2020-01-02T13:13:00Z">
              <w:r>
                <w:t>1. Wyświetlone</w:t>
              </w:r>
              <w:r w:rsidR="00294AAF">
                <w:t xml:space="preserve"> zostaje </w:t>
              </w:r>
            </w:ins>
            <w:ins w:id="10139" w:author="Okot" w:date="2020-01-20T20:01:00Z">
              <w:r>
                <w:t xml:space="preserve">okno modalne zawierające </w:t>
              </w:r>
            </w:ins>
            <w:ins w:id="10140" w:author="Okot" w:date="2020-01-02T13:13:00Z">
              <w:r w:rsidR="00294AAF">
                <w:t>formularz dodawania produktu do posiłku.</w:t>
              </w:r>
            </w:ins>
          </w:p>
          <w:p w14:paraId="1EA9E5DC" w14:textId="77777777" w:rsidR="00294AAF" w:rsidRDefault="00294AAF" w:rsidP="00294AAF">
            <w:pPr>
              <w:ind w:firstLine="0"/>
              <w:rPr>
                <w:ins w:id="10141" w:author="Okot" w:date="2020-01-02T13:13:00Z"/>
              </w:rPr>
            </w:pPr>
            <w:ins w:id="10142" w:author="Okot" w:date="2020-01-02T13:13:00Z">
              <w:r>
                <w:t>2. Użytkownik wybiera produkt z bazy danych.</w:t>
              </w:r>
            </w:ins>
          </w:p>
          <w:p w14:paraId="1877B2CA" w14:textId="77777777" w:rsidR="00294AAF" w:rsidRDefault="00294AAF" w:rsidP="00294AAF">
            <w:pPr>
              <w:ind w:firstLine="0"/>
              <w:rPr>
                <w:ins w:id="10143" w:author="Okot" w:date="2020-01-02T13:14:00Z"/>
              </w:rPr>
            </w:pPr>
            <w:ins w:id="10144" w:author="Okot" w:date="2020-01-02T13:14:00Z">
              <w:r>
                <w:t>3. Użytkownik wprowadza wagę spożytego produktu.</w:t>
              </w:r>
            </w:ins>
          </w:p>
          <w:p w14:paraId="0265663A" w14:textId="77777777" w:rsidR="00294AAF" w:rsidRDefault="00294AAF" w:rsidP="00294AAF">
            <w:pPr>
              <w:ind w:firstLine="0"/>
              <w:rPr>
                <w:ins w:id="10145" w:author="Okot" w:date="2020-01-02T13:14:00Z"/>
              </w:rPr>
            </w:pPr>
            <w:ins w:id="10146" w:author="Okot" w:date="2020-01-02T13:14:00Z">
              <w:r>
                <w:t>4. Użytkownik naciska przycisk „Zapisz”.</w:t>
              </w:r>
            </w:ins>
          </w:p>
          <w:p w14:paraId="733498F6" w14:textId="77777777" w:rsidR="00294AAF" w:rsidRDefault="00294AAF" w:rsidP="00294AAF">
            <w:pPr>
              <w:ind w:firstLine="0"/>
              <w:rPr>
                <w:ins w:id="10147" w:author="Okot" w:date="2020-01-02T13:14:00Z"/>
              </w:rPr>
            </w:pPr>
            <w:ins w:id="10148" w:author="Okot" w:date="2020-01-02T13:14:00Z">
              <w:r>
                <w:t>5. System weryfikuje poprawność przesyłanych danych.</w:t>
              </w:r>
            </w:ins>
          </w:p>
          <w:p w14:paraId="3FC1E35A" w14:textId="742B8883" w:rsidR="00E9692C" w:rsidRPr="001949D1" w:rsidRDefault="00E9692C" w:rsidP="00E9692C">
            <w:pPr>
              <w:ind w:firstLine="0"/>
              <w:rPr>
                <w:ins w:id="10149" w:author="Okot" w:date="2020-01-20T20:01:00Z"/>
              </w:rPr>
            </w:pPr>
            <w:ins w:id="10150" w:author="Okot" w:date="2020-01-20T20:02:00Z">
              <w:r>
                <w:t xml:space="preserve">6. </w:t>
              </w:r>
            </w:ins>
            <w:ins w:id="10151" w:author="Okot" w:date="2020-01-20T20:01:00Z">
              <w:r w:rsidRPr="001949D1">
                <w:t>Dane pożywienia zostają zapisane w bazie danych.</w:t>
              </w:r>
            </w:ins>
          </w:p>
          <w:p w14:paraId="0C3BD076" w14:textId="77777777" w:rsidR="00E9692C" w:rsidRPr="001949D1" w:rsidRDefault="00E9692C" w:rsidP="00E9692C">
            <w:pPr>
              <w:ind w:firstLine="0"/>
              <w:rPr>
                <w:ins w:id="10152" w:author="Okot" w:date="2020-01-20T20:01:00Z"/>
              </w:rPr>
            </w:pPr>
            <w:ins w:id="10153"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10154" w:author="Okot" w:date="2020-01-20T20:01:00Z"/>
              </w:rPr>
            </w:pPr>
            <w:ins w:id="10155"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10156" w:author="Okot" w:date="2020-01-20T20:01:00Z"/>
              </w:rPr>
            </w:pPr>
            <w:ins w:id="10157"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10158" w:author="Okot" w:date="2020-01-20T20:01:00Z"/>
              </w:rPr>
            </w:pPr>
            <w:ins w:id="10159" w:author="Okot" w:date="2020-01-20T20:01:00Z">
              <w:r>
                <w:t>10. Zamknięcie okien modalnych.</w:t>
              </w:r>
            </w:ins>
          </w:p>
          <w:p w14:paraId="7CFA09EF" w14:textId="77777777" w:rsidR="00E9692C" w:rsidRPr="001949D1" w:rsidRDefault="00E9692C" w:rsidP="00E9692C">
            <w:pPr>
              <w:ind w:firstLine="0"/>
              <w:rPr>
                <w:ins w:id="10160" w:author="Okot" w:date="2020-01-20T20:01:00Z"/>
              </w:rPr>
            </w:pPr>
            <w:ins w:id="10161" w:author="Okot" w:date="2020-01-20T20:01:00Z">
              <w:r>
                <w:t>11. Powrót na podstronę „Posiłki”.</w:t>
              </w:r>
            </w:ins>
          </w:p>
          <w:p w14:paraId="1F5C0A31" w14:textId="77777777" w:rsidR="00E9692C" w:rsidRPr="001949D1" w:rsidRDefault="00E9692C" w:rsidP="00E9692C">
            <w:pPr>
              <w:ind w:firstLine="0"/>
              <w:rPr>
                <w:ins w:id="10162" w:author="Okot" w:date="2020-01-20T20:01:00Z"/>
              </w:rPr>
            </w:pPr>
            <w:ins w:id="10163"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10164" w:author="Okot" w:date="2020-01-02T12:06:00Z"/>
              </w:rPr>
            </w:pPr>
            <w:ins w:id="10165" w:author="Okot" w:date="2020-01-20T20:01:00Z">
              <w:r w:rsidRPr="001949D1">
                <w:t>13. Wyświetlony został komunikat informujący o poprawnym dodaniu pożywienia do posiłku.</w:t>
              </w:r>
            </w:ins>
          </w:p>
        </w:tc>
      </w:tr>
      <w:tr w:rsidR="00294AAF" w14:paraId="02559236" w14:textId="77777777" w:rsidTr="00385ED4">
        <w:trPr>
          <w:trHeight w:val="54"/>
          <w:ins w:id="10166" w:author="Okot" w:date="2020-01-02T12:06:00Z"/>
        </w:trPr>
        <w:tc>
          <w:tcPr>
            <w:tcW w:w="3397" w:type="dxa"/>
          </w:tcPr>
          <w:p w14:paraId="3D078837" w14:textId="43DD0E27" w:rsidR="00294AAF" w:rsidRPr="006076CC" w:rsidRDefault="00294AAF" w:rsidP="00294AAF">
            <w:pPr>
              <w:ind w:firstLine="0"/>
              <w:rPr>
                <w:ins w:id="10167" w:author="Okot" w:date="2020-01-02T12:06:00Z"/>
                <w:b/>
              </w:rPr>
            </w:pPr>
            <w:ins w:id="10168"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10169" w:author="Okot" w:date="2020-01-02T13:17:00Z"/>
              </w:rPr>
            </w:pPr>
            <w:ins w:id="10170" w:author="Okot" w:date="2020-01-02T13:17:00Z">
              <w:r>
                <w:t>(1-4).1. Użytkownik używa przycisku do zamknięcia okna.</w:t>
              </w:r>
            </w:ins>
          </w:p>
          <w:p w14:paraId="3E68D2C9" w14:textId="77777777" w:rsidR="00294AAF" w:rsidRDefault="00294AAF" w:rsidP="00294AAF">
            <w:pPr>
              <w:ind w:firstLine="0"/>
              <w:rPr>
                <w:ins w:id="10171" w:author="Okot" w:date="2020-01-02T13:17:00Z"/>
              </w:rPr>
            </w:pPr>
            <w:ins w:id="10172" w:author="Okot" w:date="2020-01-02T13:17:00Z">
              <w:r>
                <w:t>(1-4).1.1. Pojawia okno dialogowe służące do potwierdzenia zamknięcia okna bez zapisywania danych.</w:t>
              </w:r>
            </w:ins>
          </w:p>
          <w:p w14:paraId="566B2C74" w14:textId="77777777" w:rsidR="00294AAF" w:rsidRDefault="00294AAF" w:rsidP="00294AAF">
            <w:pPr>
              <w:ind w:firstLine="0"/>
              <w:rPr>
                <w:ins w:id="10173" w:author="Okot" w:date="2020-01-02T13:17:00Z"/>
              </w:rPr>
            </w:pPr>
            <w:ins w:id="10174" w:author="Okot" w:date="2020-01-02T13:17:00Z">
              <w:r>
                <w:t>(1-4).1.2.1. Użytkownik potwierdza zamknięcie okna.</w:t>
              </w:r>
            </w:ins>
          </w:p>
          <w:p w14:paraId="68954A43" w14:textId="77777777" w:rsidR="00294AAF" w:rsidRDefault="00294AAF" w:rsidP="00294AAF">
            <w:pPr>
              <w:ind w:firstLine="0"/>
              <w:rPr>
                <w:ins w:id="10175" w:author="Okot" w:date="2020-01-02T13:17:00Z"/>
              </w:rPr>
            </w:pPr>
            <w:ins w:id="10176" w:author="Okot" w:date="2020-01-02T13:17:00Z">
              <w:r>
                <w:t>(1-4).1.2.1.1. Okno modalne z formularzem zostaje zamknięte.</w:t>
              </w:r>
            </w:ins>
          </w:p>
          <w:p w14:paraId="424ECA4D" w14:textId="77777777" w:rsidR="00294AAF" w:rsidRDefault="00294AAF" w:rsidP="00294AAF">
            <w:pPr>
              <w:ind w:firstLine="0"/>
              <w:rPr>
                <w:ins w:id="10177" w:author="Okot" w:date="2020-01-02T13:17:00Z"/>
              </w:rPr>
            </w:pPr>
            <w:ins w:id="10178" w:author="Okot" w:date="2020-01-02T13:17:00Z">
              <w:r>
                <w:t>(1-4).1.2.1.2. Powrót do podstrony „Posiłki”.</w:t>
              </w:r>
            </w:ins>
          </w:p>
          <w:p w14:paraId="63B3BD45" w14:textId="77777777" w:rsidR="00294AAF" w:rsidRDefault="00294AAF" w:rsidP="00294AAF">
            <w:pPr>
              <w:ind w:firstLine="0"/>
              <w:rPr>
                <w:ins w:id="10179" w:author="Okot" w:date="2020-01-02T13:17:00Z"/>
              </w:rPr>
            </w:pPr>
            <w:ins w:id="10180" w:author="Okot" w:date="2020-01-02T13:17:00Z">
              <w:r>
                <w:t>(1-4).1.2.2. Użytkownik rezygnuje z akcji.</w:t>
              </w:r>
            </w:ins>
          </w:p>
          <w:p w14:paraId="0170DCFB" w14:textId="6A20344E" w:rsidR="00294AAF" w:rsidRDefault="000B2B3D" w:rsidP="00294AAF">
            <w:pPr>
              <w:ind w:firstLine="0"/>
              <w:rPr>
                <w:ins w:id="10181" w:author="Okot" w:date="2020-01-02T13:17:00Z"/>
              </w:rPr>
            </w:pPr>
            <w:ins w:id="10182" w:author="Okot" w:date="2020-01-02T13:17:00Z">
              <w:r>
                <w:t>(1-4).1.2.2.1. Powrót do pkt</w:t>
              </w:r>
              <w:r w:rsidR="00294AAF">
                <w:t> (1-4).</w:t>
              </w:r>
            </w:ins>
          </w:p>
          <w:p w14:paraId="3D9FB5FF" w14:textId="790495DF" w:rsidR="00294AAF" w:rsidRDefault="00294AAF" w:rsidP="00294AAF">
            <w:pPr>
              <w:ind w:firstLine="0"/>
              <w:rPr>
                <w:ins w:id="10183" w:author="Okot" w:date="2020-01-02T13:23:00Z"/>
              </w:rPr>
            </w:pPr>
            <w:ins w:id="10184" w:author="Okot" w:date="2020-01-02T14:45:00Z">
              <w:r>
                <w:t xml:space="preserve"> </w:t>
              </w:r>
            </w:ins>
            <w:ins w:id="10185" w:author="Okot" w:date="2020-01-02T13:18:00Z">
              <w:r>
                <w:t>(1-4).2. Użytkownik nacisnął przycisk „</w:t>
              </w:r>
            </w:ins>
            <w:ins w:id="10186" w:author="Okot" w:date="2020-01-20T20:02:00Z">
              <w:r w:rsidR="00E9692C">
                <w:t xml:space="preserve">Nie znalazłeś produktu? </w:t>
              </w:r>
            </w:ins>
            <w:ins w:id="10187" w:author="Okot" w:date="2020-01-02T13:18:00Z">
              <w:r>
                <w:t>Dodaj produkt spoza bazy”.</w:t>
              </w:r>
            </w:ins>
          </w:p>
          <w:p w14:paraId="29F91FE2" w14:textId="1D4AC3EB" w:rsidR="00294AAF" w:rsidRDefault="00294AAF" w:rsidP="00294AAF">
            <w:pPr>
              <w:ind w:firstLine="0"/>
              <w:rPr>
                <w:ins w:id="10188" w:author="Okot" w:date="2020-01-02T13:18:00Z"/>
              </w:rPr>
            </w:pPr>
            <w:ins w:id="10189" w:author="Okot" w:date="2020-01-02T13:23:00Z">
              <w:r>
                <w:t>(1-4).2.1. Niezapisane dane zostają utracone.</w:t>
              </w:r>
            </w:ins>
          </w:p>
          <w:p w14:paraId="5F6423A8" w14:textId="45B520C3" w:rsidR="00294AAF" w:rsidRDefault="00294AAF" w:rsidP="00294AAF">
            <w:pPr>
              <w:ind w:firstLine="0"/>
              <w:rPr>
                <w:ins w:id="10190" w:author="Okot" w:date="2020-01-02T13:23:00Z"/>
              </w:rPr>
            </w:pPr>
            <w:ins w:id="10191" w:author="Okot" w:date="2020-01-02T13:18:00Z">
              <w:r>
                <w:t>(1-4).2.</w:t>
              </w:r>
            </w:ins>
            <w:ins w:id="10192" w:author="Okot" w:date="2020-01-02T13:24:00Z">
              <w:r>
                <w:t>2</w:t>
              </w:r>
            </w:ins>
            <w:ins w:id="10193" w:author="Okot" w:date="2020-01-02T13:18:00Z">
              <w:r>
                <w:t xml:space="preserve">. Kontynuuj do </w:t>
              </w:r>
            </w:ins>
            <w:ins w:id="10194" w:author="Okot" w:date="2020-01-20T20:02:00Z">
              <w:r w:rsidR="00E9692C">
                <w:t xml:space="preserve">pkt 1 </w:t>
              </w:r>
            </w:ins>
            <w:ins w:id="10195" w:author="Okot" w:date="2020-01-02T13:18:00Z">
              <w:r>
                <w:t>PU0</w:t>
              </w:r>
            </w:ins>
            <w:ins w:id="10196" w:author="Okot" w:date="2020-01-02T13:19:00Z">
              <w:r>
                <w:t>4</w:t>
              </w:r>
            </w:ins>
            <w:ins w:id="10197" w:author="Okot" w:date="2020-01-21T14:02:00Z">
              <w:r w:rsidR="0083058E">
                <w:t>5</w:t>
              </w:r>
            </w:ins>
            <w:ins w:id="10198" w:author="Okot" w:date="2020-01-02T13:19:00Z">
              <w:r>
                <w:t>.</w:t>
              </w:r>
            </w:ins>
          </w:p>
          <w:p w14:paraId="374EA09F" w14:textId="77AC59AC" w:rsidR="00294AAF" w:rsidRDefault="00294AAF" w:rsidP="00294AAF">
            <w:pPr>
              <w:ind w:firstLine="0"/>
              <w:rPr>
                <w:ins w:id="10199" w:author="Okot" w:date="2020-01-02T13:17:00Z"/>
              </w:rPr>
            </w:pPr>
            <w:ins w:id="10200" w:author="Okot" w:date="2020-01-02T13:23:00Z">
              <w:r>
                <w:t>(1-4).3. Użytkownik nacisnął przycisk „Dodaj kolejny produkt”</w:t>
              </w:r>
            </w:ins>
          </w:p>
          <w:p w14:paraId="0DAEE18D" w14:textId="74603143" w:rsidR="00294AAF" w:rsidRDefault="00294AAF" w:rsidP="00294AAF">
            <w:pPr>
              <w:ind w:firstLine="0"/>
              <w:rPr>
                <w:ins w:id="10201" w:author="Okot" w:date="2020-01-02T13:17:00Z"/>
              </w:rPr>
            </w:pPr>
            <w:ins w:id="10202" w:author="Okot" w:date="2020-01-02T14:38:00Z">
              <w:r>
                <w:t>(1-4).3.</w:t>
              </w:r>
            </w:ins>
            <w:ins w:id="10203" w:author="Okot" w:date="2020-01-02T13:17:00Z">
              <w:r>
                <w:t>1. </w:t>
              </w:r>
            </w:ins>
            <w:ins w:id="10204" w:author="Okot" w:date="2020-01-02T13:48:00Z">
              <w:r>
                <w:t>Pojawia się kolejny wiersz formularza</w:t>
              </w:r>
            </w:ins>
            <w:ins w:id="10205" w:author="Okot" w:date="2020-01-02T13:17:00Z">
              <w:r>
                <w:t>.</w:t>
              </w:r>
            </w:ins>
          </w:p>
          <w:p w14:paraId="090FA0EA" w14:textId="004E41AF" w:rsidR="00294AAF" w:rsidRDefault="00294AAF" w:rsidP="00294AAF">
            <w:pPr>
              <w:ind w:firstLine="0"/>
              <w:rPr>
                <w:ins w:id="10206" w:author="Okot" w:date="2020-01-20T20:37:00Z"/>
              </w:rPr>
            </w:pPr>
            <w:ins w:id="10207" w:author="Okot" w:date="2020-01-02T14:39:00Z">
              <w:r>
                <w:t>(1-4).3.</w:t>
              </w:r>
            </w:ins>
            <w:ins w:id="10208" w:author="Okot" w:date="2020-01-02T13:17:00Z">
              <w:r w:rsidR="000B2B3D">
                <w:t>2. Powrót do pkt</w:t>
              </w:r>
              <w:r>
                <w:t xml:space="preserve"> 2.</w:t>
              </w:r>
            </w:ins>
          </w:p>
          <w:p w14:paraId="400A13A2" w14:textId="3FDBC0EA" w:rsidR="006A3083" w:rsidRDefault="006A3083" w:rsidP="00294AAF">
            <w:pPr>
              <w:ind w:firstLine="0"/>
              <w:rPr>
                <w:ins w:id="10209" w:author="Okot" w:date="2020-01-20T20:39:00Z"/>
              </w:rPr>
            </w:pPr>
            <w:ins w:id="10210" w:author="Okot" w:date="2020-01-20T20:37:00Z">
              <w:r>
                <w:t xml:space="preserve">1.3. Przekierowanie ze scenariusza alternatywnego 6.2. </w:t>
              </w:r>
            </w:ins>
            <w:ins w:id="10211" w:author="Okot" w:date="2020-01-20T20:38:00Z">
              <w:r>
                <w:t>PU036.</w:t>
              </w:r>
            </w:ins>
          </w:p>
          <w:p w14:paraId="4CB9811C" w14:textId="73E4859E" w:rsidR="00D91D3D" w:rsidRDefault="00D91D3D" w:rsidP="00294AAF">
            <w:pPr>
              <w:ind w:firstLine="0"/>
              <w:rPr>
                <w:ins w:id="10212" w:author="Okot" w:date="2020-01-20T20:40:00Z"/>
              </w:rPr>
            </w:pPr>
            <w:ins w:id="10213" w:author="Okot" w:date="2020-01-20T20:39:00Z">
              <w:r>
                <w:t xml:space="preserve">1.3.1. </w:t>
              </w:r>
            </w:ins>
            <w:ins w:id="10214" w:author="Okot" w:date="2020-01-20T20:40:00Z">
              <w:r>
                <w:t xml:space="preserve">System </w:t>
              </w:r>
            </w:ins>
            <w:ins w:id="10215" w:author="Okot" w:date="2020-01-20T20:39:00Z">
              <w:r>
                <w:t>odczytuje przekazywanego ID i wagi</w:t>
              </w:r>
            </w:ins>
            <w:ins w:id="10216" w:author="Okot" w:date="2020-01-20T20:40:00Z">
              <w:r>
                <w:t xml:space="preserve"> produktu.</w:t>
              </w:r>
            </w:ins>
          </w:p>
          <w:p w14:paraId="20E6E667" w14:textId="38595984" w:rsidR="00D91D3D" w:rsidRDefault="00D91D3D" w:rsidP="00294AAF">
            <w:pPr>
              <w:ind w:firstLine="0"/>
              <w:rPr>
                <w:ins w:id="10217" w:author="Okot" w:date="2020-01-20T20:40:00Z"/>
              </w:rPr>
            </w:pPr>
            <w:ins w:id="10218"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10219" w:author="Okot" w:date="2020-01-02T14:45:00Z"/>
              </w:rPr>
            </w:pPr>
            <w:ins w:id="10220" w:author="Okot" w:date="2020-01-20T20:40:00Z">
              <w:r>
                <w:lastRenderedPageBreak/>
                <w:t xml:space="preserve">1.3.3. Przejście do pkt </w:t>
              </w:r>
            </w:ins>
            <w:ins w:id="10221" w:author="Okot" w:date="2020-01-20T20:41:00Z">
              <w:r>
                <w:t>4.</w:t>
              </w:r>
            </w:ins>
          </w:p>
          <w:p w14:paraId="3B3BF768" w14:textId="77777777" w:rsidR="00294AAF" w:rsidRDefault="00294AAF" w:rsidP="00294AAF">
            <w:pPr>
              <w:ind w:firstLine="0"/>
              <w:rPr>
                <w:ins w:id="10222" w:author="Okot" w:date="2020-01-02T14:45:00Z"/>
              </w:rPr>
            </w:pPr>
            <w:ins w:id="10223" w:author="Okot" w:date="2020-01-02T14:45:00Z">
              <w:r>
                <w:t>5.1.Użytkownik nie wybrał produktu.</w:t>
              </w:r>
            </w:ins>
          </w:p>
          <w:p w14:paraId="06A1D1C7" w14:textId="7F15DCD2" w:rsidR="00294AAF" w:rsidRDefault="00294AAF" w:rsidP="00294AAF">
            <w:pPr>
              <w:ind w:firstLine="0"/>
              <w:rPr>
                <w:ins w:id="10224" w:author="Okot" w:date="2020-01-02T14:45:00Z"/>
              </w:rPr>
            </w:pPr>
            <w:ins w:id="10225" w:author="Okot" w:date="2020-01-02T14:45:00Z">
              <w:r>
                <w:t>5.1.1. Wyświetlony zostaje stosowny komunikat błędu.</w:t>
              </w:r>
            </w:ins>
          </w:p>
          <w:p w14:paraId="7629C373" w14:textId="40AF7354" w:rsidR="00294AAF" w:rsidRDefault="000B2B3D" w:rsidP="00294AAF">
            <w:pPr>
              <w:ind w:firstLine="0"/>
              <w:rPr>
                <w:ins w:id="10226" w:author="Okot" w:date="2020-01-02T13:17:00Z"/>
              </w:rPr>
            </w:pPr>
            <w:ins w:id="10227" w:author="Okot" w:date="2020-01-02T14:45:00Z">
              <w:r>
                <w:t>5.1.2. Powrót do pkt</w:t>
              </w:r>
              <w:r w:rsidR="00294AAF">
                <w:t xml:space="preserve"> 3.</w:t>
              </w:r>
            </w:ins>
          </w:p>
          <w:p w14:paraId="379CD772" w14:textId="2C17420D" w:rsidR="00294AAF" w:rsidRDefault="00294AAF" w:rsidP="00294AAF">
            <w:pPr>
              <w:ind w:firstLine="0"/>
              <w:rPr>
                <w:ins w:id="10228" w:author="Okot" w:date="2020-01-02T13:17:00Z"/>
              </w:rPr>
            </w:pPr>
            <w:ins w:id="10229" w:author="Okot" w:date="2020-01-02T13:17:00Z">
              <w:r>
                <w:t>5.2(a) Użytkownik nie uzupełnił pola „Waga”.</w:t>
              </w:r>
            </w:ins>
          </w:p>
          <w:p w14:paraId="17021139" w14:textId="28BEDFE2" w:rsidR="00294AAF" w:rsidRDefault="00294AAF" w:rsidP="00294AAF">
            <w:pPr>
              <w:ind w:firstLine="0"/>
              <w:rPr>
                <w:ins w:id="10230" w:author="Okot" w:date="2020-01-02T13:17:00Z"/>
              </w:rPr>
            </w:pPr>
            <w:ins w:id="10231" w:author="Okot" w:date="2020-01-02T13:17:00Z">
              <w:r>
                <w:t>5.2(b) Użytkownik wprowadził błędne dane do pola „Waga”.</w:t>
              </w:r>
            </w:ins>
          </w:p>
          <w:p w14:paraId="455B8542" w14:textId="77777777" w:rsidR="00294AAF" w:rsidRDefault="00294AAF" w:rsidP="00294AAF">
            <w:pPr>
              <w:ind w:firstLine="0"/>
              <w:rPr>
                <w:ins w:id="10232" w:author="Okot" w:date="2020-01-02T13:17:00Z"/>
              </w:rPr>
            </w:pPr>
            <w:ins w:id="10233" w:author="Okot" w:date="2020-01-02T13:17:00Z">
              <w:r>
                <w:t>5.2.1. Wyświetlony zostaje stosowny komunikat błędu.</w:t>
              </w:r>
            </w:ins>
          </w:p>
          <w:p w14:paraId="65016A3D" w14:textId="593BA8BF" w:rsidR="00294AAF" w:rsidRDefault="000B2B3D" w:rsidP="00294AAF">
            <w:pPr>
              <w:ind w:firstLine="0"/>
              <w:rPr>
                <w:ins w:id="10234" w:author="Okot" w:date="2020-01-02T12:06:00Z"/>
              </w:rPr>
            </w:pPr>
            <w:ins w:id="10235"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10236" w:author="Okot" w:date="2020-01-20T20:07:00Z"/>
        </w:rPr>
      </w:pPr>
    </w:p>
    <w:p w14:paraId="20E4343D" w14:textId="0E13B650" w:rsidR="00AB45FA" w:rsidRDefault="0083058E" w:rsidP="00AB45FA">
      <w:pPr>
        <w:ind w:firstLine="0"/>
        <w:rPr>
          <w:ins w:id="10237" w:author="Okot" w:date="2020-01-02T13:20:00Z"/>
        </w:rPr>
      </w:pPr>
      <w:ins w:id="10238" w:author="Okot" w:date="2020-01-02T13:20:00Z">
        <w:r>
          <w:t>Tabela 4.45</w:t>
        </w:r>
        <w:r w:rsidR="001E6692">
          <w:t>.</w:t>
        </w:r>
        <w:r w:rsidR="00AB45FA">
          <w:t> </w:t>
        </w:r>
      </w:ins>
    </w:p>
    <w:p w14:paraId="425A6512" w14:textId="02819998" w:rsidR="00AB45FA" w:rsidRDefault="00AB45FA">
      <w:pPr>
        <w:ind w:firstLine="0"/>
        <w:rPr>
          <w:ins w:id="10239" w:author="Okot" w:date="2020-01-02T12:06:00Z"/>
        </w:rPr>
        <w:pPrChange w:id="10240" w:author="Okot" w:date="2020-01-02T13:20:00Z">
          <w:pPr>
            <w:spacing w:after="160" w:line="259" w:lineRule="auto"/>
            <w:ind w:firstLine="0"/>
            <w:jc w:val="left"/>
          </w:pPr>
        </w:pPrChange>
      </w:pPr>
      <w:ins w:id="10241" w:author="Okot" w:date="2020-01-02T13:20:00Z">
        <w:r>
          <w:t>Opis scenariusza przypadku użycia „Do</w:t>
        </w:r>
        <w:r w:rsidR="007E0FEE">
          <w:t>danie produktu nieistniej</w:t>
        </w:r>
      </w:ins>
      <w:ins w:id="10242" w:author="Okot" w:date="2020-01-02T13:49:00Z">
        <w:r w:rsidR="007E0FEE">
          <w:t>ącego w bazie</w:t>
        </w:r>
      </w:ins>
      <w:ins w:id="10243"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10244" w:author="Okot" w:date="2020-01-02T12:06:00Z"/>
        </w:trPr>
        <w:tc>
          <w:tcPr>
            <w:tcW w:w="3397" w:type="dxa"/>
          </w:tcPr>
          <w:p w14:paraId="774C904E" w14:textId="77777777" w:rsidR="00E075C7" w:rsidRPr="006076CC" w:rsidRDefault="00E075C7" w:rsidP="00385ED4">
            <w:pPr>
              <w:ind w:firstLine="0"/>
              <w:rPr>
                <w:ins w:id="10245" w:author="Okot" w:date="2020-01-02T12:06:00Z"/>
                <w:b/>
              </w:rPr>
            </w:pPr>
            <w:ins w:id="10246" w:author="Okot" w:date="2020-01-02T12:06:00Z">
              <w:r w:rsidRPr="006076CC">
                <w:rPr>
                  <w:b/>
                </w:rPr>
                <w:t>Nazwa</w:t>
              </w:r>
            </w:ins>
          </w:p>
        </w:tc>
        <w:tc>
          <w:tcPr>
            <w:tcW w:w="5664" w:type="dxa"/>
          </w:tcPr>
          <w:p w14:paraId="4F48F3E0" w14:textId="05642F87" w:rsidR="00E075C7" w:rsidRPr="001E6692" w:rsidRDefault="00485BFC">
            <w:pPr>
              <w:ind w:firstLine="0"/>
              <w:rPr>
                <w:ins w:id="10247" w:author="Okot" w:date="2020-01-02T12:06:00Z"/>
                <w:b/>
                <w:i/>
                <w:rPrChange w:id="10248" w:author="Okot" w:date="2020-01-02T13:20:00Z">
                  <w:rPr>
                    <w:ins w:id="10249" w:author="Okot" w:date="2020-01-02T12:06:00Z"/>
                  </w:rPr>
                </w:rPrChange>
              </w:rPr>
            </w:pPr>
            <w:ins w:id="10250" w:author="Okot" w:date="2020-01-02T12:06:00Z">
              <w:r>
                <w:rPr>
                  <w:b/>
                  <w:i/>
                </w:rPr>
                <w:t>PU04</w:t>
              </w:r>
              <w:r w:rsidR="0083058E">
                <w:rPr>
                  <w:b/>
                  <w:i/>
                </w:rPr>
                <w:t>5</w:t>
              </w:r>
              <w:r w:rsidR="00E075C7" w:rsidRPr="001E6692">
                <w:rPr>
                  <w:b/>
                  <w:i/>
                  <w:rPrChange w:id="10251" w:author="Okot" w:date="2020-01-02T13:20:00Z">
                    <w:rPr/>
                  </w:rPrChange>
                </w:rPr>
                <w:t>:</w:t>
              </w:r>
            </w:ins>
            <w:ins w:id="10252" w:author="Okot" w:date="2020-01-02T13:20:00Z">
              <w:r w:rsidR="007E0FEE">
                <w:rPr>
                  <w:b/>
                  <w:i/>
                </w:rPr>
                <w:t xml:space="preserve"> Dodanie produktu nieistniej</w:t>
              </w:r>
            </w:ins>
            <w:ins w:id="10253" w:author="Okot" w:date="2020-01-02T13:49:00Z">
              <w:r w:rsidR="007E0FEE">
                <w:rPr>
                  <w:b/>
                  <w:i/>
                </w:rPr>
                <w:t>ącego w bazie</w:t>
              </w:r>
            </w:ins>
          </w:p>
        </w:tc>
      </w:tr>
      <w:tr w:rsidR="00E075C7" w14:paraId="26CFB869" w14:textId="77777777" w:rsidTr="00385ED4">
        <w:trPr>
          <w:ins w:id="10254" w:author="Okot" w:date="2020-01-02T12:06:00Z"/>
        </w:trPr>
        <w:tc>
          <w:tcPr>
            <w:tcW w:w="3397" w:type="dxa"/>
          </w:tcPr>
          <w:p w14:paraId="480BB372" w14:textId="77777777" w:rsidR="00E075C7" w:rsidRPr="006076CC" w:rsidRDefault="00E075C7" w:rsidP="00385ED4">
            <w:pPr>
              <w:ind w:firstLine="0"/>
              <w:rPr>
                <w:ins w:id="10255" w:author="Okot" w:date="2020-01-02T12:06:00Z"/>
                <w:b/>
              </w:rPr>
            </w:pPr>
            <w:ins w:id="10256" w:author="Okot" w:date="2020-01-02T12:06:00Z">
              <w:r w:rsidRPr="006076CC">
                <w:rPr>
                  <w:b/>
                </w:rPr>
                <w:t>Opis</w:t>
              </w:r>
            </w:ins>
          </w:p>
        </w:tc>
        <w:tc>
          <w:tcPr>
            <w:tcW w:w="5664" w:type="dxa"/>
          </w:tcPr>
          <w:p w14:paraId="03EFEFD0" w14:textId="5CE09396" w:rsidR="00E075C7" w:rsidRDefault="00154DF0" w:rsidP="00385ED4">
            <w:pPr>
              <w:ind w:firstLine="0"/>
              <w:rPr>
                <w:ins w:id="10257" w:author="Okot" w:date="2020-01-02T12:06:00Z"/>
              </w:rPr>
            </w:pPr>
            <w:ins w:id="10258" w:author="Okot" w:date="2020-01-02T13:28:00Z">
              <w:r>
                <w:t>Przypadek użycia pozwala użytkownikowi dodać do posiłku zjedzony produkt, który nie istnieje w bazie danych.</w:t>
              </w:r>
            </w:ins>
          </w:p>
        </w:tc>
      </w:tr>
      <w:tr w:rsidR="00D27BCE" w14:paraId="29E82708" w14:textId="77777777" w:rsidTr="00385ED4">
        <w:trPr>
          <w:ins w:id="10259" w:author="Okot" w:date="2020-01-02T12:06:00Z"/>
        </w:trPr>
        <w:tc>
          <w:tcPr>
            <w:tcW w:w="3397" w:type="dxa"/>
          </w:tcPr>
          <w:p w14:paraId="09E25051" w14:textId="77777777" w:rsidR="00D27BCE" w:rsidRPr="006076CC" w:rsidRDefault="00D27BCE" w:rsidP="00D27BCE">
            <w:pPr>
              <w:ind w:firstLine="0"/>
              <w:rPr>
                <w:ins w:id="10260" w:author="Okot" w:date="2020-01-02T12:06:00Z"/>
                <w:b/>
              </w:rPr>
            </w:pPr>
            <w:ins w:id="10261" w:author="Okot" w:date="2020-01-02T12:06:00Z">
              <w:r w:rsidRPr="006076CC">
                <w:rPr>
                  <w:b/>
                </w:rPr>
                <w:t>Warunki początkowe</w:t>
              </w:r>
            </w:ins>
          </w:p>
        </w:tc>
        <w:tc>
          <w:tcPr>
            <w:tcW w:w="5664" w:type="dxa"/>
          </w:tcPr>
          <w:p w14:paraId="4A2FE16E" w14:textId="1DE0D051" w:rsidR="00D27BCE" w:rsidRDefault="00D27BCE">
            <w:pPr>
              <w:ind w:firstLine="0"/>
              <w:rPr>
                <w:ins w:id="10262" w:author="Okot" w:date="2020-01-02T12:06:00Z"/>
              </w:rPr>
            </w:pPr>
            <w:ins w:id="10263" w:author="Okot" w:date="2020-01-20T20:07:00Z">
              <w:r>
                <w:t>Użytkownik poprawnie zrealizował PU002 i wybrał opcję „Dodaj produkt spoza bazy danych” w pkt 2 PU04</w:t>
              </w:r>
            </w:ins>
            <w:ins w:id="10264" w:author="Okot" w:date="2020-01-21T14:02:00Z">
              <w:r w:rsidR="0083058E">
                <w:t>3</w:t>
              </w:r>
            </w:ins>
            <w:ins w:id="10265" w:author="Okot" w:date="2020-01-20T20:07:00Z">
              <w:r>
                <w:t>.</w:t>
              </w:r>
            </w:ins>
          </w:p>
        </w:tc>
      </w:tr>
      <w:tr w:rsidR="00D27BCE" w14:paraId="0BD9585B" w14:textId="77777777" w:rsidTr="00385ED4">
        <w:trPr>
          <w:ins w:id="10266" w:author="Okot" w:date="2020-01-02T12:06:00Z"/>
        </w:trPr>
        <w:tc>
          <w:tcPr>
            <w:tcW w:w="3397" w:type="dxa"/>
          </w:tcPr>
          <w:p w14:paraId="4A2E313A" w14:textId="77777777" w:rsidR="00D27BCE" w:rsidRPr="006076CC" w:rsidRDefault="00D27BCE" w:rsidP="00D27BCE">
            <w:pPr>
              <w:ind w:firstLine="0"/>
              <w:rPr>
                <w:ins w:id="10267" w:author="Okot" w:date="2020-01-02T12:06:00Z"/>
                <w:b/>
              </w:rPr>
            </w:pPr>
            <w:ins w:id="10268" w:author="Okot" w:date="2020-01-02T12:06:00Z">
              <w:r w:rsidRPr="006076CC">
                <w:rPr>
                  <w:b/>
                </w:rPr>
                <w:t>Inicjacja</w:t>
              </w:r>
            </w:ins>
          </w:p>
        </w:tc>
        <w:tc>
          <w:tcPr>
            <w:tcW w:w="5664" w:type="dxa"/>
          </w:tcPr>
          <w:p w14:paraId="6923574F" w14:textId="1C86A5F8" w:rsidR="00D27BCE" w:rsidRDefault="00D27BCE">
            <w:pPr>
              <w:ind w:firstLine="0"/>
              <w:rPr>
                <w:ins w:id="10269" w:author="Okot" w:date="2020-01-02T12:06:00Z"/>
              </w:rPr>
            </w:pPr>
            <w:ins w:id="10270" w:author="Okot" w:date="2020-01-02T13:30:00Z">
              <w:r>
                <w:t xml:space="preserve">Użytkownik nacisnął </w:t>
              </w:r>
            </w:ins>
            <w:ins w:id="10271" w:author="Okot" w:date="2020-01-02T13:31:00Z">
              <w:r>
                <w:t>„Dodaj produkt spoza bazy” w trakcie realizacji PU04</w:t>
              </w:r>
            </w:ins>
            <w:ins w:id="10272" w:author="Okot" w:date="2020-01-21T14:02:00Z">
              <w:r w:rsidR="0083058E">
                <w:t>3</w:t>
              </w:r>
            </w:ins>
            <w:ins w:id="10273" w:author="Okot" w:date="2020-01-20T20:08:00Z">
              <w:r>
                <w:t xml:space="preserve"> lub „Nie znalazłeś produktu? Dodaj produkt spoza bazy” podczas realizacji PU04</w:t>
              </w:r>
            </w:ins>
            <w:ins w:id="10274" w:author="Okot" w:date="2020-01-21T14:02:00Z">
              <w:r w:rsidR="0083058E">
                <w:t>4</w:t>
              </w:r>
            </w:ins>
            <w:ins w:id="10275" w:author="Okot" w:date="2020-01-02T13:31:00Z">
              <w:r>
                <w:t>.</w:t>
              </w:r>
            </w:ins>
          </w:p>
        </w:tc>
      </w:tr>
      <w:tr w:rsidR="00D27BCE" w14:paraId="432717F8" w14:textId="77777777" w:rsidTr="00385ED4">
        <w:trPr>
          <w:ins w:id="10276" w:author="Okot" w:date="2020-01-02T12:06:00Z"/>
        </w:trPr>
        <w:tc>
          <w:tcPr>
            <w:tcW w:w="3397" w:type="dxa"/>
          </w:tcPr>
          <w:p w14:paraId="2C1F48B1" w14:textId="77777777" w:rsidR="00D27BCE" w:rsidRPr="006076CC" w:rsidRDefault="00D27BCE" w:rsidP="00D27BCE">
            <w:pPr>
              <w:ind w:firstLine="0"/>
              <w:rPr>
                <w:ins w:id="10277" w:author="Okot" w:date="2020-01-02T12:06:00Z"/>
                <w:b/>
              </w:rPr>
            </w:pPr>
            <w:ins w:id="10278" w:author="Okot" w:date="2020-01-02T12:06:00Z">
              <w:r w:rsidRPr="006076CC">
                <w:rPr>
                  <w:b/>
                </w:rPr>
                <w:t>Warunki końcowe</w:t>
              </w:r>
            </w:ins>
          </w:p>
        </w:tc>
        <w:tc>
          <w:tcPr>
            <w:tcW w:w="5664" w:type="dxa"/>
          </w:tcPr>
          <w:p w14:paraId="47347987" w14:textId="2C2710F3" w:rsidR="00D27BCE" w:rsidRDefault="00D27BCE">
            <w:pPr>
              <w:ind w:firstLine="0"/>
              <w:rPr>
                <w:ins w:id="10279" w:author="Okot" w:date="2020-01-02T12:06:00Z"/>
              </w:rPr>
            </w:pPr>
            <w:ins w:id="10280" w:author="Okot" w:date="2020-01-20T20:12:00Z">
              <w:r>
                <w:t>Rozpoczęcie realizacji</w:t>
              </w:r>
            </w:ins>
            <w:ins w:id="10281" w:author="Okot" w:date="2020-01-20T20:11:00Z">
              <w:r>
                <w:t xml:space="preserve"> PU03</w:t>
              </w:r>
            </w:ins>
            <w:ins w:id="10282" w:author="Okot" w:date="2020-01-21T14:02:00Z">
              <w:r w:rsidR="0083058E">
                <w:t>5</w:t>
              </w:r>
            </w:ins>
            <w:ins w:id="10283" w:author="Okot" w:date="2020-01-20T20:11:00Z">
              <w:r>
                <w:t xml:space="preserve"> </w:t>
              </w:r>
            </w:ins>
            <w:ins w:id="10284" w:author="Okot" w:date="2020-01-20T20:10:00Z">
              <w:r>
                <w:t>lub PU04</w:t>
              </w:r>
            </w:ins>
            <w:ins w:id="10285" w:author="Okot" w:date="2020-01-21T14:03:00Z">
              <w:r w:rsidR="0083058E">
                <w:t>6</w:t>
              </w:r>
            </w:ins>
          </w:p>
        </w:tc>
      </w:tr>
      <w:tr w:rsidR="00D27BCE" w14:paraId="4EF9E322" w14:textId="77777777" w:rsidTr="00385ED4">
        <w:trPr>
          <w:ins w:id="10286" w:author="Okot" w:date="2020-01-02T12:06:00Z"/>
        </w:trPr>
        <w:tc>
          <w:tcPr>
            <w:tcW w:w="3397" w:type="dxa"/>
          </w:tcPr>
          <w:p w14:paraId="4DCF5C76" w14:textId="77777777" w:rsidR="00D27BCE" w:rsidRPr="006076CC" w:rsidRDefault="00D27BCE" w:rsidP="00D27BCE">
            <w:pPr>
              <w:ind w:firstLine="0"/>
              <w:rPr>
                <w:ins w:id="10287" w:author="Okot" w:date="2020-01-02T12:06:00Z"/>
                <w:b/>
              </w:rPr>
            </w:pPr>
            <w:ins w:id="10288" w:author="Okot" w:date="2020-01-02T12:06:00Z">
              <w:r w:rsidRPr="006076CC">
                <w:rPr>
                  <w:b/>
                </w:rPr>
                <w:t>Scenariusz główny</w:t>
              </w:r>
            </w:ins>
          </w:p>
        </w:tc>
        <w:tc>
          <w:tcPr>
            <w:tcW w:w="5664" w:type="dxa"/>
          </w:tcPr>
          <w:p w14:paraId="63EB0623" w14:textId="1D70E4CC" w:rsidR="00D27BCE" w:rsidRDefault="00D27BCE" w:rsidP="00D27BCE">
            <w:pPr>
              <w:ind w:firstLine="0"/>
              <w:rPr>
                <w:ins w:id="10289" w:author="Okot" w:date="2020-01-02T13:59:00Z"/>
              </w:rPr>
            </w:pPr>
            <w:ins w:id="10290" w:author="Okot" w:date="2020-01-02T13:32:00Z">
              <w:r>
                <w:t>1.</w:t>
              </w:r>
            </w:ins>
            <w:ins w:id="10291" w:author="Okot" w:date="2020-01-02T13:35:00Z">
              <w:r>
                <w:t xml:space="preserve"> </w:t>
              </w:r>
            </w:ins>
            <w:ins w:id="10292" w:author="Okot" w:date="2020-01-02T13:58:00Z">
              <w:r>
                <w:t xml:space="preserve">Pojawia się formularz wyboru z przyciskami </w:t>
              </w:r>
            </w:ins>
            <w:ins w:id="10293" w:author="Okot" w:date="2020-01-02T13:59:00Z">
              <w:r>
                <w:t>„Dodaj produkt do bazy” oraz „</w:t>
              </w:r>
            </w:ins>
            <w:ins w:id="10294" w:author="Okot" w:date="2020-01-02T14:00:00Z">
              <w:r>
                <w:t>Dodaj jednorazowo</w:t>
              </w:r>
            </w:ins>
            <w:ins w:id="10295" w:author="Okot" w:date="2020-01-02T14:02:00Z">
              <w:r>
                <w:t xml:space="preserve"> (z dekompozycją)</w:t>
              </w:r>
            </w:ins>
            <w:ins w:id="10296" w:author="Okot" w:date="2020-01-02T14:00:00Z">
              <w:r>
                <w:t>”</w:t>
              </w:r>
            </w:ins>
            <w:ins w:id="10297" w:author="Okot" w:date="2020-01-02T13:59:00Z">
              <w:r>
                <w:t>.</w:t>
              </w:r>
            </w:ins>
          </w:p>
          <w:p w14:paraId="55BECD36" w14:textId="3B537E66" w:rsidR="00D27BCE" w:rsidRDefault="00D27BCE" w:rsidP="00D27BCE">
            <w:pPr>
              <w:ind w:firstLine="0"/>
              <w:rPr>
                <w:ins w:id="10298" w:author="Okot" w:date="2020-01-02T14:01:00Z"/>
              </w:rPr>
            </w:pPr>
            <w:ins w:id="10299" w:author="Okot" w:date="2020-01-02T14:00:00Z">
              <w:r>
                <w:t xml:space="preserve">2. </w:t>
              </w:r>
            </w:ins>
            <w:ins w:id="10300" w:author="Okot" w:date="2020-01-02T14:01:00Z">
              <w:r>
                <w:t xml:space="preserve">Użytkownik </w:t>
              </w:r>
            </w:ins>
            <w:ins w:id="10301" w:author="Okot" w:date="2020-01-20T20:10:00Z">
              <w:r>
                <w:t xml:space="preserve">dokonuje </w:t>
              </w:r>
            </w:ins>
            <w:ins w:id="10302" w:author="Okot" w:date="2020-01-02T14:01:00Z">
              <w:r>
                <w:t>wyboru.</w:t>
              </w:r>
            </w:ins>
          </w:p>
          <w:p w14:paraId="0D24F0B1" w14:textId="3CE3DC12" w:rsidR="00D27BCE" w:rsidRDefault="00D27BCE" w:rsidP="00D27BCE">
            <w:pPr>
              <w:ind w:firstLine="0"/>
              <w:rPr>
                <w:ins w:id="10303" w:author="Okot" w:date="2020-01-02T13:58:00Z"/>
              </w:rPr>
            </w:pPr>
            <w:ins w:id="10304" w:author="Okot" w:date="2020-01-20T20:14:00Z">
              <w:r>
                <w:t xml:space="preserve">2.1. </w:t>
              </w:r>
            </w:ins>
            <w:ins w:id="10305" w:author="Okot" w:date="2020-01-20T20:15:00Z">
              <w:r>
                <w:t>Przejście do pkt 1</w:t>
              </w:r>
              <w:r w:rsidR="0083058E">
                <w:t xml:space="preserve"> PU035</w:t>
              </w:r>
              <w:r>
                <w:t>.</w:t>
              </w:r>
            </w:ins>
          </w:p>
          <w:p w14:paraId="4FED7CEE" w14:textId="47D13CF8" w:rsidR="00D27BCE" w:rsidRDefault="00D27BCE" w:rsidP="00D27BCE">
            <w:pPr>
              <w:ind w:firstLine="0"/>
              <w:rPr>
                <w:ins w:id="10306" w:author="Okot" w:date="2020-01-02T13:42:00Z"/>
              </w:rPr>
            </w:pPr>
            <w:ins w:id="10307" w:author="Okot" w:date="2020-01-20T20:15:00Z">
              <w:r>
                <w:t>lub</w:t>
              </w:r>
            </w:ins>
          </w:p>
          <w:p w14:paraId="271AECC4" w14:textId="6C1EE46C" w:rsidR="00D27BCE" w:rsidRDefault="00D27BCE">
            <w:pPr>
              <w:ind w:firstLine="0"/>
              <w:rPr>
                <w:ins w:id="10308" w:author="Okot" w:date="2020-01-02T12:06:00Z"/>
              </w:rPr>
            </w:pPr>
            <w:ins w:id="10309" w:author="Okot" w:date="2020-01-20T20:15:00Z">
              <w:r>
                <w:t>2.2</w:t>
              </w:r>
            </w:ins>
            <w:ins w:id="10310" w:author="Okot" w:date="2020-01-02T13:42:00Z">
              <w:r>
                <w:t xml:space="preserve">. </w:t>
              </w:r>
            </w:ins>
            <w:ins w:id="10311" w:author="Okot" w:date="2020-01-02T13:43:00Z">
              <w:r>
                <w:t>Przej</w:t>
              </w:r>
            </w:ins>
            <w:ins w:id="10312" w:author="Okot" w:date="2020-01-20T20:14:00Z">
              <w:r>
                <w:t>ście</w:t>
              </w:r>
            </w:ins>
            <w:ins w:id="10313" w:author="Okot" w:date="2020-01-20T20:15:00Z">
              <w:r>
                <w:t xml:space="preserve"> do pkt 1</w:t>
              </w:r>
            </w:ins>
            <w:ins w:id="10314" w:author="Okot" w:date="2020-01-20T20:14:00Z">
              <w:r>
                <w:t xml:space="preserve"> </w:t>
              </w:r>
            </w:ins>
            <w:ins w:id="10315" w:author="Okot" w:date="2020-01-02T13:44:00Z">
              <w:r>
                <w:t>PU04</w:t>
              </w:r>
            </w:ins>
            <w:ins w:id="10316" w:author="Okot" w:date="2020-01-20T16:04:00Z">
              <w:r w:rsidR="0083058E">
                <w:t>6</w:t>
              </w:r>
            </w:ins>
            <w:ins w:id="10317" w:author="Okot" w:date="2020-01-02T13:44:00Z">
              <w:r>
                <w:t>.</w:t>
              </w:r>
            </w:ins>
          </w:p>
        </w:tc>
      </w:tr>
      <w:tr w:rsidR="00D27BCE" w14:paraId="1051BC5B" w14:textId="77777777" w:rsidTr="00385ED4">
        <w:trPr>
          <w:trHeight w:val="54"/>
          <w:ins w:id="10318" w:author="Okot" w:date="2020-01-02T12:06:00Z"/>
        </w:trPr>
        <w:tc>
          <w:tcPr>
            <w:tcW w:w="3397" w:type="dxa"/>
          </w:tcPr>
          <w:p w14:paraId="638B7793" w14:textId="5D325D69" w:rsidR="00D27BCE" w:rsidRPr="006076CC" w:rsidRDefault="00D27BCE" w:rsidP="00D27BCE">
            <w:pPr>
              <w:ind w:firstLine="0"/>
              <w:rPr>
                <w:ins w:id="10319" w:author="Okot" w:date="2020-01-02T12:06:00Z"/>
                <w:b/>
              </w:rPr>
            </w:pPr>
            <w:ins w:id="10320" w:author="Okot" w:date="2020-01-02T12:06:00Z">
              <w:r w:rsidRPr="006076CC">
                <w:rPr>
                  <w:b/>
                </w:rPr>
                <w:t>Scenariusze alternatywne</w:t>
              </w:r>
            </w:ins>
          </w:p>
        </w:tc>
        <w:tc>
          <w:tcPr>
            <w:tcW w:w="5664" w:type="dxa"/>
          </w:tcPr>
          <w:p w14:paraId="0D95AC77" w14:textId="0DEA729B" w:rsidR="00D27BCE" w:rsidRDefault="00D27BCE" w:rsidP="00D27BCE">
            <w:pPr>
              <w:ind w:firstLine="0"/>
              <w:rPr>
                <w:ins w:id="10321" w:author="Okot" w:date="2020-01-02T13:37:00Z"/>
              </w:rPr>
            </w:pPr>
            <w:ins w:id="10322" w:author="Okot" w:date="2020-01-02T14:03:00Z">
              <w:r>
                <w:t>(</w:t>
              </w:r>
            </w:ins>
            <w:ins w:id="10323" w:author="Okot" w:date="2020-01-02T13:37:00Z">
              <w:r>
                <w:t>1</w:t>
              </w:r>
            </w:ins>
            <w:ins w:id="10324" w:author="Okot" w:date="2020-01-02T14:03:00Z">
              <w:r>
                <w:t>-2)</w:t>
              </w:r>
            </w:ins>
            <w:ins w:id="10325" w:author="Okot" w:date="2020-01-02T13:37:00Z">
              <w:r>
                <w:t>.1. Użytkownik używa przycisku do zamknięcia okna w trakcie.</w:t>
              </w:r>
            </w:ins>
          </w:p>
          <w:p w14:paraId="4205F9FE" w14:textId="675735F8" w:rsidR="00D27BCE" w:rsidRDefault="00D27BCE" w:rsidP="00D27BCE">
            <w:pPr>
              <w:ind w:firstLine="0"/>
              <w:rPr>
                <w:ins w:id="10326" w:author="Okot" w:date="2020-01-02T13:37:00Z"/>
              </w:rPr>
            </w:pPr>
            <w:ins w:id="10327" w:author="Okot" w:date="2020-01-02T14:03:00Z">
              <w:r>
                <w:lastRenderedPageBreak/>
                <w:t>(1-2)</w:t>
              </w:r>
            </w:ins>
            <w:ins w:id="10328" w:author="Okot" w:date="2020-01-02T13:37:00Z">
              <w:r>
                <w:t>1.1. Pojawia okno dialogowe służące do potwierdzenia zamknięcia okna bez zapisywania danych.</w:t>
              </w:r>
            </w:ins>
          </w:p>
          <w:p w14:paraId="7A5457EB" w14:textId="058DC4FE" w:rsidR="00D27BCE" w:rsidRDefault="00D27BCE" w:rsidP="00D27BCE">
            <w:pPr>
              <w:ind w:firstLine="0"/>
              <w:rPr>
                <w:ins w:id="10329" w:author="Okot" w:date="2020-01-02T13:37:00Z"/>
              </w:rPr>
            </w:pPr>
            <w:ins w:id="10330" w:author="Okot" w:date="2020-01-02T14:03:00Z">
              <w:r>
                <w:t>(1-2)</w:t>
              </w:r>
            </w:ins>
            <w:ins w:id="10331" w:author="Okot" w:date="2020-01-02T13:37:00Z">
              <w:r>
                <w:t>1.1.1. Użytkownik potwierdza zamknięcie okna.</w:t>
              </w:r>
            </w:ins>
          </w:p>
          <w:p w14:paraId="10BDB9A0" w14:textId="29AE11F3" w:rsidR="00D27BCE" w:rsidRDefault="00D27BCE" w:rsidP="00D27BCE">
            <w:pPr>
              <w:ind w:firstLine="0"/>
              <w:rPr>
                <w:ins w:id="10332" w:author="Okot" w:date="2020-01-02T13:37:00Z"/>
              </w:rPr>
            </w:pPr>
            <w:ins w:id="10333" w:author="Okot" w:date="2020-01-02T14:03:00Z">
              <w:r>
                <w:t>(</w:t>
              </w:r>
            </w:ins>
            <w:ins w:id="10334" w:author="Okot" w:date="2020-01-02T13:37:00Z">
              <w:r>
                <w:t>1</w:t>
              </w:r>
            </w:ins>
            <w:ins w:id="10335" w:author="Okot" w:date="2020-01-02T14:03:00Z">
              <w:r>
                <w:t>-2)</w:t>
              </w:r>
            </w:ins>
            <w:ins w:id="10336" w:author="Okot" w:date="2020-01-02T13:37:00Z">
              <w:r>
                <w:t>.1.</w:t>
              </w:r>
            </w:ins>
            <w:ins w:id="10337" w:author="Okot" w:date="2020-01-02T14:04:00Z">
              <w:r>
                <w:t>1.</w:t>
              </w:r>
            </w:ins>
            <w:ins w:id="10338" w:author="Okot" w:date="2020-01-02T13:37:00Z">
              <w:r>
                <w:t>1.1. Okno modalne z formularzem zostaje zamknięte.</w:t>
              </w:r>
            </w:ins>
          </w:p>
          <w:p w14:paraId="5986EE4A" w14:textId="3256967A" w:rsidR="00D27BCE" w:rsidRDefault="00D27BCE" w:rsidP="00D27BCE">
            <w:pPr>
              <w:ind w:firstLine="0"/>
              <w:rPr>
                <w:ins w:id="10339" w:author="Okot" w:date="2020-01-02T13:37:00Z"/>
              </w:rPr>
            </w:pPr>
            <w:ins w:id="10340" w:author="Okot" w:date="2020-01-02T14:05:00Z">
              <w:r>
                <w:t>(</w:t>
              </w:r>
            </w:ins>
            <w:ins w:id="10341" w:author="Okot" w:date="2020-01-02T13:37:00Z">
              <w:r>
                <w:t>1</w:t>
              </w:r>
            </w:ins>
            <w:ins w:id="10342" w:author="Okot" w:date="2020-01-02T14:05:00Z">
              <w:r>
                <w:t>-2)</w:t>
              </w:r>
            </w:ins>
            <w:ins w:id="10343" w:author="Okot" w:date="2020-01-02T13:37:00Z">
              <w:r>
                <w:t>.1.</w:t>
              </w:r>
            </w:ins>
            <w:ins w:id="10344" w:author="Okot" w:date="2020-01-02T14:05:00Z">
              <w:r>
                <w:t>1</w:t>
              </w:r>
            </w:ins>
            <w:ins w:id="10345" w:author="Okot" w:date="2020-01-02T13:37:00Z">
              <w:r>
                <w:t>.</w:t>
              </w:r>
            </w:ins>
            <w:ins w:id="10346" w:author="Okot" w:date="2020-01-02T14:05:00Z">
              <w:r>
                <w:t>1</w:t>
              </w:r>
            </w:ins>
            <w:ins w:id="10347" w:author="Okot" w:date="2020-01-02T13:37:00Z">
              <w:r>
                <w:t>.2. Powrót do podstrony „Po</w:t>
              </w:r>
            </w:ins>
            <w:ins w:id="10348" w:author="Okot" w:date="2020-01-02T13:39:00Z">
              <w:r>
                <w:t>siłki</w:t>
              </w:r>
            </w:ins>
            <w:ins w:id="10349" w:author="Okot" w:date="2020-01-02T13:37:00Z">
              <w:r>
                <w:t>”.</w:t>
              </w:r>
            </w:ins>
          </w:p>
          <w:p w14:paraId="28706B72" w14:textId="11A46122" w:rsidR="00D27BCE" w:rsidRDefault="00D27BCE" w:rsidP="00D27BCE">
            <w:pPr>
              <w:ind w:firstLine="0"/>
              <w:rPr>
                <w:ins w:id="10350" w:author="Okot" w:date="2020-01-02T13:37:00Z"/>
              </w:rPr>
            </w:pPr>
            <w:ins w:id="10351" w:author="Okot" w:date="2020-01-02T14:06:00Z">
              <w:r>
                <w:t>(</w:t>
              </w:r>
            </w:ins>
            <w:ins w:id="10352" w:author="Okot" w:date="2020-01-02T13:37:00Z">
              <w:r>
                <w:t>1</w:t>
              </w:r>
            </w:ins>
            <w:ins w:id="10353" w:author="Okot" w:date="2020-01-02T14:06:00Z">
              <w:r>
                <w:t>-2)</w:t>
              </w:r>
            </w:ins>
            <w:ins w:id="10354" w:author="Okot" w:date="2020-01-02T13:37:00Z">
              <w:r>
                <w:t>.1.1.2. Użytkownik rezygnuje z akcji.</w:t>
              </w:r>
            </w:ins>
          </w:p>
          <w:p w14:paraId="787735A4" w14:textId="30D10EB6" w:rsidR="00D27BCE" w:rsidRDefault="00D27BCE">
            <w:pPr>
              <w:ind w:firstLine="0"/>
              <w:rPr>
                <w:ins w:id="10355" w:author="Okot" w:date="2020-01-02T12:06:00Z"/>
              </w:rPr>
            </w:pPr>
            <w:ins w:id="10356" w:author="Okot" w:date="2020-01-02T14:06:00Z">
              <w:r>
                <w:t>(</w:t>
              </w:r>
            </w:ins>
            <w:ins w:id="10357" w:author="Okot" w:date="2020-01-02T13:37:00Z">
              <w:r>
                <w:t>1</w:t>
              </w:r>
            </w:ins>
            <w:ins w:id="10358" w:author="Okot" w:date="2020-01-02T14:06:00Z">
              <w:r>
                <w:t>-2)</w:t>
              </w:r>
            </w:ins>
            <w:ins w:id="10359" w:author="Okot" w:date="2020-01-02T13:37:00Z">
              <w:r>
                <w:t xml:space="preserve">.1.1.2.1. Powrót do </w:t>
              </w:r>
            </w:ins>
            <w:ins w:id="10360" w:author="Okot" w:date="2020-01-20T20:16:00Z">
              <w:r w:rsidR="006C7DF1">
                <w:t>pkt (1-2)</w:t>
              </w:r>
            </w:ins>
            <w:ins w:id="10361" w:author="Okot" w:date="2020-01-02T13:40:00Z">
              <w:r>
                <w:t>.</w:t>
              </w:r>
            </w:ins>
            <w:ins w:id="10362" w:author="Okot" w:date="2020-01-02T13:44:00Z">
              <w:r>
                <w:t xml:space="preserve"> </w:t>
              </w:r>
            </w:ins>
          </w:p>
        </w:tc>
      </w:tr>
    </w:tbl>
    <w:p w14:paraId="27D6D23F" w14:textId="77777777" w:rsidR="00E075C7" w:rsidRDefault="00E075C7">
      <w:pPr>
        <w:spacing w:after="160" w:line="259" w:lineRule="auto"/>
        <w:ind w:firstLine="0"/>
        <w:jc w:val="left"/>
        <w:rPr>
          <w:ins w:id="10363" w:author="Okot" w:date="2020-01-02T14:08:00Z"/>
        </w:rPr>
      </w:pPr>
    </w:p>
    <w:p w14:paraId="075D15F7" w14:textId="06359F17" w:rsidR="00716CA1" w:rsidRDefault="00716CA1" w:rsidP="00716CA1">
      <w:pPr>
        <w:ind w:firstLine="0"/>
        <w:rPr>
          <w:ins w:id="10364" w:author="Okot" w:date="2020-01-02T14:08:00Z"/>
        </w:rPr>
      </w:pPr>
      <w:ins w:id="10365" w:author="Okot" w:date="2020-01-02T14:08:00Z">
        <w:r>
          <w:t>Tabela 4.4</w:t>
        </w:r>
      </w:ins>
      <w:ins w:id="10366" w:author="Okot" w:date="2020-01-02T14:09:00Z">
        <w:r w:rsidR="001D399B">
          <w:t>6</w:t>
        </w:r>
      </w:ins>
      <w:ins w:id="10367" w:author="Okot" w:date="2020-01-02T14:08:00Z">
        <w:r>
          <w:t>. </w:t>
        </w:r>
      </w:ins>
    </w:p>
    <w:p w14:paraId="538DF0D6" w14:textId="1D658305" w:rsidR="00716CA1" w:rsidRDefault="00716CA1">
      <w:pPr>
        <w:ind w:firstLine="0"/>
        <w:rPr>
          <w:ins w:id="10368" w:author="Okot" w:date="2020-01-02T12:06:00Z"/>
        </w:rPr>
        <w:pPrChange w:id="10369" w:author="Okot" w:date="2020-01-02T14:08:00Z">
          <w:pPr>
            <w:spacing w:after="160" w:line="259" w:lineRule="auto"/>
            <w:ind w:firstLine="0"/>
            <w:jc w:val="left"/>
          </w:pPr>
        </w:pPrChange>
      </w:pPr>
      <w:ins w:id="10370"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10371" w:author="Okot" w:date="2020-01-02T12:06:00Z"/>
        </w:trPr>
        <w:tc>
          <w:tcPr>
            <w:tcW w:w="3397" w:type="dxa"/>
          </w:tcPr>
          <w:p w14:paraId="4BBC4D6B" w14:textId="77777777" w:rsidR="00E075C7" w:rsidRPr="006076CC" w:rsidRDefault="00E075C7" w:rsidP="00385ED4">
            <w:pPr>
              <w:ind w:firstLine="0"/>
              <w:rPr>
                <w:ins w:id="10372" w:author="Okot" w:date="2020-01-02T12:06:00Z"/>
                <w:b/>
              </w:rPr>
            </w:pPr>
            <w:ins w:id="10373" w:author="Okot" w:date="2020-01-02T12:06:00Z">
              <w:r w:rsidRPr="006076CC">
                <w:rPr>
                  <w:b/>
                </w:rPr>
                <w:t>Nazwa</w:t>
              </w:r>
            </w:ins>
          </w:p>
        </w:tc>
        <w:tc>
          <w:tcPr>
            <w:tcW w:w="5664" w:type="dxa"/>
          </w:tcPr>
          <w:p w14:paraId="11F2EB4C" w14:textId="6F0D4DA4" w:rsidR="00E075C7" w:rsidRPr="00FE0F37" w:rsidRDefault="00485BFC">
            <w:pPr>
              <w:ind w:firstLine="0"/>
              <w:rPr>
                <w:ins w:id="10374" w:author="Okot" w:date="2020-01-02T12:06:00Z"/>
                <w:b/>
                <w:i/>
                <w:rPrChange w:id="10375" w:author="Okot" w:date="2020-01-02T14:19:00Z">
                  <w:rPr>
                    <w:ins w:id="10376" w:author="Okot" w:date="2020-01-02T12:06:00Z"/>
                  </w:rPr>
                </w:rPrChange>
              </w:rPr>
            </w:pPr>
            <w:ins w:id="10377" w:author="Okot" w:date="2020-01-02T12:06:00Z">
              <w:r>
                <w:rPr>
                  <w:b/>
                  <w:i/>
                </w:rPr>
                <w:t>PU04</w:t>
              </w:r>
            </w:ins>
            <w:ins w:id="10378" w:author="Okot" w:date="2020-01-21T14:03:00Z">
              <w:r w:rsidR="001D399B">
                <w:rPr>
                  <w:b/>
                  <w:i/>
                </w:rPr>
                <w:t>6</w:t>
              </w:r>
            </w:ins>
            <w:ins w:id="10379" w:author="Okot" w:date="2020-01-02T12:06:00Z">
              <w:r w:rsidR="00E075C7" w:rsidRPr="00FE0F37">
                <w:rPr>
                  <w:b/>
                  <w:i/>
                  <w:rPrChange w:id="10380" w:author="Okot" w:date="2020-01-02T14:19:00Z">
                    <w:rPr/>
                  </w:rPrChange>
                </w:rPr>
                <w:t>:</w:t>
              </w:r>
            </w:ins>
            <w:ins w:id="10381" w:author="Okot" w:date="2020-01-02T14:19:00Z">
              <w:r w:rsidR="00BE0292">
                <w:rPr>
                  <w:b/>
                  <w:i/>
                </w:rPr>
                <w:t xml:space="preserve"> Dodanie jednorazowe</w:t>
              </w:r>
            </w:ins>
          </w:p>
        </w:tc>
      </w:tr>
      <w:tr w:rsidR="00E075C7" w14:paraId="426EE509" w14:textId="77777777" w:rsidTr="00385ED4">
        <w:trPr>
          <w:ins w:id="10382" w:author="Okot" w:date="2020-01-02T12:06:00Z"/>
        </w:trPr>
        <w:tc>
          <w:tcPr>
            <w:tcW w:w="3397" w:type="dxa"/>
          </w:tcPr>
          <w:p w14:paraId="4DB87608" w14:textId="77777777" w:rsidR="00E075C7" w:rsidRPr="006076CC" w:rsidRDefault="00E075C7" w:rsidP="00385ED4">
            <w:pPr>
              <w:ind w:firstLine="0"/>
              <w:rPr>
                <w:ins w:id="10383" w:author="Okot" w:date="2020-01-02T12:06:00Z"/>
                <w:b/>
              </w:rPr>
            </w:pPr>
            <w:ins w:id="10384" w:author="Okot" w:date="2020-01-02T12:06:00Z">
              <w:r w:rsidRPr="006076CC">
                <w:rPr>
                  <w:b/>
                </w:rPr>
                <w:t>Opis</w:t>
              </w:r>
            </w:ins>
          </w:p>
        </w:tc>
        <w:tc>
          <w:tcPr>
            <w:tcW w:w="5664" w:type="dxa"/>
          </w:tcPr>
          <w:p w14:paraId="3894E055" w14:textId="39F934A5" w:rsidR="00E075C7" w:rsidRDefault="00BB4992">
            <w:pPr>
              <w:ind w:firstLine="0"/>
              <w:rPr>
                <w:ins w:id="10385" w:author="Okot" w:date="2020-01-02T12:06:00Z"/>
              </w:rPr>
            </w:pPr>
            <w:ins w:id="10386" w:author="Okot" w:date="2020-01-02T14:19:00Z">
              <w:r>
                <w:t>Przypadek użycia pozwala użytkownikowi dodać do posiłku zjedzony produkt, który nie istnieje w bazie danych</w:t>
              </w:r>
            </w:ins>
            <w:ins w:id="10387" w:author="Okot" w:date="2020-01-02T14:20:00Z">
              <w:r>
                <w:t>.</w:t>
              </w:r>
            </w:ins>
          </w:p>
        </w:tc>
      </w:tr>
      <w:tr w:rsidR="00E075C7" w14:paraId="4265DD57" w14:textId="77777777" w:rsidTr="00385ED4">
        <w:trPr>
          <w:ins w:id="10388" w:author="Okot" w:date="2020-01-02T12:06:00Z"/>
        </w:trPr>
        <w:tc>
          <w:tcPr>
            <w:tcW w:w="3397" w:type="dxa"/>
          </w:tcPr>
          <w:p w14:paraId="3355610A" w14:textId="77777777" w:rsidR="00E075C7" w:rsidRPr="006076CC" w:rsidRDefault="00E075C7" w:rsidP="00385ED4">
            <w:pPr>
              <w:ind w:firstLine="0"/>
              <w:rPr>
                <w:ins w:id="10389" w:author="Okot" w:date="2020-01-02T12:06:00Z"/>
                <w:b/>
              </w:rPr>
            </w:pPr>
            <w:ins w:id="10390" w:author="Okot" w:date="2020-01-02T12:06:00Z">
              <w:r w:rsidRPr="006076CC">
                <w:rPr>
                  <w:b/>
                </w:rPr>
                <w:t>Warunki początkowe</w:t>
              </w:r>
            </w:ins>
          </w:p>
        </w:tc>
        <w:tc>
          <w:tcPr>
            <w:tcW w:w="5664" w:type="dxa"/>
          </w:tcPr>
          <w:p w14:paraId="6D787D25" w14:textId="7F4FE49B" w:rsidR="00E075C7" w:rsidRDefault="00BB4992">
            <w:pPr>
              <w:ind w:firstLine="0"/>
              <w:rPr>
                <w:ins w:id="10391" w:author="Okot" w:date="2020-01-02T12:06:00Z"/>
              </w:rPr>
            </w:pPr>
            <w:ins w:id="10392" w:author="Okot" w:date="2020-01-02T14:20:00Z">
              <w:r>
                <w:t>Użytkownik poprawnie zrealizował PU002</w:t>
              </w:r>
            </w:ins>
            <w:ins w:id="10393" w:author="Okot" w:date="2020-01-20T20:17:00Z">
              <w:r w:rsidR="00B43087">
                <w:t xml:space="preserve"> i wybrał opcją „</w:t>
              </w:r>
              <w:r w:rsidR="001D399B">
                <w:t>Dodaj jednorazowo” w pkt 2 PU045</w:t>
              </w:r>
            </w:ins>
            <w:ins w:id="10394" w:author="Okot" w:date="2020-01-02T14:20:00Z">
              <w:r>
                <w:t>.</w:t>
              </w:r>
            </w:ins>
          </w:p>
        </w:tc>
      </w:tr>
      <w:tr w:rsidR="00E075C7" w14:paraId="27957BC4" w14:textId="77777777" w:rsidTr="00385ED4">
        <w:trPr>
          <w:ins w:id="10395" w:author="Okot" w:date="2020-01-02T12:06:00Z"/>
        </w:trPr>
        <w:tc>
          <w:tcPr>
            <w:tcW w:w="3397" w:type="dxa"/>
          </w:tcPr>
          <w:p w14:paraId="58E937D5" w14:textId="77777777" w:rsidR="00E075C7" w:rsidRPr="006076CC" w:rsidRDefault="00E075C7" w:rsidP="00385ED4">
            <w:pPr>
              <w:ind w:firstLine="0"/>
              <w:rPr>
                <w:ins w:id="10396" w:author="Okot" w:date="2020-01-02T12:06:00Z"/>
                <w:b/>
              </w:rPr>
            </w:pPr>
            <w:ins w:id="10397" w:author="Okot" w:date="2020-01-02T12:06:00Z">
              <w:r w:rsidRPr="006076CC">
                <w:rPr>
                  <w:b/>
                </w:rPr>
                <w:t>Inicjacja</w:t>
              </w:r>
            </w:ins>
          </w:p>
        </w:tc>
        <w:tc>
          <w:tcPr>
            <w:tcW w:w="5664" w:type="dxa"/>
          </w:tcPr>
          <w:p w14:paraId="060FCF6F" w14:textId="6726EFFD" w:rsidR="00E075C7" w:rsidRDefault="00BB4992">
            <w:pPr>
              <w:ind w:firstLine="0"/>
              <w:rPr>
                <w:ins w:id="10398" w:author="Okot" w:date="2020-01-02T12:06:00Z"/>
              </w:rPr>
            </w:pPr>
            <w:ins w:id="10399" w:author="Okot" w:date="2020-01-02T14:21:00Z">
              <w:r>
                <w:t>Użytkownik nacisnął „Dodaj</w:t>
              </w:r>
            </w:ins>
            <w:ins w:id="10400" w:author="Okot" w:date="2020-01-04T07:02:00Z">
              <w:r w:rsidR="00BE0292">
                <w:t xml:space="preserve"> jednorazowo</w:t>
              </w:r>
            </w:ins>
            <w:ins w:id="10401" w:author="Okot" w:date="2020-01-02T14:21:00Z">
              <w:r>
                <w:t xml:space="preserve">” w trakcie realizacji </w:t>
              </w:r>
            </w:ins>
            <w:ins w:id="10402" w:author="Okot" w:date="2020-01-20T20:18:00Z">
              <w:r w:rsidR="00026FED">
                <w:t xml:space="preserve">pkt 2 </w:t>
              </w:r>
            </w:ins>
            <w:ins w:id="10403" w:author="Okot" w:date="2020-01-02T14:21:00Z">
              <w:r>
                <w:t>PU04</w:t>
              </w:r>
            </w:ins>
            <w:ins w:id="10404" w:author="Okot" w:date="2020-01-16T16:57:00Z">
              <w:r w:rsidR="001D399B">
                <w:t>5</w:t>
              </w:r>
            </w:ins>
            <w:ins w:id="10405" w:author="Okot" w:date="2020-01-02T14:21:00Z">
              <w:r>
                <w:t>.</w:t>
              </w:r>
            </w:ins>
          </w:p>
        </w:tc>
      </w:tr>
      <w:tr w:rsidR="00E075C7" w14:paraId="0E118C53" w14:textId="77777777" w:rsidTr="00385ED4">
        <w:trPr>
          <w:ins w:id="10406" w:author="Okot" w:date="2020-01-02T12:06:00Z"/>
        </w:trPr>
        <w:tc>
          <w:tcPr>
            <w:tcW w:w="3397" w:type="dxa"/>
          </w:tcPr>
          <w:p w14:paraId="2CB9C8A6" w14:textId="77777777" w:rsidR="00E075C7" w:rsidRPr="006076CC" w:rsidRDefault="00E075C7" w:rsidP="00385ED4">
            <w:pPr>
              <w:ind w:firstLine="0"/>
              <w:rPr>
                <w:ins w:id="10407" w:author="Okot" w:date="2020-01-02T12:06:00Z"/>
                <w:b/>
              </w:rPr>
            </w:pPr>
            <w:ins w:id="10408" w:author="Okot" w:date="2020-01-02T12:06:00Z">
              <w:r w:rsidRPr="006076CC">
                <w:rPr>
                  <w:b/>
                </w:rPr>
                <w:t>Warunki końcowe</w:t>
              </w:r>
            </w:ins>
          </w:p>
        </w:tc>
        <w:tc>
          <w:tcPr>
            <w:tcW w:w="5664" w:type="dxa"/>
          </w:tcPr>
          <w:p w14:paraId="6E5355DA" w14:textId="3D0041E4" w:rsidR="00E075C7" w:rsidRDefault="00CB40DB" w:rsidP="00385ED4">
            <w:pPr>
              <w:ind w:firstLine="0"/>
              <w:rPr>
                <w:ins w:id="10409" w:author="Okot" w:date="2020-01-02T12:06:00Z"/>
              </w:rPr>
            </w:pPr>
            <w:ins w:id="10410" w:author="Okot" w:date="2020-01-20T20:18:00Z">
              <w:r>
                <w:t>Wyświetlony został komunikat informujący o poprawnym dodaniu produktu do posiłku.</w:t>
              </w:r>
            </w:ins>
          </w:p>
        </w:tc>
      </w:tr>
      <w:tr w:rsidR="00E075C7" w14:paraId="2B872D2C" w14:textId="77777777" w:rsidTr="00385ED4">
        <w:trPr>
          <w:ins w:id="10411" w:author="Okot" w:date="2020-01-02T12:06:00Z"/>
        </w:trPr>
        <w:tc>
          <w:tcPr>
            <w:tcW w:w="3397" w:type="dxa"/>
          </w:tcPr>
          <w:p w14:paraId="52411701" w14:textId="77777777" w:rsidR="00E075C7" w:rsidRPr="006076CC" w:rsidRDefault="00E075C7" w:rsidP="00385ED4">
            <w:pPr>
              <w:ind w:firstLine="0"/>
              <w:rPr>
                <w:ins w:id="10412" w:author="Okot" w:date="2020-01-02T12:06:00Z"/>
                <w:b/>
              </w:rPr>
            </w:pPr>
            <w:ins w:id="10413" w:author="Okot" w:date="2020-01-02T12:06:00Z">
              <w:r w:rsidRPr="006076CC">
                <w:rPr>
                  <w:b/>
                </w:rPr>
                <w:t>Scenariusz główny</w:t>
              </w:r>
            </w:ins>
          </w:p>
        </w:tc>
        <w:tc>
          <w:tcPr>
            <w:tcW w:w="5664" w:type="dxa"/>
          </w:tcPr>
          <w:p w14:paraId="6A1F6E39" w14:textId="7D88D352" w:rsidR="00E075C7" w:rsidRDefault="00E858CF" w:rsidP="00385ED4">
            <w:pPr>
              <w:ind w:firstLine="0"/>
              <w:rPr>
                <w:ins w:id="10414" w:author="Okot" w:date="2020-01-02T14:22:00Z"/>
              </w:rPr>
            </w:pPr>
            <w:ins w:id="10415" w:author="Okot" w:date="2020-01-02T14:21:00Z">
              <w:r>
                <w:t>1. W oknie modalnym zostaje w</w:t>
              </w:r>
            </w:ins>
            <w:ins w:id="10416" w:author="Okot" w:date="2020-01-02T14:22:00Z">
              <w:r>
                <w:t>yświetlony formularz dodawania produktu.</w:t>
              </w:r>
            </w:ins>
          </w:p>
          <w:p w14:paraId="6DEF4629" w14:textId="77777777" w:rsidR="00E858CF" w:rsidRDefault="00E858CF">
            <w:pPr>
              <w:ind w:firstLine="0"/>
              <w:rPr>
                <w:ins w:id="10417" w:author="Okot" w:date="2020-01-02T14:23:00Z"/>
              </w:rPr>
            </w:pPr>
            <w:ins w:id="10418" w:author="Okot" w:date="2020-01-02T14:22:00Z">
              <w:r>
                <w:t xml:space="preserve">2. Użytkownik </w:t>
              </w:r>
            </w:ins>
            <w:ins w:id="10419" w:author="Okot" w:date="2020-01-02T14:23:00Z">
              <w:r>
                <w:t>wypełnia formularz.</w:t>
              </w:r>
            </w:ins>
          </w:p>
          <w:p w14:paraId="5AFD0CC5" w14:textId="0BF83861" w:rsidR="00E858CF" w:rsidRDefault="00E858CF">
            <w:pPr>
              <w:ind w:firstLine="0"/>
              <w:rPr>
                <w:ins w:id="10420" w:author="Okot" w:date="2020-01-02T14:23:00Z"/>
              </w:rPr>
            </w:pPr>
            <w:ins w:id="10421" w:author="Okot" w:date="2020-01-02T14:23:00Z">
              <w:r>
                <w:t>3. Użytkownik naciska przycisk „Dodaj</w:t>
              </w:r>
            </w:ins>
            <w:ins w:id="10422" w:author="Okot" w:date="2020-01-02T14:25:00Z">
              <w:r w:rsidR="00AE1E0A">
                <w:t xml:space="preserve"> do posiłku</w:t>
              </w:r>
            </w:ins>
            <w:ins w:id="10423" w:author="Okot" w:date="2020-01-02T14:23:00Z">
              <w:r>
                <w:t>”.</w:t>
              </w:r>
            </w:ins>
          </w:p>
          <w:p w14:paraId="09223D48" w14:textId="77777777" w:rsidR="00E858CF" w:rsidRDefault="00E858CF">
            <w:pPr>
              <w:ind w:firstLine="0"/>
              <w:rPr>
                <w:ins w:id="10424" w:author="Okot" w:date="2020-01-02T14:26:00Z"/>
              </w:rPr>
            </w:pPr>
            <w:ins w:id="10425" w:author="Okot" w:date="2020-01-02T14:24:00Z">
              <w:r>
                <w:t xml:space="preserve">4. </w:t>
              </w:r>
            </w:ins>
            <w:ins w:id="10426" w:author="Okot" w:date="2020-01-02T14:25:00Z">
              <w:r w:rsidR="00AE1E0A">
                <w:t>System sprawdza poprawność przesyłanych danych.</w:t>
              </w:r>
            </w:ins>
          </w:p>
          <w:p w14:paraId="0B552DA3" w14:textId="11734FF1" w:rsidR="00CB40DB" w:rsidRPr="001949D1" w:rsidRDefault="00CB40DB" w:rsidP="00CB40DB">
            <w:pPr>
              <w:ind w:firstLine="0"/>
              <w:rPr>
                <w:ins w:id="10427" w:author="Okot" w:date="2020-01-20T20:19:00Z"/>
              </w:rPr>
            </w:pPr>
            <w:ins w:id="10428"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10429" w:author="Okot" w:date="2020-01-20T20:19:00Z"/>
              </w:rPr>
            </w:pPr>
            <w:ins w:id="10430"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10431" w:author="Okot" w:date="2020-01-20T20:19:00Z"/>
              </w:rPr>
            </w:pPr>
            <w:ins w:id="10432"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10433" w:author="Okot" w:date="2020-01-20T20:19:00Z"/>
              </w:rPr>
            </w:pPr>
            <w:ins w:id="10434"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10435" w:author="Okot" w:date="2020-01-20T20:19:00Z"/>
              </w:rPr>
            </w:pPr>
            <w:ins w:id="10436" w:author="Okot" w:date="2020-01-20T20:19:00Z">
              <w:r>
                <w:t>9. Zamknięcie okien modalnych.</w:t>
              </w:r>
            </w:ins>
          </w:p>
          <w:p w14:paraId="6DB1F722" w14:textId="11D19E44" w:rsidR="00CB40DB" w:rsidRPr="001949D1" w:rsidRDefault="00CB40DB" w:rsidP="00CB40DB">
            <w:pPr>
              <w:ind w:firstLine="0"/>
              <w:rPr>
                <w:ins w:id="10437" w:author="Okot" w:date="2020-01-20T20:19:00Z"/>
              </w:rPr>
            </w:pPr>
            <w:ins w:id="10438" w:author="Okot" w:date="2020-01-20T20:19:00Z">
              <w:r>
                <w:t>10. Powrót na podstronę „Posiłki”.</w:t>
              </w:r>
            </w:ins>
          </w:p>
          <w:p w14:paraId="5F62CE88" w14:textId="7A382FB7" w:rsidR="00CB40DB" w:rsidRPr="001949D1" w:rsidRDefault="00CB40DB" w:rsidP="00CB40DB">
            <w:pPr>
              <w:ind w:firstLine="0"/>
              <w:rPr>
                <w:ins w:id="10439" w:author="Okot" w:date="2020-01-20T20:19:00Z"/>
              </w:rPr>
            </w:pPr>
            <w:ins w:id="10440"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10441" w:author="Okot" w:date="2020-01-02T12:06:00Z"/>
              </w:rPr>
            </w:pPr>
            <w:ins w:id="10442"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10443" w:author="Okot" w:date="2020-01-02T12:06:00Z"/>
        </w:trPr>
        <w:tc>
          <w:tcPr>
            <w:tcW w:w="3397" w:type="dxa"/>
          </w:tcPr>
          <w:p w14:paraId="7BDCC101" w14:textId="38DFDA20" w:rsidR="00E075C7" w:rsidRPr="006076CC" w:rsidRDefault="00E075C7" w:rsidP="00385ED4">
            <w:pPr>
              <w:ind w:firstLine="0"/>
              <w:rPr>
                <w:ins w:id="10444" w:author="Okot" w:date="2020-01-02T12:06:00Z"/>
                <w:b/>
              </w:rPr>
            </w:pPr>
            <w:ins w:id="10445"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10446" w:author="Okot" w:date="2020-01-02T14:27:00Z"/>
              </w:rPr>
            </w:pPr>
            <w:ins w:id="10447" w:author="Okot" w:date="2020-01-02T14:27:00Z">
              <w:r>
                <w:t>(1-3).1. Użytkownik używa przycisku do zamknięcia okna.</w:t>
              </w:r>
            </w:ins>
          </w:p>
          <w:p w14:paraId="7A7E7071" w14:textId="4E56D67E" w:rsidR="00AE1E0A" w:rsidRDefault="00AE1E0A" w:rsidP="00AE1E0A">
            <w:pPr>
              <w:ind w:firstLine="0"/>
              <w:rPr>
                <w:ins w:id="10448" w:author="Okot" w:date="2020-01-02T14:27:00Z"/>
              </w:rPr>
            </w:pPr>
            <w:ins w:id="10449" w:author="Okot" w:date="2020-01-02T14:27:00Z">
              <w:r>
                <w:t>(1-3).1.1. Pojawia okno dialogowe służące do potwierdzenia zamknięcia okna bez zapisywania danych.</w:t>
              </w:r>
            </w:ins>
          </w:p>
          <w:p w14:paraId="5FAC968F" w14:textId="71EA211A" w:rsidR="00AE1E0A" w:rsidRDefault="00AE1E0A" w:rsidP="00AE1E0A">
            <w:pPr>
              <w:ind w:firstLine="0"/>
              <w:rPr>
                <w:ins w:id="10450" w:author="Okot" w:date="2020-01-02T14:27:00Z"/>
              </w:rPr>
            </w:pPr>
            <w:ins w:id="10451" w:author="Okot" w:date="2020-01-02T14:27:00Z">
              <w:r>
                <w:t>(1-3).1.2.1. Użytkownik potwierdza zamknięcie okna.</w:t>
              </w:r>
            </w:ins>
          </w:p>
          <w:p w14:paraId="7B18E15C" w14:textId="5D0D4553" w:rsidR="00AE1E0A" w:rsidRDefault="00AE1E0A" w:rsidP="00AE1E0A">
            <w:pPr>
              <w:ind w:firstLine="0"/>
              <w:rPr>
                <w:ins w:id="10452" w:author="Okot" w:date="2020-01-02T14:27:00Z"/>
              </w:rPr>
            </w:pPr>
            <w:ins w:id="10453" w:author="Okot" w:date="2020-01-02T14:27:00Z">
              <w:r>
                <w:t>(1-3).1.2.1.1. Okno modalne z formularzem zostaje zamknięte.</w:t>
              </w:r>
            </w:ins>
          </w:p>
          <w:p w14:paraId="048A7877" w14:textId="2D9ECD08" w:rsidR="00AE1E0A" w:rsidRDefault="00AE1E0A" w:rsidP="00AE1E0A">
            <w:pPr>
              <w:ind w:firstLine="0"/>
              <w:rPr>
                <w:ins w:id="10454" w:author="Okot" w:date="2020-01-02T14:27:00Z"/>
              </w:rPr>
            </w:pPr>
            <w:ins w:id="10455" w:author="Okot" w:date="2020-01-02T14:27:00Z">
              <w:r>
                <w:t>(1-3).1.2.1.2. Powrót do podstrony „Posi</w:t>
              </w:r>
            </w:ins>
            <w:ins w:id="10456" w:author="Okot" w:date="2020-01-02T14:29:00Z">
              <w:r>
                <w:t>łki</w:t>
              </w:r>
            </w:ins>
            <w:ins w:id="10457" w:author="Okot" w:date="2020-01-02T14:27:00Z">
              <w:r>
                <w:t>”.</w:t>
              </w:r>
            </w:ins>
          </w:p>
          <w:p w14:paraId="4F3C3264" w14:textId="2A17C91D" w:rsidR="00AE1E0A" w:rsidRDefault="00AE1E0A" w:rsidP="00AE1E0A">
            <w:pPr>
              <w:ind w:firstLine="0"/>
              <w:rPr>
                <w:ins w:id="10458" w:author="Okot" w:date="2020-01-02T14:27:00Z"/>
              </w:rPr>
            </w:pPr>
            <w:ins w:id="10459" w:author="Okot" w:date="2020-01-02T14:27:00Z">
              <w:r>
                <w:t>(1-3).1.2.2. Użytkownik rezygnuje z akcji.</w:t>
              </w:r>
            </w:ins>
          </w:p>
          <w:p w14:paraId="5365F2E7" w14:textId="150F5354" w:rsidR="00AE1E0A" w:rsidRDefault="000B2B3D" w:rsidP="00AE1E0A">
            <w:pPr>
              <w:ind w:firstLine="0"/>
              <w:rPr>
                <w:ins w:id="10460" w:author="Okot" w:date="2020-01-02T14:27:00Z"/>
              </w:rPr>
            </w:pPr>
            <w:ins w:id="10461" w:author="Okot" w:date="2020-01-02T14:27:00Z">
              <w:r>
                <w:t>(1-3).1.2.2.1. Powrót do pkt</w:t>
              </w:r>
              <w:r w:rsidR="00AE1E0A">
                <w:t> (1-3).</w:t>
              </w:r>
            </w:ins>
          </w:p>
          <w:p w14:paraId="798CE315" w14:textId="77777777" w:rsidR="00E075C7" w:rsidRDefault="00597DEA" w:rsidP="00385ED4">
            <w:pPr>
              <w:ind w:firstLine="0"/>
              <w:rPr>
                <w:ins w:id="10462" w:author="Okot" w:date="2020-01-04T07:04:00Z"/>
              </w:rPr>
            </w:pPr>
            <w:ins w:id="10463" w:author="Okot" w:date="2020-01-02T14:29:00Z">
              <w:r>
                <w:t>2</w:t>
              </w:r>
              <w:r w:rsidR="00AE1E0A">
                <w:t>.1. Uż</w:t>
              </w:r>
              <w:r>
                <w:t xml:space="preserve">ytkownik korzysta z przycisku </w:t>
              </w:r>
            </w:ins>
            <w:ins w:id="10464" w:author="Okot" w:date="2020-01-02T14:30:00Z">
              <w:r>
                <w:t>„D</w:t>
              </w:r>
            </w:ins>
            <w:ins w:id="10465" w:author="Okot" w:date="2020-01-02T14:31:00Z">
              <w:r>
                <w:t>ekompozycja</w:t>
              </w:r>
            </w:ins>
            <w:ins w:id="10466" w:author="Okot" w:date="2020-01-02T14:32:00Z">
              <w:r>
                <w:t>”.</w:t>
              </w:r>
            </w:ins>
          </w:p>
          <w:p w14:paraId="5D240072" w14:textId="133AADCB" w:rsidR="00BE0292" w:rsidRDefault="00645B77" w:rsidP="00385ED4">
            <w:pPr>
              <w:ind w:firstLine="0"/>
              <w:rPr>
                <w:ins w:id="10467" w:author="Okot" w:date="2020-01-02T14:32:00Z"/>
              </w:rPr>
            </w:pPr>
            <w:ins w:id="10468" w:author="Okot" w:date="2020-01-04T07:04:00Z">
              <w:r>
                <w:t xml:space="preserve">2.1.1. Przejście do </w:t>
              </w:r>
            </w:ins>
            <w:ins w:id="10469" w:author="Okot" w:date="2020-01-20T20:19:00Z">
              <w:r w:rsidR="00CB40DB">
                <w:t xml:space="preserve">pkt 1 </w:t>
              </w:r>
            </w:ins>
            <w:ins w:id="10470" w:author="Okot" w:date="2020-01-04T07:04:00Z">
              <w:r>
                <w:t>PU04</w:t>
              </w:r>
            </w:ins>
            <w:ins w:id="10471" w:author="Okot" w:date="2020-01-21T14:03:00Z">
              <w:r w:rsidR="001D399B">
                <w:t>7</w:t>
              </w:r>
            </w:ins>
            <w:ins w:id="10472" w:author="Okot" w:date="2020-01-04T07:04:00Z">
              <w:r w:rsidR="00BE0292">
                <w:t>.</w:t>
              </w:r>
            </w:ins>
          </w:p>
          <w:p w14:paraId="1C0CC917" w14:textId="77777777" w:rsidR="005775A6" w:rsidRDefault="005775A6">
            <w:pPr>
              <w:ind w:firstLine="0"/>
              <w:rPr>
                <w:ins w:id="10473" w:author="Okot" w:date="2020-01-02T14:48:00Z"/>
              </w:rPr>
            </w:pPr>
            <w:ins w:id="10474" w:author="Okot" w:date="2020-01-02T14:47:00Z">
              <w:r>
                <w:t>4.1</w:t>
              </w:r>
            </w:ins>
            <w:ins w:id="10475" w:author="Okot" w:date="2020-01-02T14:48:00Z">
              <w:r>
                <w:t>(a)</w:t>
              </w:r>
            </w:ins>
            <w:ins w:id="10476" w:author="Okot" w:date="2020-01-02T14:47:00Z">
              <w:r>
                <w:t xml:space="preserve"> </w:t>
              </w:r>
            </w:ins>
            <w:ins w:id="10477" w:author="Okot" w:date="2020-01-02T14:48:00Z">
              <w:r>
                <w:t>Przesyłany formularz jest pusty.</w:t>
              </w:r>
            </w:ins>
          </w:p>
          <w:p w14:paraId="313F4DC0" w14:textId="77777777" w:rsidR="005775A6" w:rsidRDefault="005775A6">
            <w:pPr>
              <w:ind w:firstLine="0"/>
              <w:rPr>
                <w:ins w:id="10478" w:author="Okot" w:date="2020-01-02T14:48:00Z"/>
              </w:rPr>
            </w:pPr>
            <w:ins w:id="10479" w:author="Okot" w:date="2020-01-02T14:48:00Z">
              <w:r>
                <w:t>4.1(b) Nie wprowadzono nazwy produktu.</w:t>
              </w:r>
            </w:ins>
          </w:p>
          <w:p w14:paraId="4B48937C" w14:textId="14D56D22" w:rsidR="005775A6" w:rsidRDefault="005775A6" w:rsidP="005775A6">
            <w:pPr>
              <w:ind w:firstLine="0"/>
              <w:rPr>
                <w:ins w:id="10480" w:author="Okot" w:date="2020-01-02T14:48:00Z"/>
              </w:rPr>
            </w:pPr>
            <w:ins w:id="10481" w:author="Okot" w:date="2020-01-02T14:48:00Z">
              <w:r>
                <w:t>4.1.1.</w:t>
              </w:r>
            </w:ins>
            <w:ins w:id="10482" w:author="Okot" w:date="2020-01-02T14:49:00Z">
              <w:r>
                <w:t xml:space="preserve"> </w:t>
              </w:r>
            </w:ins>
            <w:ins w:id="10483" w:author="Okot" w:date="2020-01-02T14:48:00Z">
              <w:r>
                <w:t>Wyświetlony zostaje stosowny komunikat błędu.</w:t>
              </w:r>
            </w:ins>
          </w:p>
          <w:p w14:paraId="5EE54344" w14:textId="7E6A2532" w:rsidR="005775A6" w:rsidRDefault="005775A6">
            <w:pPr>
              <w:ind w:firstLine="0"/>
              <w:rPr>
                <w:ins w:id="10484" w:author="Okot" w:date="2020-01-02T12:06:00Z"/>
              </w:rPr>
            </w:pPr>
            <w:ins w:id="10485" w:author="Okot" w:date="2020-01-02T14:48:00Z">
              <w:r>
                <w:t>4.1.</w:t>
              </w:r>
            </w:ins>
            <w:ins w:id="10486" w:author="Okot" w:date="2020-01-02T14:49:00Z">
              <w:r>
                <w:t>2</w:t>
              </w:r>
            </w:ins>
            <w:ins w:id="10487"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10488" w:author="Okot" w:date="2020-01-04T07:00:00Z"/>
        </w:rPr>
      </w:pPr>
    </w:p>
    <w:p w14:paraId="669C236A" w14:textId="77777777" w:rsidR="00391EBC" w:rsidRDefault="00391EBC">
      <w:pPr>
        <w:spacing w:after="160" w:line="259" w:lineRule="auto"/>
        <w:ind w:firstLine="0"/>
        <w:jc w:val="left"/>
        <w:rPr>
          <w:ins w:id="10489" w:author="Okot" w:date="2020-01-20T20:41:00Z"/>
        </w:rPr>
      </w:pPr>
      <w:ins w:id="10490" w:author="Okot" w:date="2020-01-20T20:41:00Z">
        <w:r>
          <w:br w:type="page"/>
        </w:r>
      </w:ins>
    </w:p>
    <w:p w14:paraId="1356C31E" w14:textId="61E1A950" w:rsidR="001B2AFA" w:rsidRDefault="001B2AFA">
      <w:pPr>
        <w:spacing w:after="160" w:line="259" w:lineRule="auto"/>
        <w:ind w:firstLine="0"/>
        <w:jc w:val="left"/>
        <w:rPr>
          <w:ins w:id="10491" w:author="Okot" w:date="2020-01-04T07:00:00Z"/>
        </w:rPr>
      </w:pPr>
      <w:ins w:id="10492" w:author="Okot" w:date="2020-01-04T07:00:00Z">
        <w:r>
          <w:lastRenderedPageBreak/>
          <w:t>Tabela 4.4</w:t>
        </w:r>
      </w:ins>
      <w:ins w:id="10493" w:author="Okot" w:date="2020-01-16T16:57:00Z">
        <w:r w:rsidR="001D399B">
          <w:t>7</w:t>
        </w:r>
        <w:r w:rsidR="00645B77">
          <w:t>.</w:t>
        </w:r>
      </w:ins>
    </w:p>
    <w:p w14:paraId="14BC3555" w14:textId="1FD56374" w:rsidR="001B2AFA" w:rsidRDefault="001B2AFA" w:rsidP="001B2AFA">
      <w:pPr>
        <w:ind w:firstLine="0"/>
        <w:rPr>
          <w:ins w:id="10494" w:author="Okot" w:date="2020-01-04T07:00:00Z"/>
        </w:rPr>
      </w:pPr>
      <w:ins w:id="10495"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10496" w:author="Okot" w:date="2020-01-04T07:02:00Z"/>
        </w:trPr>
        <w:tc>
          <w:tcPr>
            <w:tcW w:w="3397" w:type="dxa"/>
          </w:tcPr>
          <w:p w14:paraId="6704B033" w14:textId="77777777" w:rsidR="00BE0292" w:rsidRPr="006076CC" w:rsidRDefault="00BE0292" w:rsidP="00696549">
            <w:pPr>
              <w:ind w:firstLine="0"/>
              <w:rPr>
                <w:ins w:id="10497" w:author="Okot" w:date="2020-01-04T07:02:00Z"/>
                <w:b/>
              </w:rPr>
            </w:pPr>
            <w:ins w:id="10498" w:author="Okot" w:date="2020-01-04T07:02:00Z">
              <w:r w:rsidRPr="006076CC">
                <w:rPr>
                  <w:b/>
                </w:rPr>
                <w:t>Nazwa</w:t>
              </w:r>
            </w:ins>
          </w:p>
        </w:tc>
        <w:tc>
          <w:tcPr>
            <w:tcW w:w="5664" w:type="dxa"/>
          </w:tcPr>
          <w:p w14:paraId="39E880E0" w14:textId="2F2AF03C" w:rsidR="00BE0292" w:rsidRPr="00BC07B0" w:rsidRDefault="00EF2407">
            <w:pPr>
              <w:ind w:firstLine="0"/>
              <w:rPr>
                <w:ins w:id="10499" w:author="Okot" w:date="2020-01-04T07:02:00Z"/>
                <w:b/>
                <w:i/>
              </w:rPr>
            </w:pPr>
            <w:ins w:id="10500" w:author="Okot" w:date="2020-01-04T07:02:00Z">
              <w:r>
                <w:rPr>
                  <w:b/>
                  <w:i/>
                </w:rPr>
                <w:t>PU04</w:t>
              </w:r>
            </w:ins>
            <w:ins w:id="10501" w:author="Okot" w:date="2020-01-20T20:20:00Z">
              <w:r w:rsidR="001D399B">
                <w:rPr>
                  <w:b/>
                  <w:i/>
                </w:rPr>
                <w:t>7</w:t>
              </w:r>
            </w:ins>
            <w:ins w:id="10502" w:author="Okot" w:date="2020-01-04T07:02:00Z">
              <w:r w:rsidR="00BE0292" w:rsidRPr="00BC07B0">
                <w:rPr>
                  <w:b/>
                  <w:i/>
                </w:rPr>
                <w:t>: Dekompozycja pożywienia</w:t>
              </w:r>
            </w:ins>
          </w:p>
        </w:tc>
      </w:tr>
      <w:tr w:rsidR="00BE0292" w14:paraId="1B6E07A9" w14:textId="77777777" w:rsidTr="00696549">
        <w:trPr>
          <w:ins w:id="10503" w:author="Okot" w:date="2020-01-04T07:02:00Z"/>
        </w:trPr>
        <w:tc>
          <w:tcPr>
            <w:tcW w:w="3397" w:type="dxa"/>
          </w:tcPr>
          <w:p w14:paraId="7AE0C5AB" w14:textId="77777777" w:rsidR="00BE0292" w:rsidRPr="006076CC" w:rsidRDefault="00BE0292" w:rsidP="00696549">
            <w:pPr>
              <w:ind w:firstLine="0"/>
              <w:rPr>
                <w:ins w:id="10504" w:author="Okot" w:date="2020-01-04T07:02:00Z"/>
                <w:b/>
              </w:rPr>
            </w:pPr>
            <w:ins w:id="10505" w:author="Okot" w:date="2020-01-04T07:02:00Z">
              <w:r w:rsidRPr="006076CC">
                <w:rPr>
                  <w:b/>
                </w:rPr>
                <w:t>Opis</w:t>
              </w:r>
            </w:ins>
          </w:p>
        </w:tc>
        <w:tc>
          <w:tcPr>
            <w:tcW w:w="5664" w:type="dxa"/>
          </w:tcPr>
          <w:p w14:paraId="1C0C3586" w14:textId="6D69BA22" w:rsidR="00BE0292" w:rsidRDefault="00BE0292">
            <w:pPr>
              <w:ind w:firstLine="0"/>
              <w:rPr>
                <w:ins w:id="10506" w:author="Okot" w:date="2020-01-04T07:02:00Z"/>
              </w:rPr>
            </w:pPr>
            <w:ins w:id="10507" w:author="Okot" w:date="2020-01-04T07:02:00Z">
              <w:r>
                <w:t xml:space="preserve">Przypadek użycia pozwala użytkownikowi </w:t>
              </w:r>
            </w:ins>
            <w:ins w:id="10508" w:author="Okot" w:date="2020-01-04T07:05:00Z">
              <w:r w:rsidR="00706FFE">
                <w:t>rozłożyć produkt nieistniejący w bazie na części składowe w celu lepszego określenia jego wartości odżywczej</w:t>
              </w:r>
            </w:ins>
            <w:ins w:id="10509" w:author="Okot" w:date="2020-01-04T07:02:00Z">
              <w:r>
                <w:t>.</w:t>
              </w:r>
            </w:ins>
          </w:p>
        </w:tc>
      </w:tr>
      <w:tr w:rsidR="00BE0292" w14:paraId="007C6555" w14:textId="77777777" w:rsidTr="00696549">
        <w:trPr>
          <w:ins w:id="10510" w:author="Okot" w:date="2020-01-04T07:02:00Z"/>
        </w:trPr>
        <w:tc>
          <w:tcPr>
            <w:tcW w:w="3397" w:type="dxa"/>
          </w:tcPr>
          <w:p w14:paraId="672897CA" w14:textId="77777777" w:rsidR="00BE0292" w:rsidRPr="006076CC" w:rsidRDefault="00BE0292" w:rsidP="00696549">
            <w:pPr>
              <w:ind w:firstLine="0"/>
              <w:rPr>
                <w:ins w:id="10511" w:author="Okot" w:date="2020-01-04T07:02:00Z"/>
                <w:b/>
              </w:rPr>
            </w:pPr>
            <w:ins w:id="10512" w:author="Okot" w:date="2020-01-04T07:02:00Z">
              <w:r w:rsidRPr="006076CC">
                <w:rPr>
                  <w:b/>
                </w:rPr>
                <w:t>Warunki początkowe</w:t>
              </w:r>
            </w:ins>
          </w:p>
        </w:tc>
        <w:tc>
          <w:tcPr>
            <w:tcW w:w="5664" w:type="dxa"/>
          </w:tcPr>
          <w:p w14:paraId="1B53FF78" w14:textId="7C43A59E" w:rsidR="00BE0292" w:rsidRDefault="00BE0292">
            <w:pPr>
              <w:ind w:firstLine="0"/>
              <w:rPr>
                <w:ins w:id="10513" w:author="Okot" w:date="2020-01-04T07:02:00Z"/>
              </w:rPr>
            </w:pPr>
            <w:ins w:id="10514" w:author="Okot" w:date="2020-01-04T07:02:00Z">
              <w:r>
                <w:t>Użytkownik poprawnie zrealizował PU002</w:t>
              </w:r>
            </w:ins>
            <w:ins w:id="10515" w:author="Okot" w:date="2020-01-20T20:20:00Z">
              <w:r w:rsidR="00CB40DB">
                <w:t xml:space="preserve"> i realizuje scenariusz alternatywny 2.1.</w:t>
              </w:r>
            </w:ins>
            <w:ins w:id="10516" w:author="Okot" w:date="2020-01-04T07:02:00Z">
              <w:r w:rsidR="00CB40DB">
                <w:t xml:space="preserve"> PU04</w:t>
              </w:r>
            </w:ins>
            <w:ins w:id="10517" w:author="Okot" w:date="2020-01-20T20:20:00Z">
              <w:r w:rsidR="001D399B">
                <w:t>6</w:t>
              </w:r>
            </w:ins>
            <w:ins w:id="10518" w:author="Okot" w:date="2020-01-04T07:02:00Z">
              <w:r>
                <w:t>.</w:t>
              </w:r>
            </w:ins>
          </w:p>
        </w:tc>
      </w:tr>
      <w:tr w:rsidR="00BE0292" w14:paraId="452B7587" w14:textId="77777777" w:rsidTr="00696549">
        <w:trPr>
          <w:ins w:id="10519" w:author="Okot" w:date="2020-01-04T07:02:00Z"/>
        </w:trPr>
        <w:tc>
          <w:tcPr>
            <w:tcW w:w="3397" w:type="dxa"/>
          </w:tcPr>
          <w:p w14:paraId="3F480CF9" w14:textId="77777777" w:rsidR="00BE0292" w:rsidRPr="006076CC" w:rsidRDefault="00BE0292" w:rsidP="00696549">
            <w:pPr>
              <w:ind w:firstLine="0"/>
              <w:rPr>
                <w:ins w:id="10520" w:author="Okot" w:date="2020-01-04T07:02:00Z"/>
                <w:b/>
              </w:rPr>
            </w:pPr>
            <w:ins w:id="10521" w:author="Okot" w:date="2020-01-04T07:02:00Z">
              <w:r w:rsidRPr="006076CC">
                <w:rPr>
                  <w:b/>
                </w:rPr>
                <w:t>Inicjacja</w:t>
              </w:r>
            </w:ins>
          </w:p>
        </w:tc>
        <w:tc>
          <w:tcPr>
            <w:tcW w:w="5664" w:type="dxa"/>
          </w:tcPr>
          <w:p w14:paraId="4A2694E8" w14:textId="02DF10A1" w:rsidR="00BE0292" w:rsidRDefault="00BE0292">
            <w:pPr>
              <w:ind w:firstLine="0"/>
              <w:rPr>
                <w:ins w:id="10522" w:author="Okot" w:date="2020-01-04T07:02:00Z"/>
              </w:rPr>
            </w:pPr>
            <w:ins w:id="10523" w:author="Okot" w:date="2020-01-04T07:02:00Z">
              <w:r>
                <w:t>Użytkownik nacisnął „</w:t>
              </w:r>
            </w:ins>
            <w:ins w:id="10524" w:author="Okot" w:date="2020-01-04T07:05:00Z">
              <w:r w:rsidR="00706FFE">
                <w:t>Dekompozycja</w:t>
              </w:r>
            </w:ins>
            <w:ins w:id="10525" w:author="Okot" w:date="2020-01-04T07:02:00Z">
              <w:r w:rsidR="00706FFE">
                <w:t xml:space="preserve">” </w:t>
              </w:r>
              <w:r>
                <w:t>w trakcie realizacji PU04</w:t>
              </w:r>
            </w:ins>
            <w:ins w:id="10526" w:author="Okot" w:date="2020-01-21T14:04:00Z">
              <w:r w:rsidR="001D399B">
                <w:t>6</w:t>
              </w:r>
            </w:ins>
            <w:ins w:id="10527" w:author="Okot" w:date="2020-01-04T07:02:00Z">
              <w:r>
                <w:t>.</w:t>
              </w:r>
            </w:ins>
          </w:p>
        </w:tc>
      </w:tr>
      <w:tr w:rsidR="00BE0292" w14:paraId="3E7082B9" w14:textId="77777777" w:rsidTr="00696549">
        <w:trPr>
          <w:ins w:id="10528" w:author="Okot" w:date="2020-01-04T07:02:00Z"/>
        </w:trPr>
        <w:tc>
          <w:tcPr>
            <w:tcW w:w="3397" w:type="dxa"/>
          </w:tcPr>
          <w:p w14:paraId="2F488F71" w14:textId="77777777" w:rsidR="00BE0292" w:rsidRPr="006076CC" w:rsidRDefault="00BE0292" w:rsidP="00696549">
            <w:pPr>
              <w:ind w:firstLine="0"/>
              <w:rPr>
                <w:ins w:id="10529" w:author="Okot" w:date="2020-01-04T07:02:00Z"/>
                <w:b/>
              </w:rPr>
            </w:pPr>
            <w:ins w:id="10530" w:author="Okot" w:date="2020-01-04T07:02:00Z">
              <w:r w:rsidRPr="006076CC">
                <w:rPr>
                  <w:b/>
                </w:rPr>
                <w:t>Warunki końcowe</w:t>
              </w:r>
            </w:ins>
          </w:p>
        </w:tc>
        <w:tc>
          <w:tcPr>
            <w:tcW w:w="5664" w:type="dxa"/>
          </w:tcPr>
          <w:p w14:paraId="0DB39BE6" w14:textId="6AD6189F" w:rsidR="00BE0292" w:rsidRDefault="003E6265">
            <w:pPr>
              <w:ind w:firstLine="0"/>
              <w:rPr>
                <w:ins w:id="10531" w:author="Okot" w:date="2020-01-04T07:02:00Z"/>
              </w:rPr>
            </w:pPr>
            <w:ins w:id="10532" w:author="Okot" w:date="2020-01-20T20:21:00Z">
              <w:r>
                <w:t>Wyświetlony został komunikat informujący o poprawnym dodaniu produktu do posiłku.</w:t>
              </w:r>
            </w:ins>
          </w:p>
        </w:tc>
      </w:tr>
      <w:tr w:rsidR="00BE0292" w14:paraId="048DDAAA" w14:textId="77777777" w:rsidTr="00696549">
        <w:trPr>
          <w:ins w:id="10533" w:author="Okot" w:date="2020-01-04T07:02:00Z"/>
        </w:trPr>
        <w:tc>
          <w:tcPr>
            <w:tcW w:w="3397" w:type="dxa"/>
          </w:tcPr>
          <w:p w14:paraId="7D53C793" w14:textId="77777777" w:rsidR="00BE0292" w:rsidRPr="006076CC" w:rsidRDefault="00BE0292" w:rsidP="00696549">
            <w:pPr>
              <w:ind w:firstLine="0"/>
              <w:rPr>
                <w:ins w:id="10534" w:author="Okot" w:date="2020-01-04T07:02:00Z"/>
                <w:b/>
              </w:rPr>
            </w:pPr>
            <w:ins w:id="10535" w:author="Okot" w:date="2020-01-04T07:02:00Z">
              <w:r w:rsidRPr="006076CC">
                <w:rPr>
                  <w:b/>
                </w:rPr>
                <w:t>Scenariusz główny</w:t>
              </w:r>
            </w:ins>
          </w:p>
        </w:tc>
        <w:tc>
          <w:tcPr>
            <w:tcW w:w="5664" w:type="dxa"/>
          </w:tcPr>
          <w:p w14:paraId="76DFD6F1" w14:textId="41093364" w:rsidR="00BE0292" w:rsidRDefault="00BE0292" w:rsidP="00BE0292">
            <w:pPr>
              <w:ind w:firstLine="0"/>
              <w:rPr>
                <w:ins w:id="10536" w:author="Okot" w:date="2020-01-04T07:03:00Z"/>
              </w:rPr>
            </w:pPr>
            <w:ins w:id="10537" w:author="Okot" w:date="2020-01-04T07:03:00Z">
              <w:r>
                <w:t>1. Pojawia się okno modalne z formularzem wybierania produktów.</w:t>
              </w:r>
            </w:ins>
          </w:p>
          <w:p w14:paraId="0445CB6C" w14:textId="5A5DCD5C" w:rsidR="00BE0292" w:rsidRDefault="00756BA9" w:rsidP="00BE0292">
            <w:pPr>
              <w:ind w:firstLine="0"/>
              <w:rPr>
                <w:ins w:id="10538" w:author="Okot" w:date="2020-01-04T07:03:00Z"/>
              </w:rPr>
            </w:pPr>
            <w:ins w:id="10539"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10540" w:author="Okot" w:date="2020-01-04T07:03:00Z"/>
              </w:rPr>
            </w:pPr>
            <w:ins w:id="10541" w:author="Okot" w:date="2020-01-04T07:03:00Z">
              <w:r>
                <w:t>3. Użytkownik wprowadza wagę produktu wchodzącą w skład dekomponowanego pożywienia.</w:t>
              </w:r>
            </w:ins>
          </w:p>
          <w:p w14:paraId="15F7481E" w14:textId="1BB5BB6F" w:rsidR="00BE0292" w:rsidRDefault="00BE0292" w:rsidP="00BE0292">
            <w:pPr>
              <w:ind w:firstLine="0"/>
              <w:rPr>
                <w:ins w:id="10542" w:author="Okot" w:date="2020-01-04T07:03:00Z"/>
              </w:rPr>
            </w:pPr>
            <w:ins w:id="10543" w:author="Okot" w:date="2020-01-04T07:03:00Z">
              <w:r>
                <w:t>4. Użytkownik korzysta z przycisku „Zapisz”.</w:t>
              </w:r>
            </w:ins>
          </w:p>
          <w:p w14:paraId="4A966C0F" w14:textId="428EEE5E" w:rsidR="00BE0292" w:rsidRDefault="00BE0292" w:rsidP="00BE0292">
            <w:pPr>
              <w:ind w:firstLine="0"/>
              <w:rPr>
                <w:ins w:id="10544" w:author="Okot" w:date="2020-01-04T07:03:00Z"/>
              </w:rPr>
            </w:pPr>
            <w:ins w:id="10545" w:author="Okot" w:date="2020-01-04T07:03:00Z">
              <w:r>
                <w:t>5. System weryfikuje poprawność przesyłanych danych.</w:t>
              </w:r>
            </w:ins>
          </w:p>
          <w:p w14:paraId="07BC4808" w14:textId="4CB7F457" w:rsidR="00BE0292" w:rsidRDefault="00BE0292" w:rsidP="00BE0292">
            <w:pPr>
              <w:ind w:firstLine="0"/>
              <w:rPr>
                <w:ins w:id="10546" w:author="Okot" w:date="2020-01-04T07:03:00Z"/>
              </w:rPr>
            </w:pPr>
            <w:ins w:id="10547" w:author="Okot" w:date="2020-01-04T07:03:00Z">
              <w:r>
                <w:t>6. System oblicza wartość odżywczą dodanego produktu.</w:t>
              </w:r>
            </w:ins>
          </w:p>
          <w:p w14:paraId="6A0C8BE6" w14:textId="6A8DC267" w:rsidR="00706FFE" w:rsidRDefault="003E6265" w:rsidP="00706FFE">
            <w:pPr>
              <w:ind w:firstLine="0"/>
              <w:rPr>
                <w:ins w:id="10548" w:author="Okot" w:date="2020-01-04T07:04:00Z"/>
              </w:rPr>
            </w:pPr>
            <w:ins w:id="10549" w:author="Okot" w:date="2020-01-04T07:04:00Z">
              <w:r>
                <w:t>7. Puste pola z formularza z pkt</w:t>
              </w:r>
            </w:ins>
            <w:ins w:id="10550" w:author="Okot" w:date="2020-01-21T14:04:00Z">
              <w:r w:rsidR="0060094C">
                <w:t> </w:t>
              </w:r>
            </w:ins>
            <w:ins w:id="10551" w:author="Okot" w:date="2020-01-04T07:04:00Z">
              <w:r w:rsidR="00706FFE">
                <w:t>1</w:t>
              </w:r>
            </w:ins>
            <w:ins w:id="10552" w:author="Okot" w:date="2020-01-20T20:21:00Z">
              <w:r>
                <w:t xml:space="preserve"> PU04</w:t>
              </w:r>
            </w:ins>
            <w:ins w:id="10553" w:author="Okot" w:date="2020-01-21T14:04:00Z">
              <w:r w:rsidR="0060094C">
                <w:t>6</w:t>
              </w:r>
            </w:ins>
            <w:ins w:id="10554" w:author="Okot" w:date="2020-01-04T07:04:00Z">
              <w:r w:rsidR="00706FFE">
                <w:t xml:space="preserve"> zostają uzupełnione o wyliczone wartości odżywcze.</w:t>
              </w:r>
            </w:ins>
          </w:p>
          <w:p w14:paraId="6A2A411A" w14:textId="71A5EFD8" w:rsidR="003E6265" w:rsidRDefault="003E6265" w:rsidP="003E6265">
            <w:pPr>
              <w:ind w:firstLine="0"/>
              <w:rPr>
                <w:ins w:id="10555" w:author="Okot" w:date="2020-01-20T20:21:00Z"/>
              </w:rPr>
            </w:pPr>
            <w:ins w:id="10556" w:author="Okot" w:date="2020-01-20T20:21:00Z">
              <w:r>
                <w:t>8. Użytkownik naciska przycisk „Dodaj do posiłku”.</w:t>
              </w:r>
            </w:ins>
          </w:p>
          <w:p w14:paraId="72106D71" w14:textId="40D08D95" w:rsidR="003E6265" w:rsidRDefault="003E6265" w:rsidP="003E6265">
            <w:pPr>
              <w:ind w:firstLine="0"/>
              <w:rPr>
                <w:ins w:id="10557" w:author="Okot" w:date="2020-01-20T20:21:00Z"/>
              </w:rPr>
            </w:pPr>
            <w:ins w:id="10558" w:author="Okot" w:date="2020-01-20T20:21:00Z">
              <w:r>
                <w:t>9. System sprawdza poprawność przesyłanych danych.</w:t>
              </w:r>
            </w:ins>
          </w:p>
          <w:p w14:paraId="7B437C09" w14:textId="3D2E8DCD" w:rsidR="003E6265" w:rsidRPr="001949D1" w:rsidRDefault="003E6265" w:rsidP="003E6265">
            <w:pPr>
              <w:ind w:firstLine="0"/>
              <w:rPr>
                <w:ins w:id="10559" w:author="Okot" w:date="2020-01-20T20:21:00Z"/>
              </w:rPr>
            </w:pPr>
            <w:ins w:id="10560" w:author="Okot" w:date="2020-01-20T20:22:00Z">
              <w:r>
                <w:t>10</w:t>
              </w:r>
            </w:ins>
            <w:ins w:id="10561"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10562" w:author="Okot" w:date="2020-01-20T20:21:00Z"/>
              </w:rPr>
            </w:pPr>
            <w:ins w:id="10563"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10564" w:author="Okot" w:date="2020-01-20T20:21:00Z"/>
              </w:rPr>
            </w:pPr>
            <w:ins w:id="10565" w:author="Okot" w:date="2020-01-20T20:22:00Z">
              <w:r>
                <w:t>12</w:t>
              </w:r>
            </w:ins>
            <w:ins w:id="10566"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10567" w:author="Okot" w:date="2020-01-20T20:21:00Z"/>
              </w:rPr>
            </w:pPr>
            <w:ins w:id="10568"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10569" w:author="Okot" w:date="2020-01-20T20:21:00Z"/>
              </w:rPr>
            </w:pPr>
            <w:ins w:id="10570" w:author="Okot" w:date="2020-01-20T20:21:00Z">
              <w:r>
                <w:t>14. Zamknięcie okien modalnych.</w:t>
              </w:r>
            </w:ins>
          </w:p>
          <w:p w14:paraId="1A4E8BA3" w14:textId="7D33AFA3" w:rsidR="003E6265" w:rsidRPr="001949D1" w:rsidRDefault="003E6265" w:rsidP="003E6265">
            <w:pPr>
              <w:ind w:firstLine="0"/>
              <w:rPr>
                <w:ins w:id="10571" w:author="Okot" w:date="2020-01-20T20:21:00Z"/>
              </w:rPr>
            </w:pPr>
            <w:ins w:id="10572" w:author="Okot" w:date="2020-01-20T20:21:00Z">
              <w:r>
                <w:t>1</w:t>
              </w:r>
            </w:ins>
            <w:ins w:id="10573" w:author="Okot" w:date="2020-01-20T20:22:00Z">
              <w:r>
                <w:t>5</w:t>
              </w:r>
            </w:ins>
            <w:ins w:id="10574" w:author="Okot" w:date="2020-01-20T20:21:00Z">
              <w:r>
                <w:t>. Powrót na podstronę „Posiłki”.</w:t>
              </w:r>
            </w:ins>
          </w:p>
          <w:p w14:paraId="524FA4C9" w14:textId="0B60607F" w:rsidR="003E6265" w:rsidRPr="001949D1" w:rsidRDefault="003E6265" w:rsidP="003E6265">
            <w:pPr>
              <w:ind w:firstLine="0"/>
              <w:rPr>
                <w:ins w:id="10575" w:author="Okot" w:date="2020-01-20T20:21:00Z"/>
              </w:rPr>
            </w:pPr>
            <w:ins w:id="10576"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10577" w:author="Okot" w:date="2020-01-04T07:02:00Z"/>
              </w:rPr>
            </w:pPr>
            <w:ins w:id="10578"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10579" w:author="Okot" w:date="2020-01-04T07:02:00Z"/>
        </w:trPr>
        <w:tc>
          <w:tcPr>
            <w:tcW w:w="3397" w:type="dxa"/>
          </w:tcPr>
          <w:p w14:paraId="510A66A7" w14:textId="77777777" w:rsidR="00BE0292" w:rsidRPr="006076CC" w:rsidRDefault="00BE0292" w:rsidP="00696549">
            <w:pPr>
              <w:ind w:firstLine="0"/>
              <w:rPr>
                <w:ins w:id="10580" w:author="Okot" w:date="2020-01-04T07:02:00Z"/>
                <w:b/>
              </w:rPr>
            </w:pPr>
            <w:ins w:id="10581"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10582" w:author="Okot" w:date="2020-01-04T07:02:00Z"/>
              </w:rPr>
            </w:pPr>
            <w:ins w:id="10583" w:author="Okot" w:date="2020-01-04T07:02:00Z">
              <w:r>
                <w:t>(1-3).1. Użytkownik używa przycisku do zamknięcia okna.</w:t>
              </w:r>
            </w:ins>
          </w:p>
          <w:p w14:paraId="7E479228" w14:textId="77777777" w:rsidR="00BE0292" w:rsidRDefault="00BE0292" w:rsidP="00696549">
            <w:pPr>
              <w:ind w:firstLine="0"/>
              <w:rPr>
                <w:ins w:id="10584" w:author="Okot" w:date="2020-01-04T07:02:00Z"/>
              </w:rPr>
            </w:pPr>
            <w:ins w:id="10585" w:author="Okot" w:date="2020-01-04T07:02:00Z">
              <w:r>
                <w:t>(1-3).1.1. Pojawia okno dialogowe służące do potwierdzenia zamknięcia okna bez zapisywania danych.</w:t>
              </w:r>
            </w:ins>
          </w:p>
          <w:p w14:paraId="1ABEFBD9" w14:textId="77777777" w:rsidR="00BE0292" w:rsidRDefault="00BE0292" w:rsidP="00696549">
            <w:pPr>
              <w:ind w:firstLine="0"/>
              <w:rPr>
                <w:ins w:id="10586" w:author="Okot" w:date="2020-01-04T07:02:00Z"/>
              </w:rPr>
            </w:pPr>
            <w:ins w:id="10587" w:author="Okot" w:date="2020-01-04T07:02:00Z">
              <w:r>
                <w:t>(1-3).1.2.1. Użytkownik potwierdza zamknięcie okna.</w:t>
              </w:r>
            </w:ins>
          </w:p>
          <w:p w14:paraId="2BD07C4A" w14:textId="77777777" w:rsidR="00BE0292" w:rsidRDefault="00BE0292" w:rsidP="00696549">
            <w:pPr>
              <w:ind w:firstLine="0"/>
              <w:rPr>
                <w:ins w:id="10588" w:author="Okot" w:date="2020-01-04T07:02:00Z"/>
              </w:rPr>
            </w:pPr>
            <w:ins w:id="10589" w:author="Okot" w:date="2020-01-04T07:02:00Z">
              <w:r>
                <w:t>(1-3).1.2.1.1. Okno modalne z formularzem zostaje zamknięte.</w:t>
              </w:r>
            </w:ins>
          </w:p>
          <w:p w14:paraId="783CEF28" w14:textId="77777777" w:rsidR="00BE0292" w:rsidRDefault="00BE0292" w:rsidP="00696549">
            <w:pPr>
              <w:ind w:firstLine="0"/>
              <w:rPr>
                <w:ins w:id="10590" w:author="Okot" w:date="2020-01-04T07:02:00Z"/>
              </w:rPr>
            </w:pPr>
            <w:ins w:id="10591" w:author="Okot" w:date="2020-01-04T07:02:00Z">
              <w:r>
                <w:t>(1-3).1.2.1.2. Powrót do podstrony „Posiłki”.</w:t>
              </w:r>
            </w:ins>
          </w:p>
          <w:p w14:paraId="54AFCE49" w14:textId="77777777" w:rsidR="00BE0292" w:rsidRDefault="00BE0292" w:rsidP="00696549">
            <w:pPr>
              <w:ind w:firstLine="0"/>
              <w:rPr>
                <w:ins w:id="10592" w:author="Okot" w:date="2020-01-04T07:02:00Z"/>
              </w:rPr>
            </w:pPr>
            <w:ins w:id="10593" w:author="Okot" w:date="2020-01-04T07:02:00Z">
              <w:r>
                <w:t>(1-3).1.2.2. Użytkownik rezygnuje z akcji.</w:t>
              </w:r>
            </w:ins>
          </w:p>
          <w:p w14:paraId="7789B0FD" w14:textId="34E046CB" w:rsidR="00BE0292" w:rsidRDefault="000B2B3D" w:rsidP="00696549">
            <w:pPr>
              <w:ind w:firstLine="0"/>
              <w:rPr>
                <w:ins w:id="10594" w:author="Okot" w:date="2020-01-04T07:02:00Z"/>
              </w:rPr>
            </w:pPr>
            <w:ins w:id="10595" w:author="Okot" w:date="2020-01-04T07:02:00Z">
              <w:r>
                <w:t>(1-3).1.2.2.1. Powrót do pkt</w:t>
              </w:r>
              <w:r w:rsidR="00BE0292">
                <w:t> (1-3).</w:t>
              </w:r>
            </w:ins>
          </w:p>
          <w:p w14:paraId="4B8440DB" w14:textId="01F0BCED" w:rsidR="00BE0292" w:rsidRDefault="00BE0292" w:rsidP="00696549">
            <w:pPr>
              <w:ind w:firstLine="0"/>
              <w:rPr>
                <w:ins w:id="10596" w:author="Okot" w:date="2020-01-04T07:02:00Z"/>
              </w:rPr>
            </w:pPr>
            <w:ins w:id="10597"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10598" w:author="Okot" w:date="2020-01-04T07:02:00Z"/>
              </w:rPr>
            </w:pPr>
            <w:ins w:id="10599" w:author="Okot" w:date="2020-01-04T07:02:00Z">
              <w:r>
                <w:t>(2-3</w:t>
              </w:r>
              <w:r w:rsidR="00BE0292">
                <w:t>).1.1.Pojawia się kolejny wiersz formularza.</w:t>
              </w:r>
            </w:ins>
          </w:p>
          <w:p w14:paraId="7316D819" w14:textId="382BEFAC" w:rsidR="00BE0292" w:rsidRDefault="00BE0292" w:rsidP="00696549">
            <w:pPr>
              <w:ind w:firstLine="0"/>
              <w:rPr>
                <w:ins w:id="10600" w:author="Okot" w:date="2020-01-04T07:02:00Z"/>
              </w:rPr>
            </w:pPr>
            <w:ins w:id="10601"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10602" w:author="Okot" w:date="2020-01-04T07:02:00Z"/>
              </w:rPr>
            </w:pPr>
            <w:ins w:id="10603" w:author="Okot" w:date="2020-01-04T07:02:00Z">
              <w:r>
                <w:t>5.1.Użytkownik nie wybrał produktu.</w:t>
              </w:r>
            </w:ins>
          </w:p>
          <w:p w14:paraId="4F44F963" w14:textId="55131D3A" w:rsidR="00BE0292" w:rsidRDefault="00BE0292" w:rsidP="00696549">
            <w:pPr>
              <w:ind w:firstLine="0"/>
              <w:rPr>
                <w:ins w:id="10604" w:author="Okot" w:date="2020-01-04T07:02:00Z"/>
              </w:rPr>
            </w:pPr>
            <w:ins w:id="10605" w:author="Okot" w:date="2020-01-04T07:02:00Z">
              <w:r>
                <w:t>5.1.1. Wyświetlony zostaje stosowny komunikat błędu.</w:t>
              </w:r>
            </w:ins>
          </w:p>
          <w:p w14:paraId="242022C8" w14:textId="0F546302" w:rsidR="00BE0292" w:rsidRDefault="000B2B3D" w:rsidP="00696549">
            <w:pPr>
              <w:ind w:firstLine="0"/>
              <w:rPr>
                <w:ins w:id="10606" w:author="Okot" w:date="2020-01-04T07:02:00Z"/>
              </w:rPr>
            </w:pPr>
            <w:ins w:id="10607" w:author="Okot" w:date="2020-01-04T07:02:00Z">
              <w:r>
                <w:t>5.1.2. Powrót do pkt</w:t>
              </w:r>
              <w:r w:rsidR="00BE0292">
                <w:t xml:space="preserve"> 2.1.2.</w:t>
              </w:r>
            </w:ins>
          </w:p>
          <w:p w14:paraId="7FE327FF" w14:textId="33B257BC" w:rsidR="00BE0292" w:rsidRDefault="00BE0292" w:rsidP="00696549">
            <w:pPr>
              <w:ind w:firstLine="0"/>
              <w:rPr>
                <w:ins w:id="10608" w:author="Okot" w:date="2020-01-04T07:02:00Z"/>
              </w:rPr>
            </w:pPr>
            <w:ins w:id="10609" w:author="Okot" w:date="2020-01-04T07:02:00Z">
              <w:r>
                <w:t>5.2(a) Użytkownik nie uzupełnił pola „Waga”.</w:t>
              </w:r>
            </w:ins>
          </w:p>
          <w:p w14:paraId="48825D91" w14:textId="5BDC98F8" w:rsidR="00BE0292" w:rsidRDefault="00BE0292" w:rsidP="00696549">
            <w:pPr>
              <w:ind w:firstLine="0"/>
              <w:rPr>
                <w:ins w:id="10610" w:author="Okot" w:date="2020-01-04T07:02:00Z"/>
              </w:rPr>
            </w:pPr>
            <w:ins w:id="10611" w:author="Okot" w:date="2020-01-04T07:02:00Z">
              <w:r>
                <w:t>5.2(b) Użytkownik wprowadził błędne dane do pola „Waga”.</w:t>
              </w:r>
            </w:ins>
          </w:p>
          <w:p w14:paraId="4C4C6E4C" w14:textId="38E53B7C" w:rsidR="00BE0292" w:rsidRDefault="00BE0292" w:rsidP="00696549">
            <w:pPr>
              <w:ind w:firstLine="0"/>
              <w:rPr>
                <w:ins w:id="10612" w:author="Okot" w:date="2020-01-04T07:02:00Z"/>
              </w:rPr>
            </w:pPr>
            <w:ins w:id="10613" w:author="Okot" w:date="2020-01-04T07:02:00Z">
              <w:r>
                <w:t>5.2.1. Wyświetlony zostaje stosowny komunikat błędu.</w:t>
              </w:r>
            </w:ins>
          </w:p>
          <w:p w14:paraId="448CAFFB" w14:textId="11096D59" w:rsidR="00BE0292" w:rsidRDefault="00BE0292">
            <w:pPr>
              <w:ind w:firstLine="0"/>
              <w:rPr>
                <w:ins w:id="10614" w:author="Okot" w:date="2020-01-20T20:23:00Z"/>
              </w:rPr>
            </w:pPr>
            <w:ins w:id="10615" w:author="Okot" w:date="2020-01-04T07:02:00Z">
              <w:r>
                <w:t>5.2.2. P</w:t>
              </w:r>
              <w:r w:rsidR="000B2B3D">
                <w:t>owrót do pkt</w:t>
              </w:r>
              <w:r>
                <w:t xml:space="preserve"> 3.</w:t>
              </w:r>
            </w:ins>
          </w:p>
          <w:p w14:paraId="3B5EF239" w14:textId="6FC0840D" w:rsidR="003E6265" w:rsidRDefault="003E6265" w:rsidP="003E6265">
            <w:pPr>
              <w:ind w:firstLine="0"/>
              <w:rPr>
                <w:ins w:id="10616" w:author="Okot" w:date="2020-01-20T20:23:00Z"/>
              </w:rPr>
            </w:pPr>
            <w:ins w:id="10617" w:author="Okot" w:date="2020-01-20T20:23:00Z">
              <w:r>
                <w:t>8.1. Nie wprowadzono nazwy produktu.</w:t>
              </w:r>
            </w:ins>
          </w:p>
          <w:p w14:paraId="447F4122" w14:textId="193ED5F0" w:rsidR="003E6265" w:rsidRDefault="003E6265" w:rsidP="003E6265">
            <w:pPr>
              <w:ind w:firstLine="0"/>
              <w:rPr>
                <w:ins w:id="10618" w:author="Okot" w:date="2020-01-20T20:23:00Z"/>
              </w:rPr>
            </w:pPr>
            <w:ins w:id="10619" w:author="Okot" w:date="2020-01-20T20:23:00Z">
              <w:r>
                <w:t>8.1.1. Wyświetlony zostaje stosowny komunikat błędu.</w:t>
              </w:r>
            </w:ins>
          </w:p>
          <w:p w14:paraId="01EE0341" w14:textId="3A4CA386" w:rsidR="003E6265" w:rsidRDefault="000B2B3D" w:rsidP="003E6265">
            <w:pPr>
              <w:ind w:firstLine="0"/>
              <w:rPr>
                <w:ins w:id="10620" w:author="Okot" w:date="2020-01-04T07:02:00Z"/>
              </w:rPr>
            </w:pPr>
            <w:ins w:id="10621" w:author="Okot" w:date="2020-01-20T20:23:00Z">
              <w:r>
                <w:lastRenderedPageBreak/>
                <w:t>8.1.2. Powrót do pkt</w:t>
              </w:r>
              <w:r w:rsidR="003E6265">
                <w:t xml:space="preserve"> 2</w:t>
              </w:r>
            </w:ins>
            <w:ins w:id="10622" w:author="Okot" w:date="2020-01-20T20:24:00Z">
              <w:r w:rsidR="0060094C">
                <w:t xml:space="preserve"> PU046</w:t>
              </w:r>
            </w:ins>
            <w:ins w:id="10623" w:author="Okot" w:date="2020-01-20T20:23:00Z">
              <w:r w:rsidR="003E6265">
                <w:t>.</w:t>
              </w:r>
            </w:ins>
          </w:p>
        </w:tc>
      </w:tr>
    </w:tbl>
    <w:p w14:paraId="092A6DDB" w14:textId="77777777" w:rsidR="001B2AFA" w:rsidRDefault="001B2AFA">
      <w:pPr>
        <w:spacing w:after="160" w:line="259" w:lineRule="auto"/>
        <w:ind w:firstLine="0"/>
        <w:jc w:val="left"/>
        <w:rPr>
          <w:ins w:id="10624" w:author="Okot" w:date="2020-01-02T14:50:00Z"/>
        </w:rPr>
      </w:pPr>
    </w:p>
    <w:p w14:paraId="205C9DF9" w14:textId="4FF13C5E" w:rsidR="00C0799C" w:rsidRDefault="00C0799C" w:rsidP="00C0799C">
      <w:pPr>
        <w:ind w:firstLine="0"/>
        <w:rPr>
          <w:ins w:id="10625" w:author="Okot" w:date="2020-01-02T14:50:00Z"/>
        </w:rPr>
      </w:pPr>
      <w:ins w:id="10626" w:author="Okot" w:date="2020-01-02T14:50:00Z">
        <w:r>
          <w:t>Tabela 4.4</w:t>
        </w:r>
      </w:ins>
      <w:ins w:id="10627" w:author="Okot" w:date="2020-01-21T14:04:00Z">
        <w:r w:rsidR="0060094C">
          <w:t>8</w:t>
        </w:r>
      </w:ins>
      <w:ins w:id="10628" w:author="Okot" w:date="2020-01-04T07:14:00Z">
        <w:r w:rsidR="00645B77">
          <w:t>.</w:t>
        </w:r>
      </w:ins>
      <w:ins w:id="10629" w:author="Okot" w:date="2020-01-02T14:50:00Z">
        <w:r>
          <w:t> </w:t>
        </w:r>
      </w:ins>
    </w:p>
    <w:p w14:paraId="3EC82C69" w14:textId="4F0AB26B" w:rsidR="00C0799C" w:rsidRDefault="00C0799C">
      <w:pPr>
        <w:ind w:firstLine="0"/>
        <w:rPr>
          <w:ins w:id="10630" w:author="Okot" w:date="2020-01-02T12:06:00Z"/>
        </w:rPr>
        <w:pPrChange w:id="10631" w:author="Okot" w:date="2020-01-02T14:50:00Z">
          <w:pPr>
            <w:spacing w:after="160" w:line="259" w:lineRule="auto"/>
            <w:ind w:firstLine="0"/>
            <w:jc w:val="left"/>
          </w:pPr>
        </w:pPrChange>
      </w:pPr>
      <w:ins w:id="10632"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10633" w:author="Okot" w:date="2020-01-02T12:06:00Z"/>
        </w:trPr>
        <w:tc>
          <w:tcPr>
            <w:tcW w:w="3397" w:type="dxa"/>
          </w:tcPr>
          <w:p w14:paraId="2B08FE83" w14:textId="77777777" w:rsidR="00E075C7" w:rsidRPr="006076CC" w:rsidRDefault="00E075C7" w:rsidP="00385ED4">
            <w:pPr>
              <w:ind w:firstLine="0"/>
              <w:rPr>
                <w:ins w:id="10634" w:author="Okot" w:date="2020-01-02T12:06:00Z"/>
                <w:b/>
              </w:rPr>
            </w:pPr>
            <w:ins w:id="10635" w:author="Okot" w:date="2020-01-02T12:06:00Z">
              <w:r w:rsidRPr="006076CC">
                <w:rPr>
                  <w:b/>
                </w:rPr>
                <w:t>Nazwa</w:t>
              </w:r>
            </w:ins>
          </w:p>
        </w:tc>
        <w:tc>
          <w:tcPr>
            <w:tcW w:w="5664" w:type="dxa"/>
          </w:tcPr>
          <w:p w14:paraId="1318C1CE" w14:textId="17B34D5B" w:rsidR="00E075C7" w:rsidRPr="00722649" w:rsidRDefault="00722649">
            <w:pPr>
              <w:ind w:firstLine="0"/>
              <w:rPr>
                <w:ins w:id="10636" w:author="Okot" w:date="2020-01-02T12:06:00Z"/>
                <w:b/>
                <w:i/>
                <w:rPrChange w:id="10637" w:author="Okot" w:date="2020-01-02T14:53:00Z">
                  <w:rPr>
                    <w:ins w:id="10638" w:author="Okot" w:date="2020-01-02T12:06:00Z"/>
                  </w:rPr>
                </w:rPrChange>
              </w:rPr>
            </w:pPr>
            <w:ins w:id="10639" w:author="Okot" w:date="2020-01-02T12:06:00Z">
              <w:r w:rsidRPr="00722649">
                <w:rPr>
                  <w:b/>
                  <w:i/>
                  <w:rPrChange w:id="10640" w:author="Okot" w:date="2020-01-02T14:53:00Z">
                    <w:rPr/>
                  </w:rPrChange>
                </w:rPr>
                <w:t>PU04</w:t>
              </w:r>
            </w:ins>
            <w:ins w:id="10641" w:author="Okot" w:date="2020-01-16T16:57:00Z">
              <w:r w:rsidR="0060094C">
                <w:rPr>
                  <w:b/>
                  <w:i/>
                </w:rPr>
                <w:t>8</w:t>
              </w:r>
            </w:ins>
            <w:ins w:id="10642" w:author="Okot" w:date="2020-01-02T12:06:00Z">
              <w:r w:rsidR="00E075C7" w:rsidRPr="00722649">
                <w:rPr>
                  <w:b/>
                  <w:i/>
                  <w:rPrChange w:id="10643" w:author="Okot" w:date="2020-01-02T14:53:00Z">
                    <w:rPr/>
                  </w:rPrChange>
                </w:rPr>
                <w:t>:</w:t>
              </w:r>
            </w:ins>
            <w:ins w:id="10644" w:author="Okot" w:date="2020-01-02T14:53:00Z">
              <w:r w:rsidRPr="00722649">
                <w:rPr>
                  <w:b/>
                  <w:i/>
                  <w:rPrChange w:id="10645" w:author="Okot" w:date="2020-01-02T14:53:00Z">
                    <w:rPr/>
                  </w:rPrChange>
                </w:rPr>
                <w:t xml:space="preserve"> Usunięcie pożywienia z posiłku</w:t>
              </w:r>
            </w:ins>
          </w:p>
        </w:tc>
      </w:tr>
      <w:tr w:rsidR="00722649" w14:paraId="0341B05A" w14:textId="77777777" w:rsidTr="00385ED4">
        <w:trPr>
          <w:ins w:id="10646" w:author="Okot" w:date="2020-01-02T12:06:00Z"/>
        </w:trPr>
        <w:tc>
          <w:tcPr>
            <w:tcW w:w="3397" w:type="dxa"/>
          </w:tcPr>
          <w:p w14:paraId="3984B3B2" w14:textId="77777777" w:rsidR="00722649" w:rsidRPr="006076CC" w:rsidRDefault="00722649" w:rsidP="00722649">
            <w:pPr>
              <w:ind w:firstLine="0"/>
              <w:rPr>
                <w:ins w:id="10647" w:author="Okot" w:date="2020-01-02T12:06:00Z"/>
                <w:b/>
              </w:rPr>
            </w:pPr>
            <w:ins w:id="10648" w:author="Okot" w:date="2020-01-02T12:06:00Z">
              <w:r w:rsidRPr="006076CC">
                <w:rPr>
                  <w:b/>
                </w:rPr>
                <w:t>Opis</w:t>
              </w:r>
            </w:ins>
          </w:p>
        </w:tc>
        <w:tc>
          <w:tcPr>
            <w:tcW w:w="5664" w:type="dxa"/>
          </w:tcPr>
          <w:p w14:paraId="32EE83C3" w14:textId="52A11ACD" w:rsidR="00722649" w:rsidRDefault="00722649" w:rsidP="00722649">
            <w:pPr>
              <w:ind w:firstLine="0"/>
              <w:rPr>
                <w:ins w:id="10649" w:author="Okot" w:date="2020-01-02T12:06:00Z"/>
              </w:rPr>
            </w:pPr>
            <w:ins w:id="10650" w:author="Okot" w:date="2020-01-02T14:53:00Z">
              <w:r>
                <w:t>Przypadek użycia pozwala użytkownikowi usunąć pożywienie z posiłku.</w:t>
              </w:r>
            </w:ins>
          </w:p>
        </w:tc>
      </w:tr>
      <w:tr w:rsidR="00722649" w14:paraId="5AF77509" w14:textId="77777777" w:rsidTr="00385ED4">
        <w:trPr>
          <w:ins w:id="10651" w:author="Okot" w:date="2020-01-02T12:06:00Z"/>
        </w:trPr>
        <w:tc>
          <w:tcPr>
            <w:tcW w:w="3397" w:type="dxa"/>
          </w:tcPr>
          <w:p w14:paraId="0A171E60" w14:textId="77777777" w:rsidR="00722649" w:rsidRPr="006076CC" w:rsidRDefault="00722649" w:rsidP="00722649">
            <w:pPr>
              <w:ind w:firstLine="0"/>
              <w:rPr>
                <w:ins w:id="10652" w:author="Okot" w:date="2020-01-02T12:06:00Z"/>
                <w:b/>
              </w:rPr>
            </w:pPr>
            <w:ins w:id="10653" w:author="Okot" w:date="2020-01-02T12:06:00Z">
              <w:r w:rsidRPr="006076CC">
                <w:rPr>
                  <w:b/>
                </w:rPr>
                <w:t>Warunki początkowe</w:t>
              </w:r>
            </w:ins>
          </w:p>
        </w:tc>
        <w:tc>
          <w:tcPr>
            <w:tcW w:w="5664" w:type="dxa"/>
          </w:tcPr>
          <w:p w14:paraId="33F50CC3" w14:textId="6644B622" w:rsidR="00722649" w:rsidRDefault="00722649">
            <w:pPr>
              <w:ind w:firstLine="0"/>
              <w:rPr>
                <w:ins w:id="10654" w:author="Okot" w:date="2020-01-02T12:06:00Z"/>
              </w:rPr>
            </w:pPr>
            <w:ins w:id="10655" w:author="Okot" w:date="2020-01-02T14:53:00Z">
              <w:r>
                <w:t>Użytkownik poprawnie zrealizował PU002, znajduje się na podstronie „Posi</w:t>
              </w:r>
            </w:ins>
            <w:ins w:id="10656" w:author="Okot" w:date="2020-01-02T14:54:00Z">
              <w:r>
                <w:t>łki</w:t>
              </w:r>
            </w:ins>
            <w:ins w:id="10657" w:author="Okot" w:date="2020-01-02T14:53:00Z">
              <w:r>
                <w:t>” i c</w:t>
              </w:r>
              <w:r w:rsidR="00645B77">
                <w:t xml:space="preserve">o najmniej raz </w:t>
              </w:r>
            </w:ins>
            <w:ins w:id="10658" w:author="Okot" w:date="2020-01-20T20:25:00Z">
              <w:r w:rsidR="00ED2305">
                <w:t>zostało poprawnie dodane pożywienie do posiłku</w:t>
              </w:r>
            </w:ins>
            <w:ins w:id="10659" w:author="Okot" w:date="2020-01-02T14:53:00Z">
              <w:r>
                <w:t>.</w:t>
              </w:r>
            </w:ins>
          </w:p>
        </w:tc>
      </w:tr>
      <w:tr w:rsidR="00722649" w14:paraId="2298C983" w14:textId="77777777" w:rsidTr="00385ED4">
        <w:trPr>
          <w:ins w:id="10660" w:author="Okot" w:date="2020-01-02T12:06:00Z"/>
        </w:trPr>
        <w:tc>
          <w:tcPr>
            <w:tcW w:w="3397" w:type="dxa"/>
          </w:tcPr>
          <w:p w14:paraId="6251D3EA" w14:textId="77777777" w:rsidR="00722649" w:rsidRPr="006076CC" w:rsidRDefault="00722649" w:rsidP="00722649">
            <w:pPr>
              <w:ind w:firstLine="0"/>
              <w:rPr>
                <w:ins w:id="10661" w:author="Okot" w:date="2020-01-02T12:06:00Z"/>
                <w:b/>
              </w:rPr>
            </w:pPr>
            <w:ins w:id="10662" w:author="Okot" w:date="2020-01-02T12:06:00Z">
              <w:r w:rsidRPr="006076CC">
                <w:rPr>
                  <w:b/>
                </w:rPr>
                <w:t>Inicjacja</w:t>
              </w:r>
            </w:ins>
          </w:p>
        </w:tc>
        <w:tc>
          <w:tcPr>
            <w:tcW w:w="5664" w:type="dxa"/>
          </w:tcPr>
          <w:p w14:paraId="783BA0E8" w14:textId="750C173B" w:rsidR="00722649" w:rsidRDefault="00722649" w:rsidP="00722649">
            <w:pPr>
              <w:ind w:firstLine="0"/>
              <w:rPr>
                <w:ins w:id="10663" w:author="Okot" w:date="2020-01-02T12:06:00Z"/>
              </w:rPr>
            </w:pPr>
            <w:ins w:id="10664" w:author="Okot" w:date="2020-01-02T14:53:00Z">
              <w:r>
                <w:t>Użytkownik nacisnął przycisk „Usuń” umiejscowiony przy</w:t>
              </w:r>
            </w:ins>
            <w:ins w:id="10665" w:author="Okot" w:date="2020-01-20T20:25:00Z">
              <w:r w:rsidR="00ED2305">
                <w:t xml:space="preserve"> wybranym</w:t>
              </w:r>
            </w:ins>
            <w:ins w:id="10666" w:author="Okot" w:date="2020-01-02T14:53:00Z">
              <w:r>
                <w:t xml:space="preserve"> po</w:t>
              </w:r>
            </w:ins>
            <w:ins w:id="10667" w:author="Okot" w:date="2020-01-02T14:55:00Z">
              <w:r>
                <w:t>żywieniu</w:t>
              </w:r>
            </w:ins>
            <w:ins w:id="10668" w:author="Okot" w:date="2020-01-02T14:53:00Z">
              <w:r>
                <w:t>.</w:t>
              </w:r>
            </w:ins>
          </w:p>
        </w:tc>
      </w:tr>
      <w:tr w:rsidR="00722649" w14:paraId="62D432EA" w14:textId="77777777" w:rsidTr="00385ED4">
        <w:trPr>
          <w:ins w:id="10669" w:author="Okot" w:date="2020-01-02T12:06:00Z"/>
        </w:trPr>
        <w:tc>
          <w:tcPr>
            <w:tcW w:w="3397" w:type="dxa"/>
          </w:tcPr>
          <w:p w14:paraId="5A77695A" w14:textId="77777777" w:rsidR="00722649" w:rsidRPr="006076CC" w:rsidRDefault="00722649" w:rsidP="00722649">
            <w:pPr>
              <w:ind w:firstLine="0"/>
              <w:rPr>
                <w:ins w:id="10670" w:author="Okot" w:date="2020-01-02T12:06:00Z"/>
                <w:b/>
              </w:rPr>
            </w:pPr>
            <w:ins w:id="10671" w:author="Okot" w:date="2020-01-02T12:06:00Z">
              <w:r w:rsidRPr="006076CC">
                <w:rPr>
                  <w:b/>
                </w:rPr>
                <w:t>Warunki końcowe</w:t>
              </w:r>
            </w:ins>
          </w:p>
        </w:tc>
        <w:tc>
          <w:tcPr>
            <w:tcW w:w="5664" w:type="dxa"/>
          </w:tcPr>
          <w:p w14:paraId="32117577" w14:textId="5121FE8E" w:rsidR="00722649" w:rsidRDefault="00722649" w:rsidP="00722649">
            <w:pPr>
              <w:ind w:firstLine="0"/>
              <w:rPr>
                <w:ins w:id="10672" w:author="Okot" w:date="2020-01-02T12:06:00Z"/>
              </w:rPr>
            </w:pPr>
            <w:ins w:id="10673" w:author="Okot" w:date="2020-01-02T14:53:00Z">
              <w:r>
                <w:t>Wyświetlony został komunikat informujący o usunięciu po</w:t>
              </w:r>
            </w:ins>
            <w:ins w:id="10674" w:author="Okot" w:date="2020-01-02T14:55:00Z">
              <w:r>
                <w:t>żywienia</w:t>
              </w:r>
            </w:ins>
            <w:ins w:id="10675" w:author="Okot" w:date="2020-01-02T14:53:00Z">
              <w:r>
                <w:t xml:space="preserve"> z posi</w:t>
              </w:r>
            </w:ins>
            <w:ins w:id="10676" w:author="Okot" w:date="2020-01-02T14:55:00Z">
              <w:r>
                <w:t>łku</w:t>
              </w:r>
            </w:ins>
            <w:ins w:id="10677" w:author="Okot" w:date="2020-01-02T14:53:00Z">
              <w:r>
                <w:t>.</w:t>
              </w:r>
            </w:ins>
          </w:p>
        </w:tc>
      </w:tr>
      <w:tr w:rsidR="00822866" w14:paraId="7E0A23A8" w14:textId="77777777" w:rsidTr="00385ED4">
        <w:trPr>
          <w:ins w:id="10678" w:author="Okot" w:date="2020-01-02T12:06:00Z"/>
        </w:trPr>
        <w:tc>
          <w:tcPr>
            <w:tcW w:w="3397" w:type="dxa"/>
          </w:tcPr>
          <w:p w14:paraId="01B22F4D" w14:textId="77777777" w:rsidR="00822866" w:rsidRPr="006076CC" w:rsidRDefault="00822866" w:rsidP="00822866">
            <w:pPr>
              <w:ind w:firstLine="0"/>
              <w:rPr>
                <w:ins w:id="10679" w:author="Okot" w:date="2020-01-02T12:06:00Z"/>
                <w:b/>
              </w:rPr>
            </w:pPr>
            <w:ins w:id="10680" w:author="Okot" w:date="2020-01-02T12:06:00Z">
              <w:r w:rsidRPr="006076CC">
                <w:rPr>
                  <w:b/>
                </w:rPr>
                <w:t>Scenariusz główny</w:t>
              </w:r>
            </w:ins>
          </w:p>
        </w:tc>
        <w:tc>
          <w:tcPr>
            <w:tcW w:w="5664" w:type="dxa"/>
          </w:tcPr>
          <w:p w14:paraId="5364803F" w14:textId="37C38682" w:rsidR="00822866" w:rsidRDefault="00822866" w:rsidP="00822866">
            <w:pPr>
              <w:ind w:firstLine="0"/>
              <w:rPr>
                <w:ins w:id="10681" w:author="Okot" w:date="2020-01-02T14:56:00Z"/>
              </w:rPr>
            </w:pPr>
            <w:ins w:id="10682" w:author="Okot" w:date="2020-01-02T14:56:00Z">
              <w:r>
                <w:t>1. Wyświetlone zostaje okno dialogowe z prośbą o potwierdzenie żądania usunięcia pożywienia.</w:t>
              </w:r>
            </w:ins>
          </w:p>
          <w:p w14:paraId="5198E4F3" w14:textId="77777777" w:rsidR="00822866" w:rsidRDefault="00822866" w:rsidP="00822866">
            <w:pPr>
              <w:ind w:firstLine="0"/>
              <w:rPr>
                <w:ins w:id="10683" w:author="Okot" w:date="2020-01-02T14:56:00Z"/>
              </w:rPr>
            </w:pPr>
            <w:ins w:id="10684" w:author="Okot" w:date="2020-01-02T14:56:00Z">
              <w:r>
                <w:t>2. Użytkownik potwierdza żądanie.</w:t>
              </w:r>
            </w:ins>
          </w:p>
          <w:p w14:paraId="719425FA" w14:textId="77777777" w:rsidR="00822866" w:rsidRDefault="00822866" w:rsidP="00822866">
            <w:pPr>
              <w:ind w:firstLine="0"/>
              <w:rPr>
                <w:ins w:id="10685" w:author="Okot" w:date="2020-01-02T14:56:00Z"/>
              </w:rPr>
            </w:pPr>
            <w:ins w:id="10686" w:author="Okot" w:date="2020-01-02T14:56:00Z">
              <w:r>
                <w:t>3. Okno dialogowe zostaje zamknięte.</w:t>
              </w:r>
            </w:ins>
          </w:p>
          <w:p w14:paraId="5B81D0A5" w14:textId="77777777" w:rsidR="00822866" w:rsidRDefault="00822866" w:rsidP="00822866">
            <w:pPr>
              <w:ind w:firstLine="0"/>
              <w:rPr>
                <w:ins w:id="10687" w:author="Okot" w:date="2020-01-02T14:56:00Z"/>
              </w:rPr>
            </w:pPr>
            <w:ins w:id="10688" w:author="Okot" w:date="2020-01-02T14:56:00Z">
              <w:r>
                <w:t>4. System przetwarza żądanie.</w:t>
              </w:r>
            </w:ins>
          </w:p>
          <w:p w14:paraId="1E2E2847" w14:textId="0A77BA17" w:rsidR="00822866" w:rsidRDefault="00822866" w:rsidP="00822866">
            <w:pPr>
              <w:ind w:firstLine="0"/>
              <w:rPr>
                <w:ins w:id="10689" w:author="Okot" w:date="2020-01-02T14:56:00Z"/>
              </w:rPr>
            </w:pPr>
            <w:ins w:id="10690" w:author="Okot" w:date="2020-01-02T14:56:00Z">
              <w:r>
                <w:t>5. Pożywienie zostaje usunięte z bazy danych.</w:t>
              </w:r>
            </w:ins>
          </w:p>
          <w:p w14:paraId="20AF1020" w14:textId="4D607D6E" w:rsidR="00822866" w:rsidRDefault="00822866" w:rsidP="00822866">
            <w:pPr>
              <w:ind w:firstLine="0"/>
              <w:rPr>
                <w:ins w:id="10691" w:author="Okot" w:date="2020-01-02T14:57:00Z"/>
              </w:rPr>
            </w:pPr>
            <w:ins w:id="10692" w:author="Okot" w:date="2020-01-02T14:57:00Z">
              <w:r>
                <w:t>6. System ponownie przelicza kaloryczność</w:t>
              </w:r>
            </w:ins>
            <w:ins w:id="10693" w:author="Okot" w:date="2020-01-02T14:58:00Z">
              <w:r>
                <w:t xml:space="preserve"> modyfikowanego posiłku</w:t>
              </w:r>
            </w:ins>
            <w:ins w:id="10694" w:author="Okot" w:date="2020-01-02T14:57:00Z">
              <w:r>
                <w:t xml:space="preserve"> oraz</w:t>
              </w:r>
            </w:ins>
            <w:ins w:id="10695" w:author="Okot" w:date="2020-01-02T14:58:00Z">
              <w:r>
                <w:t xml:space="preserve"> kaloryczność i</w:t>
              </w:r>
            </w:ins>
            <w:ins w:id="10696" w:author="Okot" w:date="2020-01-02T14:57:00Z">
              <w:r>
                <w:t xml:space="preserve"> zawartość składników odżywczych </w:t>
              </w:r>
            </w:ins>
            <w:ins w:id="10697" w:author="Okot" w:date="2020-01-02T14:58:00Z">
              <w:r>
                <w:t>w skali dnia</w:t>
              </w:r>
            </w:ins>
            <w:ins w:id="10698" w:author="Okot" w:date="2020-01-02T14:57:00Z">
              <w:r>
                <w:t>.</w:t>
              </w:r>
            </w:ins>
          </w:p>
          <w:p w14:paraId="090ADF36" w14:textId="5DD72004" w:rsidR="00822866" w:rsidRDefault="00822866" w:rsidP="00822866">
            <w:pPr>
              <w:ind w:firstLine="0"/>
              <w:rPr>
                <w:ins w:id="10699" w:author="Okot" w:date="2020-01-02T14:56:00Z"/>
              </w:rPr>
            </w:pPr>
            <w:ins w:id="10700"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10701" w:author="Okot" w:date="2020-01-02T12:06:00Z"/>
              </w:rPr>
            </w:pPr>
            <w:ins w:id="10702" w:author="Okot" w:date="2020-01-02T14:56:00Z">
              <w:r>
                <w:t xml:space="preserve">8. Wyświetlony zostaje komunikat </w:t>
              </w:r>
              <w:r w:rsidR="008D37B9">
                <w:t>informujący o usunięciu po</w:t>
              </w:r>
            </w:ins>
            <w:ins w:id="10703" w:author="Okot" w:date="2020-01-03T12:55:00Z">
              <w:r w:rsidR="008D37B9">
                <w:t>żywienia</w:t>
              </w:r>
            </w:ins>
            <w:ins w:id="10704" w:author="Okot" w:date="2020-01-02T14:56:00Z">
              <w:r>
                <w:t>.</w:t>
              </w:r>
            </w:ins>
          </w:p>
        </w:tc>
      </w:tr>
      <w:tr w:rsidR="00822866" w14:paraId="0E79DC4F" w14:textId="77777777" w:rsidTr="00385ED4">
        <w:trPr>
          <w:trHeight w:val="54"/>
          <w:ins w:id="10705" w:author="Okot" w:date="2020-01-02T12:06:00Z"/>
        </w:trPr>
        <w:tc>
          <w:tcPr>
            <w:tcW w:w="3397" w:type="dxa"/>
          </w:tcPr>
          <w:p w14:paraId="6606DA6A" w14:textId="77777777" w:rsidR="00822866" w:rsidRPr="006076CC" w:rsidRDefault="00822866" w:rsidP="00822866">
            <w:pPr>
              <w:ind w:firstLine="0"/>
              <w:rPr>
                <w:ins w:id="10706" w:author="Okot" w:date="2020-01-02T12:06:00Z"/>
                <w:b/>
              </w:rPr>
            </w:pPr>
            <w:ins w:id="10707" w:author="Okot" w:date="2020-01-02T12:06:00Z">
              <w:r w:rsidRPr="006076CC">
                <w:rPr>
                  <w:b/>
                </w:rPr>
                <w:t>Scenariusze alternatywne</w:t>
              </w:r>
            </w:ins>
          </w:p>
        </w:tc>
        <w:tc>
          <w:tcPr>
            <w:tcW w:w="5664" w:type="dxa"/>
          </w:tcPr>
          <w:p w14:paraId="1CC2FAC0" w14:textId="77777777" w:rsidR="00822866" w:rsidRDefault="00822866" w:rsidP="00822866">
            <w:pPr>
              <w:ind w:firstLine="0"/>
              <w:rPr>
                <w:ins w:id="10708" w:author="Okot" w:date="2020-01-02T14:56:00Z"/>
              </w:rPr>
            </w:pPr>
            <w:ins w:id="10709" w:author="Okot" w:date="2020-01-02T14:56:00Z">
              <w:r>
                <w:t>2.1(a) Użytkownik naciska przycisk „Rezygnuj”.</w:t>
              </w:r>
            </w:ins>
          </w:p>
          <w:p w14:paraId="7F1A56FC" w14:textId="77777777" w:rsidR="00822866" w:rsidRDefault="00822866" w:rsidP="00822866">
            <w:pPr>
              <w:ind w:firstLine="0"/>
              <w:rPr>
                <w:ins w:id="10710" w:author="Okot" w:date="2020-01-02T14:56:00Z"/>
              </w:rPr>
            </w:pPr>
            <w:ins w:id="10711" w:author="Okot" w:date="2020-01-02T14:56:00Z">
              <w:r>
                <w:t>2.1(b) Użytkownik używa przycisku do zamknięcia okna.</w:t>
              </w:r>
            </w:ins>
          </w:p>
          <w:p w14:paraId="2FF61469" w14:textId="031A9138" w:rsidR="00822866" w:rsidRDefault="00822866">
            <w:pPr>
              <w:ind w:firstLine="0"/>
              <w:rPr>
                <w:ins w:id="10712" w:author="Okot" w:date="2020-01-02T12:06:00Z"/>
              </w:rPr>
            </w:pPr>
            <w:ins w:id="10713" w:author="Okot" w:date="2020-01-02T14:56:00Z">
              <w:r>
                <w:t>2.1.1. Powrót do podstrony „Posi</w:t>
              </w:r>
            </w:ins>
            <w:ins w:id="10714" w:author="Okot" w:date="2020-01-02T14:59:00Z">
              <w:r>
                <w:t>łki</w:t>
              </w:r>
            </w:ins>
            <w:ins w:id="10715" w:author="Okot" w:date="2020-01-02T14:56:00Z">
              <w:r>
                <w:t>”.</w:t>
              </w:r>
            </w:ins>
          </w:p>
        </w:tc>
      </w:tr>
    </w:tbl>
    <w:p w14:paraId="1FD0DF08" w14:textId="77777777" w:rsidR="00E075C7" w:rsidRDefault="00E075C7">
      <w:pPr>
        <w:spacing w:after="160" w:line="259" w:lineRule="auto"/>
        <w:ind w:firstLine="0"/>
        <w:jc w:val="left"/>
        <w:rPr>
          <w:ins w:id="10716" w:author="Okot" w:date="2020-01-03T12:29:00Z"/>
        </w:rPr>
      </w:pPr>
    </w:p>
    <w:p w14:paraId="24AA17B3" w14:textId="4F2D5D5E" w:rsidR="00A21159" w:rsidRDefault="0060094C" w:rsidP="00A21159">
      <w:pPr>
        <w:ind w:firstLine="0"/>
        <w:rPr>
          <w:ins w:id="10717" w:author="Okot" w:date="2020-01-03T12:29:00Z"/>
        </w:rPr>
      </w:pPr>
      <w:ins w:id="10718" w:author="Okot" w:date="2020-01-03T12:29:00Z">
        <w:r>
          <w:lastRenderedPageBreak/>
          <w:t>Tabela 4.49</w:t>
        </w:r>
        <w:r w:rsidR="00A21159">
          <w:t>. </w:t>
        </w:r>
      </w:ins>
    </w:p>
    <w:p w14:paraId="4BC02075" w14:textId="58C36B24" w:rsidR="00A21159" w:rsidRDefault="00A21159">
      <w:pPr>
        <w:ind w:firstLine="0"/>
        <w:rPr>
          <w:ins w:id="10719" w:author="Okot" w:date="2020-01-02T12:06:00Z"/>
        </w:rPr>
        <w:pPrChange w:id="10720" w:author="Okot" w:date="2020-01-03T12:29:00Z">
          <w:pPr>
            <w:spacing w:after="160" w:line="259" w:lineRule="auto"/>
            <w:ind w:firstLine="0"/>
            <w:jc w:val="left"/>
          </w:pPr>
        </w:pPrChange>
      </w:pPr>
      <w:ins w:id="10721" w:author="Okot" w:date="2020-01-03T12:29:00Z">
        <w:r>
          <w:t>Opis scenariusza przypadku użycia „</w:t>
        </w:r>
      </w:ins>
      <w:ins w:id="10722" w:author="Okot" w:date="2020-01-03T12:31:00Z">
        <w:r>
          <w:t>Edycja</w:t>
        </w:r>
      </w:ins>
      <w:ins w:id="10723" w:author="Okot" w:date="2020-01-03T12:29:00Z">
        <w:r w:rsidR="00A54941">
          <w:t xml:space="preserve"> wprowadzonego posi</w:t>
        </w:r>
      </w:ins>
      <w:ins w:id="10724" w:author="Okot" w:date="2020-01-16T17:03:00Z">
        <w:r w:rsidR="00A54941">
          <w:t>łku</w:t>
        </w:r>
      </w:ins>
      <w:ins w:id="10725"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10726" w:author="Okot" w:date="2020-01-02T12:06:00Z"/>
        </w:trPr>
        <w:tc>
          <w:tcPr>
            <w:tcW w:w="3397" w:type="dxa"/>
          </w:tcPr>
          <w:p w14:paraId="12FA9259" w14:textId="77777777" w:rsidR="00E075C7" w:rsidRPr="006076CC" w:rsidRDefault="00E075C7" w:rsidP="00385ED4">
            <w:pPr>
              <w:ind w:firstLine="0"/>
              <w:rPr>
                <w:ins w:id="10727" w:author="Okot" w:date="2020-01-02T12:06:00Z"/>
                <w:b/>
              </w:rPr>
            </w:pPr>
            <w:ins w:id="10728" w:author="Okot" w:date="2020-01-02T12:06:00Z">
              <w:r w:rsidRPr="006076CC">
                <w:rPr>
                  <w:b/>
                </w:rPr>
                <w:t>Nazwa</w:t>
              </w:r>
            </w:ins>
          </w:p>
        </w:tc>
        <w:tc>
          <w:tcPr>
            <w:tcW w:w="5664" w:type="dxa"/>
          </w:tcPr>
          <w:p w14:paraId="31CD13CF" w14:textId="278296DD" w:rsidR="00E075C7" w:rsidRPr="00A21159" w:rsidRDefault="00A21159">
            <w:pPr>
              <w:ind w:firstLine="0"/>
              <w:rPr>
                <w:ins w:id="10729" w:author="Okot" w:date="2020-01-02T12:06:00Z"/>
                <w:b/>
                <w:i/>
                <w:rPrChange w:id="10730" w:author="Okot" w:date="2020-01-03T12:31:00Z">
                  <w:rPr>
                    <w:ins w:id="10731" w:author="Okot" w:date="2020-01-02T12:06:00Z"/>
                  </w:rPr>
                </w:rPrChange>
              </w:rPr>
            </w:pPr>
            <w:ins w:id="10732" w:author="Okot" w:date="2020-01-02T12:06:00Z">
              <w:r w:rsidRPr="00A21159">
                <w:rPr>
                  <w:b/>
                  <w:i/>
                  <w:rPrChange w:id="10733" w:author="Okot" w:date="2020-01-03T12:31:00Z">
                    <w:rPr/>
                  </w:rPrChange>
                </w:rPr>
                <w:t>PU0</w:t>
              </w:r>
            </w:ins>
            <w:ins w:id="10734" w:author="Okot" w:date="2020-01-21T14:05:00Z">
              <w:r w:rsidR="0060094C">
                <w:rPr>
                  <w:b/>
                  <w:i/>
                </w:rPr>
                <w:t>49</w:t>
              </w:r>
            </w:ins>
            <w:ins w:id="10735" w:author="Okot" w:date="2020-01-02T12:06:00Z">
              <w:r w:rsidR="00E075C7" w:rsidRPr="00A21159">
                <w:rPr>
                  <w:b/>
                  <w:i/>
                  <w:rPrChange w:id="10736" w:author="Okot" w:date="2020-01-03T12:31:00Z">
                    <w:rPr/>
                  </w:rPrChange>
                </w:rPr>
                <w:t>:</w:t>
              </w:r>
            </w:ins>
            <w:ins w:id="10737" w:author="Okot" w:date="2020-01-03T12:31:00Z">
              <w:r w:rsidRPr="00A21159">
                <w:rPr>
                  <w:b/>
                  <w:i/>
                  <w:rPrChange w:id="10738" w:author="Okot" w:date="2020-01-03T12:31:00Z">
                    <w:rPr/>
                  </w:rPrChange>
                </w:rPr>
                <w:t xml:space="preserve"> Edycja</w:t>
              </w:r>
            </w:ins>
            <w:ins w:id="10739" w:author="Okot" w:date="2020-01-16T17:03:00Z">
              <w:r w:rsidR="00A54941">
                <w:rPr>
                  <w:b/>
                  <w:i/>
                </w:rPr>
                <w:t xml:space="preserve"> wprowadzonego</w:t>
              </w:r>
            </w:ins>
            <w:ins w:id="10740" w:author="Okot" w:date="2020-01-03T12:31:00Z">
              <w:r w:rsidRPr="00A21159">
                <w:rPr>
                  <w:b/>
                  <w:i/>
                  <w:rPrChange w:id="10741" w:author="Okot" w:date="2020-01-03T12:31:00Z">
                    <w:rPr/>
                  </w:rPrChange>
                </w:rPr>
                <w:t xml:space="preserve"> posiłku</w:t>
              </w:r>
            </w:ins>
          </w:p>
        </w:tc>
      </w:tr>
      <w:tr w:rsidR="00E075C7" w14:paraId="1519C3B2" w14:textId="77777777" w:rsidTr="00385ED4">
        <w:trPr>
          <w:ins w:id="10742" w:author="Okot" w:date="2020-01-02T12:06:00Z"/>
        </w:trPr>
        <w:tc>
          <w:tcPr>
            <w:tcW w:w="3397" w:type="dxa"/>
          </w:tcPr>
          <w:p w14:paraId="29E9ED67" w14:textId="77777777" w:rsidR="00E075C7" w:rsidRPr="006076CC" w:rsidRDefault="00E075C7" w:rsidP="00385ED4">
            <w:pPr>
              <w:ind w:firstLine="0"/>
              <w:rPr>
                <w:ins w:id="10743" w:author="Okot" w:date="2020-01-02T12:06:00Z"/>
                <w:b/>
              </w:rPr>
            </w:pPr>
            <w:ins w:id="10744" w:author="Okot" w:date="2020-01-02T12:06:00Z">
              <w:r w:rsidRPr="006076CC">
                <w:rPr>
                  <w:b/>
                </w:rPr>
                <w:t>Opis</w:t>
              </w:r>
            </w:ins>
          </w:p>
        </w:tc>
        <w:tc>
          <w:tcPr>
            <w:tcW w:w="5664" w:type="dxa"/>
          </w:tcPr>
          <w:p w14:paraId="0E4556A5" w14:textId="7A2F0907" w:rsidR="00E075C7" w:rsidRDefault="008077D1">
            <w:pPr>
              <w:ind w:firstLine="0"/>
              <w:rPr>
                <w:ins w:id="10745" w:author="Okot" w:date="2020-01-02T12:06:00Z"/>
              </w:rPr>
            </w:pPr>
            <w:ins w:id="10746" w:author="Okot" w:date="2020-01-03T12:33:00Z">
              <w:r>
                <w:t xml:space="preserve">Przypadek użycia pozwala użytkownikowi </w:t>
              </w:r>
            </w:ins>
            <w:ins w:id="10747" w:author="Okot" w:date="2020-01-03T12:40:00Z">
              <w:r>
                <w:t>zmodyfikować informacje o zjedzonym pożywieniu</w:t>
              </w:r>
            </w:ins>
            <w:ins w:id="10748" w:author="Okot" w:date="2020-01-03T12:33:00Z">
              <w:r>
                <w:t>.</w:t>
              </w:r>
            </w:ins>
          </w:p>
        </w:tc>
      </w:tr>
      <w:tr w:rsidR="00E075C7" w14:paraId="475FAE63" w14:textId="77777777" w:rsidTr="00385ED4">
        <w:trPr>
          <w:ins w:id="10749" w:author="Okot" w:date="2020-01-02T12:06:00Z"/>
        </w:trPr>
        <w:tc>
          <w:tcPr>
            <w:tcW w:w="3397" w:type="dxa"/>
          </w:tcPr>
          <w:p w14:paraId="18754FA5" w14:textId="77777777" w:rsidR="00E075C7" w:rsidRPr="006076CC" w:rsidRDefault="00E075C7" w:rsidP="00385ED4">
            <w:pPr>
              <w:ind w:firstLine="0"/>
              <w:rPr>
                <w:ins w:id="10750" w:author="Okot" w:date="2020-01-02T12:06:00Z"/>
                <w:b/>
              </w:rPr>
            </w:pPr>
            <w:ins w:id="10751" w:author="Okot" w:date="2020-01-02T12:06:00Z">
              <w:r w:rsidRPr="006076CC">
                <w:rPr>
                  <w:b/>
                </w:rPr>
                <w:t>Warunki początkowe</w:t>
              </w:r>
            </w:ins>
          </w:p>
        </w:tc>
        <w:tc>
          <w:tcPr>
            <w:tcW w:w="5664" w:type="dxa"/>
          </w:tcPr>
          <w:p w14:paraId="677D2775" w14:textId="25F6CD70" w:rsidR="00E075C7" w:rsidRDefault="00ED2305">
            <w:pPr>
              <w:ind w:firstLine="0"/>
              <w:rPr>
                <w:ins w:id="10752" w:author="Okot" w:date="2020-01-02T12:06:00Z"/>
              </w:rPr>
            </w:pPr>
            <w:ins w:id="10753"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10754" w:author="Okot" w:date="2020-01-02T12:06:00Z"/>
        </w:trPr>
        <w:tc>
          <w:tcPr>
            <w:tcW w:w="3397" w:type="dxa"/>
          </w:tcPr>
          <w:p w14:paraId="3CB1E19C" w14:textId="77777777" w:rsidR="00E075C7" w:rsidRPr="006076CC" w:rsidRDefault="00E075C7" w:rsidP="00385ED4">
            <w:pPr>
              <w:ind w:firstLine="0"/>
              <w:rPr>
                <w:ins w:id="10755" w:author="Okot" w:date="2020-01-02T12:06:00Z"/>
                <w:b/>
              </w:rPr>
            </w:pPr>
            <w:ins w:id="10756" w:author="Okot" w:date="2020-01-02T12:06:00Z">
              <w:r w:rsidRPr="006076CC">
                <w:rPr>
                  <w:b/>
                </w:rPr>
                <w:t>Inicjacja</w:t>
              </w:r>
            </w:ins>
          </w:p>
        </w:tc>
        <w:tc>
          <w:tcPr>
            <w:tcW w:w="5664" w:type="dxa"/>
          </w:tcPr>
          <w:p w14:paraId="0F28E8C1" w14:textId="48FF705D" w:rsidR="00E075C7" w:rsidRDefault="0039460A" w:rsidP="00385ED4">
            <w:pPr>
              <w:ind w:firstLine="0"/>
              <w:rPr>
                <w:ins w:id="10757" w:author="Okot" w:date="2020-01-02T12:06:00Z"/>
              </w:rPr>
            </w:pPr>
            <w:ins w:id="10758" w:author="Okot" w:date="2020-01-03T12:46:00Z">
              <w:r>
                <w:t>Użytkownik nacisnął przycisk „</w:t>
              </w:r>
            </w:ins>
            <w:ins w:id="10759" w:author="Okot" w:date="2020-01-03T12:47:00Z">
              <w:r>
                <w:t>Edytuj</w:t>
              </w:r>
            </w:ins>
            <w:ins w:id="10760" w:author="Okot" w:date="2020-01-03T12:46:00Z">
              <w:r>
                <w:t>” umiejscowiony przy wybranym pożywieniu.</w:t>
              </w:r>
            </w:ins>
          </w:p>
        </w:tc>
      </w:tr>
      <w:tr w:rsidR="00E075C7" w14:paraId="5C7659F4" w14:textId="77777777" w:rsidTr="00385ED4">
        <w:trPr>
          <w:ins w:id="10761" w:author="Okot" w:date="2020-01-02T12:06:00Z"/>
        </w:trPr>
        <w:tc>
          <w:tcPr>
            <w:tcW w:w="3397" w:type="dxa"/>
          </w:tcPr>
          <w:p w14:paraId="59481D44" w14:textId="77777777" w:rsidR="00E075C7" w:rsidRPr="006076CC" w:rsidRDefault="00E075C7" w:rsidP="00385ED4">
            <w:pPr>
              <w:ind w:firstLine="0"/>
              <w:rPr>
                <w:ins w:id="10762" w:author="Okot" w:date="2020-01-02T12:06:00Z"/>
                <w:b/>
              </w:rPr>
            </w:pPr>
            <w:ins w:id="10763" w:author="Okot" w:date="2020-01-02T12:06:00Z">
              <w:r w:rsidRPr="006076CC">
                <w:rPr>
                  <w:b/>
                </w:rPr>
                <w:t>Warunki końcowe</w:t>
              </w:r>
            </w:ins>
          </w:p>
        </w:tc>
        <w:tc>
          <w:tcPr>
            <w:tcW w:w="5664" w:type="dxa"/>
          </w:tcPr>
          <w:p w14:paraId="3E97B137" w14:textId="11DB0208" w:rsidR="00E075C7" w:rsidRDefault="0039460A">
            <w:pPr>
              <w:ind w:firstLine="0"/>
              <w:rPr>
                <w:ins w:id="10764" w:author="Okot" w:date="2020-01-02T12:06:00Z"/>
              </w:rPr>
            </w:pPr>
            <w:ins w:id="10765" w:author="Okot" w:date="2020-01-03T12:47:00Z">
              <w:r>
                <w:t>Wyświetlony został komunikat informujący o zmodyfikowaniu informacji o pożywieniu.</w:t>
              </w:r>
            </w:ins>
          </w:p>
        </w:tc>
      </w:tr>
      <w:tr w:rsidR="00E075C7" w14:paraId="361DD64D" w14:textId="77777777" w:rsidTr="00385ED4">
        <w:trPr>
          <w:ins w:id="10766" w:author="Okot" w:date="2020-01-02T12:06:00Z"/>
        </w:trPr>
        <w:tc>
          <w:tcPr>
            <w:tcW w:w="3397" w:type="dxa"/>
          </w:tcPr>
          <w:p w14:paraId="4365D0B7" w14:textId="77777777" w:rsidR="00E075C7" w:rsidRPr="006076CC" w:rsidRDefault="00E075C7" w:rsidP="00385ED4">
            <w:pPr>
              <w:ind w:firstLine="0"/>
              <w:rPr>
                <w:ins w:id="10767" w:author="Okot" w:date="2020-01-02T12:06:00Z"/>
                <w:b/>
              </w:rPr>
            </w:pPr>
            <w:ins w:id="10768" w:author="Okot" w:date="2020-01-02T12:06:00Z">
              <w:r w:rsidRPr="006076CC">
                <w:rPr>
                  <w:b/>
                </w:rPr>
                <w:t>Scenariusz główny</w:t>
              </w:r>
            </w:ins>
          </w:p>
        </w:tc>
        <w:tc>
          <w:tcPr>
            <w:tcW w:w="5664" w:type="dxa"/>
          </w:tcPr>
          <w:p w14:paraId="2EEA100C" w14:textId="77777777" w:rsidR="00E075C7" w:rsidRDefault="0039460A" w:rsidP="00385ED4">
            <w:pPr>
              <w:ind w:firstLine="0"/>
              <w:rPr>
                <w:ins w:id="10769" w:author="Okot" w:date="2020-01-03T12:51:00Z"/>
              </w:rPr>
            </w:pPr>
            <w:ins w:id="10770" w:author="Okot" w:date="2020-01-03T12:47:00Z">
              <w:r>
                <w:t>1. Wyświetlone zostało okno modalne zawieraj</w:t>
              </w:r>
            </w:ins>
            <w:ins w:id="10771" w:author="Okot" w:date="2020-01-03T12:51:00Z">
              <w:r>
                <w:t>ąca formularz edycji.</w:t>
              </w:r>
            </w:ins>
          </w:p>
          <w:p w14:paraId="42189972" w14:textId="77777777" w:rsidR="0039460A" w:rsidRDefault="0039460A" w:rsidP="00385ED4">
            <w:pPr>
              <w:ind w:firstLine="0"/>
              <w:rPr>
                <w:ins w:id="10772" w:author="Okot" w:date="2020-01-03T12:51:00Z"/>
              </w:rPr>
            </w:pPr>
            <w:ins w:id="10773" w:author="Okot" w:date="2020-01-03T12:51:00Z">
              <w:r>
                <w:t xml:space="preserve">2. </w:t>
              </w:r>
              <w:r w:rsidR="008D37B9">
                <w:t>Użytkownik zmienia wybrane dane.</w:t>
              </w:r>
            </w:ins>
          </w:p>
          <w:p w14:paraId="20FCF5CE" w14:textId="77777777" w:rsidR="008D37B9" w:rsidRDefault="008D37B9" w:rsidP="00385ED4">
            <w:pPr>
              <w:ind w:firstLine="0"/>
              <w:rPr>
                <w:ins w:id="10774" w:author="Okot" w:date="2020-01-03T12:52:00Z"/>
              </w:rPr>
            </w:pPr>
            <w:ins w:id="10775" w:author="Okot" w:date="2020-01-03T12:52:00Z">
              <w:r>
                <w:t>3.Użytkownik zatwierdza edycję przyciskiem „Zapisz”.</w:t>
              </w:r>
            </w:ins>
          </w:p>
          <w:p w14:paraId="4C1BA293" w14:textId="77777777" w:rsidR="008D37B9" w:rsidRDefault="008D37B9" w:rsidP="00385ED4">
            <w:pPr>
              <w:ind w:firstLine="0"/>
              <w:rPr>
                <w:ins w:id="10776" w:author="Okot" w:date="2020-01-03T12:52:00Z"/>
              </w:rPr>
            </w:pPr>
            <w:ins w:id="10777" w:author="Okot" w:date="2020-01-03T12:52:00Z">
              <w:r>
                <w:t>4. System sprawdza poprawność przesyłanych danych.</w:t>
              </w:r>
            </w:ins>
          </w:p>
          <w:p w14:paraId="2516F359" w14:textId="77777777" w:rsidR="008D37B9" w:rsidRDefault="008D37B9" w:rsidP="00385ED4">
            <w:pPr>
              <w:ind w:firstLine="0"/>
              <w:rPr>
                <w:ins w:id="10778" w:author="Okot" w:date="2020-01-03T12:54:00Z"/>
              </w:rPr>
            </w:pPr>
            <w:ins w:id="10779" w:author="Okot" w:date="2020-01-03T12:52:00Z">
              <w:r>
                <w:t xml:space="preserve">5. </w:t>
              </w:r>
            </w:ins>
            <w:ins w:id="10780" w:author="Okot" w:date="2020-01-03T12:54:00Z">
              <w:r>
                <w:t>Dane zostają zmodyfikowane w bazie danych.</w:t>
              </w:r>
            </w:ins>
          </w:p>
          <w:p w14:paraId="6089020F" w14:textId="20AB331E" w:rsidR="008D37B9" w:rsidRDefault="008D37B9" w:rsidP="00385ED4">
            <w:pPr>
              <w:ind w:firstLine="0"/>
              <w:rPr>
                <w:ins w:id="10781" w:author="Okot" w:date="2020-01-03T12:55:00Z"/>
              </w:rPr>
            </w:pPr>
            <w:ins w:id="10782"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10783" w:author="Okot" w:date="2020-01-03T12:55:00Z"/>
              </w:rPr>
            </w:pPr>
            <w:ins w:id="10784" w:author="Okot" w:date="2020-01-03T12:56:00Z">
              <w:r>
                <w:t xml:space="preserve">7. </w:t>
              </w:r>
            </w:ins>
            <w:ins w:id="10785"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10786" w:author="Okot" w:date="2020-01-02T12:06:00Z"/>
              </w:rPr>
            </w:pPr>
            <w:ins w:id="10787" w:author="Okot" w:date="2020-01-03T12:55:00Z">
              <w:r>
                <w:t>8. Wyświetlony zostaje komunikat informujący o dokonaniu zmian.</w:t>
              </w:r>
            </w:ins>
          </w:p>
        </w:tc>
      </w:tr>
      <w:tr w:rsidR="00E075C7" w14:paraId="67A6AA5B" w14:textId="77777777" w:rsidTr="00385ED4">
        <w:trPr>
          <w:trHeight w:val="54"/>
          <w:ins w:id="10788" w:author="Okot" w:date="2020-01-02T12:06:00Z"/>
        </w:trPr>
        <w:tc>
          <w:tcPr>
            <w:tcW w:w="3397" w:type="dxa"/>
          </w:tcPr>
          <w:p w14:paraId="31B31FA4" w14:textId="7C825719" w:rsidR="00E075C7" w:rsidRPr="006076CC" w:rsidRDefault="00E075C7" w:rsidP="00385ED4">
            <w:pPr>
              <w:ind w:firstLine="0"/>
              <w:rPr>
                <w:ins w:id="10789" w:author="Okot" w:date="2020-01-02T12:06:00Z"/>
                <w:b/>
              </w:rPr>
            </w:pPr>
            <w:ins w:id="10790" w:author="Okot" w:date="2020-01-02T12:06:00Z">
              <w:r w:rsidRPr="006076CC">
                <w:rPr>
                  <w:b/>
                </w:rPr>
                <w:t>Scenariusze alternatywne</w:t>
              </w:r>
            </w:ins>
          </w:p>
        </w:tc>
        <w:tc>
          <w:tcPr>
            <w:tcW w:w="5664" w:type="dxa"/>
          </w:tcPr>
          <w:p w14:paraId="68FADA6B" w14:textId="77777777" w:rsidR="008D37B9" w:rsidRDefault="008D37B9" w:rsidP="008D37B9">
            <w:pPr>
              <w:ind w:firstLine="0"/>
              <w:rPr>
                <w:ins w:id="10791" w:author="Okot" w:date="2020-01-03T12:56:00Z"/>
              </w:rPr>
            </w:pPr>
            <w:ins w:id="10792" w:author="Okot" w:date="2020-01-03T12:56:00Z">
              <w:r>
                <w:t>(1-3).1. Użytkownik używa przycisku do zamknięcia okna.</w:t>
              </w:r>
            </w:ins>
          </w:p>
          <w:p w14:paraId="7A9A3C0B" w14:textId="77777777" w:rsidR="008D37B9" w:rsidRDefault="008D37B9" w:rsidP="008D37B9">
            <w:pPr>
              <w:ind w:firstLine="0"/>
              <w:rPr>
                <w:ins w:id="10793" w:author="Okot" w:date="2020-01-03T12:56:00Z"/>
              </w:rPr>
            </w:pPr>
            <w:ins w:id="10794" w:author="Okot" w:date="2020-01-03T12:56:00Z">
              <w:r>
                <w:t>(1-3).1.1. Pojawia okno dialogowe służące do potwierdzenia zamknięcia okna bez zapisywania danych.</w:t>
              </w:r>
            </w:ins>
          </w:p>
          <w:p w14:paraId="09FE77E6" w14:textId="77777777" w:rsidR="008D37B9" w:rsidRDefault="008D37B9" w:rsidP="008D37B9">
            <w:pPr>
              <w:ind w:firstLine="0"/>
              <w:rPr>
                <w:ins w:id="10795" w:author="Okot" w:date="2020-01-03T12:56:00Z"/>
              </w:rPr>
            </w:pPr>
            <w:ins w:id="10796" w:author="Okot" w:date="2020-01-03T12:56:00Z">
              <w:r>
                <w:t>(1-3).1.2.1. Użytkownik potwierdza zamknięcie okna.</w:t>
              </w:r>
            </w:ins>
          </w:p>
          <w:p w14:paraId="024A5673" w14:textId="77777777" w:rsidR="008D37B9" w:rsidRDefault="008D37B9" w:rsidP="008D37B9">
            <w:pPr>
              <w:ind w:firstLine="0"/>
              <w:rPr>
                <w:ins w:id="10797" w:author="Okot" w:date="2020-01-03T12:56:00Z"/>
              </w:rPr>
            </w:pPr>
            <w:ins w:id="10798" w:author="Okot" w:date="2020-01-03T12:56:00Z">
              <w:r>
                <w:t>(1-3).1.2.1.1. Okno modalne z formularzem zostaje zamknięte.</w:t>
              </w:r>
            </w:ins>
          </w:p>
          <w:p w14:paraId="78E32D7A" w14:textId="77777777" w:rsidR="008D37B9" w:rsidRDefault="008D37B9" w:rsidP="008D37B9">
            <w:pPr>
              <w:ind w:firstLine="0"/>
              <w:rPr>
                <w:ins w:id="10799" w:author="Okot" w:date="2020-01-03T12:56:00Z"/>
              </w:rPr>
            </w:pPr>
            <w:ins w:id="10800" w:author="Okot" w:date="2020-01-03T12:56:00Z">
              <w:r>
                <w:lastRenderedPageBreak/>
                <w:t>(1-3).1.2.1.2. Powrót do podstrony „Posiłki”.</w:t>
              </w:r>
            </w:ins>
          </w:p>
          <w:p w14:paraId="3E5487E6" w14:textId="77777777" w:rsidR="008D37B9" w:rsidRDefault="008D37B9" w:rsidP="008D37B9">
            <w:pPr>
              <w:ind w:firstLine="0"/>
              <w:rPr>
                <w:ins w:id="10801" w:author="Okot" w:date="2020-01-03T12:56:00Z"/>
              </w:rPr>
            </w:pPr>
            <w:ins w:id="10802" w:author="Okot" w:date="2020-01-03T12:56:00Z">
              <w:r>
                <w:t>(1-3).1.2.2. Użytkownik rezygnuje z akcji.</w:t>
              </w:r>
            </w:ins>
          </w:p>
          <w:p w14:paraId="62D4CA3B" w14:textId="221FA5E8" w:rsidR="00E075C7" w:rsidRDefault="000B2B3D">
            <w:pPr>
              <w:ind w:firstLine="0"/>
              <w:rPr>
                <w:ins w:id="10803" w:author="Okot" w:date="2020-01-03T12:57:00Z"/>
              </w:rPr>
            </w:pPr>
            <w:ins w:id="10804" w:author="Okot" w:date="2020-01-03T12:56:00Z">
              <w:r>
                <w:t>(1-3).1.2.2.1. Powrót do pkt</w:t>
              </w:r>
              <w:r w:rsidR="008D37B9">
                <w:t> (1-3).</w:t>
              </w:r>
            </w:ins>
          </w:p>
          <w:p w14:paraId="433C8BE1" w14:textId="77777777" w:rsidR="008D37B9" w:rsidRDefault="008D37B9">
            <w:pPr>
              <w:ind w:firstLine="0"/>
              <w:rPr>
                <w:ins w:id="10805" w:author="Okot" w:date="2020-01-03T12:58:00Z"/>
              </w:rPr>
            </w:pPr>
            <w:ins w:id="10806" w:author="Okot" w:date="2020-01-03T12:57:00Z">
              <w:r>
                <w:t>4.1</w:t>
              </w:r>
            </w:ins>
            <w:ins w:id="10807" w:author="Okot" w:date="2020-01-03T12:58:00Z">
              <w:r>
                <w:t>(a)</w:t>
              </w:r>
            </w:ins>
            <w:ins w:id="10808" w:author="Okot" w:date="2020-01-03T12:57:00Z">
              <w:r>
                <w:t xml:space="preserve"> </w:t>
              </w:r>
            </w:ins>
            <w:ins w:id="10809" w:author="Okot" w:date="2020-01-03T12:58:00Z">
              <w:r>
                <w:t>Pole „Waga” jest puste.</w:t>
              </w:r>
            </w:ins>
          </w:p>
          <w:p w14:paraId="4F1F26BE" w14:textId="77777777" w:rsidR="008D37B9" w:rsidRDefault="008D37B9">
            <w:pPr>
              <w:ind w:firstLine="0"/>
              <w:rPr>
                <w:ins w:id="10810" w:author="Okot" w:date="2020-01-03T12:58:00Z"/>
              </w:rPr>
            </w:pPr>
            <w:ins w:id="10811" w:author="Okot" w:date="2020-01-03T12:58:00Z">
              <w:r>
                <w:t>4.1(b) W polu „Waga” została wprowadzona nieprawidłowa wartość.</w:t>
              </w:r>
            </w:ins>
          </w:p>
          <w:p w14:paraId="791E2821" w14:textId="6F84CB74" w:rsidR="008D37B9" w:rsidRDefault="008D37B9" w:rsidP="008D37B9">
            <w:pPr>
              <w:ind w:firstLine="0"/>
              <w:rPr>
                <w:ins w:id="10812" w:author="Okot" w:date="2020-01-03T12:58:00Z"/>
              </w:rPr>
            </w:pPr>
            <w:ins w:id="10813" w:author="Okot" w:date="2020-01-03T12:58:00Z">
              <w:r>
                <w:t>4.1.1 Wyświetlony zostaje stosowny komunikat błędu.</w:t>
              </w:r>
            </w:ins>
          </w:p>
          <w:p w14:paraId="547E12CE" w14:textId="4C119140" w:rsidR="008D37B9" w:rsidRDefault="000B2B3D">
            <w:pPr>
              <w:ind w:firstLine="0"/>
              <w:rPr>
                <w:ins w:id="10814" w:author="Okot" w:date="2020-01-03T12:59:00Z"/>
              </w:rPr>
            </w:pPr>
            <w:ins w:id="10815" w:author="Okot" w:date="2020-01-03T12:58:00Z">
              <w:r>
                <w:t>4.1.2. Powrót do pkt</w:t>
              </w:r>
              <w:r w:rsidR="008D37B9">
                <w:t xml:space="preserve"> 2.</w:t>
              </w:r>
            </w:ins>
          </w:p>
          <w:p w14:paraId="24C6653E" w14:textId="77777777" w:rsidR="008D37B9" w:rsidRDefault="008D37B9">
            <w:pPr>
              <w:ind w:firstLine="0"/>
              <w:rPr>
                <w:ins w:id="10816" w:author="Okot" w:date="2020-01-03T12:59:00Z"/>
              </w:rPr>
            </w:pPr>
            <w:ins w:id="10817" w:author="Okot" w:date="2020-01-03T12:59:00Z">
              <w:r>
                <w:t>4.2. Została zmieniona jedynie godzina spożycia.</w:t>
              </w:r>
            </w:ins>
          </w:p>
          <w:p w14:paraId="1166F82A" w14:textId="77777777" w:rsidR="008D37B9" w:rsidRDefault="008D37B9">
            <w:pPr>
              <w:ind w:firstLine="0"/>
              <w:rPr>
                <w:ins w:id="10818" w:author="Okot" w:date="2020-01-03T13:00:00Z"/>
              </w:rPr>
            </w:pPr>
            <w:ins w:id="10819" w:author="Okot" w:date="2020-01-03T12:59:00Z">
              <w:r>
                <w:t xml:space="preserve">4.2.1. </w:t>
              </w:r>
            </w:ins>
            <w:ins w:id="10820" w:author="Okot" w:date="2020-01-03T13:00:00Z">
              <w:r>
                <w:t>D</w:t>
              </w:r>
            </w:ins>
            <w:ins w:id="10821" w:author="Okot" w:date="2020-01-03T12:59:00Z">
              <w:r>
                <w:t>ane zostają zmodyfikowane w bazie danych.</w:t>
              </w:r>
            </w:ins>
          </w:p>
          <w:p w14:paraId="60CA3188" w14:textId="77777777" w:rsidR="008D37B9" w:rsidRDefault="008D37B9">
            <w:pPr>
              <w:ind w:firstLine="0"/>
              <w:rPr>
                <w:ins w:id="10822" w:author="Okot" w:date="2020-01-03T13:00:00Z"/>
              </w:rPr>
            </w:pPr>
            <w:ins w:id="10823" w:author="Okot" w:date="2020-01-03T13:00:00Z">
              <w:r>
                <w:t>4.2.2. System aktualizuje wyświetlane informacje w tabeli posiłków.</w:t>
              </w:r>
            </w:ins>
          </w:p>
          <w:p w14:paraId="3FD19DFC" w14:textId="25CA0191" w:rsidR="008D37B9" w:rsidRDefault="000B2B3D">
            <w:pPr>
              <w:ind w:firstLine="0"/>
              <w:rPr>
                <w:ins w:id="10824" w:author="Okot" w:date="2020-01-02T12:06:00Z"/>
              </w:rPr>
            </w:pPr>
            <w:ins w:id="10825"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10826" w:author="Okot" w:date="2020-01-02T12:06:00Z"/>
        </w:rPr>
      </w:pPr>
    </w:p>
    <w:p w14:paraId="355A2F17" w14:textId="20DE34B8" w:rsidR="008077D1" w:rsidRDefault="0060094C" w:rsidP="008077D1">
      <w:pPr>
        <w:ind w:firstLine="0"/>
        <w:rPr>
          <w:ins w:id="10827" w:author="Okot" w:date="2020-01-20T16:07:00Z"/>
        </w:rPr>
      </w:pPr>
      <w:ins w:id="10828" w:author="Okot" w:date="2020-01-03T12:32:00Z">
        <w:r>
          <w:t>Tabela 4.50</w:t>
        </w:r>
        <w:r w:rsidR="008077D1">
          <w:t>. </w:t>
        </w:r>
      </w:ins>
    </w:p>
    <w:p w14:paraId="74C536B0" w14:textId="626F5B96" w:rsidR="00645B77" w:rsidRDefault="00645B77" w:rsidP="00645B77">
      <w:pPr>
        <w:ind w:firstLine="0"/>
        <w:rPr>
          <w:ins w:id="10829" w:author="Okot" w:date="2020-01-20T16:07:00Z"/>
        </w:rPr>
      </w:pPr>
      <w:ins w:id="10830"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10831" w:author="Okot" w:date="2020-01-20T16:08:00Z"/>
        </w:trPr>
        <w:tc>
          <w:tcPr>
            <w:tcW w:w="3397" w:type="dxa"/>
          </w:tcPr>
          <w:p w14:paraId="35C0CD88" w14:textId="77777777" w:rsidR="00645B77" w:rsidRPr="006076CC" w:rsidRDefault="00645B77" w:rsidP="00645B77">
            <w:pPr>
              <w:ind w:firstLine="0"/>
              <w:rPr>
                <w:ins w:id="10832" w:author="Okot" w:date="2020-01-20T16:08:00Z"/>
                <w:b/>
              </w:rPr>
            </w:pPr>
            <w:ins w:id="10833" w:author="Okot" w:date="2020-01-20T16:08:00Z">
              <w:r w:rsidRPr="006076CC">
                <w:rPr>
                  <w:b/>
                </w:rPr>
                <w:t>Nazwa</w:t>
              </w:r>
            </w:ins>
          </w:p>
        </w:tc>
        <w:tc>
          <w:tcPr>
            <w:tcW w:w="5664" w:type="dxa"/>
          </w:tcPr>
          <w:p w14:paraId="4099A3FC" w14:textId="1DE77033" w:rsidR="00645B77" w:rsidRPr="00A12070" w:rsidRDefault="0060094C" w:rsidP="00645B77">
            <w:pPr>
              <w:ind w:firstLine="0"/>
              <w:rPr>
                <w:ins w:id="10834" w:author="Okot" w:date="2020-01-20T16:08:00Z"/>
                <w:b/>
                <w:i/>
              </w:rPr>
            </w:pPr>
            <w:ins w:id="10835" w:author="Okot" w:date="2020-01-20T16:08:00Z">
              <w:r>
                <w:rPr>
                  <w:b/>
                  <w:i/>
                </w:rPr>
                <w:t>PU050</w:t>
              </w:r>
              <w:r w:rsidR="00645B77">
                <w:rPr>
                  <w:b/>
                  <w:i/>
                </w:rPr>
                <w:t>: Przeglądanie poprzednich/kolejnych</w:t>
              </w:r>
            </w:ins>
          </w:p>
        </w:tc>
      </w:tr>
      <w:tr w:rsidR="00645B77" w14:paraId="265F4010" w14:textId="77777777" w:rsidTr="00645B77">
        <w:trPr>
          <w:ins w:id="10836" w:author="Okot" w:date="2020-01-20T16:08:00Z"/>
        </w:trPr>
        <w:tc>
          <w:tcPr>
            <w:tcW w:w="3397" w:type="dxa"/>
          </w:tcPr>
          <w:p w14:paraId="44E6D311" w14:textId="77777777" w:rsidR="00645B77" w:rsidRPr="006076CC" w:rsidRDefault="00645B77" w:rsidP="00645B77">
            <w:pPr>
              <w:ind w:firstLine="0"/>
              <w:rPr>
                <w:ins w:id="10837" w:author="Okot" w:date="2020-01-20T16:08:00Z"/>
                <w:b/>
              </w:rPr>
            </w:pPr>
            <w:ins w:id="10838" w:author="Okot" w:date="2020-01-20T16:08:00Z">
              <w:r w:rsidRPr="006076CC">
                <w:rPr>
                  <w:b/>
                </w:rPr>
                <w:t>Opis</w:t>
              </w:r>
            </w:ins>
          </w:p>
        </w:tc>
        <w:tc>
          <w:tcPr>
            <w:tcW w:w="5664" w:type="dxa"/>
          </w:tcPr>
          <w:p w14:paraId="663BFCD4" w14:textId="77777777" w:rsidR="00645B77" w:rsidRDefault="00645B77" w:rsidP="00645B77">
            <w:pPr>
              <w:ind w:firstLine="0"/>
              <w:rPr>
                <w:ins w:id="10839" w:author="Okot" w:date="2020-01-20T16:08:00Z"/>
              </w:rPr>
            </w:pPr>
            <w:ins w:id="10840" w:author="Okot" w:date="2020-01-20T16:08:00Z">
              <w:r>
                <w:t>Przypadek użycia pozwala użytkownikowi obejrzeć, co jadł danego dnia.</w:t>
              </w:r>
            </w:ins>
          </w:p>
        </w:tc>
      </w:tr>
      <w:tr w:rsidR="00645B77" w14:paraId="2B61D343" w14:textId="77777777" w:rsidTr="00645B77">
        <w:trPr>
          <w:ins w:id="10841" w:author="Okot" w:date="2020-01-20T16:08:00Z"/>
        </w:trPr>
        <w:tc>
          <w:tcPr>
            <w:tcW w:w="3397" w:type="dxa"/>
          </w:tcPr>
          <w:p w14:paraId="2F2960A2" w14:textId="77777777" w:rsidR="00645B77" w:rsidRPr="006076CC" w:rsidRDefault="00645B77" w:rsidP="00645B77">
            <w:pPr>
              <w:ind w:firstLine="0"/>
              <w:rPr>
                <w:ins w:id="10842" w:author="Okot" w:date="2020-01-20T16:08:00Z"/>
                <w:b/>
              </w:rPr>
            </w:pPr>
            <w:ins w:id="10843" w:author="Okot" w:date="2020-01-20T16:08:00Z">
              <w:r w:rsidRPr="006076CC">
                <w:rPr>
                  <w:b/>
                </w:rPr>
                <w:t>Warunki początkowe</w:t>
              </w:r>
            </w:ins>
          </w:p>
        </w:tc>
        <w:tc>
          <w:tcPr>
            <w:tcW w:w="5664" w:type="dxa"/>
          </w:tcPr>
          <w:p w14:paraId="616CF0E1" w14:textId="728EF708" w:rsidR="00645B77" w:rsidRDefault="00ED2305" w:rsidP="00645B77">
            <w:pPr>
              <w:ind w:firstLine="0"/>
              <w:rPr>
                <w:ins w:id="10844" w:author="Okot" w:date="2020-01-20T16:08:00Z"/>
              </w:rPr>
            </w:pPr>
            <w:ins w:id="10845"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10846" w:author="Okot" w:date="2020-01-20T16:08:00Z"/>
        </w:trPr>
        <w:tc>
          <w:tcPr>
            <w:tcW w:w="3397" w:type="dxa"/>
          </w:tcPr>
          <w:p w14:paraId="62F27DEA" w14:textId="77777777" w:rsidR="00645B77" w:rsidRPr="006076CC" w:rsidRDefault="00645B77" w:rsidP="00645B77">
            <w:pPr>
              <w:ind w:firstLine="0"/>
              <w:rPr>
                <w:ins w:id="10847" w:author="Okot" w:date="2020-01-20T16:08:00Z"/>
                <w:b/>
              </w:rPr>
            </w:pPr>
            <w:ins w:id="10848" w:author="Okot" w:date="2020-01-20T16:08:00Z">
              <w:r w:rsidRPr="006076CC">
                <w:rPr>
                  <w:b/>
                </w:rPr>
                <w:t>Inicjacja</w:t>
              </w:r>
            </w:ins>
          </w:p>
        </w:tc>
        <w:tc>
          <w:tcPr>
            <w:tcW w:w="5664" w:type="dxa"/>
          </w:tcPr>
          <w:p w14:paraId="0BD56C47" w14:textId="77777777" w:rsidR="00645B77" w:rsidRDefault="00645B77" w:rsidP="00645B77">
            <w:pPr>
              <w:ind w:firstLine="0"/>
              <w:rPr>
                <w:ins w:id="10849" w:author="Okot" w:date="2020-01-20T16:08:00Z"/>
              </w:rPr>
            </w:pPr>
            <w:ins w:id="10850" w:author="Okot" w:date="2020-01-20T16:08:00Z">
              <w:r>
                <w:t>Użytkownik korzysta z nawigacji strzałkami przy nagłówku z datą, aby wybrać dzień.</w:t>
              </w:r>
            </w:ins>
          </w:p>
        </w:tc>
      </w:tr>
      <w:tr w:rsidR="00645B77" w14:paraId="4EAC5426" w14:textId="77777777" w:rsidTr="00645B77">
        <w:trPr>
          <w:ins w:id="10851" w:author="Okot" w:date="2020-01-20T16:08:00Z"/>
        </w:trPr>
        <w:tc>
          <w:tcPr>
            <w:tcW w:w="3397" w:type="dxa"/>
          </w:tcPr>
          <w:p w14:paraId="58CC6F9C" w14:textId="77777777" w:rsidR="00645B77" w:rsidRPr="006076CC" w:rsidRDefault="00645B77" w:rsidP="00645B77">
            <w:pPr>
              <w:ind w:firstLine="0"/>
              <w:rPr>
                <w:ins w:id="10852" w:author="Okot" w:date="2020-01-20T16:08:00Z"/>
                <w:b/>
              </w:rPr>
            </w:pPr>
            <w:ins w:id="10853" w:author="Okot" w:date="2020-01-20T16:08:00Z">
              <w:r w:rsidRPr="006076CC">
                <w:rPr>
                  <w:b/>
                </w:rPr>
                <w:t>Warunki końcowe</w:t>
              </w:r>
            </w:ins>
          </w:p>
        </w:tc>
        <w:tc>
          <w:tcPr>
            <w:tcW w:w="5664" w:type="dxa"/>
          </w:tcPr>
          <w:p w14:paraId="35E288F1" w14:textId="0F797D42" w:rsidR="00645B77" w:rsidRDefault="00645B77" w:rsidP="00645B77">
            <w:pPr>
              <w:ind w:firstLine="0"/>
              <w:rPr>
                <w:ins w:id="10854" w:author="Okot" w:date="2020-01-20T16:08:00Z"/>
              </w:rPr>
            </w:pPr>
            <w:ins w:id="10855"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10856" w:author="Okot" w:date="2020-01-20T16:08:00Z"/>
        </w:trPr>
        <w:tc>
          <w:tcPr>
            <w:tcW w:w="3397" w:type="dxa"/>
          </w:tcPr>
          <w:p w14:paraId="44252466" w14:textId="77777777" w:rsidR="00645B77" w:rsidRPr="006076CC" w:rsidRDefault="00645B77" w:rsidP="00645B77">
            <w:pPr>
              <w:ind w:firstLine="0"/>
              <w:rPr>
                <w:ins w:id="10857" w:author="Okot" w:date="2020-01-20T16:08:00Z"/>
                <w:b/>
              </w:rPr>
            </w:pPr>
            <w:ins w:id="10858" w:author="Okot" w:date="2020-01-20T16:08:00Z">
              <w:r w:rsidRPr="006076CC">
                <w:rPr>
                  <w:b/>
                </w:rPr>
                <w:t>Scenariusz główny</w:t>
              </w:r>
            </w:ins>
          </w:p>
        </w:tc>
        <w:tc>
          <w:tcPr>
            <w:tcW w:w="5664" w:type="dxa"/>
          </w:tcPr>
          <w:p w14:paraId="5FF23ACA" w14:textId="77777777" w:rsidR="00645B77" w:rsidRDefault="00645B77" w:rsidP="00645B77">
            <w:pPr>
              <w:ind w:firstLine="0"/>
              <w:rPr>
                <w:ins w:id="10859" w:author="Okot" w:date="2020-01-20T16:08:00Z"/>
              </w:rPr>
            </w:pPr>
            <w:ins w:id="10860" w:author="Okot" w:date="2020-01-20T16:08:00Z">
              <w:r>
                <w:t>1. Użytkownik korzysta z nawigacji strzałkami przy nagłówku z datą, aby wybrać dzień.</w:t>
              </w:r>
            </w:ins>
          </w:p>
          <w:p w14:paraId="6AC63A23" w14:textId="77777777" w:rsidR="00645B77" w:rsidRDefault="00645B77" w:rsidP="00645B77">
            <w:pPr>
              <w:ind w:firstLine="0"/>
              <w:rPr>
                <w:ins w:id="10861" w:author="Okot" w:date="2020-01-20T16:08:00Z"/>
              </w:rPr>
            </w:pPr>
            <w:ins w:id="10862"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10863" w:author="Okot" w:date="2020-01-20T16:08:00Z"/>
        </w:trPr>
        <w:tc>
          <w:tcPr>
            <w:tcW w:w="3397" w:type="dxa"/>
          </w:tcPr>
          <w:p w14:paraId="170A80B2" w14:textId="77777777" w:rsidR="00645B77" w:rsidRPr="006076CC" w:rsidRDefault="00645B77" w:rsidP="00645B77">
            <w:pPr>
              <w:ind w:firstLine="0"/>
              <w:rPr>
                <w:ins w:id="10864" w:author="Okot" w:date="2020-01-20T16:08:00Z"/>
                <w:b/>
              </w:rPr>
            </w:pPr>
            <w:ins w:id="10865" w:author="Okot" w:date="2020-01-20T16:08:00Z">
              <w:r w:rsidRPr="006076CC">
                <w:rPr>
                  <w:b/>
                </w:rPr>
                <w:t>Scenariusze alternatywne</w:t>
              </w:r>
            </w:ins>
          </w:p>
        </w:tc>
        <w:tc>
          <w:tcPr>
            <w:tcW w:w="5664" w:type="dxa"/>
          </w:tcPr>
          <w:p w14:paraId="08F7E1B8" w14:textId="77777777" w:rsidR="00645B77" w:rsidRDefault="00645B77" w:rsidP="00645B77">
            <w:pPr>
              <w:ind w:firstLine="0"/>
              <w:rPr>
                <w:ins w:id="10866" w:author="Okot" w:date="2020-01-20T16:08:00Z"/>
              </w:rPr>
            </w:pPr>
            <w:ins w:id="10867" w:author="Okot" w:date="2020-01-20T16:08:00Z">
              <w:r>
                <w:t>1.1 Użytkownik dotarł do najstarszego wpisu.</w:t>
              </w:r>
            </w:ins>
          </w:p>
          <w:p w14:paraId="289AF409" w14:textId="77777777" w:rsidR="00645B77" w:rsidRDefault="00645B77" w:rsidP="00645B77">
            <w:pPr>
              <w:ind w:firstLine="0"/>
              <w:rPr>
                <w:ins w:id="10868" w:author="Okot" w:date="2020-01-20T16:08:00Z"/>
              </w:rPr>
            </w:pPr>
            <w:ins w:id="10869" w:author="Okot" w:date="2020-01-20T16:08:00Z">
              <w:r>
                <w:lastRenderedPageBreak/>
                <w:t>1.1.1. Niewyświetlana jest strzałka do nawigacji wstecz.</w:t>
              </w:r>
            </w:ins>
          </w:p>
          <w:p w14:paraId="5B90CCD8" w14:textId="77777777" w:rsidR="00645B77" w:rsidRDefault="00645B77" w:rsidP="00645B77">
            <w:pPr>
              <w:ind w:firstLine="0"/>
              <w:rPr>
                <w:ins w:id="10870" w:author="Okot" w:date="2020-01-20T16:08:00Z"/>
              </w:rPr>
            </w:pPr>
            <w:ins w:id="10871" w:author="Okot" w:date="2020-01-20T16:08:00Z">
              <w:r>
                <w:t>1.2. Użytkownik dotarł do najnowszego wpisu.</w:t>
              </w:r>
            </w:ins>
          </w:p>
          <w:p w14:paraId="5D0F508F" w14:textId="77777777" w:rsidR="00645B77" w:rsidRDefault="00645B77" w:rsidP="00645B77">
            <w:pPr>
              <w:ind w:firstLine="0"/>
              <w:rPr>
                <w:ins w:id="10872" w:author="Okot" w:date="2020-01-20T16:08:00Z"/>
              </w:rPr>
            </w:pPr>
            <w:ins w:id="10873" w:author="Okot" w:date="2020-01-20T16:08:00Z">
              <w:r>
                <w:t>1.1.1. Niewyświetlana jest strzałka do nawigacji naprzód.</w:t>
              </w:r>
            </w:ins>
          </w:p>
        </w:tc>
      </w:tr>
    </w:tbl>
    <w:p w14:paraId="52600761" w14:textId="77777777" w:rsidR="00645B77" w:rsidRDefault="00645B77" w:rsidP="008077D1">
      <w:pPr>
        <w:ind w:firstLine="0"/>
        <w:rPr>
          <w:ins w:id="10874" w:author="Okot" w:date="2020-01-20T16:07:00Z"/>
        </w:rPr>
      </w:pPr>
    </w:p>
    <w:p w14:paraId="70D928FA" w14:textId="6126C62B" w:rsidR="00217359" w:rsidRDefault="0060094C" w:rsidP="00217359">
      <w:pPr>
        <w:ind w:firstLine="0"/>
        <w:rPr>
          <w:ins w:id="10875" w:author="Okot" w:date="2020-01-20T16:09:00Z"/>
        </w:rPr>
      </w:pPr>
      <w:ins w:id="10876" w:author="Okot" w:date="2020-01-20T16:09:00Z">
        <w:r>
          <w:t>Tabela 4.51</w:t>
        </w:r>
        <w:r w:rsidR="00217359">
          <w:t>. </w:t>
        </w:r>
      </w:ins>
    </w:p>
    <w:p w14:paraId="1860A289" w14:textId="043AEE44" w:rsidR="00E075C7" w:rsidRDefault="008077D1">
      <w:pPr>
        <w:ind w:firstLine="0"/>
        <w:rPr>
          <w:ins w:id="10877" w:author="Okot" w:date="2019-12-28T15:59:00Z"/>
        </w:rPr>
        <w:pPrChange w:id="10878" w:author="Okot" w:date="2020-01-03T12:32:00Z">
          <w:pPr>
            <w:spacing w:after="160" w:line="259" w:lineRule="auto"/>
            <w:ind w:firstLine="0"/>
            <w:jc w:val="left"/>
          </w:pPr>
        </w:pPrChange>
      </w:pPr>
      <w:ins w:id="10879" w:author="Okot" w:date="2020-01-03T12:32:00Z">
        <w:r>
          <w:t>Opis scenariusza przypadku użycia „</w:t>
        </w:r>
      </w:ins>
      <w:ins w:id="10880" w:author="Okot" w:date="2020-01-03T13:02:00Z">
        <w:r w:rsidR="008D37B9">
          <w:t>Przeglądanie realizacji zapotrzebowania na składniki odżywcze</w:t>
        </w:r>
      </w:ins>
      <w:ins w:id="10881"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10882" w:author="Okot" w:date="2019-12-28T15:59:00Z"/>
        </w:trPr>
        <w:tc>
          <w:tcPr>
            <w:tcW w:w="3397" w:type="dxa"/>
          </w:tcPr>
          <w:p w14:paraId="63EEF65E" w14:textId="77777777" w:rsidR="006F14BA" w:rsidRPr="006076CC" w:rsidRDefault="006F14BA" w:rsidP="0066150A">
            <w:pPr>
              <w:ind w:firstLine="0"/>
              <w:rPr>
                <w:ins w:id="10883" w:author="Okot" w:date="2019-12-28T15:59:00Z"/>
                <w:b/>
              </w:rPr>
            </w:pPr>
            <w:ins w:id="10884" w:author="Okot" w:date="2019-12-28T15:59:00Z">
              <w:r w:rsidRPr="006076CC">
                <w:rPr>
                  <w:b/>
                </w:rPr>
                <w:t>Nazwa</w:t>
              </w:r>
            </w:ins>
          </w:p>
        </w:tc>
        <w:tc>
          <w:tcPr>
            <w:tcW w:w="5664" w:type="dxa"/>
          </w:tcPr>
          <w:p w14:paraId="616E61D7" w14:textId="72C7D42C" w:rsidR="006F14BA" w:rsidRPr="006864B9" w:rsidRDefault="006864B9">
            <w:pPr>
              <w:ind w:firstLine="0"/>
              <w:rPr>
                <w:ins w:id="10885" w:author="Okot" w:date="2019-12-28T15:59:00Z"/>
                <w:b/>
                <w:i/>
                <w:rPrChange w:id="10886" w:author="Okot" w:date="2020-01-03T13:07:00Z">
                  <w:rPr>
                    <w:ins w:id="10887" w:author="Okot" w:date="2019-12-28T15:59:00Z"/>
                  </w:rPr>
                </w:rPrChange>
              </w:rPr>
            </w:pPr>
            <w:ins w:id="10888" w:author="Okot" w:date="2019-12-28T15:59:00Z">
              <w:r w:rsidRPr="006864B9">
                <w:rPr>
                  <w:b/>
                  <w:i/>
                  <w:rPrChange w:id="10889" w:author="Okot" w:date="2020-01-03T13:07:00Z">
                    <w:rPr/>
                  </w:rPrChange>
                </w:rPr>
                <w:t>PU0</w:t>
              </w:r>
              <w:r w:rsidR="00645B77">
                <w:rPr>
                  <w:b/>
                  <w:i/>
                </w:rPr>
                <w:t>5</w:t>
              </w:r>
            </w:ins>
            <w:ins w:id="10890" w:author="Okot" w:date="2020-01-20T16:09:00Z">
              <w:r w:rsidR="0060094C">
                <w:rPr>
                  <w:b/>
                  <w:i/>
                </w:rPr>
                <w:t>1</w:t>
              </w:r>
            </w:ins>
            <w:ins w:id="10891" w:author="Okot" w:date="2019-12-28T15:59:00Z">
              <w:r w:rsidR="006F14BA" w:rsidRPr="006864B9">
                <w:rPr>
                  <w:b/>
                  <w:i/>
                  <w:rPrChange w:id="10892" w:author="Okot" w:date="2020-01-03T13:07:00Z">
                    <w:rPr/>
                  </w:rPrChange>
                </w:rPr>
                <w:t>:</w:t>
              </w:r>
            </w:ins>
            <w:ins w:id="10893" w:author="Okot" w:date="2020-01-03T13:06:00Z">
              <w:r w:rsidRPr="006864B9">
                <w:rPr>
                  <w:b/>
                  <w:i/>
                  <w:rPrChange w:id="10894" w:author="Okot" w:date="2020-01-03T13:07:00Z">
                    <w:rPr/>
                  </w:rPrChange>
                </w:rPr>
                <w:t xml:space="preserve"> Przeglądanie realizacji zapotrzebowania na składniki odżywcze</w:t>
              </w:r>
            </w:ins>
          </w:p>
        </w:tc>
      </w:tr>
      <w:tr w:rsidR="00500D57" w14:paraId="5F61B608" w14:textId="77777777" w:rsidTr="0066150A">
        <w:trPr>
          <w:ins w:id="10895" w:author="Okot" w:date="2019-12-28T15:59:00Z"/>
        </w:trPr>
        <w:tc>
          <w:tcPr>
            <w:tcW w:w="3397" w:type="dxa"/>
          </w:tcPr>
          <w:p w14:paraId="0CAA2E8C" w14:textId="77777777" w:rsidR="00500D57" w:rsidRPr="006076CC" w:rsidRDefault="00500D57" w:rsidP="00500D57">
            <w:pPr>
              <w:ind w:firstLine="0"/>
              <w:rPr>
                <w:ins w:id="10896" w:author="Okot" w:date="2019-12-28T15:59:00Z"/>
                <w:b/>
              </w:rPr>
            </w:pPr>
            <w:ins w:id="10897" w:author="Okot" w:date="2019-12-28T15:59:00Z">
              <w:r w:rsidRPr="006076CC">
                <w:rPr>
                  <w:b/>
                </w:rPr>
                <w:t>Opis</w:t>
              </w:r>
            </w:ins>
          </w:p>
        </w:tc>
        <w:tc>
          <w:tcPr>
            <w:tcW w:w="5664" w:type="dxa"/>
          </w:tcPr>
          <w:p w14:paraId="77C86F46" w14:textId="381145F0" w:rsidR="00500D57" w:rsidRDefault="00500D57">
            <w:pPr>
              <w:tabs>
                <w:tab w:val="left" w:pos="1117"/>
              </w:tabs>
              <w:ind w:firstLine="0"/>
              <w:rPr>
                <w:ins w:id="10898" w:author="Okot" w:date="2019-12-28T15:59:00Z"/>
              </w:rPr>
              <w:pPrChange w:id="10899" w:author="Okot" w:date="2020-01-03T13:09:00Z">
                <w:pPr>
                  <w:ind w:firstLine="0"/>
                </w:pPr>
              </w:pPrChange>
            </w:pPr>
            <w:ins w:id="10900" w:author="Okot" w:date="2020-01-03T13:07:00Z">
              <w:r>
                <w:t xml:space="preserve">Przypadek użycia pozwala użytkownikowi </w:t>
              </w:r>
            </w:ins>
            <w:ins w:id="10901" w:author="Okot" w:date="2020-01-03T13:09:00Z">
              <w:r>
                <w:t xml:space="preserve">obejrzeć w jakim stopniu zrealizował swoje zapotrzebowanie na </w:t>
              </w:r>
            </w:ins>
            <w:ins w:id="10902" w:author="Okot" w:date="2020-01-03T13:10:00Z">
              <w:r w:rsidR="00217359">
                <w:t>sk</w:t>
              </w:r>
            </w:ins>
            <w:ins w:id="10903" w:author="Okot" w:date="2020-01-20T16:09:00Z">
              <w:r w:rsidR="00217359">
                <w:t>ładniki odżywcze</w:t>
              </w:r>
            </w:ins>
            <w:ins w:id="10904" w:author="Okot" w:date="2020-01-03T13:07:00Z">
              <w:r>
                <w:t>.</w:t>
              </w:r>
            </w:ins>
          </w:p>
        </w:tc>
      </w:tr>
      <w:tr w:rsidR="00500D57" w14:paraId="18C7A6C9" w14:textId="77777777" w:rsidTr="0066150A">
        <w:trPr>
          <w:ins w:id="10905" w:author="Okot" w:date="2019-12-28T15:59:00Z"/>
        </w:trPr>
        <w:tc>
          <w:tcPr>
            <w:tcW w:w="3397" w:type="dxa"/>
          </w:tcPr>
          <w:p w14:paraId="4291366F" w14:textId="77777777" w:rsidR="00500D57" w:rsidRPr="006076CC" w:rsidRDefault="00500D57" w:rsidP="00500D57">
            <w:pPr>
              <w:ind w:firstLine="0"/>
              <w:rPr>
                <w:ins w:id="10906" w:author="Okot" w:date="2019-12-28T15:59:00Z"/>
                <w:b/>
              </w:rPr>
            </w:pPr>
            <w:ins w:id="10907" w:author="Okot" w:date="2019-12-28T15:59:00Z">
              <w:r w:rsidRPr="006076CC">
                <w:rPr>
                  <w:b/>
                </w:rPr>
                <w:t>Warunki początkowe</w:t>
              </w:r>
            </w:ins>
          </w:p>
        </w:tc>
        <w:tc>
          <w:tcPr>
            <w:tcW w:w="5664" w:type="dxa"/>
          </w:tcPr>
          <w:p w14:paraId="57E21EE2" w14:textId="1ACE88F9" w:rsidR="00500D57" w:rsidRDefault="00ED2305">
            <w:pPr>
              <w:ind w:firstLine="0"/>
              <w:rPr>
                <w:ins w:id="10908" w:author="Okot" w:date="2019-12-28T15:59:00Z"/>
              </w:rPr>
            </w:pPr>
            <w:ins w:id="10909"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10910" w:author="Okot" w:date="2019-12-28T15:59:00Z"/>
        </w:trPr>
        <w:tc>
          <w:tcPr>
            <w:tcW w:w="3397" w:type="dxa"/>
          </w:tcPr>
          <w:p w14:paraId="3E5628F6" w14:textId="77777777" w:rsidR="00500D57" w:rsidRPr="006076CC" w:rsidRDefault="00500D57" w:rsidP="00500D57">
            <w:pPr>
              <w:ind w:firstLine="0"/>
              <w:rPr>
                <w:ins w:id="10911" w:author="Okot" w:date="2019-12-28T15:59:00Z"/>
                <w:b/>
              </w:rPr>
            </w:pPr>
            <w:ins w:id="10912" w:author="Okot" w:date="2019-12-28T15:59:00Z">
              <w:r w:rsidRPr="006076CC">
                <w:rPr>
                  <w:b/>
                </w:rPr>
                <w:t>Inicjacja</w:t>
              </w:r>
            </w:ins>
          </w:p>
        </w:tc>
        <w:tc>
          <w:tcPr>
            <w:tcW w:w="5664" w:type="dxa"/>
          </w:tcPr>
          <w:p w14:paraId="0A6E4B33" w14:textId="27FE5F4C" w:rsidR="00500D57" w:rsidRDefault="00217359">
            <w:pPr>
              <w:ind w:firstLine="0"/>
              <w:rPr>
                <w:ins w:id="10913" w:author="Okot" w:date="2019-12-28T15:59:00Z"/>
              </w:rPr>
            </w:pPr>
            <w:ins w:id="10914" w:author="Okot" w:date="2020-01-20T16:10:00Z">
              <w:r>
                <w:t>Użytkownik po raz pierwszy zrealizował PU04</w:t>
              </w:r>
            </w:ins>
            <w:ins w:id="10915" w:author="Okot" w:date="2020-01-21T14:05:00Z">
              <w:r w:rsidR="0060094C">
                <w:t>1</w:t>
              </w:r>
            </w:ins>
            <w:ins w:id="10916" w:author="Okot" w:date="2020-01-20T16:10:00Z">
              <w:r>
                <w:t>.</w:t>
              </w:r>
            </w:ins>
          </w:p>
        </w:tc>
      </w:tr>
      <w:tr w:rsidR="00500D57" w14:paraId="1D6AD702" w14:textId="77777777" w:rsidTr="0066150A">
        <w:trPr>
          <w:ins w:id="10917" w:author="Okot" w:date="2019-12-28T15:59:00Z"/>
        </w:trPr>
        <w:tc>
          <w:tcPr>
            <w:tcW w:w="3397" w:type="dxa"/>
          </w:tcPr>
          <w:p w14:paraId="089B7CFF" w14:textId="77777777" w:rsidR="00500D57" w:rsidRPr="006076CC" w:rsidRDefault="00500D57" w:rsidP="00500D57">
            <w:pPr>
              <w:ind w:firstLine="0"/>
              <w:rPr>
                <w:ins w:id="10918" w:author="Okot" w:date="2019-12-28T15:59:00Z"/>
                <w:b/>
              </w:rPr>
            </w:pPr>
            <w:ins w:id="10919" w:author="Okot" w:date="2019-12-28T15:59:00Z">
              <w:r w:rsidRPr="006076CC">
                <w:rPr>
                  <w:b/>
                </w:rPr>
                <w:t>Warunki końcowe</w:t>
              </w:r>
            </w:ins>
          </w:p>
        </w:tc>
        <w:tc>
          <w:tcPr>
            <w:tcW w:w="5664" w:type="dxa"/>
          </w:tcPr>
          <w:p w14:paraId="50170014" w14:textId="79D3FE77" w:rsidR="00500D57" w:rsidRDefault="00217359">
            <w:pPr>
              <w:ind w:firstLine="0"/>
              <w:rPr>
                <w:ins w:id="10920" w:author="Okot" w:date="2019-12-28T15:59:00Z"/>
              </w:rPr>
            </w:pPr>
            <w:ins w:id="10921" w:author="Okot" w:date="2020-01-20T16:11:00Z">
              <w:r>
                <w:t xml:space="preserve">Na podstronie „Posiłki” </w:t>
              </w:r>
            </w:ins>
            <w:ins w:id="10922" w:author="Okot" w:date="2020-01-03T13:14:00Z">
              <w:r>
                <w:t>wyświetla si</w:t>
              </w:r>
            </w:ins>
            <w:ins w:id="10923" w:author="Okot" w:date="2020-01-20T16:11:00Z">
              <w:r>
                <w:t>ę</w:t>
              </w:r>
            </w:ins>
            <w:ins w:id="10924" w:author="Okot" w:date="2020-01-03T13:14:00Z">
              <w:r w:rsidR="00500D57">
                <w:t xml:space="preserve"> </w:t>
              </w:r>
            </w:ins>
            <w:ins w:id="10925" w:author="Okot" w:date="2020-01-20T16:11:00Z">
              <w:r>
                <w:t xml:space="preserve">wykres kołowy przedstawiający realizację zapotrzebowania na makroskładniki oraz informacja tekstowa </w:t>
              </w:r>
            </w:ins>
            <w:ins w:id="10926" w:author="Okot" w:date="2020-01-20T16:12:00Z">
              <w:r>
                <w:t>na temat spożytych kalorii.</w:t>
              </w:r>
            </w:ins>
          </w:p>
        </w:tc>
      </w:tr>
      <w:tr w:rsidR="00500D57" w14:paraId="3BC8CB73" w14:textId="77777777" w:rsidTr="0066150A">
        <w:trPr>
          <w:ins w:id="10927" w:author="Okot" w:date="2019-12-28T15:59:00Z"/>
        </w:trPr>
        <w:tc>
          <w:tcPr>
            <w:tcW w:w="3397" w:type="dxa"/>
          </w:tcPr>
          <w:p w14:paraId="26C7361A" w14:textId="77777777" w:rsidR="00500D57" w:rsidRPr="006076CC" w:rsidRDefault="00500D57" w:rsidP="00500D57">
            <w:pPr>
              <w:ind w:firstLine="0"/>
              <w:rPr>
                <w:ins w:id="10928" w:author="Okot" w:date="2019-12-28T15:59:00Z"/>
                <w:b/>
              </w:rPr>
            </w:pPr>
            <w:ins w:id="10929" w:author="Okot" w:date="2019-12-28T15:59:00Z">
              <w:r w:rsidRPr="006076CC">
                <w:rPr>
                  <w:b/>
                </w:rPr>
                <w:t>Scenariusz główny</w:t>
              </w:r>
            </w:ins>
          </w:p>
        </w:tc>
        <w:tc>
          <w:tcPr>
            <w:tcW w:w="5664" w:type="dxa"/>
          </w:tcPr>
          <w:p w14:paraId="4A3A2557" w14:textId="77777777" w:rsidR="00500D57" w:rsidRDefault="00C21AAE" w:rsidP="00500D57">
            <w:pPr>
              <w:ind w:firstLine="0"/>
              <w:rPr>
                <w:ins w:id="10930" w:author="Okot" w:date="2020-01-30T13:36:00Z"/>
              </w:rPr>
            </w:pPr>
            <w:ins w:id="10931" w:author="Okot" w:date="2020-01-30T13:35:00Z">
              <w:r>
                <w:t>1. System dokonuje oblicz</w:t>
              </w:r>
            </w:ins>
            <w:ins w:id="10932" w:author="Okot" w:date="2020-01-30T13:36:00Z">
              <w:r>
                <w:t>eń wartości odżywczych.</w:t>
              </w:r>
            </w:ins>
          </w:p>
          <w:p w14:paraId="43735D22" w14:textId="1A47BA33" w:rsidR="00C21AAE" w:rsidRDefault="00C21AAE" w:rsidP="00500D57">
            <w:pPr>
              <w:ind w:firstLine="0"/>
              <w:rPr>
                <w:ins w:id="10933" w:author="Okot" w:date="2019-12-28T15:59:00Z"/>
              </w:rPr>
            </w:pPr>
            <w:ins w:id="10934" w:author="Okot" w:date="2020-01-30T13:36:00Z">
              <w:r>
                <w:t>2. System wyświetla wykres i dane liczbowe.</w:t>
              </w:r>
            </w:ins>
          </w:p>
        </w:tc>
      </w:tr>
      <w:tr w:rsidR="00500D57" w14:paraId="346A278F" w14:textId="77777777" w:rsidTr="0066150A">
        <w:trPr>
          <w:trHeight w:val="54"/>
          <w:ins w:id="10935" w:author="Okot" w:date="2019-12-28T15:59:00Z"/>
        </w:trPr>
        <w:tc>
          <w:tcPr>
            <w:tcW w:w="3397" w:type="dxa"/>
          </w:tcPr>
          <w:p w14:paraId="2131DC69" w14:textId="33B76275" w:rsidR="00500D57" w:rsidRPr="006076CC" w:rsidRDefault="00500D57" w:rsidP="00500D57">
            <w:pPr>
              <w:ind w:firstLine="0"/>
              <w:rPr>
                <w:ins w:id="10936" w:author="Okot" w:date="2019-12-28T15:59:00Z"/>
                <w:b/>
              </w:rPr>
            </w:pPr>
            <w:ins w:id="10937" w:author="Okot" w:date="2019-12-28T15:59:00Z">
              <w:r w:rsidRPr="006076CC">
                <w:rPr>
                  <w:b/>
                </w:rPr>
                <w:t>Scenariusze alternatywne</w:t>
              </w:r>
            </w:ins>
          </w:p>
        </w:tc>
        <w:tc>
          <w:tcPr>
            <w:tcW w:w="5664" w:type="dxa"/>
          </w:tcPr>
          <w:p w14:paraId="10E175A0" w14:textId="623B77C8" w:rsidR="00500D57" w:rsidRDefault="00500D57" w:rsidP="00500D57">
            <w:pPr>
              <w:ind w:firstLine="0"/>
              <w:rPr>
                <w:ins w:id="10938" w:author="Okot" w:date="2019-12-28T15:59:00Z"/>
              </w:rPr>
            </w:pPr>
            <w:ins w:id="10939" w:author="Okot" w:date="2020-01-03T13:14:00Z">
              <w:r>
                <w:t>-</w:t>
              </w:r>
            </w:ins>
          </w:p>
        </w:tc>
      </w:tr>
    </w:tbl>
    <w:p w14:paraId="01EC8FE0" w14:textId="77777777" w:rsidR="00EA3B9C" w:rsidRDefault="00EA3B9C">
      <w:pPr>
        <w:spacing w:after="160" w:line="259" w:lineRule="auto"/>
        <w:ind w:firstLine="0"/>
        <w:jc w:val="left"/>
        <w:rPr>
          <w:ins w:id="10940" w:author="Okot" w:date="2020-01-03T13:05:00Z"/>
        </w:rPr>
      </w:pPr>
    </w:p>
    <w:p w14:paraId="3A3D6C2A" w14:textId="1AD986DF" w:rsidR="00EA3B9C" w:rsidRDefault="0060094C">
      <w:pPr>
        <w:spacing w:after="160" w:line="259" w:lineRule="auto"/>
        <w:ind w:firstLine="0"/>
        <w:jc w:val="left"/>
        <w:rPr>
          <w:ins w:id="10941" w:author="Okot" w:date="2020-01-03T13:05:00Z"/>
        </w:rPr>
      </w:pPr>
      <w:ins w:id="10942" w:author="Okot" w:date="2020-01-03T13:05:00Z">
        <w:r>
          <w:t>Tabela 4.52</w:t>
        </w:r>
        <w:r w:rsidR="00EA3B9C">
          <w:t>.</w:t>
        </w:r>
      </w:ins>
    </w:p>
    <w:p w14:paraId="3F871F78" w14:textId="3A3885E1" w:rsidR="00EA3B9C" w:rsidRDefault="00EA3B9C">
      <w:pPr>
        <w:spacing w:after="160" w:line="259" w:lineRule="auto"/>
        <w:ind w:firstLine="0"/>
        <w:jc w:val="left"/>
        <w:rPr>
          <w:ins w:id="10943" w:author="Okot" w:date="2020-01-03T13:05:00Z"/>
        </w:rPr>
      </w:pPr>
      <w:ins w:id="10944" w:author="Okot" w:date="2020-01-03T13:05:00Z">
        <w:r>
          <w:t xml:space="preserve">Opis scenariusza przypadku użycia „Przeglądanie </w:t>
        </w:r>
      </w:ins>
      <w:ins w:id="10945" w:author="Okot" w:date="2020-01-20T16:12:00Z">
        <w:r w:rsidR="005F496D">
          <w:t>zapotrzebowania na makrosk</w:t>
        </w:r>
      </w:ins>
      <w:ins w:id="10946" w:author="Okot" w:date="2020-01-20T16:13:00Z">
        <w:r w:rsidR="005F496D">
          <w:t>ładniki oraz ich składowe</w:t>
        </w:r>
      </w:ins>
      <w:ins w:id="10947"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10948" w:author="Okot" w:date="2020-01-03T13:05:00Z"/>
        </w:trPr>
        <w:tc>
          <w:tcPr>
            <w:tcW w:w="3397" w:type="dxa"/>
          </w:tcPr>
          <w:p w14:paraId="6B5833CD" w14:textId="77777777" w:rsidR="00EA3B9C" w:rsidRPr="006076CC" w:rsidRDefault="00EA3B9C" w:rsidP="009F0E1E">
            <w:pPr>
              <w:ind w:firstLine="0"/>
              <w:rPr>
                <w:ins w:id="10949" w:author="Okot" w:date="2020-01-03T13:05:00Z"/>
                <w:b/>
              </w:rPr>
            </w:pPr>
            <w:ins w:id="10950" w:author="Okot" w:date="2020-01-03T13:05:00Z">
              <w:r w:rsidRPr="006076CC">
                <w:rPr>
                  <w:b/>
                </w:rPr>
                <w:t>Nazwa</w:t>
              </w:r>
            </w:ins>
          </w:p>
        </w:tc>
        <w:tc>
          <w:tcPr>
            <w:tcW w:w="5664" w:type="dxa"/>
          </w:tcPr>
          <w:p w14:paraId="31C83EDB" w14:textId="7DFABBD1" w:rsidR="00EA3B9C" w:rsidRPr="00EA3B9C" w:rsidRDefault="00EA3B9C">
            <w:pPr>
              <w:ind w:firstLine="0"/>
              <w:rPr>
                <w:ins w:id="10951" w:author="Okot" w:date="2020-01-03T13:05:00Z"/>
                <w:b/>
                <w:i/>
                <w:rPrChange w:id="10952" w:author="Okot" w:date="2020-01-03T13:06:00Z">
                  <w:rPr>
                    <w:ins w:id="10953" w:author="Okot" w:date="2020-01-03T13:05:00Z"/>
                  </w:rPr>
                </w:rPrChange>
              </w:rPr>
            </w:pPr>
            <w:ins w:id="10954" w:author="Okot" w:date="2020-01-03T13:05:00Z">
              <w:r w:rsidRPr="00EA3B9C">
                <w:rPr>
                  <w:b/>
                  <w:i/>
                  <w:rPrChange w:id="10955" w:author="Okot" w:date="2020-01-03T13:06:00Z">
                    <w:rPr/>
                  </w:rPrChange>
                </w:rPr>
                <w:t>PU0</w:t>
              </w:r>
              <w:r w:rsidR="00485BFC">
                <w:rPr>
                  <w:b/>
                  <w:i/>
                </w:rPr>
                <w:t>5</w:t>
              </w:r>
              <w:r w:rsidR="0060094C">
                <w:rPr>
                  <w:b/>
                  <w:i/>
                </w:rPr>
                <w:t>2</w:t>
              </w:r>
              <w:r w:rsidRPr="00EA3B9C">
                <w:rPr>
                  <w:b/>
                  <w:i/>
                  <w:rPrChange w:id="10956" w:author="Okot" w:date="2020-01-03T13:06:00Z">
                    <w:rPr/>
                  </w:rPrChange>
                </w:rPr>
                <w:t>:</w:t>
              </w:r>
            </w:ins>
            <w:ins w:id="10957" w:author="Okot" w:date="2020-01-03T13:06:00Z">
              <w:r w:rsidR="007A70B9">
                <w:rPr>
                  <w:b/>
                  <w:i/>
                </w:rPr>
                <w:t xml:space="preserve"> </w:t>
              </w:r>
            </w:ins>
            <w:ins w:id="10958" w:author="Okot" w:date="2020-01-20T16:13:00Z">
              <w:r w:rsidR="005F496D" w:rsidRPr="005F496D">
                <w:rPr>
                  <w:b/>
                  <w:i/>
                  <w:rPrChange w:id="10959" w:author="Okot" w:date="2020-01-20T16:13:00Z">
                    <w:rPr/>
                  </w:rPrChange>
                </w:rPr>
                <w:t>Przeglądanie zapotrzebowania na makroskładniki oraz ich składowe</w:t>
              </w:r>
            </w:ins>
          </w:p>
        </w:tc>
      </w:tr>
      <w:tr w:rsidR="00EA3B9C" w14:paraId="09762368" w14:textId="77777777" w:rsidTr="009F0E1E">
        <w:trPr>
          <w:ins w:id="10960" w:author="Okot" w:date="2020-01-03T13:05:00Z"/>
        </w:trPr>
        <w:tc>
          <w:tcPr>
            <w:tcW w:w="3397" w:type="dxa"/>
          </w:tcPr>
          <w:p w14:paraId="6C931013" w14:textId="77777777" w:rsidR="00EA3B9C" w:rsidRPr="006076CC" w:rsidRDefault="00EA3B9C" w:rsidP="009F0E1E">
            <w:pPr>
              <w:ind w:firstLine="0"/>
              <w:rPr>
                <w:ins w:id="10961" w:author="Okot" w:date="2020-01-03T13:05:00Z"/>
                <w:b/>
              </w:rPr>
            </w:pPr>
            <w:ins w:id="10962" w:author="Okot" w:date="2020-01-03T13:05:00Z">
              <w:r w:rsidRPr="006076CC">
                <w:rPr>
                  <w:b/>
                </w:rPr>
                <w:t>Opis</w:t>
              </w:r>
            </w:ins>
          </w:p>
        </w:tc>
        <w:tc>
          <w:tcPr>
            <w:tcW w:w="5664" w:type="dxa"/>
          </w:tcPr>
          <w:p w14:paraId="60DC9612" w14:textId="0FA01E0E" w:rsidR="00EA3B9C" w:rsidRDefault="00D94967">
            <w:pPr>
              <w:ind w:firstLine="0"/>
              <w:rPr>
                <w:ins w:id="10963" w:author="Okot" w:date="2020-01-03T13:05:00Z"/>
              </w:rPr>
            </w:pPr>
            <w:ins w:id="10964"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10965" w:author="Okot" w:date="2020-01-03T13:05:00Z"/>
        </w:trPr>
        <w:tc>
          <w:tcPr>
            <w:tcW w:w="3397" w:type="dxa"/>
          </w:tcPr>
          <w:p w14:paraId="143911B8" w14:textId="77777777" w:rsidR="00EA3B9C" w:rsidRPr="006076CC" w:rsidRDefault="00EA3B9C" w:rsidP="009F0E1E">
            <w:pPr>
              <w:ind w:firstLine="0"/>
              <w:rPr>
                <w:ins w:id="10966" w:author="Okot" w:date="2020-01-03T13:05:00Z"/>
                <w:b/>
              </w:rPr>
            </w:pPr>
            <w:ins w:id="10967"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10968" w:author="Okot" w:date="2020-01-03T13:05:00Z"/>
              </w:rPr>
            </w:pPr>
            <w:ins w:id="10969"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10970" w:author="Okot" w:date="2020-01-03T13:05:00Z"/>
        </w:trPr>
        <w:tc>
          <w:tcPr>
            <w:tcW w:w="3397" w:type="dxa"/>
          </w:tcPr>
          <w:p w14:paraId="1258CC49" w14:textId="77777777" w:rsidR="00EA3B9C" w:rsidRPr="006076CC" w:rsidRDefault="00EA3B9C" w:rsidP="009F0E1E">
            <w:pPr>
              <w:ind w:firstLine="0"/>
              <w:rPr>
                <w:ins w:id="10971" w:author="Okot" w:date="2020-01-03T13:05:00Z"/>
                <w:b/>
              </w:rPr>
            </w:pPr>
            <w:ins w:id="10972" w:author="Okot" w:date="2020-01-03T13:05:00Z">
              <w:r w:rsidRPr="006076CC">
                <w:rPr>
                  <w:b/>
                </w:rPr>
                <w:t>Inicjacja</w:t>
              </w:r>
            </w:ins>
          </w:p>
        </w:tc>
        <w:tc>
          <w:tcPr>
            <w:tcW w:w="5664" w:type="dxa"/>
          </w:tcPr>
          <w:p w14:paraId="73A1D74C" w14:textId="0658E053" w:rsidR="00EA3B9C" w:rsidRDefault="00D94967" w:rsidP="009F0E1E">
            <w:pPr>
              <w:ind w:firstLine="0"/>
              <w:rPr>
                <w:ins w:id="10973" w:author="Okot" w:date="2020-01-03T13:05:00Z"/>
              </w:rPr>
            </w:pPr>
            <w:ins w:id="10974" w:author="Okot" w:date="2020-01-03T13:24:00Z">
              <w:r>
                <w:t>Użytkownik kliknął w wybraną część wykresu dystrybucji makrosk</w:t>
              </w:r>
            </w:ins>
            <w:ins w:id="10975" w:author="Okot" w:date="2020-01-03T13:25:00Z">
              <w:r>
                <w:t>ładników.</w:t>
              </w:r>
            </w:ins>
          </w:p>
        </w:tc>
      </w:tr>
      <w:tr w:rsidR="00EA3B9C" w14:paraId="7EADB487" w14:textId="77777777" w:rsidTr="009F0E1E">
        <w:trPr>
          <w:ins w:id="10976" w:author="Okot" w:date="2020-01-03T13:05:00Z"/>
        </w:trPr>
        <w:tc>
          <w:tcPr>
            <w:tcW w:w="3397" w:type="dxa"/>
          </w:tcPr>
          <w:p w14:paraId="3C5F3329" w14:textId="77777777" w:rsidR="00EA3B9C" w:rsidRPr="006076CC" w:rsidRDefault="00EA3B9C" w:rsidP="009F0E1E">
            <w:pPr>
              <w:ind w:firstLine="0"/>
              <w:rPr>
                <w:ins w:id="10977" w:author="Okot" w:date="2020-01-03T13:05:00Z"/>
                <w:b/>
              </w:rPr>
            </w:pPr>
            <w:ins w:id="10978" w:author="Okot" w:date="2020-01-03T13:05:00Z">
              <w:r w:rsidRPr="006076CC">
                <w:rPr>
                  <w:b/>
                </w:rPr>
                <w:t>Warunki końcowe</w:t>
              </w:r>
            </w:ins>
          </w:p>
        </w:tc>
        <w:tc>
          <w:tcPr>
            <w:tcW w:w="5664" w:type="dxa"/>
          </w:tcPr>
          <w:p w14:paraId="2B3A8283" w14:textId="0EEC7FC7" w:rsidR="00EA3B9C" w:rsidRDefault="00D94967" w:rsidP="009F0E1E">
            <w:pPr>
              <w:ind w:firstLine="0"/>
              <w:rPr>
                <w:ins w:id="10979" w:author="Okot" w:date="2020-01-03T13:05:00Z"/>
              </w:rPr>
            </w:pPr>
            <w:ins w:id="10980" w:author="Okot" w:date="2020-01-03T13:25:00Z">
              <w:r>
                <w:t>Wyświetlają się informacje dotyczące wybranego makroskładnika.</w:t>
              </w:r>
            </w:ins>
          </w:p>
        </w:tc>
      </w:tr>
      <w:tr w:rsidR="00EA3B9C" w14:paraId="0F6BB40F" w14:textId="77777777" w:rsidTr="009F0E1E">
        <w:trPr>
          <w:ins w:id="10981" w:author="Okot" w:date="2020-01-03T13:05:00Z"/>
        </w:trPr>
        <w:tc>
          <w:tcPr>
            <w:tcW w:w="3397" w:type="dxa"/>
          </w:tcPr>
          <w:p w14:paraId="68F3902F" w14:textId="77777777" w:rsidR="00EA3B9C" w:rsidRPr="006076CC" w:rsidRDefault="00EA3B9C" w:rsidP="009F0E1E">
            <w:pPr>
              <w:ind w:firstLine="0"/>
              <w:rPr>
                <w:ins w:id="10982" w:author="Okot" w:date="2020-01-03T13:05:00Z"/>
                <w:b/>
              </w:rPr>
            </w:pPr>
            <w:ins w:id="10983" w:author="Okot" w:date="2020-01-03T13:05:00Z">
              <w:r w:rsidRPr="006076CC">
                <w:rPr>
                  <w:b/>
                </w:rPr>
                <w:t>Scenariusz główny</w:t>
              </w:r>
            </w:ins>
          </w:p>
        </w:tc>
        <w:tc>
          <w:tcPr>
            <w:tcW w:w="5664" w:type="dxa"/>
          </w:tcPr>
          <w:p w14:paraId="5592CE40" w14:textId="77777777" w:rsidR="00EA3B9C" w:rsidRDefault="00D94967">
            <w:pPr>
              <w:ind w:firstLine="0"/>
              <w:rPr>
                <w:ins w:id="10984" w:author="Okot" w:date="2020-01-03T13:26:00Z"/>
              </w:rPr>
            </w:pPr>
            <w:ins w:id="10985" w:author="Okot" w:date="2020-01-03T13:25:00Z">
              <w:r>
                <w:t>1. Użytkownik wybiera makrosk</w:t>
              </w:r>
            </w:ins>
            <w:ins w:id="10986" w:author="Okot" w:date="2020-01-03T13:26:00Z">
              <w:r>
                <w:t>ładnik</w:t>
              </w:r>
            </w:ins>
            <w:ins w:id="10987" w:author="Okot" w:date="2020-01-03T13:25:00Z">
              <w:r>
                <w:t>.</w:t>
              </w:r>
            </w:ins>
          </w:p>
          <w:p w14:paraId="6D555DB8" w14:textId="77777777" w:rsidR="00D94967" w:rsidRDefault="00D94967">
            <w:pPr>
              <w:ind w:firstLine="0"/>
              <w:rPr>
                <w:ins w:id="10988" w:author="Okot" w:date="2020-01-03T13:26:00Z"/>
              </w:rPr>
            </w:pPr>
            <w:ins w:id="10989" w:author="Okot" w:date="2020-01-03T13:26:00Z">
              <w:r>
                <w:t>2. Użytkownik klika w część wykresu dystrybucji makroskładników poświęconą wybranemu składnikowi.</w:t>
              </w:r>
            </w:ins>
          </w:p>
          <w:p w14:paraId="62EF3FB3" w14:textId="0A1D2462" w:rsidR="00D94967" w:rsidRDefault="00D94967">
            <w:pPr>
              <w:ind w:firstLine="0"/>
              <w:rPr>
                <w:ins w:id="10990" w:author="Okot" w:date="2020-01-03T13:05:00Z"/>
              </w:rPr>
            </w:pPr>
            <w:ins w:id="10991" w:author="Okot" w:date="2020-01-03T13:26:00Z">
              <w:r>
                <w:t xml:space="preserve">3. Obok wykresu pojawia się lista składowych wybranego makroskładnika </w:t>
              </w:r>
            </w:ins>
            <w:ins w:id="10992" w:author="Okot" w:date="2020-01-03T13:27:00Z">
              <w:r>
                <w:t>wraz z informacjami na temat ich spożycia oraz zaspokojenia dziennych potrzeb na nie.</w:t>
              </w:r>
            </w:ins>
          </w:p>
        </w:tc>
      </w:tr>
      <w:tr w:rsidR="00EA3B9C" w14:paraId="60A1CCDF" w14:textId="77777777" w:rsidTr="009F0E1E">
        <w:trPr>
          <w:trHeight w:val="54"/>
          <w:ins w:id="10993" w:author="Okot" w:date="2020-01-03T13:05:00Z"/>
        </w:trPr>
        <w:tc>
          <w:tcPr>
            <w:tcW w:w="3397" w:type="dxa"/>
          </w:tcPr>
          <w:p w14:paraId="31E76ADB" w14:textId="7EF95B5E" w:rsidR="00EA3B9C" w:rsidRPr="006076CC" w:rsidRDefault="00EA3B9C" w:rsidP="009F0E1E">
            <w:pPr>
              <w:ind w:firstLine="0"/>
              <w:rPr>
                <w:ins w:id="10994" w:author="Okot" w:date="2020-01-03T13:05:00Z"/>
                <w:b/>
              </w:rPr>
            </w:pPr>
            <w:ins w:id="10995" w:author="Okot" w:date="2020-01-03T13:05:00Z">
              <w:r w:rsidRPr="006076CC">
                <w:rPr>
                  <w:b/>
                </w:rPr>
                <w:t>Scenariusze alternatywne</w:t>
              </w:r>
            </w:ins>
          </w:p>
        </w:tc>
        <w:tc>
          <w:tcPr>
            <w:tcW w:w="5664" w:type="dxa"/>
          </w:tcPr>
          <w:p w14:paraId="15FB315F" w14:textId="1B0972CF" w:rsidR="00EA3B9C" w:rsidRDefault="00D94967" w:rsidP="009F0E1E">
            <w:pPr>
              <w:ind w:firstLine="0"/>
              <w:rPr>
                <w:ins w:id="10996" w:author="Okot" w:date="2020-01-03T13:05:00Z"/>
              </w:rPr>
            </w:pPr>
            <w:ins w:id="10997" w:author="Okot" w:date="2020-01-03T13:27:00Z">
              <w:r>
                <w:t>-</w:t>
              </w:r>
            </w:ins>
          </w:p>
        </w:tc>
      </w:tr>
    </w:tbl>
    <w:p w14:paraId="1FAE9362" w14:textId="27CA715F" w:rsidR="00600587" w:rsidRDefault="00600587">
      <w:pPr>
        <w:spacing w:after="160" w:line="259" w:lineRule="auto"/>
        <w:ind w:firstLine="0"/>
        <w:jc w:val="left"/>
        <w:rPr>
          <w:ins w:id="10998" w:author="Okot" w:date="2019-12-26T18:48:00Z"/>
        </w:rPr>
      </w:pPr>
    </w:p>
    <w:p w14:paraId="7975BDCE" w14:textId="15C28916" w:rsidR="00EA3B9C" w:rsidRDefault="00756BA9" w:rsidP="00EA3B9C">
      <w:pPr>
        <w:spacing w:after="160" w:line="259" w:lineRule="auto"/>
        <w:ind w:firstLine="0"/>
        <w:jc w:val="left"/>
        <w:rPr>
          <w:ins w:id="10999" w:author="Okot" w:date="2020-01-03T13:05:00Z"/>
        </w:rPr>
      </w:pPr>
      <w:ins w:id="11000"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11001" w:author="Okot" w:date="2020-01-03T13:05:00Z"/>
        </w:rPr>
      </w:pPr>
      <w:ins w:id="11002" w:author="Okot" w:date="2020-01-03T13:05:00Z">
        <w:r>
          <w:t>Opis scenariusza przypadku użycia „</w:t>
        </w:r>
      </w:ins>
      <w:ins w:id="11003" w:author="Okot" w:date="2020-01-20T16:14:00Z">
        <w:r w:rsidR="007A70B9">
          <w:t xml:space="preserve">Przeglądanie zapotrzebowania na witaminy i </w:t>
        </w:r>
      </w:ins>
      <w:ins w:id="11004" w:author="Okot" w:date="2020-01-21T14:06:00Z">
        <w:r w:rsidR="0060094C">
          <w:t>p</w:t>
        </w:r>
      </w:ins>
      <w:ins w:id="11005" w:author="Okot" w:date="2020-01-20T16:14:00Z">
        <w:r w:rsidR="007A70B9">
          <w:t>ierwiastki</w:t>
        </w:r>
      </w:ins>
      <w:ins w:id="11006"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11007" w:author="Okot" w:date="2020-01-03T13:06:00Z"/>
        </w:trPr>
        <w:tc>
          <w:tcPr>
            <w:tcW w:w="3397" w:type="dxa"/>
          </w:tcPr>
          <w:p w14:paraId="21E9A23E" w14:textId="77777777" w:rsidR="00EA3B9C" w:rsidRPr="006076CC" w:rsidRDefault="00EA3B9C" w:rsidP="009F0E1E">
            <w:pPr>
              <w:ind w:firstLine="0"/>
              <w:rPr>
                <w:ins w:id="11008" w:author="Okot" w:date="2020-01-03T13:06:00Z"/>
                <w:b/>
              </w:rPr>
            </w:pPr>
            <w:ins w:id="11009" w:author="Okot" w:date="2020-01-03T13:06:00Z">
              <w:r w:rsidRPr="006076CC">
                <w:rPr>
                  <w:b/>
                </w:rPr>
                <w:t>Nazwa</w:t>
              </w:r>
            </w:ins>
          </w:p>
        </w:tc>
        <w:tc>
          <w:tcPr>
            <w:tcW w:w="5664" w:type="dxa"/>
          </w:tcPr>
          <w:p w14:paraId="1B01E2CB" w14:textId="3F9BF3DF" w:rsidR="00EA3B9C" w:rsidRPr="00EA3B9C" w:rsidRDefault="00756BA9">
            <w:pPr>
              <w:ind w:firstLine="0"/>
              <w:rPr>
                <w:ins w:id="11010" w:author="Okot" w:date="2020-01-03T13:06:00Z"/>
                <w:b/>
                <w:i/>
                <w:rPrChange w:id="11011" w:author="Okot" w:date="2020-01-03T13:06:00Z">
                  <w:rPr>
                    <w:ins w:id="11012" w:author="Okot" w:date="2020-01-03T13:06:00Z"/>
                  </w:rPr>
                </w:rPrChange>
              </w:rPr>
            </w:pPr>
            <w:ins w:id="11013" w:author="Okot" w:date="2020-01-03T13:06:00Z">
              <w:r>
                <w:rPr>
                  <w:b/>
                  <w:i/>
                </w:rPr>
                <w:t>PU05</w:t>
              </w:r>
            </w:ins>
            <w:ins w:id="11014" w:author="Okot" w:date="2020-01-21T14:06:00Z">
              <w:r w:rsidR="0060094C">
                <w:rPr>
                  <w:b/>
                  <w:i/>
                </w:rPr>
                <w:t>3</w:t>
              </w:r>
            </w:ins>
            <w:ins w:id="11015" w:author="Okot" w:date="2020-01-03T13:06:00Z">
              <w:r w:rsidR="00EA3B9C" w:rsidRPr="00EA3B9C">
                <w:rPr>
                  <w:b/>
                  <w:i/>
                  <w:rPrChange w:id="11016" w:author="Okot" w:date="2020-01-03T13:06:00Z">
                    <w:rPr/>
                  </w:rPrChange>
                </w:rPr>
                <w:t xml:space="preserve">: </w:t>
              </w:r>
            </w:ins>
            <w:ins w:id="11017" w:author="Okot" w:date="2020-01-20T16:14:00Z">
              <w:r w:rsidR="007A70B9" w:rsidRPr="007A70B9">
                <w:rPr>
                  <w:b/>
                  <w:i/>
                  <w:rPrChange w:id="11018" w:author="Okot" w:date="2020-01-20T16:14:00Z">
                    <w:rPr/>
                  </w:rPrChange>
                </w:rPr>
                <w:t>Przeglądanie zapotrzebowania na witaminy i pierwiastki</w:t>
              </w:r>
            </w:ins>
          </w:p>
        </w:tc>
      </w:tr>
      <w:tr w:rsidR="00A3325A" w14:paraId="2536CBD6" w14:textId="77777777" w:rsidTr="009F0E1E">
        <w:trPr>
          <w:ins w:id="11019" w:author="Okot" w:date="2020-01-03T13:06:00Z"/>
        </w:trPr>
        <w:tc>
          <w:tcPr>
            <w:tcW w:w="3397" w:type="dxa"/>
          </w:tcPr>
          <w:p w14:paraId="165AB522" w14:textId="77777777" w:rsidR="00A3325A" w:rsidRPr="006076CC" w:rsidRDefault="00A3325A" w:rsidP="00A3325A">
            <w:pPr>
              <w:ind w:firstLine="0"/>
              <w:rPr>
                <w:ins w:id="11020" w:author="Okot" w:date="2020-01-03T13:06:00Z"/>
                <w:b/>
              </w:rPr>
            </w:pPr>
            <w:ins w:id="11021" w:author="Okot" w:date="2020-01-03T13:06:00Z">
              <w:r w:rsidRPr="006076CC">
                <w:rPr>
                  <w:b/>
                </w:rPr>
                <w:t>Opis</w:t>
              </w:r>
            </w:ins>
          </w:p>
        </w:tc>
        <w:tc>
          <w:tcPr>
            <w:tcW w:w="5664" w:type="dxa"/>
          </w:tcPr>
          <w:p w14:paraId="30E390CD" w14:textId="37B89D8A" w:rsidR="00A3325A" w:rsidRDefault="007A70B9">
            <w:pPr>
              <w:ind w:firstLine="0"/>
              <w:rPr>
                <w:ins w:id="11022" w:author="Okot" w:date="2020-01-03T13:06:00Z"/>
              </w:rPr>
            </w:pPr>
            <w:ins w:id="11023" w:author="Okot" w:date="2020-01-20T16:14:00Z">
              <w:r>
                <w:t>Przypadek użycia pozwala użytkownikowi obejrzeć w jakim stopniu zrealizował swoje zapotrzebowanie na witaminy i pierwiastki.</w:t>
              </w:r>
            </w:ins>
          </w:p>
        </w:tc>
      </w:tr>
      <w:tr w:rsidR="00A3325A" w14:paraId="5B902A55" w14:textId="77777777" w:rsidTr="009F0E1E">
        <w:trPr>
          <w:ins w:id="11024" w:author="Okot" w:date="2020-01-03T13:06:00Z"/>
        </w:trPr>
        <w:tc>
          <w:tcPr>
            <w:tcW w:w="3397" w:type="dxa"/>
          </w:tcPr>
          <w:p w14:paraId="42368F88" w14:textId="77777777" w:rsidR="00A3325A" w:rsidRPr="006076CC" w:rsidRDefault="00A3325A" w:rsidP="00A3325A">
            <w:pPr>
              <w:ind w:firstLine="0"/>
              <w:rPr>
                <w:ins w:id="11025" w:author="Okot" w:date="2020-01-03T13:06:00Z"/>
                <w:b/>
              </w:rPr>
            </w:pPr>
            <w:ins w:id="11026" w:author="Okot" w:date="2020-01-03T13:06:00Z">
              <w:r w:rsidRPr="006076CC">
                <w:rPr>
                  <w:b/>
                </w:rPr>
                <w:t>Warunki początkowe</w:t>
              </w:r>
            </w:ins>
          </w:p>
        </w:tc>
        <w:tc>
          <w:tcPr>
            <w:tcW w:w="5664" w:type="dxa"/>
          </w:tcPr>
          <w:p w14:paraId="422D367D" w14:textId="58FBDD31" w:rsidR="00A3325A" w:rsidRDefault="00ED2305">
            <w:pPr>
              <w:ind w:firstLine="0"/>
              <w:rPr>
                <w:ins w:id="11027" w:author="Okot" w:date="2020-01-03T13:06:00Z"/>
              </w:rPr>
            </w:pPr>
            <w:ins w:id="11028"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11029" w:author="Okot" w:date="2020-01-03T13:06:00Z"/>
        </w:trPr>
        <w:tc>
          <w:tcPr>
            <w:tcW w:w="3397" w:type="dxa"/>
          </w:tcPr>
          <w:p w14:paraId="44B4DF50" w14:textId="77777777" w:rsidR="00A3325A" w:rsidRPr="006076CC" w:rsidRDefault="00A3325A" w:rsidP="00A3325A">
            <w:pPr>
              <w:ind w:firstLine="0"/>
              <w:rPr>
                <w:ins w:id="11030" w:author="Okot" w:date="2020-01-03T13:06:00Z"/>
                <w:b/>
              </w:rPr>
            </w:pPr>
            <w:ins w:id="11031" w:author="Okot" w:date="2020-01-03T13:06:00Z">
              <w:r w:rsidRPr="006076CC">
                <w:rPr>
                  <w:b/>
                </w:rPr>
                <w:t>Inicjacja</w:t>
              </w:r>
            </w:ins>
          </w:p>
        </w:tc>
        <w:tc>
          <w:tcPr>
            <w:tcW w:w="5664" w:type="dxa"/>
          </w:tcPr>
          <w:p w14:paraId="69E7D122" w14:textId="5C7C6A49" w:rsidR="00A3325A" w:rsidRDefault="00A3325A">
            <w:pPr>
              <w:ind w:firstLine="0"/>
              <w:rPr>
                <w:ins w:id="11032" w:author="Okot" w:date="2020-01-03T13:06:00Z"/>
              </w:rPr>
            </w:pPr>
            <w:ins w:id="11033" w:author="Okot" w:date="2020-01-03T13:31:00Z">
              <w:r>
                <w:t xml:space="preserve">Użytkownik korzysta z </w:t>
              </w:r>
            </w:ins>
            <w:ins w:id="11034" w:author="Okot" w:date="2020-01-20T16:15:00Z">
              <w:r w:rsidR="007A70B9">
                <w:t>przycisku „Pogląd” umiejscowionego przy wykresie kołowym.</w:t>
              </w:r>
            </w:ins>
          </w:p>
        </w:tc>
      </w:tr>
      <w:tr w:rsidR="00A3325A" w14:paraId="3026B71E" w14:textId="77777777" w:rsidTr="009F0E1E">
        <w:trPr>
          <w:ins w:id="11035" w:author="Okot" w:date="2020-01-03T13:06:00Z"/>
        </w:trPr>
        <w:tc>
          <w:tcPr>
            <w:tcW w:w="3397" w:type="dxa"/>
          </w:tcPr>
          <w:p w14:paraId="58E8C909" w14:textId="77777777" w:rsidR="00A3325A" w:rsidRPr="006076CC" w:rsidRDefault="00A3325A" w:rsidP="00A3325A">
            <w:pPr>
              <w:ind w:firstLine="0"/>
              <w:rPr>
                <w:ins w:id="11036" w:author="Okot" w:date="2020-01-03T13:06:00Z"/>
                <w:b/>
              </w:rPr>
            </w:pPr>
            <w:ins w:id="11037" w:author="Okot" w:date="2020-01-03T13:06:00Z">
              <w:r w:rsidRPr="006076CC">
                <w:rPr>
                  <w:b/>
                </w:rPr>
                <w:t>Warunki końcowe</w:t>
              </w:r>
            </w:ins>
          </w:p>
        </w:tc>
        <w:tc>
          <w:tcPr>
            <w:tcW w:w="5664" w:type="dxa"/>
          </w:tcPr>
          <w:p w14:paraId="75754D63" w14:textId="70527307" w:rsidR="00A3325A" w:rsidRDefault="007A70B9">
            <w:pPr>
              <w:ind w:firstLine="0"/>
              <w:rPr>
                <w:ins w:id="11038" w:author="Okot" w:date="2020-01-03T13:06:00Z"/>
              </w:rPr>
            </w:pPr>
            <w:ins w:id="11039" w:author="Okot" w:date="2020-01-03T13:28:00Z">
              <w:r>
                <w:t>Wyświetlone</w:t>
              </w:r>
              <w:r w:rsidR="00A3325A">
                <w:t xml:space="preserve"> zostaje</w:t>
              </w:r>
            </w:ins>
            <w:ins w:id="11040" w:author="Okot" w:date="2020-01-20T16:16:00Z">
              <w:r>
                <w:t xml:space="preserve"> okno modalne zawierające</w:t>
              </w:r>
            </w:ins>
            <w:ins w:id="11041" w:author="Okot" w:date="2020-01-03T13:28:00Z">
              <w:r>
                <w:t xml:space="preserve"> tabel</w:t>
              </w:r>
            </w:ins>
            <w:ins w:id="11042" w:author="Okot" w:date="2020-01-20T16:16:00Z">
              <w:r>
                <w:t>ę</w:t>
              </w:r>
            </w:ins>
            <w:ins w:id="11043" w:author="Okot" w:date="2020-01-03T13:28:00Z">
              <w:r w:rsidR="00A3325A">
                <w:t xml:space="preserve"> </w:t>
              </w:r>
            </w:ins>
            <w:ins w:id="11044" w:author="Okot" w:date="2020-01-20T16:15:00Z">
              <w:r>
                <w:t>przedstawiając</w:t>
              </w:r>
            </w:ins>
            <w:ins w:id="11045" w:author="Okot" w:date="2020-01-20T16:16:00Z">
              <w:r>
                <w:t>ą</w:t>
              </w:r>
            </w:ins>
            <w:ins w:id="11046" w:author="Okot" w:date="2020-01-20T16:15:00Z">
              <w:r>
                <w:t xml:space="preserve"> </w:t>
              </w:r>
            </w:ins>
            <w:ins w:id="11047" w:author="Okot" w:date="2020-01-20T16:16:00Z">
              <w:r>
                <w:t>informacje</w:t>
              </w:r>
            </w:ins>
            <w:ins w:id="11048" w:author="Okot" w:date="2020-01-20T16:15:00Z">
              <w:r>
                <w:t xml:space="preserve"> na temat</w:t>
              </w:r>
            </w:ins>
            <w:ins w:id="11049" w:author="Okot" w:date="2020-01-03T13:28:00Z">
              <w:r w:rsidR="00A3325A">
                <w:t xml:space="preserve"> realizacji zapotrzebowania na </w:t>
              </w:r>
            </w:ins>
            <w:ins w:id="11050" w:author="Okot" w:date="2020-01-20T16:16:00Z">
              <w:r>
                <w:t>witaminy i pierwiastki</w:t>
              </w:r>
            </w:ins>
            <w:ins w:id="11051" w:author="Okot" w:date="2020-01-03T13:28:00Z">
              <w:r w:rsidR="00A3325A">
                <w:t>.</w:t>
              </w:r>
            </w:ins>
          </w:p>
        </w:tc>
      </w:tr>
      <w:tr w:rsidR="00A3325A" w14:paraId="17162223" w14:textId="77777777" w:rsidTr="009F0E1E">
        <w:trPr>
          <w:ins w:id="11052" w:author="Okot" w:date="2020-01-03T13:06:00Z"/>
        </w:trPr>
        <w:tc>
          <w:tcPr>
            <w:tcW w:w="3397" w:type="dxa"/>
          </w:tcPr>
          <w:p w14:paraId="584BBFF5" w14:textId="77777777" w:rsidR="00A3325A" w:rsidRPr="006076CC" w:rsidRDefault="00A3325A" w:rsidP="00A3325A">
            <w:pPr>
              <w:ind w:firstLine="0"/>
              <w:rPr>
                <w:ins w:id="11053" w:author="Okot" w:date="2020-01-03T13:06:00Z"/>
                <w:b/>
              </w:rPr>
            </w:pPr>
            <w:ins w:id="11054" w:author="Okot" w:date="2020-01-03T13:06:00Z">
              <w:r w:rsidRPr="006076CC">
                <w:rPr>
                  <w:b/>
                </w:rPr>
                <w:t>Scenariusz główny</w:t>
              </w:r>
            </w:ins>
          </w:p>
        </w:tc>
        <w:tc>
          <w:tcPr>
            <w:tcW w:w="5664" w:type="dxa"/>
          </w:tcPr>
          <w:p w14:paraId="7BDB5ED6" w14:textId="0E567FB7" w:rsidR="00A3325A" w:rsidRDefault="00A3325A" w:rsidP="00A3325A">
            <w:pPr>
              <w:ind w:firstLine="0"/>
              <w:rPr>
                <w:ins w:id="11055" w:author="Okot" w:date="2020-01-03T13:32:00Z"/>
              </w:rPr>
            </w:pPr>
            <w:ins w:id="11056" w:author="Okot" w:date="2020-01-03T13:32:00Z">
              <w:r>
                <w:t xml:space="preserve">1. Użytkownik korzysta z </w:t>
              </w:r>
            </w:ins>
            <w:ins w:id="11057" w:author="Okot" w:date="2020-01-20T16:16:00Z">
              <w:r w:rsidR="007A70B9">
                <w:t>korzysta z przycisku „Pogląd”</w:t>
              </w:r>
            </w:ins>
            <w:ins w:id="11058" w:author="Okot" w:date="2020-01-03T13:32:00Z">
              <w:r>
                <w:t>.</w:t>
              </w:r>
            </w:ins>
          </w:p>
          <w:p w14:paraId="6D0FED79" w14:textId="0B226BF0" w:rsidR="00A3325A" w:rsidRDefault="00A3325A" w:rsidP="00A3325A">
            <w:pPr>
              <w:ind w:firstLine="0"/>
              <w:rPr>
                <w:ins w:id="11059" w:author="Okot" w:date="2020-01-03T13:06:00Z"/>
              </w:rPr>
            </w:pPr>
            <w:ins w:id="11060" w:author="Okot" w:date="2020-01-03T13:32:00Z">
              <w:r>
                <w:lastRenderedPageBreak/>
                <w:t xml:space="preserve">2. </w:t>
              </w:r>
            </w:ins>
            <w:ins w:id="11061"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11062" w:author="Okot" w:date="2020-01-03T13:06:00Z"/>
        </w:trPr>
        <w:tc>
          <w:tcPr>
            <w:tcW w:w="3397" w:type="dxa"/>
          </w:tcPr>
          <w:p w14:paraId="472850D6" w14:textId="77777777" w:rsidR="00A3325A" w:rsidRPr="006076CC" w:rsidRDefault="00A3325A" w:rsidP="00A3325A">
            <w:pPr>
              <w:ind w:firstLine="0"/>
              <w:rPr>
                <w:ins w:id="11063" w:author="Okot" w:date="2020-01-03T13:06:00Z"/>
                <w:b/>
              </w:rPr>
            </w:pPr>
            <w:ins w:id="11064"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11065" w:author="Okot" w:date="2020-01-03T13:06:00Z"/>
              </w:rPr>
            </w:pPr>
            <w:ins w:id="11066" w:author="Okot" w:date="2020-01-20T16:16:00Z">
              <w:r>
                <w:t>-</w:t>
              </w:r>
            </w:ins>
          </w:p>
        </w:tc>
      </w:tr>
    </w:tbl>
    <w:p w14:paraId="10CF3CAB" w14:textId="1CE50AB1" w:rsidR="00756BA9" w:rsidRDefault="00756BA9">
      <w:pPr>
        <w:rPr>
          <w:ins w:id="11067" w:author="Okot" w:date="2020-01-04T07:14:00Z"/>
        </w:rPr>
        <w:pPrChange w:id="11068" w:author="Okot" w:date="2020-01-04T08:23:00Z">
          <w:pPr>
            <w:pStyle w:val="Nagwek1"/>
          </w:pPr>
        </w:pPrChange>
      </w:pPr>
    </w:p>
    <w:p w14:paraId="29250FA8" w14:textId="66DCB442" w:rsidR="00762F27" w:rsidRDefault="0060094C" w:rsidP="00762F27">
      <w:pPr>
        <w:spacing w:after="160" w:line="259" w:lineRule="auto"/>
        <w:ind w:firstLine="0"/>
        <w:jc w:val="left"/>
        <w:rPr>
          <w:ins w:id="11069" w:author="Okot" w:date="2020-01-16T17:11:00Z"/>
        </w:rPr>
      </w:pPr>
      <w:ins w:id="11070" w:author="Okot" w:date="2020-01-16T17:11:00Z">
        <w:r>
          <w:t>Tabela 4.54</w:t>
        </w:r>
        <w:r w:rsidR="00762F27">
          <w:t>.</w:t>
        </w:r>
      </w:ins>
    </w:p>
    <w:p w14:paraId="0DD66F62" w14:textId="0198599B" w:rsidR="00762F27" w:rsidRDefault="00762F27" w:rsidP="00762F27">
      <w:pPr>
        <w:spacing w:after="160" w:line="259" w:lineRule="auto"/>
        <w:ind w:firstLine="0"/>
        <w:jc w:val="left"/>
        <w:rPr>
          <w:ins w:id="11071" w:author="Okot" w:date="2020-01-16T17:11:00Z"/>
        </w:rPr>
      </w:pPr>
      <w:ins w:id="11072"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11073" w:author="Okot" w:date="2020-01-16T17:20:00Z"/>
        </w:trPr>
        <w:tc>
          <w:tcPr>
            <w:tcW w:w="3397" w:type="dxa"/>
          </w:tcPr>
          <w:p w14:paraId="3E100B72" w14:textId="77777777" w:rsidR="002366B6" w:rsidRPr="006076CC" w:rsidRDefault="002366B6" w:rsidP="00E17A22">
            <w:pPr>
              <w:ind w:firstLine="0"/>
              <w:rPr>
                <w:ins w:id="11074" w:author="Okot" w:date="2020-01-16T17:20:00Z"/>
                <w:b/>
              </w:rPr>
            </w:pPr>
            <w:ins w:id="11075" w:author="Okot" w:date="2020-01-16T17:20:00Z">
              <w:r w:rsidRPr="006076CC">
                <w:rPr>
                  <w:b/>
                </w:rPr>
                <w:t>Nazwa</w:t>
              </w:r>
            </w:ins>
          </w:p>
        </w:tc>
        <w:tc>
          <w:tcPr>
            <w:tcW w:w="5664" w:type="dxa"/>
          </w:tcPr>
          <w:p w14:paraId="0893E69D" w14:textId="54846B42" w:rsidR="002366B6" w:rsidRPr="00E522BA" w:rsidRDefault="002366B6">
            <w:pPr>
              <w:ind w:firstLine="0"/>
              <w:rPr>
                <w:ins w:id="11076" w:author="Okot" w:date="2020-01-16T17:20:00Z"/>
                <w:b/>
                <w:i/>
              </w:rPr>
            </w:pPr>
            <w:ins w:id="11077" w:author="Okot" w:date="2020-01-16T17:20:00Z">
              <w:r>
                <w:rPr>
                  <w:b/>
                  <w:i/>
                </w:rPr>
                <w:t>PU05</w:t>
              </w:r>
            </w:ins>
            <w:ins w:id="11078" w:author="Okot" w:date="2020-01-21T14:06:00Z">
              <w:r w:rsidR="0060094C">
                <w:rPr>
                  <w:b/>
                  <w:i/>
                </w:rPr>
                <w:t>4</w:t>
              </w:r>
            </w:ins>
            <w:ins w:id="11079" w:author="Okot" w:date="2020-01-16T17:20:00Z">
              <w:r>
                <w:rPr>
                  <w:b/>
                  <w:i/>
                </w:rPr>
                <w:t xml:space="preserve">: </w:t>
              </w:r>
            </w:ins>
            <w:ins w:id="11080" w:author="Okot" w:date="2020-01-16T17:21:00Z">
              <w:r>
                <w:rPr>
                  <w:b/>
                  <w:i/>
                </w:rPr>
                <w:t>Wylogowanie</w:t>
              </w:r>
            </w:ins>
          </w:p>
        </w:tc>
      </w:tr>
      <w:tr w:rsidR="002366B6" w14:paraId="02802921" w14:textId="77777777" w:rsidTr="00E17A22">
        <w:trPr>
          <w:ins w:id="11081" w:author="Okot" w:date="2020-01-16T17:20:00Z"/>
        </w:trPr>
        <w:tc>
          <w:tcPr>
            <w:tcW w:w="3397" w:type="dxa"/>
          </w:tcPr>
          <w:p w14:paraId="60516A0F" w14:textId="77777777" w:rsidR="002366B6" w:rsidRPr="006076CC" w:rsidRDefault="002366B6" w:rsidP="00E17A22">
            <w:pPr>
              <w:ind w:firstLine="0"/>
              <w:rPr>
                <w:ins w:id="11082" w:author="Okot" w:date="2020-01-16T17:20:00Z"/>
                <w:b/>
              </w:rPr>
            </w:pPr>
            <w:ins w:id="11083" w:author="Okot" w:date="2020-01-16T17:20:00Z">
              <w:r w:rsidRPr="006076CC">
                <w:rPr>
                  <w:b/>
                </w:rPr>
                <w:t>Opis</w:t>
              </w:r>
            </w:ins>
          </w:p>
        </w:tc>
        <w:tc>
          <w:tcPr>
            <w:tcW w:w="5664" w:type="dxa"/>
          </w:tcPr>
          <w:p w14:paraId="2E5EB630" w14:textId="1F008995" w:rsidR="002366B6" w:rsidRDefault="002366B6">
            <w:pPr>
              <w:ind w:firstLine="0"/>
              <w:rPr>
                <w:ins w:id="11084" w:author="Okot" w:date="2020-01-16T17:20:00Z"/>
              </w:rPr>
            </w:pPr>
            <w:ins w:id="11085" w:author="Okot" w:date="2020-01-16T17:20:00Z">
              <w:r>
                <w:t xml:space="preserve">Przypadek użycia pozwala użytkownikowi </w:t>
              </w:r>
            </w:ins>
            <w:ins w:id="11086" w:author="Okot" w:date="2020-01-16T17:21:00Z">
              <w:r>
                <w:t>wylogować się z aplikacji.</w:t>
              </w:r>
            </w:ins>
          </w:p>
        </w:tc>
      </w:tr>
      <w:tr w:rsidR="002366B6" w14:paraId="55D9F893" w14:textId="77777777" w:rsidTr="00E17A22">
        <w:trPr>
          <w:ins w:id="11087" w:author="Okot" w:date="2020-01-16T17:20:00Z"/>
        </w:trPr>
        <w:tc>
          <w:tcPr>
            <w:tcW w:w="3397" w:type="dxa"/>
          </w:tcPr>
          <w:p w14:paraId="09B69ABA" w14:textId="77777777" w:rsidR="002366B6" w:rsidRPr="006076CC" w:rsidRDefault="002366B6" w:rsidP="00E17A22">
            <w:pPr>
              <w:ind w:firstLine="0"/>
              <w:rPr>
                <w:ins w:id="11088" w:author="Okot" w:date="2020-01-16T17:20:00Z"/>
                <w:b/>
              </w:rPr>
            </w:pPr>
            <w:ins w:id="11089" w:author="Okot" w:date="2020-01-16T17:20:00Z">
              <w:r w:rsidRPr="006076CC">
                <w:rPr>
                  <w:b/>
                </w:rPr>
                <w:t>Warunki początkowe</w:t>
              </w:r>
            </w:ins>
          </w:p>
        </w:tc>
        <w:tc>
          <w:tcPr>
            <w:tcW w:w="5664" w:type="dxa"/>
          </w:tcPr>
          <w:p w14:paraId="3D5A8CD7" w14:textId="151CE907" w:rsidR="002366B6" w:rsidRDefault="002366B6">
            <w:pPr>
              <w:ind w:firstLine="0"/>
              <w:rPr>
                <w:ins w:id="11090" w:author="Okot" w:date="2020-01-16T17:20:00Z"/>
              </w:rPr>
            </w:pPr>
            <w:ins w:id="11091" w:author="Okot" w:date="2020-01-16T17:20:00Z">
              <w:r>
                <w:t>Użytkownik poprawnie zrealizował PU002</w:t>
              </w:r>
            </w:ins>
            <w:ins w:id="11092" w:author="Okot" w:date="2020-01-16T17:21:00Z">
              <w:r>
                <w:t>.</w:t>
              </w:r>
            </w:ins>
          </w:p>
        </w:tc>
      </w:tr>
      <w:tr w:rsidR="002366B6" w14:paraId="165A7C63" w14:textId="77777777" w:rsidTr="00E17A22">
        <w:trPr>
          <w:ins w:id="11093" w:author="Okot" w:date="2020-01-16T17:20:00Z"/>
        </w:trPr>
        <w:tc>
          <w:tcPr>
            <w:tcW w:w="3397" w:type="dxa"/>
          </w:tcPr>
          <w:p w14:paraId="26220036" w14:textId="77777777" w:rsidR="002366B6" w:rsidRPr="006076CC" w:rsidRDefault="002366B6" w:rsidP="00E17A22">
            <w:pPr>
              <w:ind w:firstLine="0"/>
              <w:rPr>
                <w:ins w:id="11094" w:author="Okot" w:date="2020-01-16T17:20:00Z"/>
                <w:b/>
              </w:rPr>
            </w:pPr>
            <w:ins w:id="11095" w:author="Okot" w:date="2020-01-16T17:20:00Z">
              <w:r w:rsidRPr="006076CC">
                <w:rPr>
                  <w:b/>
                </w:rPr>
                <w:t>Inicjacja</w:t>
              </w:r>
            </w:ins>
          </w:p>
        </w:tc>
        <w:tc>
          <w:tcPr>
            <w:tcW w:w="5664" w:type="dxa"/>
          </w:tcPr>
          <w:p w14:paraId="016EE52C" w14:textId="6FD0AEB7" w:rsidR="002366B6" w:rsidRDefault="002366B6">
            <w:pPr>
              <w:ind w:firstLine="0"/>
              <w:rPr>
                <w:ins w:id="11096" w:author="Okot" w:date="2020-01-16T17:20:00Z"/>
              </w:rPr>
            </w:pPr>
            <w:ins w:id="11097" w:author="Okot" w:date="2020-01-16T17:20:00Z">
              <w:r>
                <w:t xml:space="preserve">Użytkownik </w:t>
              </w:r>
            </w:ins>
            <w:ins w:id="11098" w:author="Okot" w:date="2020-01-16T17:21:00Z">
              <w:r>
                <w:t>korzysta z przycisku „Wyloguj”.</w:t>
              </w:r>
            </w:ins>
          </w:p>
        </w:tc>
      </w:tr>
      <w:tr w:rsidR="002366B6" w14:paraId="12DCC5DB" w14:textId="77777777" w:rsidTr="00E17A22">
        <w:trPr>
          <w:ins w:id="11099" w:author="Okot" w:date="2020-01-16T17:20:00Z"/>
        </w:trPr>
        <w:tc>
          <w:tcPr>
            <w:tcW w:w="3397" w:type="dxa"/>
          </w:tcPr>
          <w:p w14:paraId="2862ACAC" w14:textId="77777777" w:rsidR="002366B6" w:rsidRPr="006076CC" w:rsidRDefault="002366B6" w:rsidP="00E17A22">
            <w:pPr>
              <w:ind w:firstLine="0"/>
              <w:rPr>
                <w:ins w:id="11100" w:author="Okot" w:date="2020-01-16T17:20:00Z"/>
                <w:b/>
              </w:rPr>
            </w:pPr>
            <w:ins w:id="11101" w:author="Okot" w:date="2020-01-16T17:20:00Z">
              <w:r w:rsidRPr="006076CC">
                <w:rPr>
                  <w:b/>
                </w:rPr>
                <w:t>Warunki końcowe</w:t>
              </w:r>
            </w:ins>
          </w:p>
        </w:tc>
        <w:tc>
          <w:tcPr>
            <w:tcW w:w="5664" w:type="dxa"/>
          </w:tcPr>
          <w:p w14:paraId="6C870521" w14:textId="368C37FD" w:rsidR="002366B6" w:rsidRDefault="002366B6" w:rsidP="00E17A22">
            <w:pPr>
              <w:ind w:firstLine="0"/>
              <w:rPr>
                <w:ins w:id="11102" w:author="Okot" w:date="2020-01-16T17:20:00Z"/>
              </w:rPr>
            </w:pPr>
            <w:ins w:id="11103" w:author="Okot" w:date="2020-01-16T17:24:00Z">
              <w:r>
                <w:t>Użytkownik został przekierowany na stronę</w:t>
              </w:r>
            </w:ins>
            <w:ins w:id="11104" w:author="Okot" w:date="2020-01-16T17:33:00Z">
              <w:r w:rsidR="00AC2853">
                <w:t xml:space="preserve"> głó</w:t>
              </w:r>
              <w:r w:rsidR="00144B5A">
                <w:t>wn</w:t>
              </w:r>
            </w:ins>
            <w:ins w:id="11105" w:author="Okot" w:date="2020-01-16T17:38:00Z">
              <w:r w:rsidR="00144B5A">
                <w:t>ą</w:t>
              </w:r>
            </w:ins>
            <w:ins w:id="11106" w:author="Okot" w:date="2020-01-16T17:33:00Z">
              <w:r w:rsidR="00AC2853">
                <w:t xml:space="preserve"> aplikacji i wyświetlony został komunikat informujący o poprawnym wylogowaniu.</w:t>
              </w:r>
            </w:ins>
          </w:p>
        </w:tc>
      </w:tr>
      <w:tr w:rsidR="002366B6" w14:paraId="1FF8B69C" w14:textId="77777777" w:rsidTr="00E17A22">
        <w:trPr>
          <w:ins w:id="11107" w:author="Okot" w:date="2020-01-16T17:20:00Z"/>
        </w:trPr>
        <w:tc>
          <w:tcPr>
            <w:tcW w:w="3397" w:type="dxa"/>
          </w:tcPr>
          <w:p w14:paraId="3A9F0BFF" w14:textId="77777777" w:rsidR="002366B6" w:rsidRPr="006076CC" w:rsidRDefault="002366B6" w:rsidP="00E17A22">
            <w:pPr>
              <w:ind w:firstLine="0"/>
              <w:rPr>
                <w:ins w:id="11108" w:author="Okot" w:date="2020-01-16T17:20:00Z"/>
                <w:b/>
              </w:rPr>
            </w:pPr>
            <w:ins w:id="11109" w:author="Okot" w:date="2020-01-16T17:20:00Z">
              <w:r w:rsidRPr="006076CC">
                <w:rPr>
                  <w:b/>
                </w:rPr>
                <w:t>Scenariusz główny</w:t>
              </w:r>
            </w:ins>
          </w:p>
        </w:tc>
        <w:tc>
          <w:tcPr>
            <w:tcW w:w="5664" w:type="dxa"/>
          </w:tcPr>
          <w:p w14:paraId="029BFA46" w14:textId="05C7787F" w:rsidR="002366B6" w:rsidRDefault="002366B6" w:rsidP="00E17A22">
            <w:pPr>
              <w:ind w:firstLine="0"/>
              <w:rPr>
                <w:ins w:id="11110" w:author="Okot" w:date="2020-01-16T17:20:00Z"/>
              </w:rPr>
            </w:pPr>
            <w:ins w:id="11111" w:author="Okot" w:date="2020-01-16T17:20:00Z">
              <w:r>
                <w:t xml:space="preserve">1. Użytkownik </w:t>
              </w:r>
            </w:ins>
            <w:ins w:id="11112" w:author="Okot" w:date="2020-01-16T17:34:00Z">
              <w:r w:rsidR="00AC2853">
                <w:t>naciska przycisk „Wyloguj”</w:t>
              </w:r>
            </w:ins>
            <w:ins w:id="11113" w:author="Okot" w:date="2020-01-16T17:20:00Z">
              <w:r>
                <w:t>.</w:t>
              </w:r>
            </w:ins>
          </w:p>
          <w:p w14:paraId="57238AF0" w14:textId="77777777" w:rsidR="002366B6" w:rsidRDefault="002366B6">
            <w:pPr>
              <w:ind w:firstLine="0"/>
              <w:rPr>
                <w:ins w:id="11114" w:author="Okot" w:date="2020-01-16T17:34:00Z"/>
              </w:rPr>
            </w:pPr>
            <w:ins w:id="11115" w:author="Okot" w:date="2020-01-16T17:20:00Z">
              <w:r>
                <w:t xml:space="preserve">2. </w:t>
              </w:r>
            </w:ins>
            <w:ins w:id="11116" w:author="Okot" w:date="2020-01-16T17:34:00Z">
              <w:r w:rsidR="00AC2853">
                <w:t>System przetwarza żądanie.</w:t>
              </w:r>
            </w:ins>
          </w:p>
          <w:p w14:paraId="19087341" w14:textId="77777777" w:rsidR="00AC2853" w:rsidRDefault="00AC2853">
            <w:pPr>
              <w:ind w:firstLine="0"/>
              <w:rPr>
                <w:ins w:id="11117" w:author="Okot" w:date="2020-01-16T17:35:00Z"/>
              </w:rPr>
            </w:pPr>
            <w:ins w:id="11118" w:author="Okot" w:date="2020-01-16T17:34:00Z">
              <w:r>
                <w:t>3. Użytkownik zostaje przekierowany na stron</w:t>
              </w:r>
            </w:ins>
            <w:ins w:id="11119" w:author="Okot" w:date="2020-01-16T17:35:00Z">
              <w:r>
                <w:t>ę główną aplikacji.</w:t>
              </w:r>
            </w:ins>
          </w:p>
          <w:p w14:paraId="34DD1198" w14:textId="2143AB57" w:rsidR="00AC2853" w:rsidRDefault="00AC2853">
            <w:pPr>
              <w:ind w:firstLine="0"/>
              <w:rPr>
                <w:ins w:id="11120" w:author="Okot" w:date="2020-01-16T17:20:00Z"/>
              </w:rPr>
            </w:pPr>
            <w:ins w:id="11121" w:author="Okot" w:date="2020-01-16T17:35:00Z">
              <w:r>
                <w:t>4. Wyświetlony zostaje komunikat informujący o poprawnym wylogowaniu.</w:t>
              </w:r>
            </w:ins>
          </w:p>
        </w:tc>
      </w:tr>
      <w:tr w:rsidR="002366B6" w14:paraId="4A99A3A4" w14:textId="77777777" w:rsidTr="00E17A22">
        <w:trPr>
          <w:trHeight w:val="54"/>
          <w:ins w:id="11122" w:author="Okot" w:date="2020-01-16T17:20:00Z"/>
        </w:trPr>
        <w:tc>
          <w:tcPr>
            <w:tcW w:w="3397" w:type="dxa"/>
          </w:tcPr>
          <w:p w14:paraId="2382469B" w14:textId="743A3A56" w:rsidR="002366B6" w:rsidRPr="006076CC" w:rsidRDefault="002366B6" w:rsidP="00E17A22">
            <w:pPr>
              <w:ind w:firstLine="0"/>
              <w:rPr>
                <w:ins w:id="11123" w:author="Okot" w:date="2020-01-16T17:20:00Z"/>
                <w:b/>
              </w:rPr>
            </w:pPr>
            <w:ins w:id="11124" w:author="Okot" w:date="2020-01-16T17:20:00Z">
              <w:r w:rsidRPr="006076CC">
                <w:rPr>
                  <w:b/>
                </w:rPr>
                <w:t>Scenariusze alternatywne</w:t>
              </w:r>
            </w:ins>
          </w:p>
        </w:tc>
        <w:tc>
          <w:tcPr>
            <w:tcW w:w="5664" w:type="dxa"/>
          </w:tcPr>
          <w:p w14:paraId="79123574" w14:textId="48DD3B83" w:rsidR="002366B6" w:rsidRDefault="00AC2853" w:rsidP="00E17A22">
            <w:pPr>
              <w:ind w:firstLine="0"/>
              <w:rPr>
                <w:ins w:id="11125" w:author="Okot" w:date="2020-01-16T17:20:00Z"/>
              </w:rPr>
            </w:pPr>
            <w:ins w:id="11126" w:author="Okot" w:date="2020-01-16T17:35:00Z">
              <w:r>
                <w:t>-</w:t>
              </w:r>
            </w:ins>
          </w:p>
        </w:tc>
      </w:tr>
    </w:tbl>
    <w:p w14:paraId="19D7F7E1" w14:textId="69DA2706" w:rsidR="00756BA9" w:rsidRDefault="00756BA9">
      <w:pPr>
        <w:spacing w:after="160" w:line="259" w:lineRule="auto"/>
        <w:ind w:firstLine="0"/>
        <w:jc w:val="left"/>
        <w:rPr>
          <w:ins w:id="11127"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11128" w:author="Okot" w:date="2020-01-16T17:35:00Z"/>
          <w:rFonts w:eastAsiaTheme="majorEastAsia" w:cstheme="majorBidi"/>
          <w:b/>
          <w:smallCaps/>
          <w:sz w:val="28"/>
          <w:szCs w:val="32"/>
        </w:rPr>
      </w:pPr>
      <w:ins w:id="11129" w:author="Okot" w:date="2020-01-16T17:35:00Z">
        <w:r>
          <w:br w:type="page"/>
        </w:r>
      </w:ins>
    </w:p>
    <w:p w14:paraId="4664D5E7" w14:textId="77777777" w:rsidR="00600587" w:rsidRPr="00BD52C7" w:rsidDel="007A23FF" w:rsidRDefault="00600587">
      <w:pPr>
        <w:pStyle w:val="Nagwek1"/>
        <w:rPr>
          <w:del w:id="11130" w:author="Okot" w:date="2020-01-03T14:06:00Z"/>
        </w:rPr>
        <w:pPrChange w:id="11131" w:author="Okot" w:date="2020-01-03T14:06:00Z">
          <w:pPr>
            <w:pStyle w:val="Podtytu"/>
          </w:pPr>
        </w:pPrChange>
      </w:pPr>
    </w:p>
    <w:p w14:paraId="2C4C617D" w14:textId="35FA7B6E" w:rsidR="008D7472" w:rsidDel="007A23FF" w:rsidRDefault="008D7472">
      <w:pPr>
        <w:pStyle w:val="Nagwek1"/>
        <w:rPr>
          <w:del w:id="11132" w:author="Okot" w:date="2020-01-03T14:06:00Z"/>
        </w:rPr>
        <w:pPrChange w:id="11133" w:author="Okot" w:date="2020-01-03T14:06:00Z">
          <w:pPr/>
        </w:pPrChange>
      </w:pPr>
    </w:p>
    <w:p w14:paraId="2B4F0BF5" w14:textId="12B657E6" w:rsidR="008D7472" w:rsidDel="007A23FF" w:rsidRDefault="008D7472">
      <w:pPr>
        <w:pStyle w:val="Nagwek1"/>
        <w:rPr>
          <w:del w:id="11134" w:author="Okot" w:date="2020-01-03T14:06:00Z"/>
        </w:rPr>
        <w:pPrChange w:id="11135" w:author="Okot" w:date="2020-01-03T14:06:00Z">
          <w:pPr>
            <w:jc w:val="center"/>
          </w:pPr>
        </w:pPrChange>
      </w:pPr>
      <w:del w:id="11136" w:author="Okot" w:date="2020-01-03T14:06:00Z">
        <w:r w:rsidDel="007A23FF">
          <w:delText xml:space="preserve">Rys. </w:delText>
        </w:r>
      </w:del>
      <w:del w:id="11137" w:author="Okot" w:date="2019-11-19T20:47:00Z">
        <w:r w:rsidDel="00F17AC7">
          <w:delText>3</w:delText>
        </w:r>
      </w:del>
      <w:del w:id="11138" w:author="Okot" w:date="2020-01-03T14:06:00Z">
        <w:r w:rsidDel="007A23FF">
          <w:delText>.</w:delText>
        </w:r>
      </w:del>
      <w:del w:id="11139" w:author="Okot" w:date="2019-11-19T20:47:00Z">
        <w:r w:rsidR="00D86D91" w:rsidDel="00F17AC7">
          <w:delText>5</w:delText>
        </w:r>
      </w:del>
      <w:del w:id="11140"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11141" w:author="Okot" w:date="2020-01-03T14:06:00Z"/>
        </w:rPr>
        <w:pPrChange w:id="11142" w:author="Okot" w:date="2020-01-03T14:06:00Z">
          <w:pPr>
            <w:ind w:firstLine="0"/>
          </w:pPr>
        </w:pPrChange>
      </w:pPr>
    </w:p>
    <w:p w14:paraId="09886CB3" w14:textId="042BF071" w:rsidR="00714019" w:rsidDel="00182D56" w:rsidRDefault="00714019">
      <w:pPr>
        <w:pStyle w:val="Nagwek1"/>
        <w:rPr>
          <w:del w:id="11143" w:author="Okot" w:date="2019-12-12T12:04:00Z"/>
        </w:rPr>
        <w:pPrChange w:id="11144" w:author="Okot" w:date="2020-01-03T14:06:00Z">
          <w:pPr>
            <w:ind w:firstLine="0"/>
          </w:pPr>
        </w:pPrChange>
      </w:pPr>
      <w:del w:id="11145" w:author="Okot" w:date="2019-12-12T12:04:00Z">
        <w:r w:rsidDel="00182D56">
          <w:delText xml:space="preserve">Tabela 3.1. </w:delText>
        </w:r>
      </w:del>
    </w:p>
    <w:p w14:paraId="7B7CAABC" w14:textId="24B3E1F7" w:rsidR="00714019" w:rsidDel="00182D56" w:rsidRDefault="00714019">
      <w:pPr>
        <w:pStyle w:val="Nagwek1"/>
        <w:rPr>
          <w:del w:id="11146" w:author="Okot" w:date="2019-12-12T12:04:00Z"/>
        </w:rPr>
        <w:pPrChange w:id="11147" w:author="Okot" w:date="2020-01-03T14:06:00Z">
          <w:pPr>
            <w:ind w:firstLine="0"/>
          </w:pPr>
        </w:pPrChange>
      </w:pPr>
      <w:del w:id="11148"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11149" w:author="Okot" w:date="2019-12-12T12:04:00Z"/>
        </w:rPr>
        <w:pPrChange w:id="11150" w:author="Okot" w:date="2020-01-03T14:06:00Z">
          <w:pPr>
            <w:ind w:firstLine="0"/>
          </w:pPr>
        </w:pPrChange>
      </w:pPr>
    </w:p>
    <w:p w14:paraId="22AF6CA3" w14:textId="5BD4B958" w:rsidR="00714019" w:rsidDel="00182D56" w:rsidRDefault="00714019">
      <w:pPr>
        <w:pStyle w:val="Nagwek1"/>
        <w:rPr>
          <w:del w:id="11151" w:author="Okot" w:date="2019-12-12T12:04:00Z"/>
        </w:rPr>
        <w:pPrChange w:id="11152" w:author="Okot" w:date="2020-01-03T14:06:00Z">
          <w:pPr>
            <w:ind w:firstLine="0"/>
          </w:pPr>
        </w:pPrChange>
      </w:pPr>
      <w:del w:id="11153" w:author="Okot" w:date="2019-12-12T12:04:00Z">
        <w:r w:rsidDel="00182D56">
          <w:delText xml:space="preserve">Tabela 3.2. </w:delText>
        </w:r>
      </w:del>
    </w:p>
    <w:p w14:paraId="4FA4A3E6" w14:textId="0AD75A03" w:rsidR="00714019" w:rsidDel="00182D56" w:rsidRDefault="00714019">
      <w:pPr>
        <w:pStyle w:val="Nagwek1"/>
        <w:rPr>
          <w:del w:id="11154" w:author="Okot" w:date="2019-12-12T12:04:00Z"/>
        </w:rPr>
        <w:pPrChange w:id="11155" w:author="Okot" w:date="2020-01-03T14:06:00Z">
          <w:pPr>
            <w:ind w:firstLine="0"/>
          </w:pPr>
        </w:pPrChange>
      </w:pPr>
      <w:del w:id="11156"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11157" w:author="Okot" w:date="2020-01-03T14:06:00Z"/>
        </w:rPr>
        <w:pPrChange w:id="11158" w:author="Okot" w:date="2020-01-03T14:06:00Z">
          <w:pPr>
            <w:ind w:firstLine="0"/>
          </w:pPr>
        </w:pPrChange>
      </w:pPr>
    </w:p>
    <w:p w14:paraId="03310D32" w14:textId="2274A4FD" w:rsidR="00D86D91" w:rsidRPr="00654D3A" w:rsidDel="00182D56" w:rsidRDefault="00D86D91">
      <w:pPr>
        <w:pStyle w:val="Nagwek1"/>
        <w:rPr>
          <w:del w:id="11159" w:author="Okot" w:date="2019-12-12T12:04:00Z"/>
          <w:i/>
          <w:color w:val="FF0000"/>
        </w:rPr>
        <w:pPrChange w:id="11160" w:author="Okot" w:date="2020-01-03T14:06:00Z">
          <w:pPr>
            <w:ind w:firstLine="0"/>
          </w:pPr>
        </w:pPrChange>
      </w:pPr>
      <w:del w:id="11161" w:author="Okot" w:date="2019-12-12T12:04:00Z">
        <w:r w:rsidRPr="00654D3A" w:rsidDel="00182D56">
          <w:rPr>
            <w:i/>
            <w:color w:val="FF0000"/>
          </w:rPr>
          <w:delText xml:space="preserve">Każdy z przypadków opisać start-end, każdy rozbieramy </w:delText>
        </w:r>
      </w:del>
      <w:del w:id="11162" w:author="Okot" w:date="2019-12-03T20:04:00Z">
        <w:r w:rsidRPr="00654D3A" w:rsidDel="0037654F">
          <w:rPr>
            <w:i/>
            <w:color w:val="FF0000"/>
          </w:rPr>
          <w:delText xml:space="preserve">do komiksu oraz </w:delText>
        </w:r>
      </w:del>
      <w:del w:id="11163" w:author="Okot" w:date="2019-12-12T12:04:00Z">
        <w:r w:rsidRPr="00654D3A" w:rsidDel="00182D56">
          <w:rPr>
            <w:i/>
            <w:color w:val="FF0000"/>
          </w:rPr>
          <w:delText>scenariusza i scenariusz</w:delText>
        </w:r>
      </w:del>
      <w:del w:id="11164" w:author="Okot" w:date="2019-12-03T20:04:00Z">
        <w:r w:rsidRPr="00654D3A" w:rsidDel="0037654F">
          <w:rPr>
            <w:i/>
            <w:color w:val="FF0000"/>
          </w:rPr>
          <w:delText>a</w:delText>
        </w:r>
      </w:del>
      <w:del w:id="11165" w:author="Okot" w:date="2019-12-12T12:04:00Z">
        <w:r w:rsidRPr="00654D3A" w:rsidDel="00182D56">
          <w:rPr>
            <w:i/>
            <w:color w:val="FF0000"/>
          </w:rPr>
          <w:delText xml:space="preserve"> alternatywn</w:delText>
        </w:r>
      </w:del>
      <w:del w:id="11166" w:author="Okot" w:date="2019-12-03T20:04:00Z">
        <w:r w:rsidRPr="00654D3A" w:rsidDel="0037654F">
          <w:rPr>
            <w:i/>
            <w:color w:val="FF0000"/>
          </w:rPr>
          <w:delText>ego</w:delText>
        </w:r>
      </w:del>
    </w:p>
    <w:p w14:paraId="3A9DBA5D" w14:textId="10871035" w:rsidR="00A45AE6" w:rsidDel="007A23FF" w:rsidRDefault="00A45AE6">
      <w:pPr>
        <w:pStyle w:val="Nagwek1"/>
        <w:rPr>
          <w:del w:id="11167" w:author="Okot" w:date="2020-01-03T14:06:00Z"/>
          <w:rFonts w:eastAsiaTheme="minorEastAsia" w:cstheme="minorBidi"/>
          <w:szCs w:val="22"/>
        </w:rPr>
        <w:pPrChange w:id="11168" w:author="Okot" w:date="2020-01-03T14:06:00Z">
          <w:pPr>
            <w:spacing w:after="160" w:line="259" w:lineRule="auto"/>
            <w:ind w:firstLine="0"/>
            <w:jc w:val="left"/>
          </w:pPr>
        </w:pPrChange>
      </w:pPr>
      <w:del w:id="11169" w:author="Okot" w:date="2020-01-03T14:06:00Z">
        <w:r w:rsidDel="007A23FF">
          <w:rPr>
            <w:rFonts w:eastAsiaTheme="minorEastAsia" w:cstheme="minorBidi"/>
            <w:szCs w:val="22"/>
          </w:rPr>
          <w:br w:type="page"/>
        </w:r>
      </w:del>
    </w:p>
    <w:p w14:paraId="13992E3A" w14:textId="2A665F03" w:rsidR="00E375D2" w:rsidRDefault="000069E0">
      <w:pPr>
        <w:pStyle w:val="Nagwek1"/>
      </w:pPr>
      <w:del w:id="11170" w:author="Okot" w:date="2019-11-19T20:50:00Z">
        <w:r w:rsidDel="00122EDB">
          <w:delText>4</w:delText>
        </w:r>
      </w:del>
      <w:bookmarkStart w:id="11171" w:name="_Toc35941946"/>
      <w:ins w:id="11172" w:author="Okot" w:date="2019-11-19T20:50:00Z">
        <w:r w:rsidR="00122EDB">
          <w:t>5</w:t>
        </w:r>
      </w:ins>
      <w:r>
        <w:t xml:space="preserve">. </w:t>
      </w:r>
      <w:ins w:id="11173" w:author="Okot" w:date="2020-01-01T20:48:00Z">
        <w:r w:rsidR="001507C4">
          <w:t>R</w:t>
        </w:r>
      </w:ins>
      <w:del w:id="11174" w:author="Okot" w:date="2020-01-01T20:48:00Z">
        <w:r w:rsidR="000F6E38" w:rsidDel="001507C4">
          <w:delText>r</w:delText>
        </w:r>
      </w:del>
      <w:r w:rsidR="000F6E38">
        <w:t>ealizacja</w:t>
      </w:r>
      <w:bookmarkEnd w:id="11171"/>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8D71D59"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11175" w:author="Okot" w:date="2020-01-17T11:03:00Z">
        <w:r w:rsidR="001B7E81">
          <w:t>40</w:t>
        </w:r>
      </w:ins>
      <w:del w:id="11176" w:author="Okot" w:date="2020-03-24T09:11:00Z">
        <w:r w:rsidR="0061038E" w:rsidDel="001B7E81">
          <w:delText>3</w:delText>
        </w:r>
      </w:del>
      <w:del w:id="11177" w:author="Okot" w:date="2020-01-17T11:03:00Z">
        <w:r w:rsidR="00BA3BD6" w:rsidDel="00EA7D70">
          <w:delText>2</w:delText>
        </w:r>
      </w:del>
      <w:del w:id="11178"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1EF3B165" w:rsidR="009E37DA" w:rsidRDefault="00596828" w:rsidP="000F6E38">
      <w:r>
        <w:t xml:space="preserve">Metoda iteracyjna polega na podzieleniu całości projektu na mniejsze części i realizowanie każdej jako osobnego </w:t>
      </w:r>
      <w:del w:id="11179" w:author="Okot" w:date="2020-01-08T12:14:00Z">
        <w:r w:rsidDel="00FA39FB">
          <w:delText>miniprojektu</w:delText>
        </w:r>
      </w:del>
      <w:ins w:id="11180"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11181" w:author="Okot" w:date="2020-01-17T11:03:00Z">
        <w:r w:rsidR="006A34CD" w:rsidDel="00EA7D70">
          <w:delText>2</w:delText>
        </w:r>
      </w:del>
      <w:ins w:id="11182" w:author="Okot" w:date="2020-01-17T11:03:00Z">
        <w:r w:rsidR="001B7E81">
          <w:t>40</w:t>
        </w:r>
      </w:ins>
      <w:del w:id="11183" w:author="Okot" w:date="2020-03-24T09:11:00Z">
        <w:r w:rsidR="0061038E" w:rsidDel="001B7E81">
          <w:delText>3</w:delText>
        </w:r>
      </w:del>
      <w:del w:id="11184"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53EFA2C4" w:rsidR="00006577" w:rsidRDefault="00006577" w:rsidP="00006577">
      <w:pPr>
        <w:jc w:val="center"/>
      </w:pPr>
      <w:r>
        <w:t xml:space="preserve">Rys. </w:t>
      </w:r>
      <w:ins w:id="11185" w:author="Okot" w:date="2019-11-19T20:50:00Z">
        <w:r w:rsidR="00122EDB">
          <w:t>5</w:t>
        </w:r>
      </w:ins>
      <w:del w:id="11186" w:author="Okot" w:date="2019-11-19T20:50:00Z">
        <w:r w:rsidDel="00122EDB">
          <w:delText>4</w:delText>
        </w:r>
      </w:del>
      <w:r>
        <w:t xml:space="preserve">.1. Porównanie kaskadowej i iteracyjnej metody wytwarzania oprogramowania [na podst. </w:t>
      </w:r>
      <w:ins w:id="11187" w:author="Okot" w:date="2020-01-17T11:03:00Z">
        <w:r w:rsidR="001B7E81">
          <w:t>4</w:t>
        </w:r>
      </w:ins>
      <w:ins w:id="11188" w:author="Okot" w:date="2020-03-24T09:11:00Z">
        <w:r w:rsidR="001B7E81">
          <w:t>0</w:t>
        </w:r>
      </w:ins>
      <w:del w:id="11189" w:author="Okot" w:date="2020-03-24T09:11:00Z">
        <w:r w:rsidR="0061038E" w:rsidDel="001B7E81">
          <w:delText>3</w:delText>
        </w:r>
      </w:del>
      <w:del w:id="11190" w:author="Okot" w:date="2020-01-17T11:03:00Z">
        <w:r w:rsidDel="00EA7D70">
          <w:delText>2</w:delText>
        </w:r>
      </w:del>
      <w:del w:id="11191" w:author="Okot" w:date="2020-01-13T13:34:00Z">
        <w:r w:rsidR="00BA3BD6" w:rsidDel="00A241A0">
          <w:delText>3</w:delText>
        </w:r>
      </w:del>
      <w:r>
        <w:t>].</w:t>
      </w:r>
    </w:p>
    <w:p w14:paraId="3760EBBB" w14:textId="77777777" w:rsidR="00006577" w:rsidRDefault="00006577" w:rsidP="000069E0"/>
    <w:p w14:paraId="0867BFC8" w14:textId="0BA4E916" w:rsidR="00596828" w:rsidRPr="000069E0" w:rsidRDefault="006A34CD" w:rsidP="000069E0">
      <w:pPr>
        <w:rPr>
          <w:b/>
        </w:rPr>
      </w:pPr>
      <w:r>
        <w:t xml:space="preserve">Można </w:t>
      </w:r>
      <w:ins w:id="11192" w:author="Okot" w:date="2020-01-08T12:15:00Z">
        <w:r w:rsidR="00FA39FB">
          <w:t xml:space="preserve">by </w:t>
        </w:r>
      </w:ins>
      <w:del w:id="11193"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11194" w:author="Okot" w:date="2020-01-17T11:03:00Z">
        <w:r w:rsidR="00992E23">
          <w:t>41</w:t>
        </w:r>
      </w:ins>
      <w:del w:id="11195" w:author="Okot" w:date="2020-03-24T09:09:00Z">
        <w:r w:rsidR="0061038E" w:rsidDel="00992E23">
          <w:delText>4</w:delText>
        </w:r>
      </w:del>
      <w:del w:id="11196" w:author="Okot" w:date="2020-01-17T11:03:00Z">
        <w:r w:rsidR="00661269" w:rsidDel="00EA7D70">
          <w:delText>2</w:delText>
        </w:r>
      </w:del>
      <w:del w:id="11197"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bookmarkStart w:id="11198" w:name="_Toc35941947"/>
      <w:ins w:id="11199" w:author="Okot" w:date="2019-11-19T20:51:00Z">
        <w:r>
          <w:lastRenderedPageBreak/>
          <w:t>5</w:t>
        </w:r>
      </w:ins>
      <w:del w:id="11200" w:author="Okot" w:date="2019-11-19T20:51:00Z">
        <w:r w:rsidR="000F6E38" w:rsidDel="00122EDB">
          <w:delText>4</w:delText>
        </w:r>
      </w:del>
      <w:r w:rsidR="000F6E38">
        <w:t>.</w:t>
      </w:r>
      <w:ins w:id="11201" w:author="Okot" w:date="2019-11-19T20:51:00Z">
        <w:r>
          <w:t>1</w:t>
        </w:r>
      </w:ins>
      <w:del w:id="11202" w:author="Okot" w:date="2019-11-19T20:51:00Z">
        <w:r w:rsidR="000F6E38" w:rsidDel="00122EDB">
          <w:delText>2</w:delText>
        </w:r>
      </w:del>
      <w:r w:rsidR="000F6E38">
        <w:t>. Architektura systemu</w:t>
      </w:r>
      <w:bookmarkEnd w:id="11198"/>
    </w:p>
    <w:p w14:paraId="1A0D55FC" w14:textId="77777777" w:rsidR="000F6E38" w:rsidRDefault="000F6E38">
      <w:pPr>
        <w:jc w:val="center"/>
        <w:rPr>
          <w:ins w:id="11203" w:author="Okot" w:date="2020-01-23T16:32:00Z"/>
        </w:rPr>
        <w:pPrChange w:id="11204" w:author="Okot" w:date="2020-01-17T12:05:00Z">
          <w:pPr>
            <w:pStyle w:val="Podtytu"/>
          </w:pPr>
        </w:pPrChange>
      </w:pPr>
    </w:p>
    <w:p w14:paraId="23778005" w14:textId="0062D324" w:rsidR="00C242F1" w:rsidRDefault="00C242F1">
      <w:pPr>
        <w:rPr>
          <w:ins w:id="11205" w:author="Okot" w:date="2020-01-23T16:43:00Z"/>
        </w:rPr>
        <w:pPrChange w:id="11206" w:author="Okot" w:date="2020-01-23T16:32:00Z">
          <w:pPr>
            <w:pStyle w:val="Podtytu"/>
          </w:pPr>
        </w:pPrChange>
      </w:pPr>
      <w:ins w:id="11207" w:author="Okot" w:date="2020-01-23T16:34:00Z">
        <w:r>
          <w:t xml:space="preserve">Według Roberta C. Martina, zwanego w środowisku </w:t>
        </w:r>
      </w:ins>
      <w:ins w:id="11208" w:author="Okot" w:date="2020-01-23T16:35:00Z">
        <w:r>
          <w:t>„Wujkiem Bobem”,</w:t>
        </w:r>
      </w:ins>
      <w:ins w:id="11209" w:author="Okot" w:date="2020-01-23T16:37:00Z">
        <w:r>
          <w:t xml:space="preserve"> uznanego</w:t>
        </w:r>
      </w:ins>
      <w:ins w:id="11210" w:author="Okot" w:date="2020-01-23T16:35:00Z">
        <w:r>
          <w:t xml:space="preserve"> </w:t>
        </w:r>
      </w:ins>
      <w:ins w:id="11211" w:author="Okot" w:date="2020-01-23T16:36:00Z">
        <w:r>
          <w:t>inżyniera</w:t>
        </w:r>
      </w:ins>
      <w:ins w:id="11212" w:author="Okot" w:date="2020-01-23T16:37:00Z">
        <w:r>
          <w:t xml:space="preserve"> oraz  </w:t>
        </w:r>
      </w:ins>
      <w:ins w:id="11213" w:author="Okot" w:date="2020-01-23T16:35:00Z">
        <w:r>
          <w:t>autora doskonałych przewodnik</w:t>
        </w:r>
      </w:ins>
      <w:ins w:id="11214" w:author="Okot" w:date="2020-01-23T16:37:00Z">
        <w:r>
          <w:t>ów dla programistów i nie tylko</w:t>
        </w:r>
      </w:ins>
      <w:ins w:id="11215" w:author="Okot" w:date="2020-01-23T16:35:00Z">
        <w:r>
          <w:t xml:space="preserve"> „Czystego kod</w:t>
        </w:r>
      </w:ins>
      <w:ins w:id="11216" w:author="Okot" w:date="2020-01-23T16:37:00Z">
        <w:r>
          <w:t>u</w:t>
        </w:r>
      </w:ins>
      <w:ins w:id="11217" w:author="Okot" w:date="2020-01-23T16:35:00Z">
        <w:r>
          <w:t>”, „Czystej architektury”</w:t>
        </w:r>
      </w:ins>
      <w:ins w:id="11218" w:author="Okot" w:date="2020-01-23T16:37:00Z">
        <w:r>
          <w:t xml:space="preserve">, „Czystego </w:t>
        </w:r>
      </w:ins>
      <w:ins w:id="11219" w:author="Okot" w:date="2020-01-23T16:38:00Z">
        <w:r>
          <w:t>Agile’a”, dobra architektura systemu to taka, która nie uzależnia od siebie twórców oprogramowania.</w:t>
        </w:r>
      </w:ins>
      <w:ins w:id="11220" w:author="Okot" w:date="2020-01-23T16:41:00Z">
        <w:r>
          <w:t xml:space="preserve"> Jej rola nie polega wyłącznie na przygotowaniu podwalin pod działający system, ale wspomaganiu prac w trakcie całego cyklu życia oprogramowania</w:t>
        </w:r>
      </w:ins>
      <w:ins w:id="11221" w:author="Okot" w:date="2020-01-23T16:42:00Z">
        <w:r>
          <w:t>: gwarantuje czytelność systemu, ułatwia jego rozbudowę</w:t>
        </w:r>
        <w:r w:rsidR="00FD5615">
          <w:t>, konserwację oraz wdrożenie</w:t>
        </w:r>
      </w:ins>
      <w:ins w:id="11222" w:author="Okot" w:date="2020-01-23T16:46:00Z">
        <w:r w:rsidR="00BB6D79">
          <w:t> [45</w:t>
        </w:r>
        <w:r w:rsidR="003D3E25">
          <w:t>]</w:t>
        </w:r>
      </w:ins>
      <w:ins w:id="11223" w:author="Okot" w:date="2020-01-23T16:42:00Z">
        <w:r w:rsidR="00FD5615">
          <w:t xml:space="preserve">. </w:t>
        </w:r>
      </w:ins>
    </w:p>
    <w:p w14:paraId="7A0D0192" w14:textId="509DBC84" w:rsidR="00FD5615" w:rsidRDefault="00FD5615">
      <w:pPr>
        <w:rPr>
          <w:ins w:id="11224" w:author="Okot" w:date="2020-01-23T16:47:00Z"/>
        </w:rPr>
        <w:pPrChange w:id="11225" w:author="Okot" w:date="2020-01-23T16:32:00Z">
          <w:pPr>
            <w:pStyle w:val="Podtytu"/>
          </w:pPr>
        </w:pPrChange>
      </w:pPr>
      <w:ins w:id="11226" w:author="Okot" w:date="2020-01-23T16:43:00Z">
        <w:r>
          <w:t>Martin utrzymuje, że</w:t>
        </w:r>
      </w:ins>
      <w:ins w:id="11227" w:author="Okot" w:date="2020-01-23T16:44:00Z">
        <w:r>
          <w:t xml:space="preserve"> kluczem w procesie projektowania dobrej architektury jest jak najdłuższe utrzymanie elastyczności, zachowanie jak największej liczby otwartych opcji oraz uniezale</w:t>
        </w:r>
      </w:ins>
      <w:ins w:id="11228" w:author="Okot" w:date="2020-01-23T16:45:00Z">
        <w:r>
          <w:t xml:space="preserve">żnienie od </w:t>
        </w:r>
        <w:r w:rsidR="00FA4816">
          <w:t xml:space="preserve">konkretnych </w:t>
        </w:r>
        <w:r>
          <w:t>technologii.</w:t>
        </w:r>
      </w:ins>
      <w:ins w:id="11229" w:author="Okot" w:date="2020-01-23T16:46:00Z">
        <w:r w:rsidR="003D3E25">
          <w:t xml:space="preserve"> Do pewnego momentu nie powinno mieć znaczenia czy projektowana jest aplikacja mobilna, webowa czy desktopowa – najważniejsze jest zachowanie kilku kluczowych zasad</w:t>
        </w:r>
      </w:ins>
      <w:ins w:id="11230" w:author="Okot" w:date="2020-01-23T16:47:00Z">
        <w:r w:rsidR="00BB6D79">
          <w:t> [45</w:t>
        </w:r>
        <w:r w:rsidR="003D3E25">
          <w:t>]</w:t>
        </w:r>
      </w:ins>
      <w:ins w:id="11231" w:author="Okot" w:date="2020-01-23T16:46:00Z">
        <w:r w:rsidR="003D3E25">
          <w:t>.</w:t>
        </w:r>
      </w:ins>
      <w:ins w:id="11232" w:author="Okot" w:date="2020-01-23T16:47:00Z">
        <w:r w:rsidR="003D3E25">
          <w:t xml:space="preserve"> </w:t>
        </w:r>
      </w:ins>
    </w:p>
    <w:p w14:paraId="58B219FC" w14:textId="6615F190" w:rsidR="003D3E25" w:rsidRDefault="003D3E25">
      <w:pPr>
        <w:rPr>
          <w:ins w:id="11233" w:author="Okot" w:date="2020-01-23T16:52:00Z"/>
        </w:rPr>
        <w:pPrChange w:id="11234" w:author="Okot" w:date="2020-01-23T16:32:00Z">
          <w:pPr>
            <w:pStyle w:val="Podtytu"/>
          </w:pPr>
        </w:pPrChange>
      </w:pPr>
      <w:ins w:id="11235" w:author="Okot" w:date="2020-01-23T16:47:00Z">
        <w:r>
          <w:t>W przypadku niniejszej pracy od pocz</w:t>
        </w:r>
      </w:ins>
      <w:ins w:id="11236" w:author="Okot" w:date="2020-01-23T16:48:00Z">
        <w:r>
          <w:t>ątku było wiadomo, że tworzona będzie aplikacja webowa, ale powzi</w:t>
        </w:r>
      </w:ins>
      <w:ins w:id="11237" w:author="Okot" w:date="2020-01-23T16:49:00Z">
        <w:r>
          <w:t xml:space="preserve">ęto postanowienie, żeby jak najmniej brać to pod uwagę projektując architekturę, a jak najbardziej starać się przestrzegać wytycznych Wujka </w:t>
        </w:r>
      </w:ins>
      <w:ins w:id="11238" w:author="Okot" w:date="2020-01-23T16:50:00Z">
        <w:r>
          <w:t>B</w:t>
        </w:r>
        <w:r w:rsidR="00C756E6">
          <w:t>oba</w:t>
        </w:r>
      </w:ins>
      <w:ins w:id="11239" w:author="Okot" w:date="2020-01-23T16:56:00Z">
        <w:r w:rsidR="00463E44">
          <w:t>, post</w:t>
        </w:r>
      </w:ins>
      <w:ins w:id="11240" w:author="Okot" w:date="2020-01-23T17:04:00Z">
        <w:r w:rsidR="00463E44">
          <w:t>ępować zgodnie z</w:t>
        </w:r>
      </w:ins>
      <w:ins w:id="11241" w:author="Okot" w:date="2020-01-23T16:56:00Z">
        <w:r w:rsidR="00C756E6">
          <w:t xml:space="preserve"> reguł</w:t>
        </w:r>
      </w:ins>
      <w:ins w:id="11242" w:author="Okot" w:date="2020-01-23T17:04:00Z">
        <w:r w:rsidR="00463E44">
          <w:t>ami</w:t>
        </w:r>
      </w:ins>
      <w:ins w:id="11243" w:author="Okot" w:date="2020-01-23T16:56:00Z">
        <w:r w:rsidR="00C756E6">
          <w:t xml:space="preserve"> SOLID</w:t>
        </w:r>
      </w:ins>
      <w:ins w:id="11244" w:author="Okot" w:date="2020-01-23T17:03:00Z">
        <w:r w:rsidR="00463E44">
          <w:t xml:space="preserve"> oraz zasad</w:t>
        </w:r>
      </w:ins>
      <w:ins w:id="11245" w:author="Okot" w:date="2020-01-23T17:04:00Z">
        <w:r w:rsidR="00463E44">
          <w:t>ami</w:t>
        </w:r>
      </w:ins>
      <w:ins w:id="11246" w:author="Okot" w:date="2020-01-23T17:03:00Z">
        <w:r w:rsidR="00463E44">
          <w:t xml:space="preserve"> spójności komponentów</w:t>
        </w:r>
      </w:ins>
      <w:ins w:id="11247" w:author="Okot" w:date="2020-01-23T17:04:00Z">
        <w:r w:rsidR="00463E44">
          <w:t>:</w:t>
        </w:r>
      </w:ins>
      <w:ins w:id="11248" w:author="Okot" w:date="2020-01-23T16:57:00Z">
        <w:r w:rsidR="00C756E6">
          <w:t xml:space="preserve"> wykorzystywać interfe</w:t>
        </w:r>
      </w:ins>
      <w:ins w:id="11249" w:author="Okot" w:date="2020-01-23T16:58:00Z">
        <w:r w:rsidR="00C756E6">
          <w:t>jsy i klasy abstrakcyjne, żeby uniezależnić się od technologii</w:t>
        </w:r>
      </w:ins>
      <w:ins w:id="11250" w:author="Okot" w:date="2020-01-23T17:00:00Z">
        <w:r w:rsidR="00C756E6">
          <w:t xml:space="preserve"> (zgodnie z regułą ISP)</w:t>
        </w:r>
      </w:ins>
      <w:ins w:id="11251" w:author="Okot" w:date="2020-01-23T16:58:00Z">
        <w:r w:rsidR="00C756E6">
          <w:t xml:space="preserve">, </w:t>
        </w:r>
      </w:ins>
      <w:ins w:id="11252" w:author="Okot" w:date="2020-01-23T16:59:00Z">
        <w:r w:rsidR="00C756E6">
          <w:t>umieszczać reguły biznesowe w dedykowanych klasach, co powinno gwarantować, że nie zostaną nieintencjonalnie zmodyfikowane</w:t>
        </w:r>
      </w:ins>
      <w:ins w:id="11253" w:author="Okot" w:date="2020-01-23T17:00:00Z">
        <w:r w:rsidR="00C756E6">
          <w:t xml:space="preserve"> przy edycji modułów je wykorzystujących (zgodnie z regułą </w:t>
        </w:r>
      </w:ins>
      <w:ins w:id="11254" w:author="Okot" w:date="2020-01-23T17:01:00Z">
        <w:r w:rsidR="00C756E6">
          <w:t xml:space="preserve">DIP), zbierać powiązane ze sobą moduły w jeden komponent, </w:t>
        </w:r>
      </w:ins>
      <w:ins w:id="11255" w:author="Okot" w:date="2020-01-23T17:02:00Z">
        <w:r w:rsidR="00C756E6">
          <w:t>żeby wszystkie elementy do należące do danego procesu były publikowane w tym samym momencie, upraszczając modyfikowanie oraz zapewniając stabilność</w:t>
        </w:r>
        <w:r w:rsidR="003460CA">
          <w:t xml:space="preserve"> kodu</w:t>
        </w:r>
      </w:ins>
      <w:ins w:id="11256" w:author="Okot" w:date="2020-01-23T17:04:00Z">
        <w:r w:rsidR="00463E44">
          <w:t xml:space="preserve"> (zgodnie z zasadą CCP)</w:t>
        </w:r>
      </w:ins>
      <w:ins w:id="11257" w:author="Okot" w:date="2020-01-23T17:02:00Z">
        <w:r w:rsidR="003460CA">
          <w:t>.</w:t>
        </w:r>
      </w:ins>
    </w:p>
    <w:p w14:paraId="0A19B023" w14:textId="77777777" w:rsidR="00C242F1" w:rsidRDefault="00C242F1">
      <w:pPr>
        <w:rPr>
          <w:ins w:id="11258" w:author="Okot" w:date="2020-01-23T18:02:00Z"/>
        </w:rPr>
        <w:pPrChange w:id="11259" w:author="Okot" w:date="2020-01-23T16:32:00Z">
          <w:pPr>
            <w:pStyle w:val="Podtytu"/>
          </w:pPr>
        </w:pPrChange>
      </w:pPr>
    </w:p>
    <w:p w14:paraId="79D3AE16" w14:textId="30206485" w:rsidR="0020120F" w:rsidRDefault="0020120F">
      <w:pPr>
        <w:ind w:firstLine="0"/>
        <w:jc w:val="center"/>
        <w:rPr>
          <w:ins w:id="11260" w:author="Okot" w:date="2020-01-23T18:02:00Z"/>
        </w:rPr>
        <w:pPrChange w:id="11261" w:author="Okot" w:date="2020-01-24T16:06:00Z">
          <w:pPr>
            <w:pStyle w:val="Podtytu"/>
          </w:pPr>
        </w:pPrChange>
      </w:pPr>
      <w:ins w:id="11262"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11263" w:author="Okot" w:date="2020-01-17T12:05:00Z"/>
        </w:rPr>
        <w:pPrChange w:id="11264" w:author="Okot" w:date="2020-01-23T16:32:00Z">
          <w:pPr>
            <w:pStyle w:val="Podtytu"/>
          </w:pPr>
        </w:pPrChange>
      </w:pPr>
    </w:p>
    <w:p w14:paraId="2A91167E" w14:textId="155F4E3C" w:rsidR="00CE4625" w:rsidRDefault="00CE4625">
      <w:pPr>
        <w:ind w:firstLine="0"/>
        <w:jc w:val="center"/>
        <w:rPr>
          <w:ins w:id="11265" w:author="Okot" w:date="2020-01-17T12:05:00Z"/>
        </w:rPr>
        <w:pPrChange w:id="11266" w:author="Okot" w:date="2020-01-17T12:05:00Z">
          <w:pPr>
            <w:pStyle w:val="Podtytu"/>
          </w:pPr>
        </w:pPrChange>
      </w:pPr>
      <w:ins w:id="11267" w:author="Okot" w:date="2020-01-17T12:05:00Z">
        <w:r>
          <w:t>Rys. 5.2. Diagram przedstawiający architekturę systemu.</w:t>
        </w:r>
      </w:ins>
    </w:p>
    <w:p w14:paraId="1B189C9E" w14:textId="77777777" w:rsidR="00CE4625" w:rsidRDefault="00CE4625">
      <w:pPr>
        <w:rPr>
          <w:ins w:id="11268" w:author="Okot" w:date="2020-01-23T18:06:00Z"/>
        </w:rPr>
        <w:pPrChange w:id="11269" w:author="Okot" w:date="2019-11-23T07:16:00Z">
          <w:pPr>
            <w:pStyle w:val="Podtytu"/>
          </w:pPr>
        </w:pPrChange>
      </w:pPr>
    </w:p>
    <w:p w14:paraId="70EA1FC2" w14:textId="2C1C12C9" w:rsidR="0020120F" w:rsidRDefault="0020120F">
      <w:pPr>
        <w:rPr>
          <w:ins w:id="11270" w:author="Okot" w:date="2020-01-24T15:47:00Z"/>
        </w:rPr>
        <w:pPrChange w:id="11271" w:author="Okot" w:date="2019-11-23T07:16:00Z">
          <w:pPr>
            <w:pStyle w:val="Podtytu"/>
          </w:pPr>
        </w:pPrChange>
      </w:pPr>
      <w:ins w:id="11272" w:author="Okot" w:date="2020-01-23T18:07:00Z">
        <w:r>
          <w:t xml:space="preserve">Jak widać na powyższym rysunku, planowana jest klasyczna architektura trójwarstwowa typu klient-serwer. </w:t>
        </w:r>
      </w:ins>
      <w:ins w:id="11273" w:author="Okot" w:date="2020-01-23T18:08:00Z">
        <w:r>
          <w:t>Warstwa danych będzie przechowywała, zapisywa</w:t>
        </w:r>
      </w:ins>
      <w:ins w:id="11274" w:author="Okot" w:date="2020-01-23T18:09:00Z">
        <w:r>
          <w:t>ła dane, a także przekazywała je do warstwy aplikacji oraz odbierała je od niej. Sercem i m</w:t>
        </w:r>
      </w:ins>
      <w:ins w:id="11275" w:author="Okot" w:date="2020-01-23T18:10:00Z">
        <w:r>
          <w:t>ózgiem systemu jest warstwa aplikacji, która przetwarza żądanie użytkowników, przechowuje wszystkie reguły biznesowe</w:t>
        </w:r>
      </w:ins>
      <w:ins w:id="11276" w:author="Okot" w:date="2020-01-23T18:11:00Z">
        <w:r w:rsidR="00434E04">
          <w:t xml:space="preserve"> i logiczne i współpracuje z ob</w:t>
        </w:r>
      </w:ins>
      <w:ins w:id="11277" w:author="Okot" w:date="2020-01-24T14:53:00Z">
        <w:r w:rsidR="00434E04">
          <w:t>iema</w:t>
        </w:r>
      </w:ins>
      <w:ins w:id="11278" w:author="Okot" w:date="2020-01-23T18:11:00Z">
        <w:r>
          <w:t xml:space="preserve"> pozosta</w:t>
        </w:r>
      </w:ins>
      <w:ins w:id="11279" w:author="Okot" w:date="2020-01-23T18:12:00Z">
        <w:r>
          <w:t xml:space="preserve">łymi warstwami. </w:t>
        </w:r>
      </w:ins>
      <w:ins w:id="11280" w:author="Okot" w:date="2020-01-23T18:13:00Z">
        <w:r w:rsidR="00647251">
          <w:t>W warstwie klienta</w:t>
        </w:r>
      </w:ins>
      <w:ins w:id="11281" w:author="Okot" w:date="2020-01-23T18:14:00Z">
        <w:r w:rsidR="00647251">
          <w:t xml:space="preserve"> przede wszystkim</w:t>
        </w:r>
      </w:ins>
      <w:ins w:id="11282" w:author="Okot" w:date="2020-01-23T18:13:00Z">
        <w:r w:rsidR="00647251">
          <w:t xml:space="preserve"> wyświetlane są interfejsy za pomocą których użytkownik przesyła żądanie do warstwy aplikacji</w:t>
        </w:r>
      </w:ins>
      <w:ins w:id="11283" w:author="Okot" w:date="2020-01-23T18:14:00Z">
        <w:r w:rsidR="00647251">
          <w:t xml:space="preserve"> oraz które wyświetlają użytkownikowi odbierane dane</w:t>
        </w:r>
      </w:ins>
      <w:ins w:id="11284" w:author="Okot" w:date="2020-01-23T18:13:00Z">
        <w:r w:rsidR="00647251">
          <w:t>.</w:t>
        </w:r>
      </w:ins>
    </w:p>
    <w:p w14:paraId="1343541A" w14:textId="77777777" w:rsidR="00220C6B" w:rsidRDefault="00220C6B">
      <w:pPr>
        <w:ind w:firstLine="0"/>
        <w:rPr>
          <w:ins w:id="11285" w:author="Okot" w:date="2020-01-24T15:47:00Z"/>
        </w:rPr>
        <w:pPrChange w:id="11286" w:author="Okot" w:date="2020-01-24T15:47:00Z">
          <w:pPr>
            <w:pStyle w:val="Podtytu"/>
          </w:pPr>
        </w:pPrChange>
      </w:pPr>
    </w:p>
    <w:p w14:paraId="18FE24A4" w14:textId="1F1C18E9" w:rsidR="00220C6B" w:rsidRDefault="00220C6B">
      <w:pPr>
        <w:ind w:firstLine="0"/>
        <w:jc w:val="left"/>
        <w:rPr>
          <w:ins w:id="11287" w:author="Okot" w:date="2020-01-23T18:07:00Z"/>
        </w:rPr>
        <w:pPrChange w:id="11288" w:author="Okot" w:date="2020-01-24T15:47:00Z">
          <w:pPr>
            <w:pStyle w:val="Podtytu"/>
          </w:pPr>
        </w:pPrChange>
      </w:pPr>
      <w:ins w:id="11289"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11290" w:author="Okot" w:date="2020-01-24T15:49:00Z"/>
        </w:rPr>
      </w:pPr>
      <w:ins w:id="11291" w:author="Okot" w:date="2020-01-24T15:49:00Z">
        <w:r>
          <w:t>Rys. 5.3. </w:t>
        </w:r>
      </w:ins>
      <w:ins w:id="11292" w:author="Okot" w:date="2020-01-24T15:50:00Z">
        <w:r>
          <w:t>Uszczegółowienie architektury aplikacji</w:t>
        </w:r>
      </w:ins>
      <w:ins w:id="11293" w:author="Okot" w:date="2020-01-24T15:49:00Z">
        <w:r>
          <w:t>.</w:t>
        </w:r>
      </w:ins>
    </w:p>
    <w:p w14:paraId="099543F6" w14:textId="77777777" w:rsidR="0020120F" w:rsidRDefault="0020120F">
      <w:pPr>
        <w:jc w:val="center"/>
        <w:rPr>
          <w:ins w:id="11294" w:author="Okot" w:date="2020-01-24T15:49:00Z"/>
        </w:rPr>
        <w:pPrChange w:id="11295" w:author="Okot" w:date="2020-01-24T15:49:00Z">
          <w:pPr>
            <w:pStyle w:val="Podtytu"/>
          </w:pPr>
        </w:pPrChange>
      </w:pPr>
    </w:p>
    <w:p w14:paraId="0541147C" w14:textId="3C7C4573" w:rsidR="001C71AE" w:rsidRDefault="001C71AE">
      <w:pPr>
        <w:rPr>
          <w:ins w:id="11296" w:author="Okot" w:date="2020-01-24T15:56:00Z"/>
        </w:rPr>
        <w:pPrChange w:id="11297" w:author="Okot" w:date="2020-01-24T15:53:00Z">
          <w:pPr>
            <w:pStyle w:val="Podtytu"/>
          </w:pPr>
        </w:pPrChange>
      </w:pPr>
      <w:ins w:id="11298" w:author="Okot" w:date="2020-01-24T15:53:00Z">
        <w:r>
          <w:t>Warstwa aplikacji będzie bazować na wzorcu MVC (model-kontroler-widok</w:t>
        </w:r>
      </w:ins>
      <w:ins w:id="11299" w:author="Okot" w:date="2020-01-24T15:54:00Z">
        <w:r>
          <w:t xml:space="preserve">). Użytkownik będzie korzystał z widoków generowanych w przeglądarce przez serwer </w:t>
        </w:r>
      </w:ins>
      <w:ins w:id="11300" w:author="Okot" w:date="2020-01-24T16:00:00Z">
        <w:r w:rsidR="00214122">
          <w:t>HTTP</w:t>
        </w:r>
      </w:ins>
      <w:ins w:id="11301" w:author="Okot" w:date="2020-01-24T15:54:00Z">
        <w:r>
          <w:t xml:space="preserve">. Widoki będą generowane przez kontrolery umiejscowione </w:t>
        </w:r>
      </w:ins>
      <w:ins w:id="11302" w:author="Okot" w:date="2020-01-24T15:55:00Z">
        <w:r>
          <w:t>wewnątrz</w:t>
        </w:r>
      </w:ins>
      <w:ins w:id="11303" w:author="Okot" w:date="2020-01-24T15:54:00Z">
        <w:r>
          <w:t xml:space="preserve"> </w:t>
        </w:r>
      </w:ins>
      <w:ins w:id="11304" w:author="Okot" w:date="2020-01-24T15:55:00Z">
        <w:r>
          <w:t>aplikacji wykorzystujące modele, które zapewnią niezbędne operacje. Modele będą korzystać z interfejsów, kt</w:t>
        </w:r>
      </w:ins>
      <w:ins w:id="11305" w:author="Okot" w:date="2020-01-24T15:56:00Z">
        <w:r>
          <w:t>órych implementacje będą tworzone celem wykorzystania konkretnej technologii przechowywania danych.</w:t>
        </w:r>
      </w:ins>
    </w:p>
    <w:p w14:paraId="193F3454" w14:textId="73F2E801" w:rsidR="00E51C2D" w:rsidRDefault="00E51C2D">
      <w:pPr>
        <w:rPr>
          <w:ins w:id="11306" w:author="Okot" w:date="2020-01-24T15:57:00Z"/>
        </w:rPr>
        <w:pPrChange w:id="11307" w:author="Okot" w:date="2020-01-24T15:53:00Z">
          <w:pPr>
            <w:pStyle w:val="Podtytu"/>
          </w:pPr>
        </w:pPrChange>
      </w:pPr>
      <w:ins w:id="11308" w:author="Okot" w:date="2020-01-24T15:56:00Z">
        <w:r>
          <w:t>W dalszej części zostan</w:t>
        </w:r>
      </w:ins>
      <w:ins w:id="11309" w:author="Okot" w:date="2020-01-24T15:57:00Z">
        <w:r>
          <w:t>ą opisane konkretne technologie wybrane do realizacji projektu.</w:t>
        </w:r>
      </w:ins>
    </w:p>
    <w:p w14:paraId="6204F9E0" w14:textId="77777777" w:rsidR="00E51C2D" w:rsidRDefault="00E51C2D">
      <w:pPr>
        <w:pPrChange w:id="11310" w:author="Okot" w:date="2020-01-24T15:53:00Z">
          <w:pPr>
            <w:pStyle w:val="Podtytu"/>
          </w:pPr>
        </w:pPrChange>
      </w:pPr>
    </w:p>
    <w:p w14:paraId="0CC9DF7A" w14:textId="184B32A6" w:rsidR="00A5313C" w:rsidRDefault="00122EDB" w:rsidP="00A5313C">
      <w:pPr>
        <w:pStyle w:val="Podtytu"/>
      </w:pPr>
      <w:bookmarkStart w:id="11311" w:name="_Toc35941948"/>
      <w:ins w:id="11312" w:author="Okot" w:date="2019-11-19T20:51:00Z">
        <w:r>
          <w:t>5</w:t>
        </w:r>
      </w:ins>
      <w:del w:id="11313" w:author="Okot" w:date="2019-11-19T20:51:00Z">
        <w:r w:rsidR="000F6E38" w:rsidDel="00122EDB">
          <w:delText>4</w:delText>
        </w:r>
      </w:del>
      <w:r w:rsidR="000F6E38">
        <w:t>.</w:t>
      </w:r>
      <w:ins w:id="11314" w:author="Okot" w:date="2019-11-19T20:51:00Z">
        <w:r>
          <w:t>2</w:t>
        </w:r>
      </w:ins>
      <w:del w:id="11315" w:author="Okot" w:date="2019-11-19T20:51:00Z">
        <w:r w:rsidR="000F6E38" w:rsidDel="00122EDB">
          <w:delText>3</w:delText>
        </w:r>
      </w:del>
      <w:r w:rsidR="00A5313C">
        <w:t>. Narzędzia do realizacji projektu</w:t>
      </w:r>
      <w:bookmarkEnd w:id="11311"/>
    </w:p>
    <w:p w14:paraId="2ECC83EA" w14:textId="77777777" w:rsidR="00A5313C" w:rsidRDefault="00A5313C" w:rsidP="006E6B05">
      <w:pPr>
        <w:ind w:firstLine="0"/>
      </w:pPr>
    </w:p>
    <w:p w14:paraId="1D3BE057" w14:textId="6085E7E5" w:rsidR="00A641F5" w:rsidRDefault="00A5313C" w:rsidP="006E6B05">
      <w:pPr>
        <w:ind w:firstLine="0"/>
        <w:rPr>
          <w:ins w:id="11316"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11317" w:author="Okot" w:date="2020-01-09T06:19:00Z"/>
        </w:rPr>
      </w:pPr>
    </w:p>
    <w:p w14:paraId="5FB4B0DA" w14:textId="1D65A8DE" w:rsidR="00210E3A" w:rsidRDefault="00210E3A" w:rsidP="006E6B05">
      <w:pPr>
        <w:ind w:firstLine="0"/>
      </w:pPr>
      <w:ins w:id="11318" w:author="Okot" w:date="2020-01-09T06:19:00Z">
        <w:r>
          <w:rPr>
            <w:noProof/>
            <w:lang w:eastAsia="pl-PL"/>
          </w:rPr>
          <w:drawing>
            <wp:inline distT="0" distB="0" distL="0" distR="0" wp14:anchorId="77AFEE59" wp14:editId="6D3BABFC">
              <wp:extent cx="5760083" cy="2742031"/>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1"/>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11319" w:author="Okot" w:date="2020-01-09T06:20:00Z"/>
        </w:rPr>
      </w:pPr>
    </w:p>
    <w:p w14:paraId="22857AA7" w14:textId="77777777" w:rsidR="00214122" w:rsidRDefault="00214122" w:rsidP="006E6B05">
      <w:pPr>
        <w:ind w:firstLine="0"/>
        <w:rPr>
          <w:ins w:id="11320" w:author="Okot" w:date="2020-01-24T16:08:00Z"/>
        </w:rPr>
      </w:pPr>
    </w:p>
    <w:p w14:paraId="79DBC0DF" w14:textId="5F0F0A83" w:rsidR="00182A62" w:rsidRDefault="00182A62">
      <w:pPr>
        <w:ind w:firstLine="0"/>
        <w:jc w:val="center"/>
      </w:pPr>
      <w:r>
        <w:t xml:space="preserve">Rys. </w:t>
      </w:r>
      <w:ins w:id="11321" w:author="Okot" w:date="2019-11-19T20:50:00Z">
        <w:r w:rsidR="00122EDB">
          <w:t>5</w:t>
        </w:r>
      </w:ins>
      <w:del w:id="11322" w:author="Okot" w:date="2019-11-19T20:50:00Z">
        <w:r w:rsidDel="00122EDB">
          <w:delText>4</w:delText>
        </w:r>
      </w:del>
      <w:r>
        <w:t>.</w:t>
      </w:r>
      <w:ins w:id="11323" w:author="Okot" w:date="2020-01-17T12:08:00Z">
        <w:r w:rsidR="00393E0B">
          <w:t>4</w:t>
        </w:r>
      </w:ins>
      <w:del w:id="11324"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11325" w:author="Okot" w:date="2020-01-08T12:15:00Z"/>
        </w:rPr>
      </w:pPr>
      <w:ins w:id="11326" w:author="Okot" w:date="2019-11-19T20:52:00Z">
        <w:r>
          <w:t>5</w:t>
        </w:r>
      </w:ins>
      <w:del w:id="11327" w:author="Okot" w:date="2019-11-19T20:52:00Z">
        <w:r w:rsidR="000F6E38" w:rsidDel="00122EDB">
          <w:delText>4</w:delText>
        </w:r>
      </w:del>
      <w:r w:rsidR="000F6E38">
        <w:t>.</w:t>
      </w:r>
      <w:ins w:id="11328" w:author="Okot" w:date="2019-11-19T20:52:00Z">
        <w:r>
          <w:t>2</w:t>
        </w:r>
      </w:ins>
      <w:del w:id="11329" w:author="Okot" w:date="2019-11-19T20:52:00Z">
        <w:r w:rsidR="000F6E38" w:rsidDel="00122EDB">
          <w:delText>3</w:delText>
        </w:r>
      </w:del>
      <w:r w:rsidR="00A641F5">
        <w:t>.1. Strona graficzna</w:t>
      </w:r>
    </w:p>
    <w:p w14:paraId="428CE83A" w14:textId="77777777" w:rsidR="00FA39FB" w:rsidRDefault="00FA39FB" w:rsidP="006E6B05">
      <w:pPr>
        <w:ind w:firstLine="0"/>
        <w:rPr>
          <w:ins w:id="11330" w:author="Okot" w:date="2020-01-08T12:15:00Z"/>
        </w:rPr>
      </w:pPr>
    </w:p>
    <w:p w14:paraId="32B5C63F" w14:textId="3C8E9F8B" w:rsidR="00FA39FB" w:rsidDel="00B975EA" w:rsidRDefault="00FA39FB" w:rsidP="006E6B05">
      <w:pPr>
        <w:ind w:firstLine="0"/>
        <w:rPr>
          <w:del w:id="11331" w:author="Okot" w:date="2020-01-08T12:15:00Z"/>
        </w:rPr>
      </w:pPr>
      <w:ins w:id="11332" w:author="Okot" w:date="2020-01-08T12:16:00Z">
        <w:r>
          <w:tab/>
          <w:t xml:space="preserve">Biorąc pod uwagę, że efekt prac ma być prosta aplikacja, opierająca się na wprowadzaniu danych, nie zakłada </w:t>
        </w:r>
      </w:ins>
      <w:ins w:id="11333" w:author="Okot" w:date="2020-01-08T12:17:00Z">
        <w:r>
          <w:t>się</w:t>
        </w:r>
      </w:ins>
      <w:ins w:id="11334" w:author="Okot" w:date="2020-01-08T12:16:00Z">
        <w:r>
          <w:t xml:space="preserve"> </w:t>
        </w:r>
      </w:ins>
      <w:ins w:id="11335" w:author="Okot" w:date="2020-01-08T12:17:00Z">
        <w:r>
          <w:t xml:space="preserve">stosowania skomplikowanych narzędzi graficznych. Graficzne interfejsy użytkownika zostaną napisane za pomocą </w:t>
        </w:r>
      </w:ins>
      <w:ins w:id="11336" w:author="Okot" w:date="2020-01-08T12:18:00Z">
        <w:r>
          <w:t>języka HTML</w:t>
        </w:r>
      </w:ins>
      <w:ins w:id="11337" w:author="Okot" w:date="2020-01-08T12:19:00Z">
        <w:r w:rsidR="00B975EA">
          <w:t xml:space="preserve"> oraz</w:t>
        </w:r>
      </w:ins>
      <w:ins w:id="11338" w:author="Okot" w:date="2020-01-08T12:18:00Z">
        <w:r>
          <w:t xml:space="preserve"> </w:t>
        </w:r>
      </w:ins>
      <w:ins w:id="11339" w:author="Okot" w:date="2020-01-08T12:19:00Z">
        <w:r w:rsidR="00B975EA">
          <w:t xml:space="preserve">kaskadowych </w:t>
        </w:r>
      </w:ins>
      <w:ins w:id="11340" w:author="Okot" w:date="2020-01-08T12:18:00Z">
        <w:r w:rsidR="00B975EA">
          <w:t>arkuszy</w:t>
        </w:r>
        <w:r>
          <w:t xml:space="preserve"> stylów</w:t>
        </w:r>
      </w:ins>
      <w:ins w:id="11341" w:author="Okot" w:date="2020-01-08T12:19:00Z">
        <w:r w:rsidR="00B975EA">
          <w:t> (</w:t>
        </w:r>
      </w:ins>
      <w:ins w:id="11342" w:author="Okot" w:date="2020-01-08T12:18:00Z">
        <w:r>
          <w:t>CSS</w:t>
        </w:r>
      </w:ins>
      <w:ins w:id="11343" w:author="Okot" w:date="2020-01-08T12:19:00Z">
        <w:r w:rsidR="00B975EA">
          <w:t>)</w:t>
        </w:r>
      </w:ins>
      <w:ins w:id="11344" w:author="Okot" w:date="2020-01-08T12:18:00Z">
        <w:r w:rsidR="00B975EA">
          <w:t xml:space="preserve"> </w:t>
        </w:r>
      </w:ins>
      <w:ins w:id="11345" w:author="Okot" w:date="2020-01-08T12:20:00Z">
        <w:r w:rsidR="00B975EA">
          <w:t>wzbogaconych o bibliotekę</w:t>
        </w:r>
      </w:ins>
      <w:ins w:id="11346" w:author="Okot" w:date="2020-01-08T12:18:00Z">
        <w:r>
          <w:t xml:space="preserve"> Bootst</w:t>
        </w:r>
      </w:ins>
      <w:ins w:id="11347" w:author="Okot" w:date="2020-01-08T12:20:00Z">
        <w:r w:rsidR="00B975EA">
          <w:t>rap.</w:t>
        </w:r>
      </w:ins>
    </w:p>
    <w:p w14:paraId="468B6AF7" w14:textId="2F0186D0" w:rsidR="00B975EA" w:rsidRDefault="00B975EA" w:rsidP="006E6B05">
      <w:pPr>
        <w:ind w:firstLine="0"/>
        <w:rPr>
          <w:ins w:id="11348" w:author="Okot" w:date="2020-01-08T12:20:00Z"/>
        </w:rPr>
      </w:pPr>
      <w:ins w:id="11349" w:author="Okot" w:date="2020-01-08T12:20:00Z">
        <w:r>
          <w:t xml:space="preserve"> Pomocnicze proj</w:t>
        </w:r>
      </w:ins>
      <w:ins w:id="11350" w:author="Okot" w:date="2020-01-08T12:21:00Z">
        <w:r>
          <w:t>e</w:t>
        </w:r>
      </w:ins>
      <w:ins w:id="11351" w:author="Okot" w:date="2020-01-08T12:20:00Z">
        <w:r>
          <w:t>kty oraz</w:t>
        </w:r>
      </w:ins>
      <w:ins w:id="11352" w:author="Okot" w:date="2020-01-08T12:21:00Z">
        <w:r>
          <w:t xml:space="preserve"> logo będę wykonane przy użyciu Photoshop</w:t>
        </w:r>
      </w:ins>
      <w:ins w:id="11353" w:author="Okot" w:date="2020-01-08T12:24:00Z">
        <w:r>
          <w:t>a</w:t>
        </w:r>
      </w:ins>
      <w:ins w:id="11354" w:author="Okot" w:date="2020-01-08T12:21:00Z">
        <w:r>
          <w:t xml:space="preserve"> CC, b</w:t>
        </w:r>
      </w:ins>
      <w:ins w:id="11355" w:author="Okot" w:date="2020-01-08T12:24:00Z">
        <w:r>
          <w:t>ędącego</w:t>
        </w:r>
      </w:ins>
      <w:ins w:id="11356" w:author="Okot" w:date="2020-01-08T12:21:00Z">
        <w:r>
          <w:t>, zdaniem autorki, kt</w:t>
        </w:r>
      </w:ins>
      <w:ins w:id="11357" w:author="Okot" w:date="2020-01-08T12:23:00Z">
        <w:r>
          <w:t xml:space="preserve">óra przetestowała wiele </w:t>
        </w:r>
      </w:ins>
      <w:ins w:id="11358" w:author="Okot" w:date="2020-01-08T12:21:00Z">
        <w:r>
          <w:t>open source’owych programów graficznych,</w:t>
        </w:r>
      </w:ins>
      <w:ins w:id="11359" w:author="Okot" w:date="2020-01-08T12:23:00Z">
        <w:r>
          <w:t xml:space="preserve"> nie chcąc inwestować w abonament</w:t>
        </w:r>
      </w:ins>
      <w:ins w:id="11360" w:author="Okot" w:date="2020-01-08T12:24:00Z">
        <w:r>
          <w:t>,</w:t>
        </w:r>
      </w:ins>
      <w:ins w:id="11361" w:author="Okot" w:date="2020-01-08T12:22:00Z">
        <w:r>
          <w:t xml:space="preserve"> najlepszym programem tego typu na rynku. </w:t>
        </w:r>
      </w:ins>
      <w:ins w:id="11362" w:author="Okot" w:date="2020-01-08T12:20:00Z">
        <w:r>
          <w:t xml:space="preserve"> </w:t>
        </w:r>
      </w:ins>
    </w:p>
    <w:p w14:paraId="05219E3A" w14:textId="75BF1668" w:rsidR="00A641F5" w:rsidDel="00214122" w:rsidRDefault="00A641F5" w:rsidP="006E6B05">
      <w:pPr>
        <w:ind w:firstLine="0"/>
        <w:rPr>
          <w:del w:id="11363" w:author="Okot" w:date="2020-01-24T16:08:00Z"/>
        </w:rPr>
      </w:pPr>
    </w:p>
    <w:p w14:paraId="78E582C8" w14:textId="002273F6" w:rsidR="00A641F5" w:rsidRDefault="00122EDB" w:rsidP="00A641F5">
      <w:pPr>
        <w:pStyle w:val="Nagwek2"/>
      </w:pPr>
      <w:bookmarkStart w:id="11364" w:name="_Toc35941949"/>
      <w:ins w:id="11365" w:author="Okot" w:date="2019-11-19T20:52:00Z">
        <w:r>
          <w:t>5</w:t>
        </w:r>
      </w:ins>
      <w:del w:id="11366" w:author="Okot" w:date="2019-11-19T20:52:00Z">
        <w:r w:rsidR="00A641F5" w:rsidDel="00122EDB">
          <w:delText>4</w:delText>
        </w:r>
      </w:del>
      <w:r w:rsidR="00A641F5">
        <w:t>.</w:t>
      </w:r>
      <w:ins w:id="11367" w:author="Okot" w:date="2019-11-19T20:52:00Z">
        <w:r>
          <w:t>2</w:t>
        </w:r>
      </w:ins>
      <w:del w:id="11368" w:author="Okot" w:date="2019-11-19T20:52:00Z">
        <w:r w:rsidR="000F6E38" w:rsidDel="00122EDB">
          <w:delText>3</w:delText>
        </w:r>
      </w:del>
      <w:r w:rsidR="00A641F5">
        <w:t>.2. Język programowania</w:t>
      </w:r>
      <w:bookmarkEnd w:id="11364"/>
    </w:p>
    <w:p w14:paraId="17D72261" w14:textId="77777777" w:rsidR="00A641F5" w:rsidRPr="00A641F5" w:rsidRDefault="00A641F5" w:rsidP="00A641F5"/>
    <w:p w14:paraId="577D7B34" w14:textId="5F9D02B8" w:rsidR="003756C3" w:rsidRDefault="00A5313C" w:rsidP="00A641F5">
      <w:pPr>
        <w:ind w:firstLine="708"/>
      </w:pPr>
      <w:r>
        <w:t xml:space="preserve">Pierwotna koncepcja obejmowała zastosowanie technologii Microsoftowych, </w:t>
      </w:r>
      <w:ins w:id="11369" w:author="Okot" w:date="2020-01-08T12:24:00Z">
        <w:r w:rsidR="006E4D7B">
          <w:t>ale zrezygnowano z niej ze względu na subiektywn</w:t>
        </w:r>
      </w:ins>
      <w:ins w:id="11370" w:author="Okot" w:date="2020-01-08T12:25:00Z">
        <w:r w:rsidR="006E4D7B">
          <w:t>ą niechęć autork</w:t>
        </w:r>
      </w:ins>
      <w:ins w:id="11371" w:author="Okot" w:date="2020-01-13T13:40:00Z">
        <w:r w:rsidR="0076278A">
          <w:t>i</w:t>
        </w:r>
      </w:ins>
      <w:ins w:id="11372" w:author="Okot" w:date="2020-01-08T12:25:00Z">
        <w:r w:rsidR="006E4D7B">
          <w:t xml:space="preserve"> do tej firmy. </w:t>
        </w:r>
      </w:ins>
      <w:del w:id="11373" w:author="Okot" w:date="2020-01-08T12:25:00Z">
        <w:r w:rsidDel="006E4D7B">
          <w:delText>n</w:delText>
        </w:r>
      </w:del>
      <w:ins w:id="11374"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11375" w:author="Okot" w:date="2020-01-08T12:27:00Z">
        <w:r w:rsidR="006E4D7B">
          <w:t>ną</w:t>
        </w:r>
        <w:r w:rsidR="00270B63">
          <w:t xml:space="preserve"> tej decyzji jest po pierwsze to</w:t>
        </w:r>
        <w:r w:rsidR="006E4D7B">
          <w:t xml:space="preserve">, że </w:t>
        </w:r>
      </w:ins>
      <w:ins w:id="11376" w:author="Okot" w:date="2020-01-08T12:28:00Z">
        <w:r w:rsidR="006E4D7B">
          <w:t>chciano korzystać z technologii open soure</w:t>
        </w:r>
      </w:ins>
      <w:ins w:id="11377"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11378" w:author="Okot" w:date="2020-01-08T12:30:00Z">
        <w:r w:rsidR="00270B63" w:rsidRPr="00F85C9B">
          <w:t>ła, że jest rozwijany dość chaotycznie i chociaż ma wiele wygodnych rozwiązań, a jego popularność jest nadal niekwestionowana, to niektóre rozwi</w:t>
        </w:r>
      </w:ins>
      <w:ins w:id="11379" w:author="Okot" w:date="2020-01-08T12:31:00Z">
        <w:r w:rsidR="00270B63" w:rsidRPr="00F85C9B">
          <w:t>ązania nie są optymalne.</w:t>
        </w:r>
      </w:ins>
      <w:ins w:id="11380" w:author="Okot" w:date="2020-01-12T13:06:00Z">
        <w:r w:rsidR="00F85C9B" w:rsidRPr="00F85C9B">
          <w:t xml:space="preserve"> Rozwój poprzez działania społeczności spowodowa</w:t>
        </w:r>
      </w:ins>
      <w:ins w:id="11381" w:author="Okot" w:date="2020-01-12T13:07:00Z">
        <w:r w:rsidR="00F85C9B" w:rsidRPr="00F85C9B">
          <w:t>ł, że istnieje wiele rozwiązań dla tych samych problemów, przez co praca z tym językiem potrafi prowadzić do niespójnej architektury</w:t>
        </w:r>
      </w:ins>
      <w:ins w:id="11382" w:author="Okot" w:date="2020-01-12T13:08:00Z">
        <w:r w:rsidR="00F85C9B" w:rsidRPr="00F85C9B">
          <w:t xml:space="preserve"> i słabej jakości</w:t>
        </w:r>
        <w:r w:rsidR="00F85C9B">
          <w:t xml:space="preserve"> kodu</w:t>
        </w:r>
      </w:ins>
      <w:ins w:id="11383" w:author="Okot" w:date="2020-01-12T13:07:00Z">
        <w:r w:rsidR="00F85C9B">
          <w:t>.</w:t>
        </w:r>
      </w:ins>
      <w:ins w:id="11384" w:author="Okot" w:date="2020-01-08T12:31:00Z">
        <w:r w:rsidR="00270B63">
          <w:t xml:space="preserve"> </w:t>
        </w:r>
      </w:ins>
      <w:ins w:id="11385" w:author="Okot" w:date="2020-01-08T12:32:00Z">
        <w:r w:rsidR="00270B63">
          <w:t>Wprawdzie Ruby wszedł na rynek po raz pierwszy w tym samym roku co PHP</w:t>
        </w:r>
      </w:ins>
      <w:ins w:id="11386" w:author="Okot" w:date="2020-01-13T12:20:00Z">
        <w:r w:rsidR="00316126">
          <w:t> [</w:t>
        </w:r>
        <w:r w:rsidR="00876C61">
          <w:t>31</w:t>
        </w:r>
      </w:ins>
      <w:del w:id="11387" w:author="Okot" w:date="2020-03-24T10:12:00Z">
        <w:r w:rsidR="00A6591C" w:rsidDel="00876C61">
          <w:delText>4</w:delText>
        </w:r>
      </w:del>
      <w:ins w:id="11388" w:author="Okot" w:date="2020-01-13T13:36:00Z">
        <w:r w:rsidR="00C46FF7">
          <w:t>,</w:t>
        </w:r>
        <w:r w:rsidR="00E82EDB">
          <w:t>33</w:t>
        </w:r>
      </w:ins>
      <w:del w:id="11389" w:author="Okot" w:date="2020-03-24T10:11:00Z">
        <w:r w:rsidR="008E53F0" w:rsidDel="00E82EDB">
          <w:delText>6</w:delText>
        </w:r>
      </w:del>
      <w:ins w:id="11390" w:author="Okot" w:date="2020-01-13T13:36:00Z">
        <w:r w:rsidR="009943EB">
          <w:t>]</w:t>
        </w:r>
      </w:ins>
      <w:ins w:id="11391" w:author="Okot" w:date="2020-01-08T12:32:00Z">
        <w:r w:rsidR="00270B63">
          <w:t xml:space="preserve">, to swoja popularność </w:t>
        </w:r>
      </w:ins>
      <w:ins w:id="11392" w:author="Okot" w:date="2020-01-08T12:33:00Z">
        <w:r w:rsidR="00270B63">
          <w:t>zaczął zdobywa</w:t>
        </w:r>
      </w:ins>
      <w:ins w:id="11393" w:author="Okot" w:date="2020-01-08T12:34:00Z">
        <w:r w:rsidR="00270B63">
          <w:t>ć prawie 10 lat później wraz z ukazaniem się frameworka Rails, który jest ceniony przez programist</w:t>
        </w:r>
      </w:ins>
      <w:ins w:id="11394" w:author="Okot" w:date="2020-01-08T12:36:00Z">
        <w:r w:rsidR="00270B63">
          <w:t>ów za to szybkość i łatwość pisania w nim kodu </w:t>
        </w:r>
        <w:r w:rsidR="00270B63" w:rsidRPr="00884608">
          <w:t>[</w:t>
        </w:r>
      </w:ins>
      <w:ins w:id="11395" w:author="Okot" w:date="2020-01-13T13:39:00Z">
        <w:r w:rsidR="00E82EDB">
          <w:t>33</w:t>
        </w:r>
      </w:ins>
      <w:del w:id="11396" w:author="Okot" w:date="2020-03-24T10:11:00Z">
        <w:r w:rsidR="008E53F0" w:rsidDel="00E82EDB">
          <w:delText>6</w:delText>
        </w:r>
      </w:del>
      <w:ins w:id="11397" w:author="Okot" w:date="2020-01-08T12:36:00Z">
        <w:r w:rsidR="00270B63" w:rsidRPr="00884608">
          <w:t>]</w:t>
        </w:r>
      </w:ins>
      <w:ins w:id="11398" w:author="Okot" w:date="2020-01-13T13:40:00Z">
        <w:r w:rsidR="0076278A">
          <w:t xml:space="preserve">, a dodatkowo w samych </w:t>
        </w:r>
      </w:ins>
      <w:ins w:id="11399" w:author="Okot" w:date="2020-01-13T13:41:00Z">
        <w:r w:rsidR="0076278A">
          <w:t>założeniach wspiera takie reguł</w:t>
        </w:r>
        <w:r w:rsidR="00FA2B39">
          <w:t>y czystej architektury</w:t>
        </w:r>
        <w:r w:rsidR="0076278A">
          <w:t xml:space="preserve"> jak „Don’t </w:t>
        </w:r>
      </w:ins>
      <w:ins w:id="11400" w:author="Okot" w:date="2020-01-13T14:07:00Z">
        <w:r w:rsidR="00FA2B39">
          <w:t>R</w:t>
        </w:r>
      </w:ins>
      <w:ins w:id="11401" w:author="Okot" w:date="2020-01-13T14:06:00Z">
        <w:r w:rsidR="00FA2B39">
          <w:t>epeat</w:t>
        </w:r>
      </w:ins>
      <w:ins w:id="11402" w:author="Okot" w:date="2020-01-13T14:07:00Z">
        <w:r w:rsidR="00FA2B39">
          <w:t xml:space="preserve"> Yourself” oraz „Convention Over Configuration”</w:t>
        </w:r>
      </w:ins>
      <w:ins w:id="11403" w:author="Okot" w:date="2020-01-13T14:09:00Z">
        <w:r w:rsidR="0013265D">
          <w:t xml:space="preserve"> oraz pozwala </w:t>
        </w:r>
      </w:ins>
      <w:ins w:id="11404" w:author="Okot" w:date="2020-01-13T14:10:00Z">
        <w:r w:rsidR="0013265D">
          <w:t>osiągnąć więcej pisząc mniej kodu niż w innych językach</w:t>
        </w:r>
      </w:ins>
      <w:ins w:id="11405" w:author="Okot" w:date="2020-01-13T14:07:00Z">
        <w:r w:rsidR="00FA2B39">
          <w:t> </w:t>
        </w:r>
      </w:ins>
      <w:ins w:id="11406" w:author="Okot" w:date="2020-01-13T14:06:00Z">
        <w:r w:rsidR="00FA2B39">
          <w:t>[</w:t>
        </w:r>
        <w:r w:rsidR="00580098">
          <w:t>24</w:t>
        </w:r>
      </w:ins>
      <w:del w:id="11407" w:author="Okot" w:date="2020-03-24T10:44:00Z">
        <w:r w:rsidR="005A135C" w:rsidDel="00580098">
          <w:delText>9</w:delText>
        </w:r>
      </w:del>
      <w:ins w:id="11408" w:author="Okot" w:date="2020-01-13T14:06:00Z">
        <w:r w:rsidR="00FA2B39">
          <w:t>]</w:t>
        </w:r>
      </w:ins>
      <w:ins w:id="11409" w:author="Okot" w:date="2020-01-08T12:36:00Z">
        <w:r w:rsidR="00270B63" w:rsidRPr="00884608">
          <w:t>.</w:t>
        </w:r>
      </w:ins>
      <w:ins w:id="11410" w:author="Okot" w:date="2020-01-08T12:38:00Z">
        <w:r w:rsidR="001B4AC5">
          <w:t xml:space="preserve"> Autorka, zachęcona pozytywnymi opiniami na temat Railsów, zdecydowała się więc poświęcić czas na nauczenie si</w:t>
        </w:r>
      </w:ins>
      <w:ins w:id="11411" w:author="Okot" w:date="2020-01-08T12:39:00Z">
        <w:r w:rsidR="001B4AC5">
          <w:t xml:space="preserve">ę go, mając nadzieję, że nauka zaowocuje </w:t>
        </w:r>
        <w:r w:rsidR="00AE01F4">
          <w:t>na etapie</w:t>
        </w:r>
      </w:ins>
      <w:ins w:id="11412" w:author="Okot" w:date="2020-01-08T12:40:00Z">
        <w:r w:rsidR="00AE01F4">
          <w:t xml:space="preserve"> potencjalnie szybszej</w:t>
        </w:r>
      </w:ins>
      <w:ins w:id="11413" w:author="Okot" w:date="2020-01-08T12:39:00Z">
        <w:r w:rsidR="00AE01F4">
          <w:t xml:space="preserve"> implementacji</w:t>
        </w:r>
      </w:ins>
      <w:ins w:id="11414" w:author="Okot" w:date="2020-01-08T12:40:00Z">
        <w:r w:rsidR="00AE01F4">
          <w:t xml:space="preserve"> oraz później w życiu zawodowym.</w:t>
        </w:r>
      </w:ins>
      <w:ins w:id="11415" w:author="Okot" w:date="2020-01-08T12:39:00Z">
        <w:r w:rsidR="00AE01F4">
          <w:t xml:space="preserve"> </w:t>
        </w:r>
      </w:ins>
      <w:del w:id="11416"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bookmarkStart w:id="11417" w:name="_Toc35941950"/>
      <w:ins w:id="11418" w:author="Okot" w:date="2019-11-19T20:52:00Z">
        <w:r>
          <w:t>5</w:t>
        </w:r>
      </w:ins>
      <w:del w:id="11419" w:author="Okot" w:date="2019-11-19T20:52:00Z">
        <w:r w:rsidR="000F6E38" w:rsidDel="00122EDB">
          <w:delText>4</w:delText>
        </w:r>
      </w:del>
      <w:r w:rsidR="000F6E38">
        <w:t>.</w:t>
      </w:r>
      <w:ins w:id="11420" w:author="Okot" w:date="2019-11-19T20:52:00Z">
        <w:r>
          <w:t>2</w:t>
        </w:r>
      </w:ins>
      <w:del w:id="11421" w:author="Okot" w:date="2019-11-19T20:52:00Z">
        <w:r w:rsidR="000F6E38" w:rsidDel="00122EDB">
          <w:delText>3</w:delText>
        </w:r>
      </w:del>
      <w:r w:rsidR="00A641F5">
        <w:t>.3. Baza danych</w:t>
      </w:r>
      <w:bookmarkEnd w:id="11417"/>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11422" w:author="Okot" w:date="2020-01-12T13:15:00Z">
        <w:r w:rsidR="00F85C9B">
          <w:t>popularnym</w:t>
        </w:r>
      </w:ins>
      <w:del w:id="11423" w:author="Okot" w:date="2020-01-12T13:15:00Z">
        <w:r w:rsidDel="00F85C9B">
          <w:delText>szeroko stosowanym</w:delText>
        </w:r>
      </w:del>
      <w:r>
        <w:t xml:space="preserve"> MySQLem, to w pracy zostanie wykorzys</w:t>
      </w:r>
      <w:ins w:id="11424" w:author="Okot" w:date="2020-01-12T13:14:00Z">
        <w:r w:rsidR="00F85C9B">
          <w:t>t</w:t>
        </w:r>
      </w:ins>
      <w:r>
        <w:t xml:space="preserve">any </w:t>
      </w:r>
      <w:ins w:id="11425" w:author="Okot" w:date="2020-01-12T13:14:00Z">
        <w:r w:rsidR="00F85C9B">
          <w:t xml:space="preserve">relacyjny model bazy danych </w:t>
        </w:r>
      </w:ins>
      <w:r>
        <w:t>PostgreSQL</w:t>
      </w:r>
      <w:del w:id="11426" w:author="Okot" w:date="2020-01-08T12:41:00Z">
        <w:r w:rsidRPr="00AE01F4" w:rsidDel="00AE01F4">
          <w:rPr>
            <w:highlight w:val="yellow"/>
            <w:rPrChange w:id="11427" w:author="Okot" w:date="2020-01-08T12:41:00Z">
              <w:rPr/>
            </w:rPrChange>
          </w:rPr>
          <w:delText xml:space="preserve">. </w:delText>
        </w:r>
      </w:del>
      <w:ins w:id="11428" w:author="Okot" w:date="2020-01-12T13:15:00Z">
        <w:r w:rsidR="00F85C9B">
          <w:t>, k</w:t>
        </w:r>
      </w:ins>
      <w:ins w:id="11429" w:author="Okot" w:date="2020-01-12T13:10:00Z">
        <w:r w:rsidR="00F85C9B">
          <w:t>tóry jest skalowalny w imponującym stopniu, oferuj</w:t>
        </w:r>
      </w:ins>
      <w:ins w:id="11430" w:author="Okot" w:date="2020-01-12T13:11:00Z">
        <w:r w:rsidR="00F85C9B">
          <w:t>e wiele rozwiązań wspomagając</w:t>
        </w:r>
      </w:ins>
      <w:ins w:id="11431" w:author="Okot" w:date="2020-01-12T13:14:00Z">
        <w:r w:rsidR="00F85C9B">
          <w:t>yc</w:t>
        </w:r>
      </w:ins>
      <w:ins w:id="11432" w:author="Okot" w:date="2020-01-12T13:11:00Z">
        <w:r w:rsidR="00F85C9B">
          <w:t>h optymalizację zapytań,</w:t>
        </w:r>
      </w:ins>
      <w:ins w:id="11433" w:author="Okot" w:date="2020-01-12T13:12:00Z">
        <w:r w:rsidR="00F85C9B">
          <w:t xml:space="preserve"> np.</w:t>
        </w:r>
      </w:ins>
      <w:ins w:id="11434" w:author="Okot" w:date="2020-01-12T13:15:00Z">
        <w:r w:rsidR="00F85C9B">
          <w:t>:</w:t>
        </w:r>
      </w:ins>
      <w:ins w:id="11435" w:author="Okot" w:date="2020-01-12T13:12:00Z">
        <w:r w:rsidR="00F85C9B">
          <w:t xml:space="preserve"> rozbudowane metody indeksacji danych.</w:t>
        </w:r>
      </w:ins>
      <w:ins w:id="11436" w:author="Okot" w:date="2020-01-12T13:11:00Z">
        <w:r w:rsidR="00F85C9B">
          <w:t xml:space="preserve"> </w:t>
        </w:r>
      </w:ins>
      <w:ins w:id="11437" w:author="Okot" w:date="2020-01-12T13:13:00Z">
        <w:r w:rsidR="00F85C9B">
          <w:t>Dodatkowo j</w:t>
        </w:r>
      </w:ins>
      <w:ins w:id="11438" w:author="Okot" w:date="2020-01-12T13:11:00Z">
        <w:r w:rsidR="00F85C9B">
          <w:t>est bardzo aktywnie rozwijany</w:t>
        </w:r>
      </w:ins>
      <w:ins w:id="11439" w:author="Okot" w:date="2020-01-12T13:13:00Z">
        <w:r w:rsidR="00F85C9B">
          <w:t>, co sprawia, że jest przyszłościowym rozwiązaniem</w:t>
        </w:r>
      </w:ins>
      <w:ins w:id="11440" w:author="Okot" w:date="2020-01-12T13:11:00Z">
        <w:r w:rsidR="00F85C9B">
          <w:t>, z k</w:t>
        </w:r>
      </w:ins>
      <w:ins w:id="11441" w:author="Okot" w:date="2020-01-12T13:15:00Z">
        <w:r w:rsidR="00F85C9B">
          <w:t>tórym warto się zaznajomić.</w:t>
        </w:r>
      </w:ins>
    </w:p>
    <w:p w14:paraId="1EAECCE2" w14:textId="77777777" w:rsidR="00A641F5" w:rsidRDefault="00A641F5" w:rsidP="00A641F5"/>
    <w:p w14:paraId="1806E0A9" w14:textId="0D2B6653" w:rsidR="00A641F5" w:rsidRDefault="00122EDB" w:rsidP="0013062F">
      <w:pPr>
        <w:pStyle w:val="Nagwek2"/>
        <w:rPr>
          <w:ins w:id="11442" w:author="Okot" w:date="2020-01-12T13:23:00Z"/>
        </w:rPr>
      </w:pPr>
      <w:bookmarkStart w:id="11443" w:name="_Toc35941951"/>
      <w:ins w:id="11444" w:author="Okot" w:date="2019-11-19T20:52:00Z">
        <w:r>
          <w:t>5</w:t>
        </w:r>
      </w:ins>
      <w:del w:id="11445" w:author="Okot" w:date="2019-11-19T20:52:00Z">
        <w:r w:rsidR="00A641F5" w:rsidDel="00122EDB">
          <w:delText>4</w:delText>
        </w:r>
      </w:del>
      <w:r w:rsidR="00A641F5">
        <w:t>.</w:t>
      </w:r>
      <w:ins w:id="11446" w:author="Okot" w:date="2019-11-19T20:52:00Z">
        <w:r>
          <w:t>2</w:t>
        </w:r>
      </w:ins>
      <w:del w:id="11447" w:author="Okot" w:date="2019-11-19T20:52:00Z">
        <w:r w:rsidR="000F6E38" w:rsidDel="00122EDB">
          <w:delText>3</w:delText>
        </w:r>
      </w:del>
      <w:r w:rsidR="00A641F5">
        <w:t>.4. Highcharts</w:t>
      </w:r>
      <w:ins w:id="11448" w:author="Okot" w:date="2020-01-12T14:17:00Z">
        <w:r w:rsidR="00EC282D">
          <w:t> [</w:t>
        </w:r>
      </w:ins>
      <w:ins w:id="11449" w:author="Okot" w:date="2020-01-13T14:57:00Z">
        <w:r w:rsidR="007B6C0B">
          <w:t>1</w:t>
        </w:r>
      </w:ins>
      <w:del w:id="11450" w:author="Okot" w:date="2020-03-24T11:15:00Z">
        <w:r w:rsidR="005A135C" w:rsidDel="000473DF">
          <w:delText>2</w:delText>
        </w:r>
      </w:del>
      <w:ins w:id="11451" w:author="Okot" w:date="2020-03-24T11:15:00Z">
        <w:r w:rsidR="000473DF">
          <w:t>6</w:t>
        </w:r>
      </w:ins>
      <w:ins w:id="11452" w:author="Okot" w:date="2020-01-12T14:17:00Z">
        <w:r w:rsidR="00EC282D">
          <w:t>]</w:t>
        </w:r>
      </w:ins>
      <w:bookmarkEnd w:id="11443"/>
    </w:p>
    <w:p w14:paraId="5FA0A509" w14:textId="77777777" w:rsidR="00F47D79" w:rsidRPr="001C71AE" w:rsidRDefault="00F47D79">
      <w:pPr>
        <w:pPrChange w:id="11453" w:author="Okot" w:date="2020-01-12T13:23:00Z">
          <w:pPr>
            <w:pStyle w:val="Nagwek2"/>
          </w:pPr>
        </w:pPrChange>
      </w:pPr>
    </w:p>
    <w:p w14:paraId="046F67B0" w14:textId="34F14410" w:rsidR="00182A62" w:rsidRDefault="00CF34BD" w:rsidP="00182A62">
      <w:pPr>
        <w:rPr>
          <w:ins w:id="11454" w:author="Okot" w:date="2020-01-12T14:11:00Z"/>
        </w:rPr>
      </w:pPr>
      <w:ins w:id="11455" w:author="Okot" w:date="2020-01-12T13:18:00Z">
        <w:r>
          <w:t xml:space="preserve">Biblioteka Highcharts </w:t>
        </w:r>
      </w:ins>
      <w:ins w:id="11456" w:author="Okot" w:date="2020-01-12T14:07:00Z">
        <w:r w:rsidR="00A00BA9">
          <w:t>powstała w 2009 roku. J</w:t>
        </w:r>
      </w:ins>
      <w:ins w:id="11457" w:author="Okot" w:date="2020-01-12T13:18:00Z">
        <w:r>
          <w:t>est kompleksowym rozwiązaniem do generowania dynamicznych i estetycznych wykresów, opartym na JavaScrip</w:t>
        </w:r>
      </w:ins>
      <w:ins w:id="11458" w:author="Okot" w:date="2020-01-12T13:23:00Z">
        <w:r w:rsidR="00F47D79">
          <w:t>t</w:t>
        </w:r>
      </w:ins>
      <w:ins w:id="11459" w:author="Okot" w:date="2020-01-12T13:18:00Z">
        <w:r>
          <w:t>cie. O</w:t>
        </w:r>
      </w:ins>
      <w:ins w:id="11460" w:author="Okot" w:date="2020-01-12T13:19:00Z">
        <w:r>
          <w:t xml:space="preserve">gromną </w:t>
        </w:r>
        <w:r>
          <w:lastRenderedPageBreak/>
          <w:t>zaletą Highcharts jest przyjazny dla programisty mechanizm przekazywania danych, na podstawie których wykresy są generowane, co wspomaga prędką implementację.</w:t>
        </w:r>
      </w:ins>
      <w:ins w:id="11461" w:author="Okot" w:date="2020-01-12T14:07:00Z">
        <w:r w:rsidR="00A00BA9">
          <w:t xml:space="preserve"> </w:t>
        </w:r>
      </w:ins>
      <w:ins w:id="11462" w:author="Okot" w:date="2020-01-12T14:08:00Z">
        <w:r w:rsidR="00A00BA9">
          <w:t>Highcharts wspiera wiele metod przekazywania danych</w:t>
        </w:r>
      </w:ins>
      <w:ins w:id="11463" w:author="Okot" w:date="2020-01-12T14:09:00Z">
        <w:r w:rsidR="00A00BA9">
          <w:t>: CVS, Jsona, dane na wprowadzone na sztywno oraz zaczytywane na bie</w:t>
        </w:r>
      </w:ins>
      <w:ins w:id="11464"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11465" w:author="Okot" w:date="2020-01-12T14:11:00Z">
        <w:r w:rsidR="00A00BA9" w:rsidRPr="00EC282D">
          <w:t>ązań.</w:t>
        </w:r>
      </w:ins>
      <w:ins w:id="11466" w:author="Okot" w:date="2020-01-12T14:18:00Z">
        <w:r w:rsidR="00492DF1">
          <w:t xml:space="preserve"> </w:t>
        </w:r>
      </w:ins>
    </w:p>
    <w:p w14:paraId="08B9854D" w14:textId="20CDC63B" w:rsidR="00EC282D" w:rsidRDefault="00EC282D" w:rsidP="00182A62">
      <w:pPr>
        <w:rPr>
          <w:ins w:id="11467" w:author="Okot" w:date="2020-01-15T15:12:00Z"/>
        </w:rPr>
      </w:pPr>
      <w:ins w:id="11468" w:author="Okot" w:date="2020-01-12T14:11:00Z">
        <w:r>
          <w:t>Twórcy wspieraj</w:t>
        </w:r>
      </w:ins>
      <w:ins w:id="11469" w:author="Okot" w:date="2020-01-12T14:12:00Z">
        <w:r>
          <w:t>ą zarówno prywatnych użytkowników, studentów oraz organizacje non-profit oferując im bezpłatną licencję do użytku prywatnego, celów edukacyjnych i niekomercyjnych oraz wielkie korporacje sprzedając licencj</w:t>
        </w:r>
      </w:ins>
      <w:ins w:id="11470" w:author="Okot" w:date="2020-01-12T14:13:00Z">
        <w:r>
          <w:t>ę komercyjną. Dzięki takiemu ułatwieniu autorka, która póki co zamierza używać aplikacji prywatnie, zaprezentować ją na uczelni oraz ewentualnie udostępnić za darmo kilkorgu znajomym, mog</w:t>
        </w:r>
      </w:ins>
      <w:ins w:id="11471" w:author="Okot" w:date="2020-01-12T14:14:00Z">
        <w:r>
          <w:t>ła skorzystać z biblioteki nieodpłatnie.</w:t>
        </w:r>
      </w:ins>
      <w:ins w:id="11472" w:author="Okot" w:date="2020-01-15T15:13:00Z">
        <w:r w:rsidR="003B1F88">
          <w:t xml:space="preserve"> Zdobycie licencji nie jest skomplikowana – po wypełnieniu </w:t>
        </w:r>
      </w:ins>
      <w:ins w:id="11473" w:author="Okot" w:date="2020-01-15T15:14:00Z">
        <w:r w:rsidR="003B1F88">
          <w:t xml:space="preserve">krótkiego </w:t>
        </w:r>
      </w:ins>
      <w:ins w:id="11474" w:author="Okot" w:date="2020-01-15T15:13:00Z">
        <w:r w:rsidR="003B1F88">
          <w:t>formularza na stronie Highcharts</w:t>
        </w:r>
      </w:ins>
      <w:ins w:id="11475" w:author="Okot" w:date="2020-01-15T15:14:00Z">
        <w:r w:rsidR="003B1F88">
          <w:t>, potwierdzenie otrzymania licencji wysyłane jest na maila.</w:t>
        </w:r>
      </w:ins>
    </w:p>
    <w:p w14:paraId="5D63B3FC" w14:textId="77777777" w:rsidR="003B1F88" w:rsidRDefault="003B1F88" w:rsidP="00182A62">
      <w:pPr>
        <w:rPr>
          <w:ins w:id="11476" w:author="Okot" w:date="2020-01-15T15:12:00Z"/>
        </w:rPr>
      </w:pPr>
    </w:p>
    <w:p w14:paraId="54FC9FD0" w14:textId="3E16E41B" w:rsidR="003B1F88" w:rsidRDefault="003B1F88">
      <w:pPr>
        <w:ind w:firstLine="0"/>
        <w:rPr>
          <w:ins w:id="11477" w:author="Okot" w:date="2020-01-15T15:12:00Z"/>
        </w:rPr>
        <w:pPrChange w:id="11478" w:author="Okot" w:date="2020-01-15T15:12:00Z">
          <w:pPr/>
        </w:pPrChange>
      </w:pPr>
      <w:ins w:id="11479"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11480" w:author="Okot" w:date="2020-01-17T12:14:00Z"/>
        </w:rPr>
        <w:pPrChange w:id="11481" w:author="Okot" w:date="2020-01-15T15:13:00Z">
          <w:pPr/>
        </w:pPrChange>
      </w:pPr>
    </w:p>
    <w:p w14:paraId="7A8BE386" w14:textId="001CBFEF" w:rsidR="003B1F88" w:rsidRDefault="003B1F88">
      <w:pPr>
        <w:jc w:val="center"/>
        <w:rPr>
          <w:ins w:id="11482" w:author="Okot" w:date="2020-01-15T15:15:00Z"/>
        </w:rPr>
        <w:pPrChange w:id="11483" w:author="Okot" w:date="2020-01-15T15:13:00Z">
          <w:pPr/>
        </w:pPrChange>
      </w:pPr>
      <w:ins w:id="11484" w:author="Okot" w:date="2020-01-15T15:13:00Z">
        <w:r>
          <w:t>Rys. 5.</w:t>
        </w:r>
      </w:ins>
      <w:ins w:id="11485" w:author="Okot" w:date="2020-01-17T12:09:00Z">
        <w:r w:rsidR="00393E0B">
          <w:t>5</w:t>
        </w:r>
      </w:ins>
      <w:ins w:id="11486" w:author="Okot" w:date="2020-01-15T15:13:00Z">
        <w:r>
          <w:t>. </w:t>
        </w:r>
      </w:ins>
      <w:ins w:id="11487" w:author="Okot" w:date="2020-01-15T15:15:00Z">
        <w:r w:rsidR="007A16B5">
          <w:t>E-mail potwierdzający otrzymanie niekomercyjnej licencji na Highcharts</w:t>
        </w:r>
      </w:ins>
      <w:ins w:id="11488" w:author="Okot" w:date="2020-01-15T15:16:00Z">
        <w:r w:rsidR="007A16B5">
          <w:t> [źródło własne].</w:t>
        </w:r>
      </w:ins>
    </w:p>
    <w:p w14:paraId="5E7D82C3" w14:textId="77777777" w:rsidR="007A16B5" w:rsidRDefault="007A16B5">
      <w:pPr>
        <w:jc w:val="center"/>
        <w:rPr>
          <w:ins w:id="11489" w:author="Okot" w:date="2020-01-12T14:15:00Z"/>
        </w:rPr>
        <w:pPrChange w:id="11490" w:author="Okot" w:date="2020-01-15T15:13:00Z">
          <w:pPr/>
        </w:pPrChange>
      </w:pPr>
    </w:p>
    <w:p w14:paraId="78348B61" w14:textId="456F2486" w:rsidR="00EC282D" w:rsidRDefault="00EC282D" w:rsidP="00182A62">
      <w:pPr>
        <w:rPr>
          <w:ins w:id="11491" w:author="Okot" w:date="2020-01-12T14:08:00Z"/>
        </w:rPr>
      </w:pPr>
      <w:ins w:id="11492" w:author="Okot" w:date="2020-01-12T14:15:00Z">
        <w:r>
          <w:t>Biblioteka jest</w:t>
        </w:r>
      </w:ins>
      <w:ins w:id="11493" w:author="Okot" w:date="2020-01-12T14:16:00Z">
        <w:r>
          <w:t xml:space="preserve"> kolejną technologią open source wykorzystywaną przy tym projekcie. Niezależnie od typu licencji, programista może ściągnąć kod źródło i dowolnie go modyfikow</w:t>
        </w:r>
      </w:ins>
      <w:ins w:id="11494" w:author="Okot" w:date="2020-01-12T14:17:00Z">
        <w:r>
          <w:t>ać.</w:t>
        </w:r>
      </w:ins>
      <w:ins w:id="11495"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11496" w:author="Okot" w:date="2020-01-12T13:23:00Z"/>
        </w:rPr>
      </w:pPr>
      <w:ins w:id="11497" w:author="Okot" w:date="2020-01-12T14:08:00Z">
        <w:r>
          <w:lastRenderedPageBreak/>
          <w:t>Wykresy generowane przez Highcharts są</w:t>
        </w:r>
        <w:r w:rsidR="00492DF1">
          <w:t xml:space="preserve"> same w sobie wysoce estetyczne, ale bardziej wymagaj</w:t>
        </w:r>
      </w:ins>
      <w:ins w:id="11498" w:author="Okot" w:date="2020-01-12T14:18:00Z">
        <w:r w:rsidR="00492DF1">
          <w:t xml:space="preserve">ący użytkownik może </w:t>
        </w:r>
      </w:ins>
      <w:ins w:id="11499" w:author="Okot" w:date="2020-01-12T14:19:00Z">
        <w:r w:rsidR="00492DF1">
          <w:t>je dowolnie modyfikować pod swoje potrzeby zarówno za pomocą arkuszy stylów CSS, JavaScriptu jak i innych form kreowania animacji.</w:t>
        </w:r>
      </w:ins>
      <w:ins w:id="11500" w:author="Okot" w:date="2020-01-12T14:20:00Z">
        <w:r w:rsidR="00492DF1">
          <w:t xml:space="preserve"> </w:t>
        </w:r>
      </w:ins>
      <w:ins w:id="11501" w:author="Okot" w:date="2020-01-12T14:22:00Z">
        <w:r w:rsidR="00492DF1">
          <w:t>W niniejszej aplikacji potrzebne są nieskomplikowane wykresy z niewieloma funkcjami, więc nie uda się przedstawić pełni możliwości rozwi</w:t>
        </w:r>
      </w:ins>
      <w:ins w:id="11502" w:author="Okot" w:date="2020-01-12T14:23:00Z">
        <w:r w:rsidR="00492DF1">
          <w:t>ązania i prawdopodobnie istnieją mniej rozbudowane</w:t>
        </w:r>
      </w:ins>
      <w:ins w:id="11503" w:author="Okot" w:date="2020-01-12T14:24:00Z">
        <w:r w:rsidR="00492DF1">
          <w:t xml:space="preserve"> systemy</w:t>
        </w:r>
      </w:ins>
      <w:ins w:id="11504" w:author="Okot" w:date="2020-01-12T14:23:00Z">
        <w:r w:rsidR="00492DF1">
          <w:t>, które w zupełności wystarczy</w:t>
        </w:r>
      </w:ins>
      <w:ins w:id="11505" w:author="Okot" w:date="2020-01-12T14:24:00Z">
        <w:r w:rsidR="00492DF1">
          <w:t>łyby do wygenerowania potrzebnej zawartości. Niemniej autorce, która w przeszłości pracowała już z tą tec</w:t>
        </w:r>
      </w:ins>
      <w:ins w:id="11506" w:author="Okot" w:date="2020-01-12T14:25:00Z">
        <w:r w:rsidR="00492DF1">
          <w:t>hnologią, bardzo zależy, żeby wykorzystać Highcharts, zwłaszcza, że jeśli zaistnieje w przysz</w:t>
        </w:r>
      </w:ins>
      <w:ins w:id="11507"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11508" w:author="Okot" w:date="2020-01-08T12:41:00Z"/>
        </w:rPr>
      </w:pPr>
      <w:bookmarkStart w:id="11509" w:name="_Toc35941952"/>
      <w:ins w:id="11510" w:author="Okot" w:date="2019-11-19T20:52:00Z">
        <w:r>
          <w:t>5</w:t>
        </w:r>
      </w:ins>
      <w:del w:id="11511" w:author="Okot" w:date="2019-11-19T20:52:00Z">
        <w:r w:rsidR="000F6E38" w:rsidDel="00122EDB">
          <w:delText>4</w:delText>
        </w:r>
      </w:del>
      <w:r w:rsidR="000F6E38">
        <w:t>.</w:t>
      </w:r>
      <w:ins w:id="11512" w:author="Okot" w:date="2019-11-19T20:52:00Z">
        <w:r>
          <w:t>2</w:t>
        </w:r>
      </w:ins>
      <w:del w:id="11513" w:author="Okot" w:date="2019-11-19T20:52:00Z">
        <w:r w:rsidR="000F6E38" w:rsidDel="00122EDB">
          <w:delText>3</w:delText>
        </w:r>
      </w:del>
      <w:r w:rsidR="00182A62">
        <w:t>.5. System kontroli wersji</w:t>
      </w:r>
      <w:bookmarkEnd w:id="11509"/>
    </w:p>
    <w:p w14:paraId="52AC9335" w14:textId="77777777" w:rsidR="00DB48FA" w:rsidRDefault="00DB48FA">
      <w:pPr>
        <w:rPr>
          <w:ins w:id="11514" w:author="Okot" w:date="2020-01-12T13:34:00Z"/>
        </w:rPr>
        <w:pPrChange w:id="11515" w:author="Okot" w:date="2020-01-08T12:41:00Z">
          <w:pPr>
            <w:pStyle w:val="Nagwek2"/>
          </w:pPr>
        </w:pPrChange>
      </w:pPr>
    </w:p>
    <w:p w14:paraId="25064AE1" w14:textId="76B65959" w:rsidR="00541EFA" w:rsidRDefault="00DB48FA">
      <w:pPr>
        <w:rPr>
          <w:ins w:id="11516" w:author="Okot" w:date="2020-01-13T16:24:00Z"/>
        </w:rPr>
        <w:pPrChange w:id="11517" w:author="Okot" w:date="2020-01-08T12:41:00Z">
          <w:pPr>
            <w:pStyle w:val="Nagwek2"/>
          </w:pPr>
        </w:pPrChange>
      </w:pPr>
      <w:ins w:id="11518"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11519" w:author="Okot" w:date="2020-01-12T13:35:00Z">
        <w:r>
          <w:t>ła znaczną pomyłkę w tekście</w:t>
        </w:r>
      </w:ins>
      <w:ins w:id="11520" w:author="Okot" w:date="2020-01-12T13:36:00Z">
        <w:r>
          <w:t xml:space="preserve"> odnośnie źródeł danych</w:t>
        </w:r>
      </w:ins>
      <w:ins w:id="11521" w:author="Okot" w:date="2020-01-12T13:35:00Z">
        <w:r>
          <w:t xml:space="preserve">, w trakcie </w:t>
        </w:r>
        <w:r w:rsidRPr="00DB48FA">
          <w:rPr>
            <w:highlight w:val="yellow"/>
            <w:rPrChange w:id="11522" w:author="Okot" w:date="2020-01-12T13:35:00Z">
              <w:rPr/>
            </w:rPrChange>
          </w:rPr>
          <w:t>proof readingu</w:t>
        </w:r>
        <w:r>
          <w:t>. Dzięki temu, że już od samego początku, praca była wersjonowana na GitHubie,</w:t>
        </w:r>
      </w:ins>
      <w:ins w:id="11523" w:author="Okot" w:date="2020-01-13T16:26:00Z">
        <w:r w:rsidR="00EB3F99">
          <w:t xml:space="preserve"> a kolejne zmiany czytelnie opisane,</w:t>
        </w:r>
      </w:ins>
      <w:ins w:id="11524" w:author="Okot" w:date="2020-01-12T13:35:00Z">
        <w:r>
          <w:t xml:space="preserve"> udało się znaleźć oryginalny fragment i naprawi</w:t>
        </w:r>
      </w:ins>
      <w:ins w:id="11525" w:author="Okot" w:date="2020-01-12T13:36:00Z">
        <w:r>
          <w:t>ć błąd.</w:t>
        </w:r>
      </w:ins>
    </w:p>
    <w:p w14:paraId="5FA045D5" w14:textId="77777777" w:rsidR="00EB3F99" w:rsidRDefault="00EB3F99">
      <w:pPr>
        <w:ind w:firstLine="0"/>
        <w:rPr>
          <w:ins w:id="11526" w:author="Okot" w:date="2020-01-13T16:24:00Z"/>
        </w:rPr>
        <w:pPrChange w:id="11527" w:author="Okot" w:date="2020-01-13T16:24:00Z">
          <w:pPr>
            <w:pStyle w:val="Nagwek2"/>
          </w:pPr>
        </w:pPrChange>
      </w:pPr>
    </w:p>
    <w:p w14:paraId="22A3D339" w14:textId="120F2DEE" w:rsidR="00EB3F99" w:rsidRDefault="00EB3F99">
      <w:pPr>
        <w:ind w:firstLine="0"/>
        <w:jc w:val="center"/>
        <w:rPr>
          <w:ins w:id="11528" w:author="Okot" w:date="2020-01-12T13:16:00Z"/>
        </w:rPr>
        <w:pPrChange w:id="11529" w:author="Okot" w:date="2020-01-13T16:25:00Z">
          <w:pPr>
            <w:pStyle w:val="Nagwek2"/>
          </w:pPr>
        </w:pPrChange>
      </w:pPr>
      <w:ins w:id="11530"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411A89EB" w:rsidR="00EB3F99" w:rsidRDefault="00EB3F99" w:rsidP="00EB3F99">
      <w:pPr>
        <w:ind w:firstLine="0"/>
        <w:jc w:val="center"/>
        <w:rPr>
          <w:ins w:id="11531" w:author="Okot" w:date="2020-01-13T16:25:00Z"/>
        </w:rPr>
      </w:pPr>
      <w:ins w:id="11532" w:author="Okot" w:date="2020-01-13T16:25:00Z">
        <w:r>
          <w:t>Rys. 5.</w:t>
        </w:r>
      </w:ins>
      <w:ins w:id="11533" w:author="Okot" w:date="2020-01-13T16:26:00Z">
        <w:r w:rsidR="00393E0B">
          <w:t>6</w:t>
        </w:r>
      </w:ins>
      <w:ins w:id="11534" w:author="Okot" w:date="2020-01-13T16:25:00Z">
        <w:r>
          <w:t xml:space="preserve">. </w:t>
        </w:r>
      </w:ins>
      <w:ins w:id="11535" w:author="Okot" w:date="2020-01-13T16:26:00Z">
        <w:r>
          <w:t xml:space="preserve">Widok </w:t>
        </w:r>
      </w:ins>
      <w:ins w:id="11536" w:author="Okot" w:date="2020-01-13T16:27:00Z">
        <w:r>
          <w:t>repozytorium. Historia commit</w:t>
        </w:r>
      </w:ins>
      <w:ins w:id="11537" w:author="Okot" w:date="2020-01-13T16:28:00Z">
        <w:r>
          <w:t>ów</w:t>
        </w:r>
      </w:ins>
      <w:ins w:id="11538" w:author="Okot" w:date="2020-01-13T17:03:00Z">
        <w:r w:rsidR="006F3D50">
          <w:t> [10</w:t>
        </w:r>
        <w:r w:rsidR="00D14859">
          <w:t>]</w:t>
        </w:r>
      </w:ins>
      <w:ins w:id="11539" w:author="Okot" w:date="2020-01-13T16:28:00Z">
        <w:r>
          <w:t>.</w:t>
        </w:r>
      </w:ins>
    </w:p>
    <w:p w14:paraId="7AF2D105" w14:textId="22FFDFEB" w:rsidR="00F47D79" w:rsidRDefault="007B18AB">
      <w:pPr>
        <w:rPr>
          <w:ins w:id="11540" w:author="Okot" w:date="2020-01-12T13:25:00Z"/>
        </w:rPr>
        <w:pPrChange w:id="11541" w:author="Okot" w:date="2020-01-08T12:41:00Z">
          <w:pPr>
            <w:pStyle w:val="Nagwek2"/>
          </w:pPr>
        </w:pPrChange>
      </w:pPr>
      <w:ins w:id="11542"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11543" w:author="Okot" w:date="2020-01-12T13:24:00Z">
        <w:r w:rsidR="00F47D79">
          <w:t>’owy</w:t>
        </w:r>
      </w:ins>
      <w:ins w:id="11544" w:author="Okot" w:date="2020-01-12T13:20:00Z">
        <w:r>
          <w:t xml:space="preserve"> system</w:t>
        </w:r>
      </w:ins>
      <w:ins w:id="11545" w:author="Okot" w:date="2020-01-13T16:30:00Z">
        <w:r w:rsidR="00EB3F99">
          <w:t xml:space="preserve"> stworzony przez Linusa Torvalda, twórcę Linux</w:t>
        </w:r>
      </w:ins>
      <w:ins w:id="11546" w:author="Okot" w:date="2020-01-13T16:32:00Z">
        <w:r w:rsidR="00EB3F99">
          <w:t>a,</w:t>
        </w:r>
      </w:ins>
      <w:ins w:id="11547" w:author="Okot" w:date="2020-01-13T16:30:00Z">
        <w:r w:rsidR="00EB3F99">
          <w:t xml:space="preserve"> wspo</w:t>
        </w:r>
      </w:ins>
      <w:ins w:id="11548" w:author="Okot" w:date="2020-01-13T16:32:00Z">
        <w:r w:rsidR="00EB3F99">
          <w:t xml:space="preserve">magany interfejsem </w:t>
        </w:r>
      </w:ins>
      <w:ins w:id="11549" w:author="Okot" w:date="2020-01-13T16:33:00Z">
        <w:r w:rsidR="00EB3F99">
          <w:t>WWW – platformą GitHub.</w:t>
        </w:r>
      </w:ins>
    </w:p>
    <w:p w14:paraId="58D8F9BA" w14:textId="156B9EDC" w:rsidR="00F47D79" w:rsidRDefault="00F47D79">
      <w:pPr>
        <w:rPr>
          <w:ins w:id="11550" w:author="Okot" w:date="2020-01-13T16:41:00Z"/>
        </w:rPr>
        <w:pPrChange w:id="11551" w:author="Okot" w:date="2020-01-08T12:41:00Z">
          <w:pPr>
            <w:pStyle w:val="Nagwek2"/>
          </w:pPr>
        </w:pPrChange>
      </w:pPr>
      <w:ins w:id="11552" w:author="Okot" w:date="2020-01-12T13:25:00Z">
        <w:r>
          <w:t>GitHub,</w:t>
        </w:r>
      </w:ins>
      <w:ins w:id="11553" w:author="Okot" w:date="2020-01-13T16:35:00Z">
        <w:r w:rsidR="003304FA">
          <w:t xml:space="preserve"> stworzony za pomocą frameworka Ruby on Rails, jest</w:t>
        </w:r>
      </w:ins>
      <w:ins w:id="11554" w:author="Okot" w:date="2020-01-12T13:25:00Z">
        <w:r w:rsidRPr="00F47D79">
          <w:t xml:space="preserve"> </w:t>
        </w:r>
        <w:r w:rsidR="003304FA">
          <w:t>jednym</w:t>
        </w:r>
        <w:r>
          <w:t xml:space="preserve"> z najpopularniejszych interfejsów do </w:t>
        </w:r>
        <w:r w:rsidR="003304FA">
          <w:t>operowania z repozytoriami Gita.</w:t>
        </w:r>
        <w:r>
          <w:t xml:space="preserve"> </w:t>
        </w:r>
      </w:ins>
      <w:ins w:id="11555" w:author="Okot" w:date="2020-01-13T16:36:00Z">
        <w:r w:rsidR="003304FA">
          <w:t xml:space="preserve">W </w:t>
        </w:r>
      </w:ins>
      <w:ins w:id="11556" w:author="Okot" w:date="2020-01-12T13:30:00Z">
        <w:r w:rsidR="00DB48FA">
          <w:t xml:space="preserve">profesjonalnym projekcie </w:t>
        </w:r>
      </w:ins>
      <w:ins w:id="11557" w:author="Okot" w:date="2020-01-12T13:25:00Z">
        <w:r>
          <w:t>umożliwia sprawną pracę nad</w:t>
        </w:r>
      </w:ins>
      <w:ins w:id="11558" w:author="Okot" w:date="2020-01-12T13:30:00Z">
        <w:r w:rsidR="00DB48FA">
          <w:t xml:space="preserve"> aplikacją</w:t>
        </w:r>
      </w:ins>
      <w:ins w:id="11559" w:author="Okot" w:date="2020-01-12T13:25:00Z">
        <w:r>
          <w:t xml:space="preserve"> w zespole.</w:t>
        </w:r>
      </w:ins>
      <w:ins w:id="11560" w:author="Okot" w:date="2020-01-12T13:30:00Z">
        <w:r w:rsidR="00DB48FA">
          <w:t xml:space="preserve"> Tutaj nie mamy do czynienia z grup</w:t>
        </w:r>
      </w:ins>
      <w:ins w:id="11561" w:author="Okot" w:date="2020-01-12T13:31:00Z">
        <w:r w:rsidR="00DB48FA">
          <w:t>ą współpracujących osób, niemniej zdecydowano się korzystać w GitHuba ze względu na jego ogólnoświatową popularność, w</w:t>
        </w:r>
      </w:ins>
      <w:ins w:id="11562" w:author="Okot" w:date="2020-01-12T13:25:00Z">
        <w:r w:rsidR="00EB3F99">
          <w:t>ygodny interfejs</w:t>
        </w:r>
      </w:ins>
      <w:ins w:id="11563" w:author="Okot" w:date="2020-01-12T13:32:00Z">
        <w:r w:rsidR="00DB48FA">
          <w:t>, który pozwala</w:t>
        </w:r>
      </w:ins>
      <w:ins w:id="11564" w:author="Okot" w:date="2020-01-12T13:25:00Z">
        <w:r w:rsidR="00DB48FA">
          <w:t xml:space="preserve"> sprawnie</w:t>
        </w:r>
        <w:r>
          <w:t xml:space="preserve"> rozwi</w:t>
        </w:r>
      </w:ins>
      <w:ins w:id="11565" w:author="Okot" w:date="2020-01-12T13:26:00Z">
        <w:r>
          <w:t>ą</w:t>
        </w:r>
        <w:r w:rsidR="00DB48FA">
          <w:t>zywa</w:t>
        </w:r>
      </w:ins>
      <w:ins w:id="11566" w:author="Okot" w:date="2020-01-12T13:32:00Z">
        <w:r w:rsidR="00DB48FA">
          <w:t>ć</w:t>
        </w:r>
      </w:ins>
      <w:ins w:id="11567"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11568" w:author="Okot" w:date="2020-01-12T13:33:00Z">
        <w:r w:rsidR="00DB48FA">
          <w:t xml:space="preserve">ące </w:t>
        </w:r>
      </w:ins>
      <w:ins w:id="11569" w:author="Okot" w:date="2020-01-12T13:26:00Z">
        <w:r>
          <w:t>szybki dost</w:t>
        </w:r>
      </w:ins>
      <w:ins w:id="11570" w:author="Okot" w:date="2020-01-12T13:27:00Z">
        <w:r>
          <w:t>ęp do poprzednich wersji aplikacji, gdyby nastąpiła taka potrzeba.</w:t>
        </w:r>
      </w:ins>
    </w:p>
    <w:p w14:paraId="48DB8866" w14:textId="09706E47" w:rsidR="00641E87" w:rsidRDefault="00641E87">
      <w:pPr>
        <w:rPr>
          <w:ins w:id="11571" w:author="Okot" w:date="2020-01-13T16:34:00Z"/>
        </w:rPr>
        <w:pPrChange w:id="11572" w:author="Okot" w:date="2020-01-08T12:41:00Z">
          <w:pPr>
            <w:pStyle w:val="Nagwek2"/>
          </w:pPr>
        </w:pPrChange>
      </w:pPr>
      <w:ins w:id="11573" w:author="Okot" w:date="2020-01-13T16:41:00Z">
        <w:r>
          <w:t>Przy czym platforma jest przeznaczona zar</w:t>
        </w:r>
      </w:ins>
      <w:ins w:id="11574" w:author="Okot" w:date="2020-01-13T16:42:00Z">
        <w:r>
          <w:t>ówno dla wielkich korporacji jak i pojedynczych programistów, którzy mogą założyć darmowe konto, które pozwala na utrzymywanie nieograniczonej liczby repozytoriów</w:t>
        </w:r>
      </w:ins>
      <w:ins w:id="11575" w:author="Okot" w:date="2020-01-13T16:43:00Z">
        <w:r>
          <w:t> (w tym trzy prywatne). Wolny dostęp był kolejnym argumentem za korzystaniem z tej platformy</w:t>
        </w:r>
      </w:ins>
      <w:ins w:id="11576" w:author="Okot" w:date="2020-01-13T17:03:00Z">
        <w:r w:rsidR="00CC1693">
          <w:t> [</w:t>
        </w:r>
      </w:ins>
      <w:ins w:id="11577" w:author="Okot" w:date="2020-01-21T15:25:00Z">
        <w:r w:rsidR="006F3D50">
          <w:t>10</w:t>
        </w:r>
      </w:ins>
      <w:ins w:id="11578" w:author="Okot" w:date="2020-01-13T17:03:00Z">
        <w:r w:rsidR="00D14859">
          <w:t>]</w:t>
        </w:r>
      </w:ins>
      <w:ins w:id="11579" w:author="Okot" w:date="2020-01-13T16:43:00Z">
        <w:r>
          <w:t>.</w:t>
        </w:r>
      </w:ins>
    </w:p>
    <w:p w14:paraId="0612162C" w14:textId="5E8AA612" w:rsidR="007B18AB" w:rsidRDefault="007B18AB">
      <w:pPr>
        <w:rPr>
          <w:ins w:id="11580" w:author="Okot" w:date="2020-01-08T12:41:00Z"/>
        </w:rPr>
        <w:pPrChange w:id="11581" w:author="Okot" w:date="2020-01-08T12:41:00Z">
          <w:pPr>
            <w:pStyle w:val="Nagwek2"/>
          </w:pPr>
        </w:pPrChange>
      </w:pPr>
    </w:p>
    <w:p w14:paraId="7D735407" w14:textId="26FEB2B6" w:rsidR="00541EFA" w:rsidRPr="00541EFA" w:rsidRDefault="00541EFA">
      <w:pPr>
        <w:pStyle w:val="Nagwek2"/>
      </w:pPr>
      <w:bookmarkStart w:id="11582" w:name="_Toc35941953"/>
      <w:ins w:id="11583" w:author="Okot" w:date="2020-01-08T12:41:00Z">
        <w:r>
          <w:t>5.2.6. Narz</w:t>
        </w:r>
      </w:ins>
      <w:ins w:id="11584" w:author="Okot" w:date="2020-01-09T06:18:00Z">
        <w:r w:rsidR="00210E3A">
          <w:t>ę</w:t>
        </w:r>
      </w:ins>
      <w:ins w:id="11585" w:author="Okot" w:date="2020-01-08T12:41:00Z">
        <w:r>
          <w:t>dzia do zarządzania projektem.</w:t>
        </w:r>
      </w:ins>
      <w:bookmarkEnd w:id="11582"/>
    </w:p>
    <w:p w14:paraId="6EB0FD37" w14:textId="77777777" w:rsidR="00A5313C" w:rsidRDefault="00A5313C" w:rsidP="006E6B05">
      <w:pPr>
        <w:ind w:firstLine="0"/>
        <w:rPr>
          <w:ins w:id="11586" w:author="Okot" w:date="2020-01-15T15:28:00Z"/>
        </w:rPr>
      </w:pPr>
    </w:p>
    <w:p w14:paraId="5C2BE8DD" w14:textId="40800A6B" w:rsidR="008E066E" w:rsidRDefault="008E066E" w:rsidP="006E6B05">
      <w:pPr>
        <w:ind w:firstLine="0"/>
        <w:rPr>
          <w:ins w:id="11587" w:author="Okot" w:date="2020-01-15T15:30:00Z"/>
        </w:rPr>
      </w:pPr>
      <w:ins w:id="11588" w:author="Okot" w:date="2020-01-15T15:28:00Z">
        <w:r>
          <w:tab/>
          <w:t>Początkowo wszystkie pomysły odnośnie aplikacji spisywane były odręcznie. Kiedy notatki się nadto rozmnożyły i po wysłuchaniu podczas seminarium dyskusji na temat narz</w:t>
        </w:r>
      </w:ins>
      <w:ins w:id="11589" w:author="Okot" w:date="2020-01-15T15:29:00Z">
        <w:r>
          <w:t>ędzi służących do zarządzania projektem, a zwłaszcza ich przydatności w pracy w metodyce zwinnej, zadecydowano da</w:t>
        </w:r>
      </w:ins>
      <w:ins w:id="11590" w:author="Okot" w:date="2020-01-15T15:30:00Z">
        <w:r>
          <w:t>ć im szansę.</w:t>
        </w:r>
      </w:ins>
    </w:p>
    <w:p w14:paraId="69B9997E" w14:textId="2326AD3E" w:rsidR="001F080F" w:rsidRDefault="008E066E">
      <w:pPr>
        <w:rPr>
          <w:ins w:id="11591" w:author="Okot" w:date="2020-01-17T15:03:00Z"/>
        </w:rPr>
        <w:pPrChange w:id="11592" w:author="Okot" w:date="2020-01-15T15:30:00Z">
          <w:pPr>
            <w:ind w:firstLine="0"/>
          </w:pPr>
        </w:pPrChange>
      </w:pPr>
      <w:ins w:id="11593" w:author="Okot" w:date="2020-01-15T15:30:00Z">
        <w:r>
          <w:t>Przyjrzano się kilku najpopularniejszym aktualnie rozwiązaniom</w:t>
        </w:r>
      </w:ins>
      <w:ins w:id="11594" w:author="Okot" w:date="2020-01-15T15:31:00Z">
        <w:r w:rsidR="001F080F">
          <w:t xml:space="preserve">: Asanie, Trello, </w:t>
        </w:r>
      </w:ins>
      <w:ins w:id="11595" w:author="Okot" w:date="2020-01-15T15:34:00Z">
        <w:r>
          <w:t>YouTrack</w:t>
        </w:r>
      </w:ins>
      <w:ins w:id="11596" w:author="Okot" w:date="2020-01-17T15:03:00Z">
        <w:r w:rsidR="001F080F">
          <w:t>owi</w:t>
        </w:r>
      </w:ins>
      <w:ins w:id="11597" w:author="Okot" w:date="2020-01-15T15:34:00Z">
        <w:r>
          <w:t>.</w:t>
        </w:r>
      </w:ins>
      <w:ins w:id="11598" w:author="Okot" w:date="2020-01-17T15:03:00Z">
        <w:r w:rsidR="001F080F">
          <w:t xml:space="preserve"> Myślano też o Azure Boards, ale odrzucono jest na wstępie jako że przynależy do Microsoftu. </w:t>
        </w:r>
      </w:ins>
    </w:p>
    <w:p w14:paraId="7F1C3449" w14:textId="0B9C3A93" w:rsidR="00E83243" w:rsidRDefault="001F080F">
      <w:pPr>
        <w:rPr>
          <w:ins w:id="11599" w:author="Okot" w:date="2020-01-17T15:18:00Z"/>
        </w:rPr>
        <w:pPrChange w:id="11600" w:author="Okot" w:date="2020-01-15T15:30:00Z">
          <w:pPr>
            <w:ind w:firstLine="0"/>
          </w:pPr>
        </w:pPrChange>
      </w:pPr>
      <w:ins w:id="11601"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11602" w:author="Okot" w:date="2020-01-31T14:49:00Z">
        <w:r w:rsidR="00E82EDB">
          <w:t>38</w:t>
        </w:r>
      </w:ins>
      <w:del w:id="11603" w:author="Okot" w:date="2020-03-24T10:01:00Z">
        <w:r w:rsidR="008E53F0" w:rsidDel="00E82EDB">
          <w:delText>1</w:delText>
        </w:r>
      </w:del>
      <w:ins w:id="11604" w:author="Okot" w:date="2020-01-17T15:04:00Z">
        <w:r>
          <w:t xml:space="preserve">], ale na potrzeby </w:t>
        </w:r>
      </w:ins>
      <w:ins w:id="11605" w:author="Okot" w:date="2020-01-17T15:05:00Z">
        <w:r>
          <w:t>jednoosobowego</w:t>
        </w:r>
      </w:ins>
      <w:ins w:id="11606" w:author="Okot" w:date="2020-01-17T15:04:00Z">
        <w:r>
          <w:t xml:space="preserve"> </w:t>
        </w:r>
      </w:ins>
      <w:ins w:id="11607" w:author="Okot" w:date="2020-01-17T15:05:00Z">
        <w:r>
          <w:t>zespołu jak najbardziej jest to liczba wystarczająca</w:t>
        </w:r>
      </w:ins>
      <w:ins w:id="11608" w:author="Okot" w:date="2020-01-17T15:04:00Z">
        <w:r>
          <w:t xml:space="preserve">. </w:t>
        </w:r>
      </w:ins>
      <w:ins w:id="11609" w:author="Okot" w:date="2020-01-17T15:06:00Z">
        <w:r>
          <w:t>Dostępność pełnej wersji Y</w:t>
        </w:r>
      </w:ins>
      <w:ins w:id="11610" w:author="Okot" w:date="2020-01-17T15:07:00Z">
        <w:r>
          <w:t>ou</w:t>
        </w:r>
      </w:ins>
      <w:ins w:id="11611" w:author="Okot" w:date="2020-01-17T15:06:00Z">
        <w:r>
          <w:t>T</w:t>
        </w:r>
      </w:ins>
      <w:ins w:id="11612" w:author="Okot" w:date="2020-01-17T15:07:00Z">
        <w:r>
          <w:t>racka</w:t>
        </w:r>
      </w:ins>
      <w:ins w:id="11613" w:author="Okot" w:date="2020-01-17T15:06:00Z">
        <w:r>
          <w:t xml:space="preserve"> jest jego</w:t>
        </w:r>
      </w:ins>
      <w:ins w:id="11614" w:author="Okot" w:date="2020-01-17T15:04:00Z">
        <w:r>
          <w:t xml:space="preserve"> zalet</w:t>
        </w:r>
      </w:ins>
      <w:ins w:id="11615" w:author="Okot" w:date="2020-01-17T15:06:00Z">
        <w:r>
          <w:t>ą</w:t>
        </w:r>
      </w:ins>
      <w:ins w:id="11616" w:author="Okot" w:date="2020-01-17T15:04:00Z">
        <w:r>
          <w:t xml:space="preserve"> w stosunku Asany, umożliwiającej </w:t>
        </w:r>
      </w:ins>
      <w:ins w:id="11617" w:author="Okot" w:date="2020-01-17T15:06:00Z">
        <w:r>
          <w:t xml:space="preserve">wprawdzie </w:t>
        </w:r>
      </w:ins>
      <w:ins w:id="11618" w:author="Okot" w:date="2020-01-17T15:04:00Z">
        <w:r>
          <w:t>kolaborację nawet 15. osobom</w:t>
        </w:r>
      </w:ins>
      <w:ins w:id="11619" w:author="Okot" w:date="2020-01-17T15:07:00Z">
        <w:r>
          <w:t xml:space="preserve"> w darmowej wersji</w:t>
        </w:r>
      </w:ins>
      <w:ins w:id="11620" w:author="Okot" w:date="2020-01-17T15:04:00Z">
        <w:r>
          <w:t xml:space="preserve">, czy Trello, </w:t>
        </w:r>
      </w:ins>
      <w:ins w:id="11621" w:author="Okot" w:date="2020-01-17T15:07:00Z">
        <w:r>
          <w:t>bo te programy</w:t>
        </w:r>
      </w:ins>
      <w:ins w:id="11622" w:author="Okot" w:date="2020-01-17T15:04:00Z">
        <w:r>
          <w:t xml:space="preserve"> ograniczają dostęp do części funkcji, </w:t>
        </w:r>
      </w:ins>
      <w:ins w:id="11623" w:author="Okot" w:date="2020-01-17T15:08:00Z">
        <w:r>
          <w:t>jeśli nie zostanie wykupiona ichniejsza wersja premium </w:t>
        </w:r>
      </w:ins>
      <w:ins w:id="11624" w:author="Okot" w:date="2020-01-17T15:04:00Z">
        <w:r w:rsidR="00C717AA">
          <w:t>[2</w:t>
        </w:r>
        <w:r w:rsidR="00C46FF7">
          <w:t>,</w:t>
        </w:r>
      </w:ins>
      <w:r w:rsidR="00A6591C">
        <w:t>2</w:t>
      </w:r>
      <w:ins w:id="11625" w:author="Okot" w:date="2020-03-24T10:43:00Z">
        <w:r w:rsidR="001445E3">
          <w:t>6</w:t>
        </w:r>
      </w:ins>
      <w:del w:id="11626" w:author="Okot" w:date="2020-03-24T10:43:00Z">
        <w:r w:rsidR="00A6591C" w:rsidDel="001445E3">
          <w:delText>0</w:delText>
        </w:r>
      </w:del>
      <w:ins w:id="11627" w:author="Okot" w:date="2020-01-17T15:04:00Z">
        <w:r>
          <w:t>].</w:t>
        </w:r>
      </w:ins>
      <w:ins w:id="11628" w:author="Okot" w:date="2020-01-17T15:08:00Z">
        <w:r>
          <w:t xml:space="preserve"> </w:t>
        </w:r>
      </w:ins>
    </w:p>
    <w:p w14:paraId="6DC3FAC7" w14:textId="77777777" w:rsidR="00E83243" w:rsidRDefault="00E83243">
      <w:pPr>
        <w:rPr>
          <w:ins w:id="11629" w:author="Okot" w:date="2020-01-17T15:19:00Z"/>
        </w:rPr>
        <w:pPrChange w:id="11630" w:author="Okot" w:date="2020-01-15T15:30:00Z">
          <w:pPr>
            <w:ind w:firstLine="0"/>
          </w:pPr>
        </w:pPrChange>
      </w:pPr>
    </w:p>
    <w:p w14:paraId="12788E05" w14:textId="18426EAF" w:rsidR="00E83243" w:rsidRDefault="00E83243">
      <w:pPr>
        <w:ind w:firstLine="0"/>
        <w:jc w:val="center"/>
        <w:rPr>
          <w:ins w:id="11631" w:author="Okot" w:date="2020-01-17T15:19:00Z"/>
        </w:rPr>
        <w:pPrChange w:id="11632" w:author="Okot" w:date="2020-01-17T15:19:00Z">
          <w:pPr>
            <w:ind w:firstLine="0"/>
          </w:pPr>
        </w:pPrChange>
      </w:pPr>
      <w:ins w:id="11633"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5964FF97" w:rsidR="00E83243" w:rsidRDefault="00234C27" w:rsidP="008E53F0">
      <w:pPr>
        <w:jc w:val="center"/>
        <w:rPr>
          <w:ins w:id="11634" w:author="Okot" w:date="2020-01-17T15:18:00Z"/>
        </w:rPr>
      </w:pPr>
      <w:ins w:id="11635" w:author="Okot" w:date="2020-01-17T15:19:00Z">
        <w:r>
          <w:t>Rys. 5.7</w:t>
        </w:r>
        <w:r w:rsidR="00E83243">
          <w:t>. Zakładanie projek</w:t>
        </w:r>
        <w:r w:rsidR="00C717AA">
          <w:t>tu w YouTracku oraz Asanie [2</w:t>
        </w:r>
        <w:r w:rsidR="00C46FF7">
          <w:t>,3</w:t>
        </w:r>
      </w:ins>
      <w:ins w:id="11636" w:author="Okot" w:date="2020-03-24T10:02:00Z">
        <w:r w:rsidR="00E82EDB">
          <w:t>8</w:t>
        </w:r>
      </w:ins>
      <w:del w:id="11637" w:author="Okot" w:date="2020-03-24T10:02:00Z">
        <w:r w:rsidR="008E53F0" w:rsidDel="00E82EDB">
          <w:delText>1</w:delText>
        </w:r>
      </w:del>
      <w:ins w:id="11638" w:author="Okot" w:date="2020-01-17T15:19:00Z">
        <w:r w:rsidR="00E83243">
          <w:t>].</w:t>
        </w:r>
      </w:ins>
    </w:p>
    <w:p w14:paraId="267EA680" w14:textId="77777777" w:rsidR="00E83243" w:rsidRDefault="00E83243">
      <w:pPr>
        <w:rPr>
          <w:ins w:id="11639" w:author="Okot" w:date="2020-01-17T15:20:00Z"/>
        </w:rPr>
        <w:pPrChange w:id="11640" w:author="Okot" w:date="2020-01-15T15:30:00Z">
          <w:pPr>
            <w:ind w:firstLine="0"/>
          </w:pPr>
        </w:pPrChange>
      </w:pPr>
    </w:p>
    <w:p w14:paraId="63C636CB" w14:textId="4E692AB7" w:rsidR="00E83243" w:rsidRDefault="00E83243">
      <w:pPr>
        <w:rPr>
          <w:ins w:id="11641" w:author="Okot" w:date="2020-01-17T15:22:00Z"/>
        </w:rPr>
        <w:pPrChange w:id="11642" w:author="Okot" w:date="2020-01-15T15:30:00Z">
          <w:pPr>
            <w:ind w:firstLine="0"/>
          </w:pPr>
        </w:pPrChange>
      </w:pPr>
      <w:ins w:id="11643" w:author="Okot" w:date="2020-01-17T15:20:00Z">
        <w:r>
          <w:t xml:space="preserve">Zarówno YouTrack jak i Asana proponują różne szablony dedykowane do różnych typów projektu już przy </w:t>
        </w:r>
      </w:ins>
      <w:ins w:id="11644" w:author="Okot" w:date="2020-01-17T15:21:00Z">
        <w:r>
          <w:t>zakładaniu</w:t>
        </w:r>
      </w:ins>
      <w:ins w:id="11645" w:author="Okot" w:date="2020-01-17T15:20:00Z">
        <w:r>
          <w:t xml:space="preserve"> pierwszego</w:t>
        </w:r>
      </w:ins>
      <w:ins w:id="11646" w:author="Okot" w:date="2020-01-17T15:21:00Z">
        <w:r>
          <w:t xml:space="preserve"> projektu, podczas gdy Trello na początku przeprowadza użytkownika przez proces kreowania najprostszej tablicy zadań, dopiero później, przy zak</w:t>
        </w:r>
      </w:ins>
      <w:ins w:id="11647" w:author="Okot" w:date="2020-01-17T15:22:00Z">
        <w:r>
          <w:t>ładaniu nowej tablicy można odkryć, że w tej aplikacji też istnieją różne szablony.</w:t>
        </w:r>
      </w:ins>
    </w:p>
    <w:p w14:paraId="7DB84333" w14:textId="40025E9C" w:rsidR="00E83243" w:rsidRDefault="007901ED">
      <w:pPr>
        <w:ind w:firstLine="0"/>
        <w:jc w:val="center"/>
        <w:rPr>
          <w:ins w:id="11648" w:author="Okot" w:date="2020-01-17T15:22:00Z"/>
        </w:rPr>
        <w:pPrChange w:id="11649" w:author="Okot" w:date="2020-01-24T16:23:00Z">
          <w:pPr>
            <w:ind w:firstLine="0"/>
          </w:pPr>
        </w:pPrChange>
      </w:pPr>
      <w:ins w:id="11650"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5730F112" w:rsidR="007901ED" w:rsidRDefault="007901ED">
      <w:pPr>
        <w:ind w:firstLine="0"/>
        <w:jc w:val="center"/>
        <w:rPr>
          <w:ins w:id="11651" w:author="Okot" w:date="2020-01-17T15:24:00Z"/>
        </w:rPr>
        <w:pPrChange w:id="11652" w:author="Okot" w:date="2020-01-17T15:24:00Z">
          <w:pPr>
            <w:ind w:firstLine="0"/>
          </w:pPr>
        </w:pPrChange>
      </w:pPr>
      <w:ins w:id="11653" w:author="Okot" w:date="2020-01-17T15:24:00Z">
        <w:r>
          <w:t>Rys. </w:t>
        </w:r>
        <w:r w:rsidR="00BB35DA">
          <w:t>5</w:t>
        </w:r>
        <w:r w:rsidR="00234C27">
          <w:t>.8</w:t>
        </w:r>
        <w:r w:rsidR="00C46FF7">
          <w:t>. Szablony tablic w Trello [</w:t>
        </w:r>
      </w:ins>
      <w:r w:rsidR="00A6591C">
        <w:t>2</w:t>
      </w:r>
      <w:ins w:id="11654" w:author="Okot" w:date="2020-03-24T10:43:00Z">
        <w:r w:rsidR="001445E3">
          <w:t>6</w:t>
        </w:r>
      </w:ins>
      <w:del w:id="11655" w:author="Okot" w:date="2020-03-24T10:43:00Z">
        <w:r w:rsidR="00A6591C" w:rsidDel="001445E3">
          <w:delText>0</w:delText>
        </w:r>
      </w:del>
      <w:ins w:id="11656" w:author="Okot" w:date="2020-01-17T15:24:00Z">
        <w:r>
          <w:t>].</w:t>
        </w:r>
      </w:ins>
    </w:p>
    <w:p w14:paraId="17840528" w14:textId="7C51BA1B" w:rsidR="007901ED" w:rsidRDefault="00E82824">
      <w:pPr>
        <w:rPr>
          <w:ins w:id="11657" w:author="Okot" w:date="2020-01-17T15:26:00Z"/>
        </w:rPr>
        <w:pPrChange w:id="11658" w:author="Okot" w:date="2020-01-17T15:24:00Z">
          <w:pPr>
            <w:ind w:firstLine="0"/>
          </w:pPr>
        </w:pPrChange>
      </w:pPr>
      <w:ins w:id="11659" w:author="Okot" w:date="2020-01-17T15:24:00Z">
        <w:r>
          <w:lastRenderedPageBreak/>
          <w:t>Jak można zauwa</w:t>
        </w:r>
      </w:ins>
      <w:ins w:id="11660" w:author="Okot" w:date="2020-01-17T15:25:00Z">
        <w:r>
          <w:t>żyć na rysunku 5.7. w Trello występuj</w:t>
        </w:r>
      </w:ins>
      <w:ins w:id="11661" w:author="Okot" w:date="2020-01-17T15:26:00Z">
        <w:r>
          <w:t>e</w:t>
        </w:r>
      </w:ins>
      <w:ins w:id="11662" w:author="Okot" w:date="2020-01-17T15:25:00Z">
        <w:r>
          <w:t xml:space="preserve"> </w:t>
        </w:r>
      </w:ins>
      <w:ins w:id="11663" w:author="Okot" w:date="2020-01-17T15:26:00Z">
        <w:r>
          <w:t xml:space="preserve">dziwny </w:t>
        </w:r>
      </w:ins>
      <w:ins w:id="11664" w:author="Okot" w:date="2020-01-17T15:25:00Z">
        <w:r>
          <w:t>misz-masz językowy</w:t>
        </w:r>
      </w:ins>
      <w:ins w:id="11665" w:author="Okot" w:date="2020-01-17T15:26:00Z">
        <w:r>
          <w:t>, który zostawia wrażenie nieprofesjonalności</w:t>
        </w:r>
      </w:ins>
      <w:ins w:id="11666" w:author="Okot" w:date="2020-01-17T15:25:00Z">
        <w:r>
          <w:t>.</w:t>
        </w:r>
      </w:ins>
    </w:p>
    <w:p w14:paraId="662007A0" w14:textId="1456B6F4" w:rsidR="00E82824" w:rsidRDefault="00E82824">
      <w:pPr>
        <w:rPr>
          <w:ins w:id="11667" w:author="Okot" w:date="2020-01-17T15:20:00Z"/>
        </w:rPr>
        <w:pPrChange w:id="11668" w:author="Okot" w:date="2020-01-17T15:24:00Z">
          <w:pPr>
            <w:ind w:firstLine="0"/>
          </w:pPr>
        </w:pPrChange>
      </w:pPr>
      <w:ins w:id="11669" w:author="Okot" w:date="2020-01-17T15:27:00Z">
        <w:r>
          <w:t>Głównym kryterium wyboru aplikacji była prostota użytkowania, a nast</w:t>
        </w:r>
      </w:ins>
      <w:ins w:id="11670" w:author="Okot" w:date="2020-01-17T15:28:00Z">
        <w:r>
          <w:t>ępnie czytelność. Założono, że przy nauce nowego języka programowania, frameworka oraz bazy danych, dokładanie czasu na zgłębianie</w:t>
        </w:r>
      </w:ins>
      <w:ins w:id="11671" w:author="Okot" w:date="2020-01-17T15:29:00Z">
        <w:r>
          <w:t xml:space="preserve"> skomplikowanej</w:t>
        </w:r>
      </w:ins>
      <w:ins w:id="11672" w:author="Okot" w:date="2020-01-17T15:28:00Z">
        <w:r>
          <w:t xml:space="preserve"> obsługi</w:t>
        </w:r>
      </w:ins>
      <w:ins w:id="11673" w:author="Okot" w:date="2020-01-17T15:29:00Z">
        <w:r>
          <w:t xml:space="preserve"> </w:t>
        </w:r>
      </w:ins>
      <w:ins w:id="11674" w:author="Okot" w:date="2020-01-17T15:28:00Z">
        <w:r>
          <w:t>aplikacji</w:t>
        </w:r>
      </w:ins>
      <w:ins w:id="11675" w:author="Okot" w:date="2020-01-17T15:29:00Z">
        <w:r>
          <w:t xml:space="preserve"> pomocniczej, byłoby stratą czasu, szczególnie że na rynku istnieje wiele tego typu narzędzi i na pewno można znaleźć takie, którego obs</w:t>
        </w:r>
      </w:ins>
      <w:ins w:id="11676" w:author="Okot" w:date="2020-01-17T15:30:00Z">
        <w:r>
          <w:t>ługa będzie intuicyjna.</w:t>
        </w:r>
      </w:ins>
    </w:p>
    <w:p w14:paraId="4FC1590C" w14:textId="41A9E8F5" w:rsidR="00B5551B" w:rsidRDefault="00E82824">
      <w:pPr>
        <w:rPr>
          <w:ins w:id="11677" w:author="Okot" w:date="2020-01-17T15:34:00Z"/>
        </w:rPr>
        <w:pPrChange w:id="11678" w:author="Okot" w:date="2020-01-24T16:26:00Z">
          <w:pPr>
            <w:ind w:firstLine="0"/>
          </w:pPr>
        </w:pPrChange>
      </w:pPr>
      <w:ins w:id="11679" w:author="Okot" w:date="2020-01-17T15:30:00Z">
        <w:r>
          <w:t>D</w:t>
        </w:r>
        <w:r w:rsidR="00B5551B">
          <w:t>latego szybko po</w:t>
        </w:r>
      </w:ins>
      <w:ins w:id="11680" w:author="Okot" w:date="2020-01-17T15:08:00Z">
        <w:r w:rsidR="001F080F">
          <w:t xml:space="preserve"> rozpocz</w:t>
        </w:r>
      </w:ins>
      <w:ins w:id="11681" w:author="Okot" w:date="2020-01-17T15:09:00Z">
        <w:r w:rsidR="001F080F">
          <w:t xml:space="preserve">ęciu pracy z YouTrackiem </w:t>
        </w:r>
      </w:ins>
      <w:ins w:id="11682" w:author="Okot" w:date="2020-01-17T15:30:00Z">
        <w:r w:rsidR="00B5551B">
          <w:t>zadecydowano, że aplikacja nie spe</w:t>
        </w:r>
      </w:ins>
      <w:ins w:id="11683" w:author="Okot" w:date="2020-01-17T15:31:00Z">
        <w:r w:rsidR="00B5551B">
          <w:t>łnia podstawowego kryterium</w:t>
        </w:r>
      </w:ins>
      <w:ins w:id="11684" w:author="Okot" w:date="2020-01-17T15:30:00Z">
        <w:r w:rsidR="00B5551B">
          <w:t>.</w:t>
        </w:r>
      </w:ins>
    </w:p>
    <w:p w14:paraId="5E0D6C2E" w14:textId="7E70B4B5" w:rsidR="00274F42" w:rsidRDefault="00274F42">
      <w:pPr>
        <w:ind w:firstLine="0"/>
        <w:jc w:val="center"/>
        <w:rPr>
          <w:ins w:id="11685" w:author="Okot" w:date="2020-01-17T15:30:00Z"/>
        </w:rPr>
        <w:pPrChange w:id="11686" w:author="Okot" w:date="2020-01-24T16:25:00Z">
          <w:pPr>
            <w:ind w:firstLine="0"/>
          </w:pPr>
        </w:pPrChange>
      </w:pPr>
      <w:ins w:id="11687"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11688" w:author="Okot" w:date="2020-01-17T15:36:00Z"/>
        </w:rPr>
        <w:pPrChange w:id="11689" w:author="Okot" w:date="2020-01-15T15:30:00Z">
          <w:pPr>
            <w:ind w:firstLine="0"/>
          </w:pPr>
        </w:pPrChange>
      </w:pPr>
    </w:p>
    <w:p w14:paraId="44A76441" w14:textId="0256645D" w:rsidR="00274F42" w:rsidRDefault="00234C27">
      <w:pPr>
        <w:jc w:val="center"/>
        <w:rPr>
          <w:ins w:id="11690" w:author="Okot" w:date="2020-01-17T15:36:00Z"/>
        </w:rPr>
        <w:pPrChange w:id="11691" w:author="Okot" w:date="2020-01-17T15:36:00Z">
          <w:pPr>
            <w:ind w:firstLine="0"/>
          </w:pPr>
        </w:pPrChange>
      </w:pPr>
      <w:ins w:id="11692" w:author="Okot" w:date="2020-01-17T15:36:00Z">
        <w:r>
          <w:t>Rys. 5.9</w:t>
        </w:r>
        <w:r w:rsidR="00274F42">
          <w:t>. Widok na tablicę projektu oraz dodawani</w:t>
        </w:r>
        <w:r w:rsidR="00C46FF7">
          <w:t>e nowego zadania w YouTracku [3</w:t>
        </w:r>
      </w:ins>
      <w:ins w:id="11693" w:author="Okot" w:date="2020-03-24T10:02:00Z">
        <w:r w:rsidR="00E82EDB">
          <w:t>8</w:t>
        </w:r>
      </w:ins>
      <w:del w:id="11694" w:author="Okot" w:date="2020-03-24T10:02:00Z">
        <w:r w:rsidR="008E53F0" w:rsidDel="00E82EDB">
          <w:delText>1</w:delText>
        </w:r>
      </w:del>
      <w:ins w:id="11695" w:author="Okot" w:date="2020-01-17T15:36:00Z">
        <w:r w:rsidR="00274F42">
          <w:t>].</w:t>
        </w:r>
      </w:ins>
    </w:p>
    <w:p w14:paraId="35DE0E2E" w14:textId="77777777" w:rsidR="00274F42" w:rsidRDefault="00274F42">
      <w:pPr>
        <w:rPr>
          <w:ins w:id="11696" w:author="Okot" w:date="2020-01-17T15:36:00Z"/>
        </w:rPr>
        <w:pPrChange w:id="11697" w:author="Okot" w:date="2020-01-17T15:38:00Z">
          <w:pPr>
            <w:ind w:firstLine="0"/>
          </w:pPr>
        </w:pPrChange>
      </w:pPr>
    </w:p>
    <w:p w14:paraId="22D2DDEB" w14:textId="53C01750" w:rsidR="00274F42" w:rsidRDefault="00274F42">
      <w:pPr>
        <w:rPr>
          <w:ins w:id="11698" w:author="Okot" w:date="2020-01-17T15:39:00Z"/>
        </w:rPr>
        <w:pPrChange w:id="11699" w:author="Okot" w:date="2020-01-17T15:38:00Z">
          <w:pPr>
            <w:ind w:firstLine="0"/>
          </w:pPr>
        </w:pPrChange>
      </w:pPr>
      <w:ins w:id="11700" w:author="Okot" w:date="2020-01-17T15:36:00Z">
        <w:r>
          <w:t xml:space="preserve">Interfejs graficzny jest minimalistyczny, ale w subiektywnej ocenie autorki jest to jeden z </w:t>
        </w:r>
      </w:ins>
      <w:ins w:id="11701" w:author="Okot" w:date="2020-01-17T15:37:00Z">
        <w:r>
          <w:t xml:space="preserve">rzadkich przypadków, kiedy nadmierny minimalizm zmniejsza czytelność. </w:t>
        </w:r>
      </w:ins>
      <w:ins w:id="11702" w:author="Okot" w:date="2020-01-17T15:38:00Z">
        <w:r>
          <w:t>D</w:t>
        </w:r>
      </w:ins>
      <w:ins w:id="11703" w:author="Okot" w:date="2020-01-17T15:37:00Z">
        <w:r>
          <w:t xml:space="preserve">odawanie nowych zadań, ich modyfikacja, łączenie zadań ze sobą wymaga przechodzenia do kolejnych podstron </w:t>
        </w:r>
      </w:ins>
      <w:ins w:id="11704" w:author="Okot" w:date="2020-01-17T15:38:00Z">
        <w:r>
          <w:t xml:space="preserve">i przeszukiwania opcji, co na pewno nie jest skomplikowane jak się już raz tego nauczy, ale </w:t>
        </w:r>
      </w:ins>
      <w:ins w:id="11705" w:author="Okot" w:date="2020-01-31T14:49:00Z">
        <w:r w:rsidR="00C46FF7">
          <w:t>zdecydowanie</w:t>
        </w:r>
      </w:ins>
      <w:ins w:id="11706" w:author="Okot" w:date="2020-01-17T15:38:00Z">
        <w:r>
          <w:t xml:space="preserve"> nie jest intuicyjne przy pierwszym podej</w:t>
        </w:r>
      </w:ins>
      <w:ins w:id="11707" w:author="Okot" w:date="2020-01-17T15:39:00Z">
        <w:r>
          <w:t>ściu.</w:t>
        </w:r>
      </w:ins>
    </w:p>
    <w:p w14:paraId="72C60AC9" w14:textId="7818E3F1" w:rsidR="001F080F" w:rsidRDefault="00274F42">
      <w:pPr>
        <w:rPr>
          <w:ins w:id="11708" w:author="Okot" w:date="2020-01-17T15:40:00Z"/>
        </w:rPr>
        <w:pPrChange w:id="11709" w:author="Okot" w:date="2020-01-17T15:39:00Z">
          <w:pPr>
            <w:ind w:firstLine="0"/>
          </w:pPr>
        </w:pPrChange>
      </w:pPr>
      <w:ins w:id="11710" w:author="Okot" w:date="2020-01-17T15:39:00Z">
        <w:r>
          <w:lastRenderedPageBreak/>
          <w:t xml:space="preserve">W porównaniu do YouTracka </w:t>
        </w:r>
      </w:ins>
      <w:ins w:id="11711" w:author="Okot" w:date="2020-01-17T15:09:00Z">
        <w:r>
          <w:t>korzystanie z</w:t>
        </w:r>
        <w:r w:rsidR="001F080F">
          <w:t xml:space="preserve"> Asany albo Trello </w:t>
        </w:r>
      </w:ins>
      <w:ins w:id="11712" w:author="Okot" w:date="2020-01-17T15:39:00Z">
        <w:r>
          <w:t>jest łatwe od pierwszej pr</w:t>
        </w:r>
      </w:ins>
      <w:ins w:id="11713" w:author="Okot" w:date="2020-01-17T15:40:00Z">
        <w:r>
          <w:t>óby</w:t>
        </w:r>
      </w:ins>
      <w:ins w:id="11714" w:author="Okot" w:date="2020-01-17T15:09:00Z">
        <w:r w:rsidR="001F080F">
          <w:t xml:space="preserve">. </w:t>
        </w:r>
      </w:ins>
      <w:ins w:id="11715"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11716" w:author="Okot" w:date="2020-01-15T15:28:00Z"/>
        </w:rPr>
        <w:pPrChange w:id="11717" w:author="Okot" w:date="2020-01-24T16:26:00Z">
          <w:pPr>
            <w:ind w:firstLine="0"/>
          </w:pPr>
        </w:pPrChange>
      </w:pPr>
      <w:ins w:id="11718"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1CEB3B3E" w:rsidR="00F27142" w:rsidRDefault="00F27142">
      <w:pPr>
        <w:ind w:firstLine="0"/>
        <w:jc w:val="center"/>
        <w:rPr>
          <w:ins w:id="11719" w:author="Okot" w:date="2020-01-15T16:45:00Z"/>
        </w:rPr>
        <w:pPrChange w:id="11720" w:author="Okot" w:date="2020-01-15T16:45:00Z">
          <w:pPr>
            <w:ind w:firstLine="0"/>
          </w:pPr>
        </w:pPrChange>
      </w:pPr>
      <w:ins w:id="11721" w:author="Okot" w:date="2020-01-15T16:45:00Z">
        <w:r>
          <w:t>Rys. 5.</w:t>
        </w:r>
      </w:ins>
      <w:ins w:id="11722" w:author="Okot" w:date="2020-01-17T12:09:00Z">
        <w:r w:rsidR="00234C27">
          <w:t>10</w:t>
        </w:r>
      </w:ins>
      <w:ins w:id="11723" w:author="Okot" w:date="2020-01-15T16:45:00Z">
        <w:r>
          <w:t>. Widok na tablicę zarządzania projektem </w:t>
        </w:r>
      </w:ins>
      <w:ins w:id="11724" w:author="Okot" w:date="2020-01-17T15:43:00Z">
        <w:r w:rsidR="009732F4">
          <w:t>w Asanie</w:t>
        </w:r>
      </w:ins>
      <w:ins w:id="11725" w:author="Okot" w:date="2020-01-15T16:45:00Z">
        <w:r>
          <w:t>[</w:t>
        </w:r>
      </w:ins>
      <w:ins w:id="11726" w:author="Okot" w:date="2020-01-17T11:07:00Z">
        <w:r w:rsidR="00C717AA">
          <w:t>2</w:t>
        </w:r>
      </w:ins>
      <w:ins w:id="11727" w:author="Okot" w:date="2020-01-15T16:45:00Z">
        <w:r>
          <w:t>].</w:t>
        </w:r>
      </w:ins>
    </w:p>
    <w:p w14:paraId="44C1E684" w14:textId="77777777" w:rsidR="00F27142" w:rsidRDefault="00F27142" w:rsidP="006E6B05">
      <w:pPr>
        <w:ind w:firstLine="0"/>
        <w:rPr>
          <w:ins w:id="11728" w:author="Okot" w:date="2020-01-17T15:43:00Z"/>
        </w:rPr>
      </w:pPr>
    </w:p>
    <w:p w14:paraId="70536F24" w14:textId="6062536D" w:rsidR="009732F4" w:rsidRDefault="009732F4" w:rsidP="006E6B05">
      <w:pPr>
        <w:ind w:firstLine="0"/>
      </w:pPr>
      <w:ins w:id="11729"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1EA47522" w:rsidR="009732F4" w:rsidRDefault="00234C27">
      <w:pPr>
        <w:jc w:val="center"/>
        <w:rPr>
          <w:ins w:id="11730" w:author="Okot" w:date="2020-01-24T16:26:00Z"/>
        </w:rPr>
        <w:pPrChange w:id="11731" w:author="Okot" w:date="2020-01-17T15:47:00Z">
          <w:pPr>
            <w:pStyle w:val="Podtytu"/>
          </w:pPr>
        </w:pPrChange>
      </w:pPr>
      <w:ins w:id="11732" w:author="Okot" w:date="2020-01-17T15:47:00Z">
        <w:r>
          <w:t>Rys. 5.11</w:t>
        </w:r>
        <w:r w:rsidR="009732F4">
          <w:t>. Dodawanie nowego zadania w Asanie [</w:t>
        </w:r>
      </w:ins>
      <w:ins w:id="11733" w:author="Okot" w:date="2020-03-24T11:27:00Z">
        <w:r w:rsidR="00C717AA">
          <w:t>2</w:t>
        </w:r>
      </w:ins>
      <w:ins w:id="11734" w:author="Okot" w:date="2020-01-17T15:47:00Z">
        <w:r w:rsidR="009732F4">
          <w:t>].</w:t>
        </w:r>
      </w:ins>
    </w:p>
    <w:p w14:paraId="55CF193A" w14:textId="16F1DC61" w:rsidR="009732F4" w:rsidRDefault="009B4D7D">
      <w:pPr>
        <w:ind w:firstLine="0"/>
        <w:rPr>
          <w:ins w:id="11735" w:author="Okot" w:date="2020-01-17T15:48:00Z"/>
        </w:rPr>
        <w:pPrChange w:id="11736" w:author="Okot" w:date="2020-01-17T15:51:00Z">
          <w:pPr>
            <w:pStyle w:val="Podtytu"/>
          </w:pPr>
        </w:pPrChange>
      </w:pPr>
      <w:ins w:id="11737"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11738" w:author="Okot" w:date="2020-01-17T15:52:00Z"/>
        </w:rPr>
        <w:pPrChange w:id="11739" w:author="Okot" w:date="2020-01-17T15:47:00Z">
          <w:pPr>
            <w:pStyle w:val="Podtytu"/>
          </w:pPr>
        </w:pPrChange>
      </w:pPr>
    </w:p>
    <w:p w14:paraId="770E4DE0" w14:textId="0B9D2226" w:rsidR="009B4D7D" w:rsidRDefault="009B4D7D">
      <w:pPr>
        <w:jc w:val="center"/>
        <w:rPr>
          <w:ins w:id="11740" w:author="Okot" w:date="2020-01-17T15:52:00Z"/>
        </w:rPr>
        <w:pPrChange w:id="11741" w:author="Okot" w:date="2020-01-17T15:47:00Z">
          <w:pPr>
            <w:pStyle w:val="Podtytu"/>
          </w:pPr>
        </w:pPrChange>
      </w:pPr>
      <w:ins w:id="11742" w:author="Okot" w:date="2020-01-17T15:52:00Z">
        <w:r>
          <w:t>Rys. 5.</w:t>
        </w:r>
        <w:r w:rsidR="00234C27">
          <w:t>12</w:t>
        </w:r>
        <w:r>
          <w:t>. Domyślna tablica w Trello z wyświetlonym oknem modalnym dodawania nowego zadania</w:t>
        </w:r>
      </w:ins>
      <w:ins w:id="11743" w:author="Okot" w:date="2020-01-17T15:53:00Z">
        <w:r>
          <w:t> </w:t>
        </w:r>
        <w:r w:rsidR="0045217F">
          <w:t>[</w:t>
        </w:r>
      </w:ins>
      <w:r w:rsidR="00A6591C">
        <w:t>2</w:t>
      </w:r>
      <w:ins w:id="11744" w:author="Okot" w:date="2020-03-24T10:43:00Z">
        <w:r w:rsidR="001445E3">
          <w:t>6</w:t>
        </w:r>
      </w:ins>
      <w:del w:id="11745" w:author="Okot" w:date="2020-03-24T10:43:00Z">
        <w:r w:rsidR="00A6591C" w:rsidDel="001445E3">
          <w:delText>0</w:delText>
        </w:r>
      </w:del>
      <w:ins w:id="11746" w:author="Okot" w:date="2020-01-17T15:53:00Z">
        <w:r>
          <w:t>].</w:t>
        </w:r>
      </w:ins>
    </w:p>
    <w:p w14:paraId="7ACE8E2C" w14:textId="77777777" w:rsidR="009B4D7D" w:rsidRDefault="009B4D7D">
      <w:pPr>
        <w:jc w:val="center"/>
        <w:rPr>
          <w:ins w:id="11747" w:author="Okot" w:date="2020-01-17T15:53:00Z"/>
        </w:rPr>
        <w:pPrChange w:id="11748" w:author="Okot" w:date="2020-01-17T15:47:00Z">
          <w:pPr>
            <w:pStyle w:val="Podtytu"/>
          </w:pPr>
        </w:pPrChange>
      </w:pPr>
    </w:p>
    <w:p w14:paraId="2BB5A671" w14:textId="14D558A3" w:rsidR="000557D1" w:rsidRDefault="00234C27">
      <w:pPr>
        <w:jc w:val="left"/>
        <w:rPr>
          <w:ins w:id="11749" w:author="Okot" w:date="2020-01-17T15:56:00Z"/>
        </w:rPr>
        <w:pPrChange w:id="11750" w:author="Okot" w:date="2020-01-17T15:53:00Z">
          <w:pPr>
            <w:pStyle w:val="Podtytu"/>
          </w:pPr>
        </w:pPrChange>
      </w:pPr>
      <w:ins w:id="11751"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11752" w:author="Okot" w:date="2020-01-24T16:29:00Z"/>
        </w:rPr>
        <w:pPrChange w:id="11753" w:author="Okot" w:date="2020-01-17T15:53:00Z">
          <w:pPr>
            <w:pStyle w:val="Podtytu"/>
          </w:pPr>
        </w:pPrChange>
      </w:pPr>
      <w:ins w:id="11754" w:author="Okot" w:date="2020-01-17T15:56:00Z">
        <w:r>
          <w:t>Ostatecznie zdecydowaną się na Asanę czysto ze względów estetycznych.</w:t>
        </w:r>
      </w:ins>
    </w:p>
    <w:p w14:paraId="6445212B" w14:textId="6B5449C8" w:rsidR="00234C27" w:rsidRDefault="00234C27">
      <w:pPr>
        <w:jc w:val="left"/>
        <w:rPr>
          <w:ins w:id="11755" w:author="Okot" w:date="2020-01-17T15:55:00Z"/>
        </w:rPr>
        <w:pPrChange w:id="11756" w:author="Okot" w:date="2020-01-17T15:53:00Z">
          <w:pPr>
            <w:pStyle w:val="Podtytu"/>
          </w:pPr>
        </w:pPrChange>
      </w:pPr>
      <w:ins w:id="11757" w:author="Okot" w:date="2020-01-24T16:29:00Z">
        <w:r>
          <w:t xml:space="preserve">Przedstawiono już wszystkie narzędzia wykorzystywane przy pracy </w:t>
        </w:r>
      </w:ins>
      <w:ins w:id="11758" w:author="Okot" w:date="2020-01-24T16:31:00Z">
        <w:r>
          <w:t>–</w:t>
        </w:r>
      </w:ins>
      <w:ins w:id="11759" w:author="Okot" w:date="2020-01-24T16:29:00Z">
        <w:r>
          <w:t xml:space="preserve"> mo</w:t>
        </w:r>
      </w:ins>
      <w:ins w:id="11760" w:author="Okot" w:date="2020-01-24T16:31:00Z">
        <w:r>
          <w:t>żna przystąpić do pierwszej iteracji.</w:t>
        </w:r>
      </w:ins>
    </w:p>
    <w:p w14:paraId="4D53ADDC" w14:textId="77777777" w:rsidR="000557D1" w:rsidRDefault="000557D1">
      <w:pPr>
        <w:jc w:val="left"/>
        <w:rPr>
          <w:ins w:id="11761" w:author="Okot" w:date="2020-01-17T15:46:00Z"/>
        </w:rPr>
        <w:pPrChange w:id="11762" w:author="Okot" w:date="2020-01-17T15:53:00Z">
          <w:pPr>
            <w:pStyle w:val="Podtytu"/>
          </w:pPr>
        </w:pPrChange>
      </w:pPr>
    </w:p>
    <w:p w14:paraId="03EC5109" w14:textId="2974EE3A" w:rsidR="003756C3" w:rsidRDefault="00122EDB" w:rsidP="003756C3">
      <w:pPr>
        <w:pStyle w:val="Podtytu"/>
      </w:pPr>
      <w:bookmarkStart w:id="11763" w:name="_Toc35941954"/>
      <w:ins w:id="11764" w:author="Okot" w:date="2019-11-19T20:52:00Z">
        <w:r>
          <w:t>5</w:t>
        </w:r>
      </w:ins>
      <w:del w:id="11765" w:author="Okot" w:date="2019-11-19T20:52:00Z">
        <w:r w:rsidR="00F853FF" w:rsidDel="00122EDB">
          <w:delText>4</w:delText>
        </w:r>
      </w:del>
      <w:r w:rsidR="00F853FF">
        <w:t>.</w:t>
      </w:r>
      <w:ins w:id="11766" w:author="Okot" w:date="2019-11-19T20:52:00Z">
        <w:r>
          <w:t>3</w:t>
        </w:r>
      </w:ins>
      <w:del w:id="11767" w:author="Okot" w:date="2019-11-19T20:52:00Z">
        <w:r w:rsidR="001401C4" w:rsidDel="00122EDB">
          <w:delText>4</w:delText>
        </w:r>
      </w:del>
      <w:r w:rsidR="003756C3">
        <w:t>. I iteracja</w:t>
      </w:r>
      <w:r w:rsidR="001401C4">
        <w:t xml:space="preserve">: podwaliny </w:t>
      </w:r>
      <w:ins w:id="11768" w:author="Okot" w:date="2019-12-03T18:17:00Z">
        <w:r w:rsidR="00A26129">
          <w:t>systemu</w:t>
        </w:r>
      </w:ins>
      <w:bookmarkEnd w:id="11763"/>
      <w:del w:id="11769"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11770"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11771" w:author="Okot" w:date="2020-01-04T07:43:00Z">
        <w:r w:rsidR="002E03FD">
          <w:t>styli</w:t>
        </w:r>
      </w:ins>
      <w:del w:id="11772"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11773" w:author="Okot" w:date="2019-11-19T20:51:00Z"/>
        </w:rPr>
        <w:pPrChange w:id="11774" w:author="Okot" w:date="2019-11-19T20:51:00Z">
          <w:pPr>
            <w:ind w:firstLine="0"/>
          </w:pPr>
        </w:pPrChange>
      </w:pPr>
    </w:p>
    <w:p w14:paraId="3F4D583C" w14:textId="1B1A0888" w:rsidR="00933A64" w:rsidDel="00122EDB" w:rsidRDefault="00933A64">
      <w:pPr>
        <w:rPr>
          <w:del w:id="11775" w:author="Okot" w:date="2019-11-19T20:51:00Z"/>
        </w:rPr>
        <w:pPrChange w:id="11776" w:author="Okot" w:date="2019-11-19T20:51:00Z">
          <w:pPr>
            <w:ind w:firstLine="0"/>
            <w:jc w:val="center"/>
          </w:pPr>
        </w:pPrChange>
      </w:pPr>
      <w:del w:id="11777"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11778" w:author="Okot" w:date="2019-11-19T20:51:00Z">
          <w:pPr>
            <w:jc w:val="center"/>
          </w:pPr>
        </w:pPrChange>
      </w:pPr>
      <w:del w:id="11779" w:author="Okot" w:date="2019-11-18T19:42:00Z">
        <w:r w:rsidDel="00875EFE">
          <w:delText xml:space="preserve">opowieść </w:delText>
        </w:r>
      </w:del>
      <w:del w:id="11780" w:author="Okot" w:date="2019-11-19T20:51:00Z">
        <w:r w:rsidDel="00122EDB">
          <w:delText>klienta wybrana do realizacja w I iteracji.</w:delText>
        </w:r>
      </w:del>
    </w:p>
    <w:p w14:paraId="44283568" w14:textId="6D72EE3D" w:rsidR="005A7B82" w:rsidRDefault="005A7B82">
      <w:pPr>
        <w:rPr>
          <w:ins w:id="11781" w:author="Okot" w:date="2020-01-24T17:21:00Z"/>
        </w:rPr>
      </w:pPr>
      <w:ins w:id="11782" w:author="Okot" w:date="2020-01-24T17:21:00Z">
        <w:r>
          <w:t>Dokładny plan działań został utworzony w Asanie.</w:t>
        </w:r>
      </w:ins>
    </w:p>
    <w:p w14:paraId="5595C0F4" w14:textId="5558C8E1" w:rsidR="005A7B82" w:rsidRDefault="005A7B82">
      <w:pPr>
        <w:ind w:firstLine="0"/>
        <w:pPrChange w:id="11783" w:author="Okot" w:date="2020-01-24T17:21:00Z">
          <w:pPr/>
        </w:pPrChange>
      </w:pPr>
      <w:ins w:id="11784"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C3D108B" w:rsidR="00445AB8" w:rsidRDefault="005A7B82">
      <w:pPr>
        <w:spacing w:after="160" w:line="259" w:lineRule="auto"/>
        <w:ind w:firstLine="0"/>
        <w:jc w:val="center"/>
        <w:rPr>
          <w:ins w:id="11785" w:author="Okot" w:date="2020-01-24T17:28:00Z"/>
        </w:rPr>
        <w:pPrChange w:id="11786" w:author="Okot" w:date="2020-01-24T17:27:00Z">
          <w:pPr>
            <w:spacing w:after="160" w:line="259" w:lineRule="auto"/>
            <w:ind w:firstLine="0"/>
            <w:jc w:val="left"/>
          </w:pPr>
        </w:pPrChange>
      </w:pPr>
      <w:ins w:id="11787" w:author="Okot" w:date="2020-01-24T17:27:00Z">
        <w:r>
          <w:t>Rys. 5.13. Tablica – podstawowy widok na plan zadań w A</w:t>
        </w:r>
        <w:r w:rsidR="00C717AA">
          <w:t>sanie [2</w:t>
        </w:r>
        <w:r>
          <w:t>].</w:t>
        </w:r>
      </w:ins>
    </w:p>
    <w:p w14:paraId="6D2A8049" w14:textId="77777777" w:rsidR="00522EC2" w:rsidRDefault="00522EC2">
      <w:pPr>
        <w:spacing w:after="160" w:line="259" w:lineRule="auto"/>
        <w:ind w:firstLine="0"/>
        <w:jc w:val="center"/>
        <w:rPr>
          <w:ins w:id="11788" w:author="Okot" w:date="2020-01-24T17:28:00Z"/>
        </w:rPr>
        <w:pPrChange w:id="11789" w:author="Okot" w:date="2020-01-24T17:27:00Z">
          <w:pPr>
            <w:spacing w:after="160" w:line="259" w:lineRule="auto"/>
            <w:ind w:firstLine="0"/>
            <w:jc w:val="left"/>
          </w:pPr>
        </w:pPrChange>
      </w:pPr>
    </w:p>
    <w:p w14:paraId="1288608A" w14:textId="029725C6" w:rsidR="00522EC2" w:rsidRDefault="00522EC2">
      <w:pPr>
        <w:rPr>
          <w:ins w:id="11790" w:author="Okot" w:date="2020-01-24T17:42:00Z"/>
        </w:rPr>
        <w:pPrChange w:id="11791" w:author="Okot" w:date="2020-01-24T17:28:00Z">
          <w:pPr>
            <w:spacing w:after="160" w:line="259" w:lineRule="auto"/>
            <w:ind w:firstLine="0"/>
            <w:jc w:val="left"/>
          </w:pPr>
        </w:pPrChange>
      </w:pPr>
      <w:ins w:id="11792" w:author="Okot" w:date="2020-01-24T17:28:00Z">
        <w:r>
          <w:t xml:space="preserve">Na powyższym rysunku widać główną tablicę planowania zadań w Asanie. </w:t>
        </w:r>
      </w:ins>
      <w:ins w:id="11793" w:author="Okot" w:date="2020-01-24T17:29:00Z">
        <w:r>
          <w:t xml:space="preserve">Na rysunku 5.10. można było zobaczyć 4 domyślnie tworzone przez aplikację kolumny: </w:t>
        </w:r>
      </w:ins>
      <w:ins w:id="11794" w:author="Okot" w:date="2020-01-24T17:30:00Z">
        <w:r w:rsidRPr="00E52735">
          <w:rPr>
            <w:i/>
          </w:rPr>
          <w:t>New</w:t>
        </w:r>
        <w:r>
          <w:t xml:space="preserve"> </w:t>
        </w:r>
        <w:r w:rsidRPr="00E52735">
          <w:rPr>
            <w:i/>
          </w:rPr>
          <w:t>Requests</w:t>
        </w:r>
        <w:r>
          <w:t xml:space="preserve"> (</w:t>
        </w:r>
        <w:r w:rsidRPr="00E52735">
          <w:t>ang.</w:t>
        </w:r>
      </w:ins>
      <w:ins w:id="11795" w:author="Okot" w:date="2020-01-24T17:31:00Z">
        <w:r w:rsidR="008D6652" w:rsidRPr="00E52735">
          <w:t>:</w:t>
        </w:r>
      </w:ins>
      <w:ins w:id="11796" w:author="Okot" w:date="2020-01-24T17:30:00Z">
        <w:r>
          <w:rPr>
            <w:i/>
          </w:rPr>
          <w:t xml:space="preserve"> </w:t>
        </w:r>
        <w:r>
          <w:t xml:space="preserve">nowe zgłoszenia), </w:t>
        </w:r>
        <w:r w:rsidRPr="00E52735">
          <w:rPr>
            <w:i/>
          </w:rPr>
          <w:t>In progres</w:t>
        </w:r>
      </w:ins>
      <w:ins w:id="11797" w:author="Okot" w:date="2020-01-24T17:31:00Z">
        <w:r w:rsidRPr="00E52735">
          <w:rPr>
            <w:i/>
          </w:rPr>
          <w:t> </w:t>
        </w:r>
        <w:r>
          <w:t>(</w:t>
        </w:r>
        <w:r w:rsidR="008D6652" w:rsidRPr="00E52735">
          <w:t>ang.:</w:t>
        </w:r>
        <w:r w:rsidR="008D6652">
          <w:rPr>
            <w:i/>
          </w:rPr>
          <w:t xml:space="preserve"> </w:t>
        </w:r>
        <w:r w:rsidR="008D6652">
          <w:t>w trakcie</w:t>
        </w:r>
        <w:r>
          <w:t>)</w:t>
        </w:r>
      </w:ins>
      <w:ins w:id="11798" w:author="Okot" w:date="2020-01-24T17:30:00Z">
        <w:r>
          <w:t xml:space="preserve">, </w:t>
        </w:r>
        <w:r w:rsidRPr="00E52735">
          <w:rPr>
            <w:i/>
          </w:rPr>
          <w:t>Done</w:t>
        </w:r>
      </w:ins>
      <w:ins w:id="11799" w:author="Okot" w:date="2020-01-24T17:31:00Z">
        <w:r>
          <w:t> (</w:t>
        </w:r>
        <w:r w:rsidR="008D6652" w:rsidRPr="00E52735">
          <w:t>ang.:</w:t>
        </w:r>
        <w:r w:rsidR="008D6652">
          <w:rPr>
            <w:i/>
          </w:rPr>
          <w:t xml:space="preserve"> </w:t>
        </w:r>
        <w:r w:rsidR="008D6652">
          <w:t>zrobione</w:t>
        </w:r>
        <w:r>
          <w:t>)</w:t>
        </w:r>
      </w:ins>
      <w:ins w:id="11800" w:author="Okot" w:date="2020-01-24T17:30:00Z">
        <w:r>
          <w:t xml:space="preserve">, </w:t>
        </w:r>
        <w:r w:rsidRPr="00E52735">
          <w:rPr>
            <w:i/>
          </w:rPr>
          <w:t>Not</w:t>
        </w:r>
        <w:r>
          <w:t xml:space="preserve"> </w:t>
        </w:r>
        <w:r w:rsidRPr="00E52735">
          <w:rPr>
            <w:i/>
          </w:rPr>
          <w:t>approved</w:t>
        </w:r>
      </w:ins>
      <w:ins w:id="11801" w:author="Okot" w:date="2020-01-24T17:31:00Z">
        <w:r>
          <w:t> (</w:t>
        </w:r>
        <w:r w:rsidR="008D6652" w:rsidRPr="00E52735">
          <w:t>ang.:</w:t>
        </w:r>
        <w:r w:rsidR="008D6652">
          <w:rPr>
            <w:i/>
          </w:rPr>
          <w:t xml:space="preserve"> </w:t>
        </w:r>
        <w:r w:rsidR="008D6652">
          <w:t>niezaakceptowane</w:t>
        </w:r>
        <w:r>
          <w:t>).</w:t>
        </w:r>
      </w:ins>
      <w:ins w:id="11802"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11803" w:author="Okot" w:date="2020-01-24T17:33:00Z">
        <w:r w:rsidR="008D6652">
          <w:t>własne</w:t>
        </w:r>
      </w:ins>
      <w:ins w:id="11804" w:author="Okot" w:date="2020-01-24T17:32:00Z">
        <w:r w:rsidR="008D6652">
          <w:t xml:space="preserve"> </w:t>
        </w:r>
      </w:ins>
      <w:ins w:id="11805" w:author="Okot" w:date="2020-01-24T17:33:00Z">
        <w:r w:rsidR="008D6652">
          <w:t xml:space="preserve">kolumny, </w:t>
        </w:r>
      </w:ins>
      <w:ins w:id="11806" w:author="Okot" w:date="2020-01-24T17:36:00Z">
        <w:r w:rsidR="008D6652">
          <w:t>odzwierciedlające</w:t>
        </w:r>
      </w:ins>
      <w:ins w:id="11807" w:author="Okot" w:date="2020-01-24T17:33:00Z">
        <w:r w:rsidR="008D6652">
          <w:t xml:space="preserve"> kolejne etapy tej implementacji, w których rozplanowano duże zadania</w:t>
        </w:r>
      </w:ins>
      <w:ins w:id="11808" w:author="Okot" w:date="2020-01-24T17:34:00Z">
        <w:r w:rsidR="008D6652">
          <w:t xml:space="preserve"> wchodzące w skład danego zagadnienia</w:t>
        </w:r>
      </w:ins>
      <w:ins w:id="11809" w:author="Okot" w:date="2020-01-24T17:33:00Z">
        <w:r w:rsidR="008D6652">
          <w:t>.</w:t>
        </w:r>
      </w:ins>
      <w:ins w:id="11810" w:author="Okot" w:date="2020-01-24T17:34:00Z">
        <w:r w:rsidR="008D6652">
          <w:t xml:space="preserve"> Jak widać, na początku implementacji jeszcze żadne zadanie nie ma statusu „w trakcie”</w:t>
        </w:r>
      </w:ins>
      <w:ins w:id="11811"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11812"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11813" w:author="Okot" w:date="2020-01-24T17:37:00Z"/>
        </w:rPr>
        <w:pPrChange w:id="11814" w:author="Okot" w:date="2020-01-24T17:28:00Z">
          <w:pPr>
            <w:spacing w:after="160" w:line="259" w:lineRule="auto"/>
            <w:ind w:firstLine="0"/>
            <w:jc w:val="left"/>
          </w:pPr>
        </w:pPrChange>
      </w:pPr>
    </w:p>
    <w:p w14:paraId="6DF66983" w14:textId="6248E0C6" w:rsidR="008D6652" w:rsidRDefault="008D6652">
      <w:pPr>
        <w:ind w:firstLine="0"/>
        <w:jc w:val="center"/>
        <w:rPr>
          <w:ins w:id="11815" w:author="Okot" w:date="2020-01-24T17:38:00Z"/>
        </w:rPr>
        <w:pPrChange w:id="11816" w:author="Okot" w:date="2020-01-24T17:42:00Z">
          <w:pPr>
            <w:spacing w:after="160" w:line="259" w:lineRule="auto"/>
            <w:ind w:firstLine="0"/>
            <w:jc w:val="left"/>
          </w:pPr>
        </w:pPrChange>
      </w:pPr>
      <w:ins w:id="11817"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6A891145" w:rsidR="008D6652" w:rsidRDefault="008D6652">
      <w:pPr>
        <w:jc w:val="center"/>
        <w:rPr>
          <w:ins w:id="11818" w:author="Okot" w:date="2020-01-24T17:42:00Z"/>
        </w:rPr>
        <w:pPrChange w:id="11819" w:author="Okot" w:date="2020-01-24T17:42:00Z">
          <w:pPr/>
        </w:pPrChange>
      </w:pPr>
      <w:ins w:id="11820" w:author="Okot" w:date="2020-01-24T17:40:00Z">
        <w:r>
          <w:t>Rys. 5.</w:t>
        </w:r>
      </w:ins>
      <w:ins w:id="11821" w:author="Okot" w:date="2020-01-24T17:41:00Z">
        <w:r>
          <w:t>14</w:t>
        </w:r>
      </w:ins>
      <w:ins w:id="11822" w:author="Okot" w:date="2020-03-23T22:00:00Z">
        <w:r w:rsidR="00D84080">
          <w:t>.</w:t>
        </w:r>
      </w:ins>
      <w:ins w:id="11823" w:author="Okot" w:date="2020-01-24T17:41:00Z">
        <w:r>
          <w:t> Rozplanowanie zadania „Instalacja niezbędnych komponentów</w:t>
        </w:r>
      </w:ins>
      <w:ins w:id="11824" w:author="Okot" w:date="2020-01-24T17:42:00Z">
        <w:r>
          <w:t>”</w:t>
        </w:r>
      </w:ins>
      <w:ins w:id="11825" w:author="Okot" w:date="2020-01-24T17:46:00Z">
        <w:r w:rsidR="005A4FF6">
          <w:t> [</w:t>
        </w:r>
      </w:ins>
      <w:ins w:id="11826" w:author="Okot" w:date="2020-03-24T11:27:00Z">
        <w:r w:rsidR="00C717AA">
          <w:t>2</w:t>
        </w:r>
      </w:ins>
      <w:ins w:id="11827" w:author="Okot" w:date="2020-01-24T17:46:00Z">
        <w:r w:rsidR="005A4FF6">
          <w:t>]</w:t>
        </w:r>
      </w:ins>
      <w:ins w:id="11828" w:author="Okot" w:date="2020-01-24T17:42:00Z">
        <w:r w:rsidR="005A4FF6">
          <w:t>.</w:t>
        </w:r>
      </w:ins>
      <w:ins w:id="11829" w:author="Okot" w:date="2020-01-24T17:46:00Z">
        <w:r w:rsidR="005A4FF6">
          <w:t> </w:t>
        </w:r>
      </w:ins>
    </w:p>
    <w:p w14:paraId="3DAEDE8F" w14:textId="1D6E2FF4" w:rsidR="008D6652" w:rsidRDefault="008D6652" w:rsidP="008D6652">
      <w:pPr>
        <w:rPr>
          <w:ins w:id="11830" w:author="Okot" w:date="2020-01-24T17:45:00Z"/>
        </w:rPr>
      </w:pPr>
      <w:ins w:id="11831" w:author="Okot" w:date="2020-01-24T17:40:00Z">
        <w:r>
          <w:lastRenderedPageBreak/>
          <w:t>Każde zadanie</w:t>
        </w:r>
      </w:ins>
      <w:ins w:id="11832" w:author="Okot" w:date="2020-01-24T17:42:00Z">
        <w:r w:rsidR="005A4FF6">
          <w:t xml:space="preserve"> z tablicy</w:t>
        </w:r>
      </w:ins>
      <w:ins w:id="11833" w:author="Okot" w:date="2020-01-24T17:40:00Z">
        <w:r>
          <w:t xml:space="preserve"> moż</w:t>
        </w:r>
        <w:r w:rsidR="005A4FF6">
          <w:t>na roz</w:t>
        </w:r>
      </w:ins>
      <w:ins w:id="11834" w:author="Okot" w:date="2020-01-24T17:43:00Z">
        <w:r w:rsidR="005A4FF6">
          <w:t>łożyć</w:t>
        </w:r>
      </w:ins>
      <w:ins w:id="11835" w:author="Okot" w:date="2020-01-24T17:40:00Z">
        <w:r>
          <w:t xml:space="preserve"> na mniejsze problemy. Nie dla każdego jest to potrzebne, ale przykład można zobaczyć</w:t>
        </w:r>
        <w:r w:rsidR="005A4FF6">
          <w:t xml:space="preserve"> na</w:t>
        </w:r>
        <w:r>
          <w:t xml:space="preserve"> rysunku</w:t>
        </w:r>
      </w:ins>
      <w:ins w:id="11836" w:author="Okot" w:date="2020-01-24T17:43:00Z">
        <w:r w:rsidR="005A4FF6">
          <w:t> 5.14</w:t>
        </w:r>
      </w:ins>
      <w:ins w:id="11837" w:author="Okot" w:date="2020-01-24T17:40:00Z">
        <w:r>
          <w:t>.</w:t>
        </w:r>
      </w:ins>
    </w:p>
    <w:p w14:paraId="049A604F" w14:textId="77777777" w:rsidR="005A4FF6" w:rsidRDefault="005A4FF6">
      <w:pPr>
        <w:ind w:firstLine="0"/>
        <w:rPr>
          <w:ins w:id="11838" w:author="Okot" w:date="2020-01-24T17:45:00Z"/>
        </w:rPr>
        <w:pPrChange w:id="11839" w:author="Okot" w:date="2020-01-24T17:45:00Z">
          <w:pPr/>
        </w:pPrChange>
      </w:pPr>
    </w:p>
    <w:p w14:paraId="316D6694" w14:textId="577F4874" w:rsidR="005A4FF6" w:rsidRDefault="005A4FF6">
      <w:pPr>
        <w:ind w:firstLine="0"/>
        <w:rPr>
          <w:ins w:id="11840" w:author="Okot" w:date="2020-01-24T17:40:00Z"/>
        </w:rPr>
        <w:pPrChange w:id="11841" w:author="Okot" w:date="2020-01-24T17:45:00Z">
          <w:pPr/>
        </w:pPrChange>
      </w:pPr>
      <w:ins w:id="11842"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11843" w:author="Okot" w:date="2020-01-24T17:45:00Z"/>
          <w:rFonts w:eastAsiaTheme="majorEastAsia" w:cstheme="majorBidi"/>
          <w:szCs w:val="26"/>
        </w:rPr>
        <w:pPrChange w:id="11844" w:author="Okot" w:date="2020-01-24T17:27:00Z">
          <w:pPr>
            <w:spacing w:after="160" w:line="259" w:lineRule="auto"/>
            <w:ind w:firstLine="0"/>
            <w:jc w:val="left"/>
          </w:pPr>
        </w:pPrChange>
      </w:pPr>
    </w:p>
    <w:p w14:paraId="733B1EE4" w14:textId="6C31C491" w:rsidR="00522EC2" w:rsidRDefault="005A4FF6">
      <w:pPr>
        <w:spacing w:after="160" w:line="259" w:lineRule="auto"/>
        <w:ind w:firstLine="0"/>
        <w:jc w:val="center"/>
        <w:rPr>
          <w:ins w:id="11845" w:author="Okot" w:date="2020-01-24T17:47:00Z"/>
          <w:rFonts w:eastAsiaTheme="majorEastAsia" w:cstheme="majorBidi"/>
          <w:szCs w:val="26"/>
        </w:rPr>
        <w:pPrChange w:id="11846" w:author="Okot" w:date="2020-01-24T17:47:00Z">
          <w:pPr>
            <w:spacing w:after="160" w:line="259" w:lineRule="auto"/>
            <w:ind w:firstLine="0"/>
            <w:jc w:val="left"/>
          </w:pPr>
        </w:pPrChange>
      </w:pPr>
      <w:ins w:id="11847" w:author="Okot" w:date="2020-01-24T17:45:00Z">
        <w:r>
          <w:rPr>
            <w:rFonts w:eastAsiaTheme="majorEastAsia" w:cstheme="majorBidi"/>
            <w:szCs w:val="26"/>
          </w:rPr>
          <w:t>Rys.</w:t>
        </w:r>
      </w:ins>
      <w:ins w:id="11848" w:author="Okot" w:date="2020-01-24T17:46:00Z">
        <w:r>
          <w:rPr>
            <w:rFonts w:eastAsiaTheme="majorEastAsia" w:cstheme="majorBidi"/>
            <w:szCs w:val="26"/>
          </w:rPr>
          <w:t> 5.15. Fragment kalendarza przedstawiającego rozplanowanie zada</w:t>
        </w:r>
      </w:ins>
      <w:ins w:id="11849" w:author="Okot" w:date="2020-01-24T17:47:00Z">
        <w:r>
          <w:rPr>
            <w:rFonts w:eastAsiaTheme="majorEastAsia" w:cstheme="majorBidi"/>
            <w:szCs w:val="26"/>
          </w:rPr>
          <w:t>ń w czasie</w:t>
        </w:r>
      </w:ins>
      <w:ins w:id="11850" w:author="Okot" w:date="2020-01-24T17:46:00Z">
        <w:r w:rsidR="00C717AA">
          <w:rPr>
            <w:rFonts w:eastAsiaTheme="majorEastAsia" w:cstheme="majorBidi"/>
            <w:szCs w:val="26"/>
          </w:rPr>
          <w:t> [2</w:t>
        </w:r>
        <w:r>
          <w:rPr>
            <w:rFonts w:eastAsiaTheme="majorEastAsia" w:cstheme="majorBidi"/>
            <w:szCs w:val="26"/>
          </w:rPr>
          <w:t>].</w:t>
        </w:r>
      </w:ins>
    </w:p>
    <w:p w14:paraId="4963C391" w14:textId="77777777" w:rsidR="005A4FF6" w:rsidRDefault="005A4FF6">
      <w:pPr>
        <w:spacing w:after="160" w:line="259" w:lineRule="auto"/>
        <w:ind w:firstLine="0"/>
        <w:jc w:val="center"/>
        <w:rPr>
          <w:ins w:id="11851" w:author="Okot" w:date="2020-01-24T17:47:00Z"/>
          <w:rFonts w:eastAsiaTheme="majorEastAsia" w:cstheme="majorBidi"/>
          <w:szCs w:val="26"/>
        </w:rPr>
        <w:pPrChange w:id="11852" w:author="Okot" w:date="2020-01-24T17:27:00Z">
          <w:pPr>
            <w:spacing w:after="160" w:line="259" w:lineRule="auto"/>
            <w:ind w:firstLine="0"/>
            <w:jc w:val="left"/>
          </w:pPr>
        </w:pPrChange>
      </w:pPr>
    </w:p>
    <w:p w14:paraId="1352799B" w14:textId="3BD8F0D2" w:rsidR="005A4FF6" w:rsidRDefault="005A4FF6">
      <w:pPr>
        <w:rPr>
          <w:ins w:id="11853" w:author="Okot" w:date="2020-01-29T12:56:00Z"/>
          <w:rFonts w:eastAsiaTheme="majorEastAsia"/>
        </w:rPr>
        <w:pPrChange w:id="11854" w:author="Okot" w:date="2020-01-24T17:47:00Z">
          <w:pPr>
            <w:spacing w:after="160" w:line="259" w:lineRule="auto"/>
            <w:ind w:firstLine="0"/>
            <w:jc w:val="left"/>
          </w:pPr>
        </w:pPrChange>
      </w:pPr>
      <w:ins w:id="11855" w:author="Okot" w:date="2020-01-24T17:47:00Z">
        <w:r>
          <w:rPr>
            <w:rFonts w:eastAsiaTheme="majorEastAsia"/>
          </w:rPr>
          <w:t xml:space="preserve">W darmowej wersji Asany dostępny jest jeszcze widok kalendarza. W poszczególnych dniach wyświetlane są zadania, których termin wykonania tego dnia mija. </w:t>
        </w:r>
      </w:ins>
      <w:ins w:id="11856" w:author="Okot" w:date="2020-01-24T17:48:00Z">
        <w:r>
          <w:rPr>
            <w:rFonts w:eastAsiaTheme="majorEastAsia"/>
          </w:rPr>
          <w:t>Taki widok pozwala spojrzeć na planowane prace z innej perspektywy</w:t>
        </w:r>
      </w:ins>
      <w:ins w:id="11857" w:author="Okot" w:date="2020-01-24T17:50:00Z">
        <w:r>
          <w:rPr>
            <w:rFonts w:eastAsiaTheme="majorEastAsia"/>
          </w:rPr>
          <w:t xml:space="preserve"> – nie tylko na to co należy zrobić, ale kiedy co dok</w:t>
        </w:r>
      </w:ins>
      <w:ins w:id="11858" w:author="Okot" w:date="2020-01-24T17:51:00Z">
        <w:r>
          <w:rPr>
            <w:rFonts w:eastAsiaTheme="majorEastAsia"/>
          </w:rPr>
          <w:t>ładnie należy zrobić</w:t>
        </w:r>
      </w:ins>
      <w:ins w:id="11859" w:author="Okot" w:date="2020-01-24T17:48:00Z">
        <w:r>
          <w:rPr>
            <w:rFonts w:eastAsiaTheme="majorEastAsia"/>
          </w:rPr>
          <w:t xml:space="preserve"> </w:t>
        </w:r>
      </w:ins>
      <w:ins w:id="11860" w:author="Okot" w:date="2020-01-24T17:51:00Z">
        <w:r>
          <w:rPr>
            <w:rFonts w:eastAsiaTheme="majorEastAsia"/>
          </w:rPr>
          <w:t>–</w:t>
        </w:r>
      </w:ins>
      <w:ins w:id="11861" w:author="Okot" w:date="2020-01-24T17:48:00Z">
        <w:r>
          <w:rPr>
            <w:rFonts w:eastAsiaTheme="majorEastAsia"/>
          </w:rPr>
          <w:t xml:space="preserve"> oraz u</w:t>
        </w:r>
      </w:ins>
      <w:ins w:id="11862" w:author="Okot" w:date="2020-01-24T17:49:00Z">
        <w:r>
          <w:rPr>
            <w:rFonts w:eastAsiaTheme="majorEastAsia"/>
          </w:rPr>
          <w:t>łatwia potwierdzenie, że ustalone estymacje czasowe s</w:t>
        </w:r>
      </w:ins>
      <w:ins w:id="11863" w:author="Okot" w:date="2020-01-24T17:50:00Z">
        <w:r>
          <w:rPr>
            <w:rFonts w:eastAsiaTheme="majorEastAsia"/>
          </w:rPr>
          <w:t>ą realne.</w:t>
        </w:r>
      </w:ins>
      <w:ins w:id="11864" w:author="Okot" w:date="2020-01-24T17:51:00Z">
        <w:r>
          <w:rPr>
            <w:rFonts w:eastAsiaTheme="majorEastAsia"/>
          </w:rPr>
          <w:t xml:space="preserve"> Na rysunku 5.15. można zobaczyć harmonogram prac dla I</w:t>
        </w:r>
        <w:r w:rsidR="008E1C95">
          <w:rPr>
            <w:rFonts w:eastAsiaTheme="majorEastAsia"/>
          </w:rPr>
          <w:t xml:space="preserve"> iteracji</w:t>
        </w:r>
      </w:ins>
      <w:ins w:id="11865" w:author="Okot" w:date="2020-01-24T17:52:00Z">
        <w:r w:rsidR="0022714C">
          <w:rPr>
            <w:rFonts w:eastAsiaTheme="majorEastAsia"/>
          </w:rPr>
          <w:t xml:space="preserve"> ni</w:t>
        </w:r>
        <w:r w:rsidR="008E1C95">
          <w:rPr>
            <w:rFonts w:eastAsiaTheme="majorEastAsia"/>
          </w:rPr>
          <w:t>niejszego projektu.</w:t>
        </w:r>
      </w:ins>
      <w:ins w:id="11866" w:author="Okot" w:date="2020-01-29T12:56:00Z">
        <w:r w:rsidR="00230F3D">
          <w:rPr>
            <w:rFonts w:eastAsiaTheme="majorEastAsia"/>
          </w:rPr>
          <w:t xml:space="preserve"> </w:t>
        </w:r>
      </w:ins>
    </w:p>
    <w:p w14:paraId="4074A4CE" w14:textId="13C6B135" w:rsidR="00577FC2" w:rsidRDefault="00577FC2" w:rsidP="00577FC2">
      <w:pPr>
        <w:rPr>
          <w:ins w:id="11867" w:author="Okot" w:date="2020-01-29T13:19:00Z"/>
          <w:rFonts w:eastAsiaTheme="majorEastAsia"/>
        </w:rPr>
      </w:pPr>
      <w:ins w:id="11868" w:author="Okot" w:date="2020-01-29T13:19:00Z">
        <w:r>
          <w:rPr>
            <w:rFonts w:eastAsiaTheme="majorEastAsia"/>
          </w:rPr>
          <w:t>Wraz z upływem czasu będą również wysyłane maile</w:t>
        </w:r>
      </w:ins>
      <w:ins w:id="11869" w:author="Okot" w:date="2020-01-29T13:20:00Z">
        <w:r>
          <w:rPr>
            <w:rFonts w:eastAsiaTheme="majorEastAsia"/>
          </w:rPr>
          <w:t xml:space="preserve"> regularnie</w:t>
        </w:r>
      </w:ins>
      <w:ins w:id="11870" w:author="Okot" w:date="2020-01-29T13:19:00Z">
        <w:r>
          <w:rPr>
            <w:rFonts w:eastAsiaTheme="majorEastAsia"/>
          </w:rPr>
          <w:t xml:space="preserve"> przypominające o nadchodzących zadaniach i </w:t>
        </w:r>
      </w:ins>
      <w:ins w:id="11871" w:author="Okot" w:date="2020-01-29T13:20:00Z">
        <w:r>
          <w:rPr>
            <w:rFonts w:eastAsiaTheme="majorEastAsia"/>
          </w:rPr>
          <w:t xml:space="preserve">założonych </w:t>
        </w:r>
      </w:ins>
      <w:ins w:id="11872" w:author="Okot" w:date="2020-01-29T13:19:00Z">
        <w:r>
          <w:rPr>
            <w:rFonts w:eastAsiaTheme="majorEastAsia"/>
          </w:rPr>
          <w:t>terminach ich wykonania</w:t>
        </w:r>
      </w:ins>
      <w:ins w:id="11873" w:author="Okot" w:date="2020-01-29T13:20:00Z">
        <w:r>
          <w:rPr>
            <w:rFonts w:eastAsiaTheme="majorEastAsia"/>
          </w:rPr>
          <w:t>.</w:t>
        </w:r>
      </w:ins>
      <w:ins w:id="11874"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11875" w:author="Okot" w:date="2020-01-29T13:17:00Z"/>
          <w:rFonts w:eastAsiaTheme="majorEastAsia"/>
        </w:rPr>
        <w:pPrChange w:id="11876" w:author="Okot" w:date="2020-01-29T13:15:00Z">
          <w:pPr>
            <w:spacing w:after="160" w:line="259" w:lineRule="auto"/>
            <w:ind w:firstLine="0"/>
            <w:jc w:val="left"/>
          </w:pPr>
        </w:pPrChange>
      </w:pPr>
    </w:p>
    <w:p w14:paraId="68FEE96B" w14:textId="6BDB53DE" w:rsidR="00577FC2" w:rsidRDefault="00577FC2">
      <w:pPr>
        <w:ind w:firstLine="0"/>
        <w:jc w:val="center"/>
        <w:rPr>
          <w:ins w:id="11877" w:author="Okot" w:date="2020-01-29T13:15:00Z"/>
          <w:rFonts w:eastAsiaTheme="majorEastAsia"/>
        </w:rPr>
        <w:pPrChange w:id="11878" w:author="Okot" w:date="2020-01-29T13:17:00Z">
          <w:pPr>
            <w:spacing w:after="160" w:line="259" w:lineRule="auto"/>
            <w:ind w:firstLine="0"/>
            <w:jc w:val="left"/>
          </w:pPr>
        </w:pPrChange>
      </w:pPr>
      <w:ins w:id="11879"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11880" w:author="Okot" w:date="2020-01-29T13:23:00Z"/>
          <w:rFonts w:eastAsiaTheme="majorEastAsia"/>
        </w:rPr>
        <w:pPrChange w:id="11881" w:author="Okot" w:date="2020-01-29T13:16:00Z">
          <w:pPr>
            <w:spacing w:after="160" w:line="259" w:lineRule="auto"/>
            <w:ind w:firstLine="0"/>
            <w:jc w:val="left"/>
          </w:pPr>
        </w:pPrChange>
      </w:pPr>
    </w:p>
    <w:p w14:paraId="640E1F11" w14:textId="050AB59F" w:rsidR="00CA6813" w:rsidRDefault="00577FC2">
      <w:pPr>
        <w:ind w:firstLine="0"/>
        <w:jc w:val="center"/>
        <w:rPr>
          <w:ins w:id="11882" w:author="Okot" w:date="2020-01-29T13:15:00Z"/>
          <w:rFonts w:eastAsiaTheme="majorEastAsia"/>
        </w:rPr>
        <w:pPrChange w:id="11883" w:author="Okot" w:date="2020-01-29T13:16:00Z">
          <w:pPr>
            <w:spacing w:after="160" w:line="259" w:lineRule="auto"/>
            <w:ind w:firstLine="0"/>
            <w:jc w:val="left"/>
          </w:pPr>
        </w:pPrChange>
      </w:pPr>
      <w:ins w:id="11884" w:author="Okot" w:date="2020-01-29T13:21:00Z">
        <w:r>
          <w:rPr>
            <w:rFonts w:eastAsiaTheme="majorEastAsia"/>
          </w:rPr>
          <w:t>Rys. 5.16. Mail od Asany przypominający o nachodzących zadaniach</w:t>
        </w:r>
      </w:ins>
      <w:ins w:id="11885" w:author="Okot" w:date="2020-01-29T13:22:00Z">
        <w:r>
          <w:rPr>
            <w:rFonts w:eastAsiaTheme="majorEastAsia"/>
          </w:rPr>
          <w:t> [źródło własne].</w:t>
        </w:r>
      </w:ins>
    </w:p>
    <w:p w14:paraId="23753F67" w14:textId="77777777" w:rsidR="00CA6813" w:rsidRDefault="00CA6813">
      <w:pPr>
        <w:rPr>
          <w:ins w:id="11886" w:author="Okot" w:date="2020-01-24T17:48:00Z"/>
          <w:rFonts w:eastAsiaTheme="majorEastAsia"/>
        </w:rPr>
        <w:pPrChange w:id="11887" w:author="Okot" w:date="2020-01-24T17:47:00Z">
          <w:pPr>
            <w:spacing w:after="160" w:line="259" w:lineRule="auto"/>
            <w:ind w:firstLine="0"/>
            <w:jc w:val="left"/>
          </w:pPr>
        </w:pPrChange>
      </w:pPr>
    </w:p>
    <w:p w14:paraId="594FADC1" w14:textId="6A0EA03D" w:rsidR="005A4FF6" w:rsidRDefault="0022714C">
      <w:pPr>
        <w:rPr>
          <w:ins w:id="11888" w:author="Okot" w:date="2020-01-24T17:52:00Z"/>
          <w:rFonts w:eastAsiaTheme="majorEastAsia"/>
        </w:rPr>
        <w:pPrChange w:id="11889" w:author="Okot" w:date="2020-01-24T17:47:00Z">
          <w:pPr>
            <w:spacing w:after="160" w:line="259" w:lineRule="auto"/>
            <w:ind w:firstLine="0"/>
            <w:jc w:val="left"/>
          </w:pPr>
        </w:pPrChange>
      </w:pPr>
      <w:ins w:id="11890" w:author="Okot" w:date="2020-01-24T17:53:00Z">
        <w:r>
          <w:rPr>
            <w:rFonts w:eastAsiaTheme="majorEastAsia"/>
          </w:rPr>
          <w:t>Po zatwierdzeniu plan prac można przystąpić do kolejnego etapu – projektu.</w:t>
        </w:r>
      </w:ins>
    </w:p>
    <w:p w14:paraId="6CAC8624" w14:textId="77777777" w:rsidR="0022714C" w:rsidRDefault="0022714C">
      <w:pPr>
        <w:rPr>
          <w:ins w:id="11891" w:author="Okot" w:date="2020-01-17T16:07:00Z"/>
          <w:rFonts w:eastAsiaTheme="majorEastAsia"/>
        </w:rPr>
        <w:pPrChange w:id="11892" w:author="Okot" w:date="2020-01-24T17:47:00Z">
          <w:pPr>
            <w:spacing w:after="160" w:line="259" w:lineRule="auto"/>
            <w:ind w:firstLine="0"/>
            <w:jc w:val="left"/>
          </w:pPr>
        </w:pPrChange>
      </w:pPr>
    </w:p>
    <w:p w14:paraId="73116F68" w14:textId="7E414C7C" w:rsidR="00861D30" w:rsidRDefault="00122EDB" w:rsidP="00573E70">
      <w:pPr>
        <w:pStyle w:val="Nagwek2"/>
        <w:rPr>
          <w:ins w:id="11893" w:author="Okot" w:date="2020-01-17T12:15:00Z"/>
        </w:rPr>
      </w:pPr>
      <w:bookmarkStart w:id="11894" w:name="_Toc35941955"/>
      <w:ins w:id="11895" w:author="Okot" w:date="2019-11-19T20:52:00Z">
        <w:r>
          <w:t>5</w:t>
        </w:r>
      </w:ins>
      <w:del w:id="11896" w:author="Okot" w:date="2019-11-19T20:52:00Z">
        <w:r w:rsidR="00861D30" w:rsidDel="00122EDB">
          <w:delText>4</w:delText>
        </w:r>
      </w:del>
      <w:r w:rsidR="00861D30">
        <w:t>.</w:t>
      </w:r>
      <w:ins w:id="11897" w:author="Okot" w:date="2019-11-19T20:52:00Z">
        <w:r>
          <w:t>3</w:t>
        </w:r>
      </w:ins>
      <w:del w:id="11898" w:author="Okot" w:date="2019-11-19T20:52:00Z">
        <w:r w:rsidR="00861D30" w:rsidDel="00122EDB">
          <w:delText>4</w:delText>
        </w:r>
      </w:del>
      <w:r w:rsidR="00861D30">
        <w:t>.1. Projekt bazy danych</w:t>
      </w:r>
      <w:bookmarkEnd w:id="11894"/>
    </w:p>
    <w:p w14:paraId="5736508F" w14:textId="77777777" w:rsidR="008B61B0" w:rsidRDefault="008B61B0">
      <w:pPr>
        <w:rPr>
          <w:ins w:id="11899" w:author="Okot" w:date="2020-01-17T12:15:00Z"/>
        </w:rPr>
        <w:pPrChange w:id="11900" w:author="Okot" w:date="2020-01-17T12:15:00Z">
          <w:pPr>
            <w:pStyle w:val="Nagwek2"/>
          </w:pPr>
        </w:pPrChange>
      </w:pPr>
    </w:p>
    <w:p w14:paraId="59BD5072" w14:textId="68AFEBA4" w:rsidR="008B61B0" w:rsidRPr="001C71AE" w:rsidRDefault="008B61B0">
      <w:pPr>
        <w:pPrChange w:id="11901" w:author="Okot" w:date="2020-01-17T12:15:00Z">
          <w:pPr>
            <w:pStyle w:val="Nagwek2"/>
          </w:pPr>
        </w:pPrChange>
      </w:pPr>
      <w:ins w:id="11902" w:author="Okot" w:date="2020-01-17T12:15:00Z">
        <w:r>
          <w:t xml:space="preserve">Ten </w:t>
        </w:r>
      </w:ins>
      <w:ins w:id="11903" w:author="Okot" w:date="2020-01-24T17:29:00Z">
        <w:r w:rsidR="00522EC2">
          <w:t>podrozdział</w:t>
        </w:r>
      </w:ins>
      <w:ins w:id="11904" w:author="Okot" w:date="2020-01-17T12:15:00Z">
        <w:r>
          <w:t xml:space="preserve"> zostanie poświęcony bazie danych. Oprócz wykonania projektu fragmentu bazy potrzebnego w tej iteracji, pokr</w:t>
        </w:r>
      </w:ins>
      <w:ins w:id="11905" w:author="Okot" w:date="2020-01-17T12:16:00Z">
        <w:r>
          <w:t>ótce zostaną opowiedziane ogólne założenia dotyczące bazy.</w:t>
        </w:r>
      </w:ins>
    </w:p>
    <w:p w14:paraId="4993C23B" w14:textId="2854BFDB" w:rsidR="00372032" w:rsidDel="005F60B0" w:rsidRDefault="00372032" w:rsidP="00372032">
      <w:pPr>
        <w:ind w:firstLine="0"/>
        <w:rPr>
          <w:del w:id="11906" w:author="Okot" w:date="2020-01-29T13:23:00Z"/>
        </w:rPr>
      </w:pPr>
    </w:p>
    <w:p w14:paraId="448F2BCC" w14:textId="360A505A" w:rsidR="00372032" w:rsidRDefault="00122EDB" w:rsidP="00372032">
      <w:pPr>
        <w:ind w:firstLine="0"/>
      </w:pPr>
      <w:ins w:id="11907" w:author="Okot" w:date="2019-11-19T20:52:00Z">
        <w:r>
          <w:t>5</w:t>
        </w:r>
      </w:ins>
      <w:del w:id="11908" w:author="Okot" w:date="2019-11-19T20:52:00Z">
        <w:r w:rsidR="00372032" w:rsidDel="00122EDB">
          <w:delText>4</w:delText>
        </w:r>
      </w:del>
      <w:r w:rsidR="00372032">
        <w:t>.</w:t>
      </w:r>
      <w:ins w:id="11909" w:author="Okot" w:date="2019-11-19T20:52:00Z">
        <w:r>
          <w:t>3</w:t>
        </w:r>
      </w:ins>
      <w:del w:id="11910"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78956015"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w:t>
      </w:r>
      <w:ins w:id="11911" w:author="Okot" w:date="2020-03-24T10:44:00Z">
        <w:r w:rsidR="00580098">
          <w:rPr>
            <w:rFonts w:eastAsia="LiberationSerif"/>
            <w:lang w:eastAsia="en-US"/>
          </w:rPr>
          <w:t>22</w:t>
        </w:r>
      </w:ins>
      <w:del w:id="11912" w:author="Okot" w:date="2020-03-24T10:44:00Z">
        <w:r w:rsidR="00212424" w:rsidDel="00580098">
          <w:rPr>
            <w:rFonts w:eastAsia="LiberationSerif"/>
            <w:lang w:eastAsia="en-US"/>
          </w:rPr>
          <w:delText>1</w:delText>
        </w:r>
        <w:r w:rsidR="005A135C" w:rsidDel="00580098">
          <w:rPr>
            <w:rFonts w:eastAsia="LiberationSerif"/>
            <w:lang w:eastAsia="en-US"/>
          </w:rPr>
          <w:delText>7</w:delText>
        </w:r>
      </w:del>
      <w:del w:id="11913"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11914" w:author="Okot" w:date="2019-11-19T20:52:00Z">
        <w:r w:rsidDel="00122EDB">
          <w:delText>4</w:delText>
        </w:r>
      </w:del>
      <w:ins w:id="11915" w:author="Okot" w:date="2019-11-19T20:52:00Z">
        <w:r w:rsidR="00122EDB">
          <w:t>5</w:t>
        </w:r>
      </w:ins>
      <w:r>
        <w:t>.</w:t>
      </w:r>
      <w:ins w:id="11916" w:author="Okot" w:date="2019-11-19T20:52:00Z">
        <w:r w:rsidR="00122EDB">
          <w:t>3</w:t>
        </w:r>
      </w:ins>
      <w:del w:id="11917"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11918" w:author="Okot" w:date="2019-11-19T20:52:00Z">
        <w:r w:rsidR="00122EDB">
          <w:t>5</w:t>
        </w:r>
      </w:ins>
      <w:del w:id="11919"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5234572C"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sidR="007467A2">
              <w:rPr>
                <w:rFonts w:eastAsia="LiberationSerif"/>
                <w:lang w:eastAsia="en-US"/>
              </w:rPr>
              <w:t xml:space="preserve"> funkcji</w:t>
            </w:r>
            <w:r w:rsidR="00724C2E">
              <w:rPr>
                <w:rFonts w:eastAsia="LiberationSerif"/>
                <w:lang w:eastAsia="en-US"/>
              </w:rPr>
              <w:t xml:space="preserve"> MD</w:t>
            </w:r>
            <w:r w:rsidR="007467A2">
              <w:rPr>
                <w:rFonts w:eastAsia="LiberationSerif"/>
                <w:lang w:eastAsia="en-US"/>
              </w:rPr>
              <w:t>5</w:t>
            </w:r>
            <w:r>
              <w:rPr>
                <w:rFonts w:eastAsia="LiberationSerif"/>
                <w:lang w:eastAsia="en-US"/>
              </w:rPr>
              <w:t>. Sprawdzanie poprawności hasło również będzie się odbywało po stronie kodu aplikacji.</w:t>
            </w:r>
          </w:p>
        </w:tc>
      </w:tr>
    </w:tbl>
    <w:p w14:paraId="36C45A5E" w14:textId="77777777" w:rsidR="00904E64" w:rsidRDefault="00904E64" w:rsidP="00904E64">
      <w:pPr>
        <w:ind w:firstLine="0"/>
        <w:rPr>
          <w:ins w:id="11920"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bookmarkStart w:id="11921" w:name="_Toc35941956"/>
      <w:ins w:id="11922" w:author="Okot" w:date="2019-11-19T20:53:00Z">
        <w:r>
          <w:t>5</w:t>
        </w:r>
      </w:ins>
      <w:del w:id="11923" w:author="Okot" w:date="2019-11-19T20:53:00Z">
        <w:r w:rsidR="00861D30" w:rsidDel="00122EDB">
          <w:delText>4</w:delText>
        </w:r>
      </w:del>
      <w:r w:rsidR="00861D30">
        <w:t>.</w:t>
      </w:r>
      <w:ins w:id="11924" w:author="Okot" w:date="2019-11-19T20:53:00Z">
        <w:r>
          <w:t>3</w:t>
        </w:r>
      </w:ins>
      <w:del w:id="11925" w:author="Okot" w:date="2019-11-19T20:53:00Z">
        <w:r w:rsidR="00861D30" w:rsidDel="00122EDB">
          <w:delText>4</w:delText>
        </w:r>
      </w:del>
      <w:r w:rsidR="00861D30">
        <w:t>.2. Projekt interfejsów</w:t>
      </w:r>
      <w:r w:rsidR="00074310">
        <w:t xml:space="preserve"> graficznych</w:t>
      </w:r>
      <w:bookmarkEnd w:id="11921"/>
    </w:p>
    <w:p w14:paraId="0486C581" w14:textId="43A13C96" w:rsidR="00074310" w:rsidRDefault="00074310" w:rsidP="00074310">
      <w:pPr>
        <w:ind w:firstLine="0"/>
      </w:pPr>
    </w:p>
    <w:p w14:paraId="1B9E0F1A" w14:textId="38F34BF5" w:rsidR="00074310" w:rsidDel="009941A6" w:rsidRDefault="00074310" w:rsidP="00074310">
      <w:pPr>
        <w:ind w:firstLine="0"/>
        <w:rPr>
          <w:del w:id="11926" w:author="Okot" w:date="2019-11-18T21:55:00Z"/>
        </w:rPr>
      </w:pPr>
      <w:r>
        <w:tab/>
        <w:t>W pierwszej iteracji zostaną zbudowane solidne podwaliny graficzne pod prace w pozostałych iteracjach</w:t>
      </w:r>
      <w:ins w:id="11927" w:author="Okot" w:date="2019-11-18T21:52:00Z">
        <w:r w:rsidR="009941A6">
          <w:t>. Należy więc przyjrzeć się kolorystyce strony, zaprojektować logo, oraz pierwsze ekrany</w:t>
        </w:r>
      </w:ins>
      <w:ins w:id="11928" w:author="Okot" w:date="2019-11-18T21:53:00Z">
        <w:r w:rsidR="009941A6">
          <w:t>: stronę główną aplikacji oraz ekran rejestracji. Ponieważ iteracja ta przewiduje możliwość logowania si</w:t>
        </w:r>
      </w:ins>
      <w:ins w:id="11929" w:author="Okot" w:date="2019-11-18T21:54:00Z">
        <w:r w:rsidR="009941A6">
          <w:t xml:space="preserve">ę do systemu, można by uwzględnić ekran widoczny po poprawnym zalogowaniu, ale z racji tego, że byłby to ekran tymczasowy, zdecydowano nie marnować zasobów na </w:t>
        </w:r>
      </w:ins>
      <w:ins w:id="11930" w:author="Okot" w:date="2019-11-18T21:55:00Z">
        <w:r w:rsidR="009941A6">
          <w:t>szczegółowe projektowanie go. Być może efekt logowania zostanie jedynie ograniczony do wyświetlenia komunikatu – ostateczna decyzja zostanie podjęta w trakcie implementacji.</w:t>
        </w:r>
      </w:ins>
      <w:del w:id="11931" w:author="Okot" w:date="2019-11-18T21:52:00Z">
        <w:r w:rsidDel="009941A6">
          <w:delText>.</w:delText>
        </w:r>
      </w:del>
    </w:p>
    <w:p w14:paraId="5F1A6BC3" w14:textId="77777777" w:rsidR="00074310" w:rsidRDefault="00074310" w:rsidP="00074310">
      <w:pPr>
        <w:ind w:firstLine="0"/>
        <w:rPr>
          <w:ins w:id="11932" w:author="Okot" w:date="2019-11-18T21:55:00Z"/>
        </w:rPr>
      </w:pPr>
    </w:p>
    <w:p w14:paraId="68B5D0BD" w14:textId="77777777" w:rsidR="009941A6" w:rsidRDefault="009941A6" w:rsidP="00074310">
      <w:pPr>
        <w:ind w:firstLine="0"/>
      </w:pPr>
    </w:p>
    <w:p w14:paraId="39B033B2" w14:textId="79E126CF" w:rsidR="00074310" w:rsidRDefault="00122EDB" w:rsidP="00074310">
      <w:pPr>
        <w:ind w:firstLine="0"/>
      </w:pPr>
      <w:ins w:id="11933" w:author="Okot" w:date="2019-11-19T20:53:00Z">
        <w:r>
          <w:t>5</w:t>
        </w:r>
      </w:ins>
      <w:del w:id="11934" w:author="Okot" w:date="2019-11-19T20:53:00Z">
        <w:r w:rsidR="00074310" w:rsidDel="00122EDB">
          <w:delText>4</w:delText>
        </w:r>
      </w:del>
      <w:r w:rsidR="00074310">
        <w:t>.</w:t>
      </w:r>
      <w:ins w:id="11935" w:author="Okot" w:date="2019-11-19T20:53:00Z">
        <w:r>
          <w:t>3</w:t>
        </w:r>
      </w:ins>
      <w:del w:id="11936" w:author="Okot" w:date="2019-11-19T20:53:00Z">
        <w:r w:rsidR="00074310" w:rsidDel="00122EDB">
          <w:delText>4</w:delText>
        </w:r>
      </w:del>
      <w:r w:rsidR="00074310">
        <w:t>.2.1. Kolorystyka</w:t>
      </w:r>
      <w:r w:rsidR="00891D76">
        <w:t xml:space="preserve"> i typografia</w:t>
      </w:r>
    </w:p>
    <w:p w14:paraId="072ED897" w14:textId="77777777" w:rsidR="00074310" w:rsidRDefault="00074310" w:rsidP="00074310">
      <w:pPr>
        <w:ind w:firstLine="0"/>
      </w:pPr>
    </w:p>
    <w:p w14:paraId="178F8014" w14:textId="6E704655" w:rsidR="00074310" w:rsidRDefault="00074310" w:rsidP="00074310">
      <w:r>
        <w:t>Zadecydowano ze względu na czytelność strony, należy używać jak naj</w:t>
      </w:r>
      <w:r w:rsidR="00BE6AF3">
        <w:t>mniej kolorów, skupić się na 3</w:t>
      </w:r>
      <w:r>
        <w:t xml:space="preserve"> wybranych i używać ich oraz ich odcieni, dbając o to by wszystkie się ze sobą komponowały nie tworząc agresywnie kontrastowych połączeń. </w:t>
      </w:r>
      <w:r w:rsidR="00891D76">
        <w:t>Zgodnie z wymaganiami pozafunkcjonalnymi, umieszczono</w:t>
      </w:r>
      <w:r>
        <w:t xml:space="preserve"> w palecie barw </w:t>
      </w:r>
      <w:r w:rsidR="00891D76">
        <w:t>biel i czerń</w:t>
      </w:r>
      <w:r>
        <w:t xml:space="preserve">. W </w:t>
      </w:r>
      <w:r w:rsidR="00891D76">
        <w:t>kolejnym kroku przeglądano odcienie</w:t>
      </w:r>
      <w:r>
        <w:t xml:space="preserve"> zielon</w:t>
      </w:r>
      <w:r w:rsidR="00891D76">
        <w:t>ego</w:t>
      </w:r>
      <w:r>
        <w:t>, ponieważ</w:t>
      </w:r>
      <w:r w:rsidR="00891D76">
        <w:t>, jak zauważono w wymaganiach,</w:t>
      </w:r>
      <w:r>
        <w:t xml:space="preserve"> jest to jeden z kolorów wywołujących skojarzenia ze zdrowym odżywianiem jako że większość najzdrowszego pożywienia jest zielona. </w:t>
      </w:r>
    </w:p>
    <w:p w14:paraId="145A8CD3" w14:textId="528A27C3" w:rsidR="00891D76" w:rsidRDefault="00891D76" w:rsidP="00074310">
      <w:r>
        <w:t>Dużo czasu poświecono na przeglądanie różnych czcionek, wspomagając się internetowymi rankingami. Chciano, żeby miały one nowoczesny krój, były czytelne (pozbawione ozdobników), minimalistycznie proste, ale jednocześnie przyciągające uwagę.</w:t>
      </w:r>
    </w:p>
    <w:p w14:paraId="2A197DF3" w14:textId="56332E6A" w:rsidR="00074310" w:rsidRDefault="00074310" w:rsidP="00074310">
      <w:r>
        <w:t xml:space="preserve">Na etapie projektowania </w:t>
      </w:r>
      <w:r w:rsidR="00891D76">
        <w:t>przetestowano</w:t>
      </w:r>
      <w:r>
        <w:t xml:space="preserve"> kilka połączeń, żeby sprawdzić, które będą dawa</w:t>
      </w:r>
      <w:r w:rsidR="00891D76">
        <w:t xml:space="preserve">ły najbardziej estetyczny efekt i wstępnie wybrano poniższe kolory i czcionki. Zgodzono </w:t>
      </w:r>
      <w:r w:rsidR="00891D76">
        <w:lastRenderedPageBreak/>
        <w:t xml:space="preserve">się jednak, że jeśli finalny rezultat nie będzie spełniał wymagań, wprowadzone zostaną modyfikacje. </w:t>
      </w:r>
    </w:p>
    <w:p w14:paraId="19243763" w14:textId="77777777" w:rsidR="00891D76" w:rsidRDefault="00891D76" w:rsidP="00891D76">
      <w:pPr>
        <w:ind w:firstLine="0"/>
      </w:pPr>
    </w:p>
    <w:p w14:paraId="1D6D98C0" w14:textId="19EAE2F4" w:rsidR="00891D76" w:rsidRDefault="00891D76" w:rsidP="00891D76">
      <w:pPr>
        <w:ind w:firstLine="0"/>
      </w:pPr>
      <w:r>
        <w:t>Tabela 5.2.</w:t>
      </w:r>
    </w:p>
    <w:p w14:paraId="6BB500C1" w14:textId="55AD3FCB" w:rsidR="00891D76" w:rsidRDefault="00891D76" w:rsidP="00891D76">
      <w:pPr>
        <w:ind w:firstLine="0"/>
      </w:pPr>
      <w:r>
        <w:t>Czcionki i kolory wybrane do realizacji projektu</w:t>
      </w:r>
      <w:r w:rsidR="00A21A2B">
        <w:t>.</w:t>
      </w:r>
    </w:p>
    <w:tbl>
      <w:tblPr>
        <w:tblStyle w:val="Tabela-Siatka"/>
        <w:tblW w:w="0" w:type="auto"/>
        <w:tblLook w:val="04A0" w:firstRow="1" w:lastRow="0" w:firstColumn="1" w:lastColumn="0" w:noHBand="0" w:noVBand="1"/>
      </w:tblPr>
      <w:tblGrid>
        <w:gridCol w:w="496"/>
        <w:gridCol w:w="1415"/>
        <w:gridCol w:w="4596"/>
        <w:gridCol w:w="2554"/>
      </w:tblGrid>
      <w:tr w:rsidR="00BE6AF3" w14:paraId="052FEA22" w14:textId="4C30C694" w:rsidTr="005A7B52">
        <w:tc>
          <w:tcPr>
            <w:tcW w:w="496" w:type="dxa"/>
          </w:tcPr>
          <w:p w14:paraId="22F08E1E" w14:textId="7C798E34" w:rsidR="00A21A2B" w:rsidRDefault="00A21A2B" w:rsidP="00A21A2B">
            <w:pPr>
              <w:ind w:firstLine="0"/>
            </w:pPr>
            <w:r w:rsidRPr="00DF64C5">
              <w:rPr>
                <w:b/>
              </w:rPr>
              <w:t>Nr</w:t>
            </w:r>
          </w:p>
        </w:tc>
        <w:tc>
          <w:tcPr>
            <w:tcW w:w="1800" w:type="dxa"/>
          </w:tcPr>
          <w:p w14:paraId="0188CC93" w14:textId="1DB6414C" w:rsidR="00A21A2B" w:rsidRDefault="005A7B52" w:rsidP="00A21A2B">
            <w:pPr>
              <w:ind w:firstLine="0"/>
            </w:pPr>
            <w:r>
              <w:rPr>
                <w:b/>
              </w:rPr>
              <w:t>Opis</w:t>
            </w:r>
          </w:p>
        </w:tc>
        <w:tc>
          <w:tcPr>
            <w:tcW w:w="2094" w:type="dxa"/>
          </w:tcPr>
          <w:p w14:paraId="781CD54D" w14:textId="01ECF8F5" w:rsidR="00A21A2B" w:rsidRDefault="00A21A2B" w:rsidP="00A21A2B">
            <w:pPr>
              <w:ind w:firstLine="0"/>
            </w:pPr>
            <w:r>
              <w:rPr>
                <w:b/>
              </w:rPr>
              <w:t>Przykład</w:t>
            </w:r>
          </w:p>
        </w:tc>
        <w:tc>
          <w:tcPr>
            <w:tcW w:w="4671" w:type="dxa"/>
          </w:tcPr>
          <w:p w14:paraId="063EFAC7" w14:textId="60C63BB3" w:rsidR="00A21A2B" w:rsidRDefault="00A21A2B" w:rsidP="00A21A2B">
            <w:pPr>
              <w:ind w:firstLine="0"/>
              <w:rPr>
                <w:b/>
              </w:rPr>
            </w:pPr>
            <w:r>
              <w:rPr>
                <w:b/>
              </w:rPr>
              <w:t>Planowane przeznaczenie</w:t>
            </w:r>
          </w:p>
        </w:tc>
      </w:tr>
      <w:tr w:rsidR="00BE6AF3" w14:paraId="7A9B31B2" w14:textId="3927640F" w:rsidTr="005A7B52">
        <w:tc>
          <w:tcPr>
            <w:tcW w:w="496" w:type="dxa"/>
          </w:tcPr>
          <w:p w14:paraId="1A35BC72" w14:textId="4E5E8F17" w:rsidR="00A21A2B" w:rsidRDefault="005A7B52" w:rsidP="00A21A2B">
            <w:pPr>
              <w:ind w:firstLine="0"/>
            </w:pPr>
            <w:r>
              <w:t>1</w:t>
            </w:r>
          </w:p>
        </w:tc>
        <w:tc>
          <w:tcPr>
            <w:tcW w:w="1800" w:type="dxa"/>
          </w:tcPr>
          <w:p w14:paraId="1A8B2DB2" w14:textId="6560A5EC" w:rsidR="00A21A2B" w:rsidRPr="005A7B52" w:rsidRDefault="005A7B52" w:rsidP="00A21A2B">
            <w:pPr>
              <w:ind w:firstLine="0"/>
            </w:pPr>
            <w:r w:rsidRPr="005A7B52">
              <w:rPr>
                <w:b/>
              </w:rPr>
              <w:t>#068506</w:t>
            </w:r>
            <w:r>
              <w:rPr>
                <w:b/>
              </w:rPr>
              <w:t xml:space="preserve"> </w:t>
            </w:r>
            <w:r>
              <w:t>zieleń</w:t>
            </w:r>
          </w:p>
        </w:tc>
        <w:tc>
          <w:tcPr>
            <w:tcW w:w="2094" w:type="dxa"/>
          </w:tcPr>
          <w:p w14:paraId="55E19CD7" w14:textId="77777777" w:rsidR="00A21A2B" w:rsidRDefault="00BE6AF3" w:rsidP="00A21A2B">
            <w:pPr>
              <w:ind w:firstLine="0"/>
            </w:pPr>
            <w:r>
              <w:object w:dxaOrig="15" w:dyaOrig="15" w14:anchorId="126B2ADF">
                <v:shape id="_x0000_i1025" type="#_x0000_t75" style="width:.75pt;height:.75pt" o:ole="">
                  <v:imagedata r:id="rId83" o:title=""/>
                </v:shape>
                <o:OLEObject Type="Embed" ProgID="Unknown" ShapeID="_x0000_i1025" DrawAspect="Content" ObjectID="_1647512812" r:id="rId84"/>
              </w:object>
            </w:r>
            <w:r>
              <w:object w:dxaOrig="15" w:dyaOrig="15" w14:anchorId="349FFBA3">
                <v:shape id="_x0000_i1026" type="#_x0000_t75" style="width:.75pt;height:.75pt" o:ole="">
                  <v:imagedata r:id="rId83" o:title=""/>
                </v:shape>
                <o:OLEObject Type="Embed" ProgID="Unknown" ShapeID="_x0000_i1026" DrawAspect="Content" ObjectID="_1647512813" r:id="rId85"/>
              </w:object>
            </w:r>
          </w:p>
          <w:p w14:paraId="6864B5B1" w14:textId="652DFD53" w:rsidR="00BE6AF3" w:rsidRDefault="00BE6AF3" w:rsidP="00A21A2B">
            <w:pPr>
              <w:ind w:firstLine="0"/>
            </w:pPr>
            <w:r>
              <w:rPr>
                <w:noProof/>
                <w:lang w:eastAsia="pl-PL"/>
              </w:rPr>
              <w:drawing>
                <wp:inline distT="0" distB="0" distL="0" distR="0" wp14:anchorId="305C4E57" wp14:editId="72F90491">
                  <wp:extent cx="1485714" cy="749206"/>
                  <wp:effectExtent l="0" t="0" r="635"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68506.png"/>
                          <pic:cNvPicPr/>
                        </pic:nvPicPr>
                        <pic:blipFill>
                          <a:blip r:embed="rId86">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7365D08" w14:textId="58F46346" w:rsidR="00A21A2B" w:rsidRDefault="005A7B52" w:rsidP="00A21A2B">
            <w:pPr>
              <w:ind w:firstLine="0"/>
            </w:pPr>
            <w:r>
              <w:t>Dominujący odcień akcentów kolorystycznych: paska nawigacyjnego, przycisków, kolorowych nagłówków, linków na jasnym tle</w:t>
            </w:r>
          </w:p>
        </w:tc>
      </w:tr>
      <w:tr w:rsidR="00BE6AF3" w14:paraId="44E24DCE" w14:textId="77777777" w:rsidTr="00BE6AF3">
        <w:trPr>
          <w:trHeight w:val="1777"/>
        </w:trPr>
        <w:tc>
          <w:tcPr>
            <w:tcW w:w="496" w:type="dxa"/>
          </w:tcPr>
          <w:p w14:paraId="578C5581" w14:textId="1BA34BB8" w:rsidR="005A7B52" w:rsidRDefault="005A7B52" w:rsidP="00A21A2B">
            <w:pPr>
              <w:ind w:firstLine="0"/>
            </w:pPr>
            <w:r>
              <w:t>2</w:t>
            </w:r>
          </w:p>
        </w:tc>
        <w:tc>
          <w:tcPr>
            <w:tcW w:w="1800" w:type="dxa"/>
          </w:tcPr>
          <w:p w14:paraId="3DB91CE4" w14:textId="62D84FD4" w:rsidR="005A7B52" w:rsidRPr="005A7B52" w:rsidRDefault="005A7B52" w:rsidP="00A21A2B">
            <w:pPr>
              <w:ind w:firstLine="0"/>
            </w:pPr>
            <w:r w:rsidRPr="005A7B52">
              <w:rPr>
                <w:b/>
              </w:rPr>
              <w:t>#cde8c6</w:t>
            </w:r>
            <w:r>
              <w:rPr>
                <w:b/>
              </w:rPr>
              <w:t xml:space="preserve"> </w:t>
            </w:r>
            <w:r>
              <w:t>bardzo jasna zieleń</w:t>
            </w:r>
          </w:p>
        </w:tc>
        <w:tc>
          <w:tcPr>
            <w:tcW w:w="2094" w:type="dxa"/>
          </w:tcPr>
          <w:p w14:paraId="6764D4B6" w14:textId="77777777" w:rsidR="005A7B52" w:rsidRDefault="005A7B52" w:rsidP="00A21A2B">
            <w:pPr>
              <w:ind w:firstLine="0"/>
            </w:pPr>
          </w:p>
          <w:p w14:paraId="22413BEF" w14:textId="47550640" w:rsidR="00BE6AF3" w:rsidRDefault="00BE6AF3" w:rsidP="00A21A2B">
            <w:pPr>
              <w:ind w:firstLine="0"/>
            </w:pPr>
            <w:r>
              <w:rPr>
                <w:noProof/>
                <w:lang w:eastAsia="pl-PL"/>
              </w:rPr>
              <w:drawing>
                <wp:inline distT="0" distB="0" distL="0" distR="0" wp14:anchorId="23DD9846" wp14:editId="31F48013">
                  <wp:extent cx="1285200" cy="648000"/>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e8c6.png"/>
                          <pic:cNvPicPr/>
                        </pic:nvPicPr>
                        <pic:blipFill>
                          <a:blip r:embed="rId87">
                            <a:extLst>
                              <a:ext uri="{28A0092B-C50C-407E-A947-70E740481C1C}">
                                <a14:useLocalDpi xmlns:a14="http://schemas.microsoft.com/office/drawing/2010/main" val="0"/>
                              </a:ext>
                            </a:extLst>
                          </a:blip>
                          <a:stretch>
                            <a:fillRect/>
                          </a:stretch>
                        </pic:blipFill>
                        <pic:spPr>
                          <a:xfrm>
                            <a:off x="0" y="0"/>
                            <a:ext cx="1285200" cy="648000"/>
                          </a:xfrm>
                          <a:prstGeom prst="rect">
                            <a:avLst/>
                          </a:prstGeom>
                        </pic:spPr>
                      </pic:pic>
                    </a:graphicData>
                  </a:graphic>
                </wp:inline>
              </w:drawing>
            </w:r>
          </w:p>
          <w:p w14:paraId="0196274E" w14:textId="77777777" w:rsidR="00BE6AF3" w:rsidRDefault="00BE6AF3" w:rsidP="00A21A2B">
            <w:pPr>
              <w:ind w:firstLine="0"/>
            </w:pPr>
          </w:p>
        </w:tc>
        <w:tc>
          <w:tcPr>
            <w:tcW w:w="4671" w:type="dxa"/>
          </w:tcPr>
          <w:p w14:paraId="786E91F5" w14:textId="35CD4368" w:rsidR="005A7B52" w:rsidRDefault="005A7B52" w:rsidP="00A21A2B">
            <w:pPr>
              <w:ind w:firstLine="0"/>
            </w:pPr>
            <w:r>
              <w:t>Teksty wyświetlane na tle ciemniejszym tle - linki, treść przycisków</w:t>
            </w:r>
          </w:p>
        </w:tc>
      </w:tr>
      <w:tr w:rsidR="00BE6AF3" w14:paraId="455D0525" w14:textId="77777777" w:rsidTr="005A7B52">
        <w:tc>
          <w:tcPr>
            <w:tcW w:w="496" w:type="dxa"/>
          </w:tcPr>
          <w:p w14:paraId="62E10FDE" w14:textId="1BFDF979" w:rsidR="005A7B52" w:rsidRDefault="005A7B52" w:rsidP="00A21A2B">
            <w:pPr>
              <w:ind w:firstLine="0"/>
            </w:pPr>
            <w:r>
              <w:t>3</w:t>
            </w:r>
          </w:p>
        </w:tc>
        <w:tc>
          <w:tcPr>
            <w:tcW w:w="1800" w:type="dxa"/>
          </w:tcPr>
          <w:p w14:paraId="6F2AB2D4" w14:textId="6B399B0C" w:rsidR="005A7B52" w:rsidRPr="005A7B52" w:rsidRDefault="005A7B52" w:rsidP="00A21A2B">
            <w:pPr>
              <w:ind w:firstLine="0"/>
            </w:pPr>
            <w:r w:rsidRPr="005A7B52">
              <w:rPr>
                <w:b/>
              </w:rPr>
              <w:t>#05430c</w:t>
            </w:r>
            <w:r>
              <w:t xml:space="preserve"> bardzo ciemna zieleń</w:t>
            </w:r>
          </w:p>
        </w:tc>
        <w:tc>
          <w:tcPr>
            <w:tcW w:w="2094" w:type="dxa"/>
          </w:tcPr>
          <w:p w14:paraId="698987A3" w14:textId="77777777" w:rsidR="005A7B52" w:rsidRDefault="005A7B52" w:rsidP="00A21A2B">
            <w:pPr>
              <w:ind w:firstLine="0"/>
            </w:pPr>
          </w:p>
          <w:p w14:paraId="541B6088" w14:textId="20DD7CD6" w:rsidR="00BE6AF3" w:rsidRDefault="00BE6AF3" w:rsidP="00A21A2B">
            <w:pPr>
              <w:ind w:firstLine="0"/>
            </w:pPr>
            <w:r>
              <w:rPr>
                <w:noProof/>
                <w:lang w:eastAsia="pl-PL"/>
              </w:rPr>
              <w:drawing>
                <wp:inline distT="0" distB="0" distL="0" distR="0" wp14:anchorId="6C0AD5A3" wp14:editId="39986D9A">
                  <wp:extent cx="1485714" cy="749206"/>
                  <wp:effectExtent l="0" t="0" r="635"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5430c.png"/>
                          <pic:cNvPicPr/>
                        </pic:nvPicPr>
                        <pic:blipFill>
                          <a:blip r:embed="rId88">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9532270" w14:textId="289C3735" w:rsidR="005A7B52" w:rsidRPr="005A7B52" w:rsidRDefault="005A7B52" w:rsidP="00A21A2B">
            <w:pPr>
              <w:ind w:firstLine="0"/>
            </w:pPr>
            <w:r>
              <w:t xml:space="preserve">Nagłówek głównej strony, odcień używany do rozróżnienia elementów w kolorze </w:t>
            </w:r>
            <w:r w:rsidRPr="005A7B52">
              <w:rPr>
                <w:b/>
              </w:rPr>
              <w:t>#068506</w:t>
            </w:r>
            <w:r>
              <w:t xml:space="preserve"> po dodaniu atrybutu :hover</w:t>
            </w:r>
          </w:p>
        </w:tc>
      </w:tr>
      <w:tr w:rsidR="00BE6AF3" w14:paraId="2C3FA544" w14:textId="77777777" w:rsidTr="005A7B52">
        <w:tc>
          <w:tcPr>
            <w:tcW w:w="496" w:type="dxa"/>
          </w:tcPr>
          <w:p w14:paraId="4E96F03A" w14:textId="0BFEB23E" w:rsidR="005A7B52" w:rsidRDefault="005A7B52" w:rsidP="00A21A2B">
            <w:pPr>
              <w:ind w:firstLine="0"/>
            </w:pPr>
            <w:r>
              <w:t>4</w:t>
            </w:r>
          </w:p>
        </w:tc>
        <w:tc>
          <w:tcPr>
            <w:tcW w:w="1800" w:type="dxa"/>
          </w:tcPr>
          <w:p w14:paraId="2B34948E" w14:textId="77777777" w:rsidR="005A7B52" w:rsidRDefault="000B1904" w:rsidP="00B80253">
            <w:pPr>
              <w:ind w:firstLine="0"/>
              <w:rPr>
                <w:ins w:id="11937" w:author="Okot" w:date="2020-03-24T11:18:00Z"/>
                <w:b/>
              </w:rPr>
            </w:pPr>
            <w:r>
              <w:t>GF:</w:t>
            </w:r>
            <w:r w:rsidR="005A7B52">
              <w:t xml:space="preserve"> </w:t>
            </w:r>
            <w:r w:rsidR="005A7B52" w:rsidRPr="005A7B52">
              <w:rPr>
                <w:b/>
              </w:rPr>
              <w:t>Raleway</w:t>
            </w:r>
            <w:ins w:id="11938" w:author="Okot" w:date="2020-03-24T11:18:00Z">
              <w:r w:rsidR="000473DF">
                <w:rPr>
                  <w:b/>
                </w:rPr>
                <w:t> </w:t>
              </w:r>
            </w:ins>
          </w:p>
          <w:p w14:paraId="0F8AB332" w14:textId="07472C19" w:rsidR="000473DF" w:rsidRPr="000473DF" w:rsidRDefault="000473DF">
            <w:pPr>
              <w:ind w:firstLine="0"/>
            </w:pPr>
            <w:ins w:id="11939" w:author="Okot" w:date="2020-03-24T11:18:00Z">
              <w:r>
                <w:t>[</w:t>
              </w:r>
            </w:ins>
            <w:ins w:id="11940" w:author="Okot" w:date="2020-03-24T11:19:00Z">
              <w:r>
                <w:t>12</w:t>
              </w:r>
            </w:ins>
            <w:ins w:id="11941" w:author="Okot" w:date="2020-03-24T11:18:00Z">
              <w:r>
                <w:t>]</w:t>
              </w:r>
            </w:ins>
          </w:p>
        </w:tc>
        <w:tc>
          <w:tcPr>
            <w:tcW w:w="2094" w:type="dxa"/>
          </w:tcPr>
          <w:p w14:paraId="5D5670DC" w14:textId="77777777" w:rsidR="005A7B52" w:rsidRDefault="005A7B52" w:rsidP="00A21A2B">
            <w:pPr>
              <w:ind w:firstLine="0"/>
            </w:pPr>
          </w:p>
          <w:p w14:paraId="57093BA3" w14:textId="75371B69" w:rsidR="00BE6AF3" w:rsidRDefault="00BE6AF3" w:rsidP="00A21A2B">
            <w:pPr>
              <w:ind w:firstLine="0"/>
            </w:pPr>
            <w:r>
              <w:rPr>
                <w:noProof/>
                <w:lang w:eastAsia="pl-PL"/>
              </w:rPr>
              <w:drawing>
                <wp:inline distT="0" distB="0" distL="0" distR="0" wp14:anchorId="5E2372B2" wp14:editId="17913D6A">
                  <wp:extent cx="2780952" cy="495238"/>
                  <wp:effectExtent l="0" t="0" r="635" b="63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leway.png"/>
                          <pic:cNvPicPr/>
                        </pic:nvPicPr>
                        <pic:blipFill>
                          <a:blip r:embed="rId89">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1841B814" w14:textId="774263CF" w:rsidR="005A7B52" w:rsidRDefault="005A7B52" w:rsidP="00A21A2B">
            <w:pPr>
              <w:ind w:firstLine="0"/>
            </w:pPr>
            <w:r>
              <w:t>Czcionka dominująca</w:t>
            </w:r>
          </w:p>
        </w:tc>
      </w:tr>
      <w:tr w:rsidR="00BE6AF3" w14:paraId="2A91A02E" w14:textId="77777777" w:rsidTr="005A7B52">
        <w:tc>
          <w:tcPr>
            <w:tcW w:w="496" w:type="dxa"/>
          </w:tcPr>
          <w:p w14:paraId="269F73C9" w14:textId="45089AA9" w:rsidR="005A7B52" w:rsidRDefault="005A7B52" w:rsidP="00A21A2B">
            <w:pPr>
              <w:ind w:firstLine="0"/>
            </w:pPr>
            <w:r>
              <w:t>5</w:t>
            </w:r>
          </w:p>
        </w:tc>
        <w:tc>
          <w:tcPr>
            <w:tcW w:w="1800" w:type="dxa"/>
          </w:tcPr>
          <w:p w14:paraId="3E9F45BC" w14:textId="77777777" w:rsidR="005A7B52" w:rsidRDefault="000B1904" w:rsidP="00A21A2B">
            <w:pPr>
              <w:ind w:firstLine="0"/>
              <w:rPr>
                <w:ins w:id="11942" w:author="Okot" w:date="2020-03-24T11:18:00Z"/>
                <w:b/>
              </w:rPr>
            </w:pPr>
            <w:r>
              <w:t>GF:</w:t>
            </w:r>
            <w:r w:rsidR="005A7B52" w:rsidRPr="005A7B52">
              <w:rPr>
                <w:b/>
              </w:rPr>
              <w:t>Anton</w:t>
            </w:r>
          </w:p>
          <w:p w14:paraId="4E29AB7B" w14:textId="766B20DF" w:rsidR="000473DF" w:rsidRDefault="000473DF" w:rsidP="00A21A2B">
            <w:pPr>
              <w:ind w:firstLine="0"/>
            </w:pPr>
            <w:ins w:id="11943" w:author="Okot" w:date="2020-03-24T11:18:00Z">
              <w:r>
                <w:t>[12]</w:t>
              </w:r>
            </w:ins>
          </w:p>
        </w:tc>
        <w:tc>
          <w:tcPr>
            <w:tcW w:w="2094" w:type="dxa"/>
          </w:tcPr>
          <w:p w14:paraId="2FA466C6" w14:textId="5A4AD023" w:rsidR="005A7B52" w:rsidRDefault="009E5709" w:rsidP="00A21A2B">
            <w:pPr>
              <w:ind w:firstLine="0"/>
            </w:pPr>
            <w:r>
              <w:rPr>
                <w:noProof/>
                <w:lang w:eastAsia="pl-PL"/>
              </w:rPr>
              <w:drawing>
                <wp:inline distT="0" distB="0" distL="0" distR="0" wp14:anchorId="031FB1A0" wp14:editId="459675FC">
                  <wp:extent cx="2780952" cy="495238"/>
                  <wp:effectExtent l="0" t="0" r="635" b="63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ton.png"/>
                          <pic:cNvPicPr/>
                        </pic:nvPicPr>
                        <pic:blipFill>
                          <a:blip r:embed="rId90">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510792A5" w14:textId="7B7699FE" w:rsidR="005A7B52" w:rsidRDefault="005A7B52" w:rsidP="00A21A2B">
            <w:pPr>
              <w:ind w:firstLine="0"/>
            </w:pPr>
            <w:r>
              <w:t>Nagłówek strony głównej</w:t>
            </w:r>
          </w:p>
        </w:tc>
      </w:tr>
      <w:tr w:rsidR="00BE6AF3" w14:paraId="0DF8AE8C" w14:textId="77777777" w:rsidTr="005A7B52">
        <w:tc>
          <w:tcPr>
            <w:tcW w:w="496" w:type="dxa"/>
          </w:tcPr>
          <w:p w14:paraId="48C2442B" w14:textId="762230B0" w:rsidR="005A7B52" w:rsidRDefault="005A7B52" w:rsidP="00A21A2B">
            <w:pPr>
              <w:ind w:firstLine="0"/>
            </w:pPr>
            <w:r>
              <w:t>6</w:t>
            </w:r>
          </w:p>
        </w:tc>
        <w:tc>
          <w:tcPr>
            <w:tcW w:w="1800" w:type="dxa"/>
          </w:tcPr>
          <w:p w14:paraId="5FBDF5B8" w14:textId="4BBBDAE7" w:rsidR="005A7B52" w:rsidRPr="005A7B52" w:rsidRDefault="000B1904" w:rsidP="00A21A2B">
            <w:pPr>
              <w:ind w:firstLine="0"/>
            </w:pPr>
            <w:r>
              <w:t>GF:</w:t>
            </w:r>
            <w:r w:rsidR="005A7B52">
              <w:t xml:space="preserve"> </w:t>
            </w:r>
            <w:r w:rsidR="005A7B52">
              <w:rPr>
                <w:b/>
              </w:rPr>
              <w:t>Cherry swash</w:t>
            </w:r>
            <w:ins w:id="11944" w:author="Okot" w:date="2020-03-24T11:19:00Z">
              <w:r w:rsidR="000473DF">
                <w:rPr>
                  <w:b/>
                </w:rPr>
                <w:t> </w:t>
              </w:r>
              <w:r w:rsidR="000473DF" w:rsidRPr="000473DF">
                <w:rPr>
                  <w:rPrChange w:id="11945" w:author="Okot" w:date="2020-03-24T11:19:00Z">
                    <w:rPr>
                      <w:b/>
                    </w:rPr>
                  </w:rPrChange>
                </w:rPr>
                <w:t>[12]</w:t>
              </w:r>
            </w:ins>
          </w:p>
        </w:tc>
        <w:tc>
          <w:tcPr>
            <w:tcW w:w="2094" w:type="dxa"/>
          </w:tcPr>
          <w:p w14:paraId="1588745B" w14:textId="7879BDF6" w:rsidR="005A7B52" w:rsidRDefault="009E5709" w:rsidP="00A21A2B">
            <w:pPr>
              <w:ind w:firstLine="0"/>
            </w:pPr>
            <w:r>
              <w:rPr>
                <w:noProof/>
                <w:lang w:eastAsia="pl-PL"/>
              </w:rPr>
              <w:drawing>
                <wp:inline distT="0" distB="0" distL="0" distR="0" wp14:anchorId="71797196" wp14:editId="13D67D71">
                  <wp:extent cx="2780952" cy="495238"/>
                  <wp:effectExtent l="0" t="0" r="635" b="63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herry.png"/>
                          <pic:cNvPicPr/>
                        </pic:nvPicPr>
                        <pic:blipFill>
                          <a:blip r:embed="rId91">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2EE478BD" w14:textId="0E8546B1" w:rsidR="005A7B52" w:rsidRDefault="001969C7" w:rsidP="00A21A2B">
            <w:pPr>
              <w:ind w:firstLine="0"/>
            </w:pPr>
            <w:r w:rsidRPr="009E5709">
              <w:rPr>
                <w:highlight w:val="yellow"/>
              </w:rPr>
              <w:t>Catch-phrase</w:t>
            </w:r>
            <w:r>
              <w:t xml:space="preserve"> na stronie głównej</w:t>
            </w:r>
          </w:p>
        </w:tc>
      </w:tr>
    </w:tbl>
    <w:p w14:paraId="3DC0E9C0" w14:textId="77777777" w:rsidR="00074310" w:rsidRDefault="00074310" w:rsidP="00B80253">
      <w:pPr>
        <w:ind w:firstLine="0"/>
      </w:pPr>
    </w:p>
    <w:p w14:paraId="5EA430DF" w14:textId="0437FEC7" w:rsidR="00B80253" w:rsidRDefault="00B80253" w:rsidP="00B80253">
      <w:r>
        <w:t xml:space="preserve">Wybrano Google Fonts ze względu na to, że jest to popularne, darmowe, intuicyjne w użyciu narzędzie wspierające Open Source. Google oferuje szeroki katalog czcionek, których krój i zachowanie po użyciu różnych styli, można od razu podejrzeć. </w:t>
      </w:r>
      <w:r w:rsidR="00A804A7">
        <w:t xml:space="preserve"> Zaimplementowanie ich na własnej stronie jest bardzo proste: można je zaimportować bezpośrednio na własny serwer albo umieścić link do arkusza stylów w elemencie </w:t>
      </w:r>
      <w:del w:id="11946" w:author="Okot" w:date="2020-03-24T11:19:00Z">
        <w:r w:rsidR="00A804A7" w:rsidDel="00F73305">
          <w:rPr>
            <w:i/>
          </w:rPr>
          <w:delText>&lt;</w:delText>
        </w:r>
      </w:del>
      <w:r w:rsidR="00A804A7">
        <w:rPr>
          <w:i/>
        </w:rPr>
        <w:t>head</w:t>
      </w:r>
      <w:del w:id="11947" w:author="Okot" w:date="2020-03-24T11:19:00Z">
        <w:r w:rsidR="00A804A7" w:rsidDel="00F73305">
          <w:rPr>
            <w:i/>
          </w:rPr>
          <w:delText>&gt;</w:delText>
        </w:r>
      </w:del>
      <w:r w:rsidR="00A804A7">
        <w:rPr>
          <w:i/>
        </w:rPr>
        <w:t xml:space="preserve"> </w:t>
      </w:r>
      <w:r w:rsidR="00A804A7">
        <w:t>strony. Niezależnie, która metoda zostanie wybrana, można od razu pracować z czcionką poprzez własny arkusz styli CSS.</w:t>
      </w:r>
    </w:p>
    <w:p w14:paraId="07364B4F" w14:textId="00C9A916" w:rsidR="00ED5F16" w:rsidRDefault="00A804A7" w:rsidP="00D11F73">
      <w:r>
        <w:t>Używanie Google Fonts jest bezpieczne. Czcionka jest ł</w:t>
      </w:r>
      <w:r w:rsidR="002D63B2">
        <w:t>adowana jedyni</w:t>
      </w:r>
      <w:r w:rsidR="004D45FF">
        <w:t>e raz, przy kolejnych ładowaniach</w:t>
      </w:r>
      <w:r w:rsidR="002D63B2">
        <w:t xml:space="preserve"> wykorzystywany jest lokalne </w:t>
      </w:r>
      <w:r w:rsidR="002D63B2">
        <w:rPr>
          <w:i/>
        </w:rPr>
        <w:t>cache</w:t>
      </w:r>
      <w:r w:rsidR="002D63B2">
        <w:t>. Co najważniejsze, Google gwarantuje, że ich czcionka będzie wyświetlana tak samo na wszystkich wspieranych przez niego przeglądarkach, co daje twórcom strony obietnicę spójności u wszystkich potencjalnych użytkowników</w:t>
      </w:r>
      <w:r w:rsidR="00992DB6">
        <w:t xml:space="preserve"> [</w:t>
      </w:r>
      <w:ins w:id="11948" w:author="Okot" w:date="2020-03-24T11:19:00Z">
        <w:r w:rsidR="000473DF">
          <w:t>12</w:t>
        </w:r>
      </w:ins>
      <w:r w:rsidR="00992DB6">
        <w:t>]</w:t>
      </w:r>
      <w:r w:rsidR="002D63B2">
        <w:t>.</w:t>
      </w:r>
    </w:p>
    <w:p w14:paraId="451742DF" w14:textId="77777777" w:rsidR="00D11F73" w:rsidRDefault="00D11F73" w:rsidP="00D11F73">
      <w:pPr>
        <w:rPr>
          <w:ins w:id="11949" w:author="Okot" w:date="2020-01-29T13:23:00Z"/>
          <w:rFonts w:eastAsiaTheme="majorEastAsia" w:cstheme="majorBidi"/>
          <w:szCs w:val="26"/>
        </w:rPr>
      </w:pPr>
    </w:p>
    <w:p w14:paraId="2CD44231" w14:textId="06DA7E92" w:rsidR="00074310" w:rsidRDefault="00074310" w:rsidP="00074310">
      <w:pPr>
        <w:pStyle w:val="Nagwek2"/>
      </w:pPr>
      <w:del w:id="11950" w:author="Okot" w:date="2019-11-19T20:53:00Z">
        <w:r w:rsidDel="00122EDB">
          <w:delText>4</w:delText>
        </w:r>
      </w:del>
      <w:bookmarkStart w:id="11951" w:name="_Toc35941957"/>
      <w:ins w:id="11952" w:author="Okot" w:date="2019-11-19T20:53:00Z">
        <w:r w:rsidR="00122EDB">
          <w:t>5</w:t>
        </w:r>
      </w:ins>
      <w:r>
        <w:t>.</w:t>
      </w:r>
      <w:ins w:id="11953" w:author="Okot" w:date="2019-11-19T20:53:00Z">
        <w:r w:rsidR="00122EDB">
          <w:t>3</w:t>
        </w:r>
      </w:ins>
      <w:del w:id="11954" w:author="Okot" w:date="2019-11-19T20:53:00Z">
        <w:r w:rsidDel="00122EDB">
          <w:delText>4</w:delText>
        </w:r>
      </w:del>
      <w:r>
        <w:t>.2.2. Logo</w:t>
      </w:r>
      <w:bookmarkEnd w:id="11951"/>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11955" w:author="Okot" w:date="2020-01-17T12:17:00Z"/>
        </w:rPr>
      </w:pPr>
      <w:r>
        <w:t>Warzywa i owoce, które będą brane pod uwagę: awokado, ogórek, brokuł, brukselka, por oraz fasolka szparagowa.</w:t>
      </w:r>
    </w:p>
    <w:p w14:paraId="5F64C796" w14:textId="271D9563" w:rsidR="007C447F" w:rsidRDefault="00877DC2" w:rsidP="007C447F">
      <w:ins w:id="11956"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11957" w:author="Okot" w:date="2020-01-17T12:19:00Z">
          <w:pPr>
            <w:ind w:firstLine="0"/>
          </w:pPr>
        </w:pPrChange>
      </w:pPr>
      <w:bookmarkStart w:id="11958" w:name="_Toc35941958"/>
      <w:ins w:id="11959" w:author="Okot" w:date="2019-11-19T20:53:00Z">
        <w:r>
          <w:t>5</w:t>
        </w:r>
      </w:ins>
      <w:del w:id="11960" w:author="Okot" w:date="2019-11-19T20:53:00Z">
        <w:r w:rsidR="007E26FD" w:rsidDel="00122EDB">
          <w:delText>4</w:delText>
        </w:r>
      </w:del>
      <w:r w:rsidR="007E26FD">
        <w:t>.</w:t>
      </w:r>
      <w:ins w:id="11961" w:author="Okot" w:date="2019-11-19T20:53:00Z">
        <w:r>
          <w:t>3</w:t>
        </w:r>
      </w:ins>
      <w:del w:id="11962" w:author="Okot" w:date="2019-11-19T20:53:00Z">
        <w:r w:rsidR="007E26FD" w:rsidDel="00122EDB">
          <w:delText>4</w:delText>
        </w:r>
      </w:del>
      <w:r w:rsidR="007E26FD">
        <w:t>.2.3. Ekran główny aplikacji</w:t>
      </w:r>
      <w:bookmarkEnd w:id="11958"/>
    </w:p>
    <w:p w14:paraId="4548E677" w14:textId="77777777" w:rsidR="007E26FD" w:rsidRDefault="007E26FD" w:rsidP="007E26FD">
      <w:pPr>
        <w:ind w:firstLine="0"/>
      </w:pPr>
    </w:p>
    <w:p w14:paraId="32F473B3" w14:textId="4BE4E178" w:rsidR="00215C35" w:rsidDel="00700928" w:rsidRDefault="00215C35" w:rsidP="007E26FD">
      <w:pPr>
        <w:ind w:firstLine="0"/>
        <w:rPr>
          <w:del w:id="11963" w:author="Okot" w:date="2020-01-17T16:08:00Z"/>
        </w:rPr>
      </w:pPr>
      <w:r>
        <w:tab/>
      </w:r>
      <w:del w:id="11964" w:author="Okot" w:date="2020-01-17T16:08:00Z">
        <w:r w:rsidDel="00700928">
          <w:delTex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delText>
        </w:r>
      </w:del>
    </w:p>
    <w:p w14:paraId="68ACAF84" w14:textId="10E14CAE" w:rsidR="00215C35" w:rsidRDefault="00700928" w:rsidP="007E26FD">
      <w:pPr>
        <w:ind w:firstLine="0"/>
      </w:pPr>
      <w:ins w:id="11965" w:author="Okot" w:date="2020-01-17T16:08:00Z">
        <w:r>
          <w:t>Poniżej przedstawiono projekt ekranu głó</w:t>
        </w:r>
      </w:ins>
      <w:ins w:id="11966" w:author="Okot" w:date="2020-01-17T16:09:00Z">
        <w:r>
          <w:t>wnego aplikacji.</w:t>
        </w:r>
      </w:ins>
    </w:p>
    <w:p w14:paraId="1FAEB7CE" w14:textId="0CCE2631" w:rsidR="00D11F73" w:rsidRDefault="00D11F73" w:rsidP="00D11F73">
      <w:ins w:id="11967" w:author="Okot" w:date="2020-01-17T16:08:00Z">
        <w:r>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ins>
    </w:p>
    <w:p w14:paraId="06BD551C" w14:textId="6D2FBB5A" w:rsidR="009D3F1A" w:rsidRDefault="00875EFE">
      <w:pPr>
        <w:ind w:firstLine="0"/>
        <w:jc w:val="center"/>
        <w:pPrChange w:id="11968" w:author="Okot" w:date="2020-01-17T12:17:00Z">
          <w:pPr>
            <w:ind w:firstLine="0"/>
          </w:pPr>
        </w:pPrChange>
      </w:pPr>
      <w:r>
        <w:rPr>
          <w:noProof/>
          <w:lang w:eastAsia="pl-PL"/>
        </w:rPr>
        <w:lastRenderedPageBreak/>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11969" w:author="Okot" w:date="2020-01-17T12:18:00Z"/>
        </w:rPr>
        <w:pPrChange w:id="11970" w:author="Okot" w:date="2019-11-18T19:41:00Z">
          <w:pPr>
            <w:ind w:firstLine="0"/>
          </w:pPr>
        </w:pPrChange>
      </w:pPr>
    </w:p>
    <w:p w14:paraId="054DD1DB" w14:textId="4AFB1AB6" w:rsidR="00875EFE" w:rsidRDefault="00122EDB">
      <w:pPr>
        <w:ind w:firstLine="0"/>
        <w:jc w:val="center"/>
        <w:rPr>
          <w:ins w:id="11971" w:author="Okot" w:date="2020-01-26T15:25:00Z"/>
        </w:rPr>
        <w:pPrChange w:id="11972" w:author="Okot" w:date="2019-11-18T19:41:00Z">
          <w:pPr>
            <w:ind w:firstLine="0"/>
          </w:pPr>
        </w:pPrChange>
      </w:pPr>
      <w:ins w:id="11973" w:author="Okot" w:date="2019-11-18T19:41:00Z">
        <w:r>
          <w:t>Rys. 5</w:t>
        </w:r>
        <w:r w:rsidR="00875EFE">
          <w:t>.</w:t>
        </w:r>
      </w:ins>
      <w:ins w:id="11974" w:author="Okot" w:date="2020-01-17T16:09:00Z">
        <w:r w:rsidR="00ED5F16">
          <w:t>17</w:t>
        </w:r>
      </w:ins>
      <w:ins w:id="11975" w:author="Okot" w:date="2019-11-18T19:43:00Z">
        <w:r w:rsidR="00875EFE">
          <w:t>. Projekt ekranu startowego aplikacji.</w:t>
        </w:r>
      </w:ins>
    </w:p>
    <w:p w14:paraId="78714E09" w14:textId="77777777" w:rsidR="00933854" w:rsidRDefault="00933854">
      <w:pPr>
        <w:ind w:firstLine="0"/>
        <w:jc w:val="center"/>
        <w:pPrChange w:id="11976" w:author="Okot" w:date="2019-11-18T19:41:00Z">
          <w:pPr>
            <w:ind w:firstLine="0"/>
          </w:pPr>
        </w:pPrChange>
      </w:pPr>
    </w:p>
    <w:p w14:paraId="13C1663B" w14:textId="2D1E59D3" w:rsidR="00F47B5E" w:rsidRDefault="00F47B5E">
      <w:pPr>
        <w:ind w:firstLine="0"/>
      </w:pPr>
      <w:ins w:id="11977" w:author="Okot" w:date="2019-11-18T19:45:00Z">
        <w:r>
          <w:tab/>
          <w:t xml:space="preserve">W górnej części aplikacji zaplanowano </w:t>
        </w:r>
        <w:r w:rsidR="00015A49">
          <w:t>pasek menu</w:t>
        </w:r>
      </w:ins>
      <w:ins w:id="11978" w:author="Okot" w:date="2019-11-18T21:43:00Z">
        <w:r w:rsidR="00015A49">
          <w:t> </w:t>
        </w:r>
      </w:ins>
      <w:ins w:id="11979" w:author="Okot" w:date="2019-11-18T21:42:00Z">
        <w:r w:rsidR="00015A49">
          <w:t>(</w:t>
        </w:r>
      </w:ins>
      <w:ins w:id="11980" w:author="Okot" w:date="2019-11-18T19:45:00Z">
        <w:r w:rsidR="00015A49">
          <w:t>1</w:t>
        </w:r>
      </w:ins>
      <w:ins w:id="11981" w:author="Okot" w:date="2019-11-18T21:42:00Z">
        <w:r w:rsidR="00015A49">
          <w:t>)</w:t>
        </w:r>
      </w:ins>
      <w:ins w:id="11982" w:author="Okot" w:date="2019-11-18T21:41:00Z">
        <w:r w:rsidR="00015A49">
          <w:t xml:space="preserve"> </w:t>
        </w:r>
      </w:ins>
      <w:ins w:id="11983" w:author="Okot" w:date="2019-11-18T19:45:00Z">
        <w:r>
          <w:t>z przyciskami i/lub formularzami s</w:t>
        </w:r>
      </w:ins>
      <w:ins w:id="11984" w:author="Okot" w:date="2019-11-18T19:46:00Z">
        <w:r>
          <w:t>łużąc</w:t>
        </w:r>
        <w:r w:rsidR="00015A49">
          <w:t>ymi do logowania i rejestracji</w:t>
        </w:r>
      </w:ins>
      <w:ins w:id="11985" w:author="Okot" w:date="2019-11-18T21:43:00Z">
        <w:r w:rsidR="00015A49">
          <w:t> </w:t>
        </w:r>
      </w:ins>
      <w:ins w:id="11986" w:author="Okot" w:date="2019-11-18T21:42:00Z">
        <w:r w:rsidR="00015A49">
          <w:t>(</w:t>
        </w:r>
      </w:ins>
      <w:ins w:id="11987" w:author="Okot" w:date="2019-11-18T19:46:00Z">
        <w:r w:rsidR="00015A49">
          <w:t>2</w:t>
        </w:r>
      </w:ins>
      <w:ins w:id="11988" w:author="Okot" w:date="2019-11-18T21:42:00Z">
        <w:r w:rsidR="00015A49">
          <w:t>)</w:t>
        </w:r>
      </w:ins>
      <w:ins w:id="11989" w:author="Okot" w:date="2019-11-18T19:46:00Z">
        <w:r>
          <w:t>. W centralnej części aplikacji umieszczono miejsce na nazwę</w:t>
        </w:r>
        <w:r w:rsidR="00015A49">
          <w:t xml:space="preserve"> aplikacji</w:t>
        </w:r>
      </w:ins>
      <w:ins w:id="11990" w:author="Okot" w:date="2019-11-18T21:43:00Z">
        <w:r w:rsidR="00015A49">
          <w:t> </w:t>
        </w:r>
      </w:ins>
      <w:ins w:id="11991" w:author="Okot" w:date="2019-11-18T21:42:00Z">
        <w:r w:rsidR="00015A49">
          <w:t>(</w:t>
        </w:r>
      </w:ins>
      <w:ins w:id="11992" w:author="Okot" w:date="2019-11-18T19:46:00Z">
        <w:r w:rsidR="00015A49">
          <w:t>3</w:t>
        </w:r>
      </w:ins>
      <w:ins w:id="11993" w:author="Okot" w:date="2019-11-18T21:42:00Z">
        <w:r w:rsidR="00015A49">
          <w:t>)</w:t>
        </w:r>
      </w:ins>
      <w:ins w:id="11994" w:author="Okot" w:date="2019-11-18T19:46:00Z">
        <w:r w:rsidR="00015A49">
          <w:t xml:space="preserve"> oraz logo</w:t>
        </w:r>
      </w:ins>
      <w:ins w:id="11995" w:author="Okot" w:date="2019-11-18T21:43:00Z">
        <w:r w:rsidR="00015A49">
          <w:t> </w:t>
        </w:r>
      </w:ins>
      <w:ins w:id="11996" w:author="Okot" w:date="2019-11-18T21:42:00Z">
        <w:r w:rsidR="00015A49">
          <w:t>(</w:t>
        </w:r>
      </w:ins>
      <w:ins w:id="11997" w:author="Okot" w:date="2019-11-18T19:46:00Z">
        <w:r w:rsidR="00015A49">
          <w:t>4</w:t>
        </w:r>
      </w:ins>
      <w:ins w:id="11998" w:author="Okot" w:date="2019-11-18T21:42:00Z">
        <w:r w:rsidR="00015A49">
          <w:t>)</w:t>
        </w:r>
      </w:ins>
      <w:ins w:id="11999" w:author="Okot" w:date="2019-11-18T19:46:00Z">
        <w:r>
          <w:t>, a pod nimi pola, w kt</w:t>
        </w:r>
      </w:ins>
      <w:ins w:id="12000" w:author="Okot" w:date="2019-11-18T19:47:00Z">
        <w:r>
          <w:t>órych znajdą się teksty marketingowe mówiące krótko o tym, co to za aplikacja, zachęcają</w:t>
        </w:r>
        <w:r w:rsidR="00015A49">
          <w:t>ce do korzystania z niej</w:t>
        </w:r>
      </w:ins>
      <w:ins w:id="12001" w:author="Okot" w:date="2019-11-18T21:43:00Z">
        <w:r w:rsidR="00015A49">
          <w:t> </w:t>
        </w:r>
      </w:ins>
      <w:ins w:id="12002" w:author="Okot" w:date="2019-11-18T21:42:00Z">
        <w:r w:rsidR="00015A49">
          <w:t>(</w:t>
        </w:r>
      </w:ins>
      <w:ins w:id="12003" w:author="Okot" w:date="2019-11-18T19:47:00Z">
        <w:r w:rsidR="00015A49">
          <w:t>5</w:t>
        </w:r>
      </w:ins>
      <w:ins w:id="12004" w:author="Okot" w:date="2019-11-18T21:42:00Z">
        <w:r w:rsidR="00015A49">
          <w:t>)</w:t>
        </w:r>
      </w:ins>
      <w:ins w:id="12005" w:author="Okot" w:date="2019-11-18T19:47:00Z">
        <w:r>
          <w:t>. Na dole strony wydzielono miejsce na stopk</w:t>
        </w:r>
      </w:ins>
      <w:ins w:id="12006" w:author="Okot" w:date="2019-11-18T19:48:00Z">
        <w:r>
          <w:t>ę</w:t>
        </w:r>
      </w:ins>
      <w:ins w:id="12007" w:author="Okot" w:date="2019-11-18T21:43:00Z">
        <w:r w:rsidR="00015A49">
          <w:t> </w:t>
        </w:r>
      </w:ins>
      <w:ins w:id="12008" w:author="Okot" w:date="2019-11-18T21:42:00Z">
        <w:r w:rsidR="00015A49">
          <w:t>(</w:t>
        </w:r>
      </w:ins>
      <w:ins w:id="12009" w:author="Okot" w:date="2019-11-18T19:48:00Z">
        <w:r w:rsidR="00015A49">
          <w:t>7</w:t>
        </w:r>
      </w:ins>
      <w:ins w:id="12010" w:author="Okot" w:date="2019-11-18T21:42:00Z">
        <w:r w:rsidR="00015A49">
          <w:t>)</w:t>
        </w:r>
      </w:ins>
      <w:ins w:id="12011" w:author="Okot" w:date="2019-11-18T19:48:00Z">
        <w:r>
          <w:t xml:space="preserve"> oddzieloną od reszty strony linią</w:t>
        </w:r>
      </w:ins>
      <w:ins w:id="12012" w:author="Okot" w:date="2019-11-18T21:43:00Z">
        <w:r w:rsidR="00015A49">
          <w:t> </w:t>
        </w:r>
      </w:ins>
      <w:ins w:id="12013" w:author="Okot" w:date="2019-11-18T21:42:00Z">
        <w:r w:rsidR="00015A49">
          <w:t>(</w:t>
        </w:r>
      </w:ins>
      <w:ins w:id="12014" w:author="Okot" w:date="2019-11-18T19:48:00Z">
        <w:r w:rsidR="00015A49">
          <w:t>6</w:t>
        </w:r>
      </w:ins>
      <w:ins w:id="12015" w:author="Okot" w:date="2019-11-18T21:42:00Z">
        <w:r w:rsidR="00015A49">
          <w:t>)</w:t>
        </w:r>
      </w:ins>
      <w:ins w:id="12016" w:author="Okot" w:date="2019-11-18T19:48:00Z">
        <w:r>
          <w:t>.</w:t>
        </w:r>
      </w:ins>
    </w:p>
    <w:p w14:paraId="0068CEEB" w14:textId="77777777" w:rsidR="00015A49" w:rsidRDefault="00015A49" w:rsidP="007E26FD">
      <w:pPr>
        <w:ind w:firstLine="0"/>
        <w:rPr>
          <w:ins w:id="12017" w:author="Okot" w:date="2019-11-18T21:43:00Z"/>
        </w:rPr>
      </w:pPr>
    </w:p>
    <w:p w14:paraId="4FD6C9FD" w14:textId="4C4E3633" w:rsidR="00015A49" w:rsidRDefault="007E26FD">
      <w:pPr>
        <w:pStyle w:val="Nagwek2"/>
        <w:rPr>
          <w:ins w:id="12018" w:author="Okot" w:date="2019-11-18T21:44:00Z"/>
        </w:rPr>
        <w:pPrChange w:id="12019" w:author="Okot" w:date="2020-01-17T12:19:00Z">
          <w:pPr>
            <w:ind w:firstLine="0"/>
          </w:pPr>
        </w:pPrChange>
      </w:pPr>
      <w:del w:id="12020" w:author="Okot" w:date="2019-11-19T20:54:00Z">
        <w:r w:rsidDel="00262253">
          <w:delText>4</w:delText>
        </w:r>
      </w:del>
      <w:bookmarkStart w:id="12021" w:name="_Toc35941959"/>
      <w:ins w:id="12022" w:author="Okot" w:date="2019-11-19T20:54:00Z">
        <w:r w:rsidR="00262253">
          <w:t>5</w:t>
        </w:r>
      </w:ins>
      <w:r>
        <w:t>.</w:t>
      </w:r>
      <w:ins w:id="12023" w:author="Okot" w:date="2019-11-19T20:54:00Z">
        <w:r w:rsidR="00262253">
          <w:t>3</w:t>
        </w:r>
      </w:ins>
      <w:del w:id="12024" w:author="Okot" w:date="2019-11-19T20:54:00Z">
        <w:r w:rsidDel="00262253">
          <w:delText>4</w:delText>
        </w:r>
      </w:del>
      <w:r>
        <w:t xml:space="preserve">.2.4. </w:t>
      </w:r>
      <w:ins w:id="12025" w:author="Okot" w:date="2019-11-18T21:44:00Z">
        <w:r w:rsidR="00015A49">
          <w:t>Okno rejestracji nowego użytkownika</w:t>
        </w:r>
        <w:bookmarkEnd w:id="12021"/>
      </w:ins>
    </w:p>
    <w:p w14:paraId="6EF10BB4" w14:textId="77777777" w:rsidR="00015A49" w:rsidRDefault="00015A49" w:rsidP="007E26FD">
      <w:pPr>
        <w:ind w:firstLine="0"/>
        <w:rPr>
          <w:ins w:id="12026" w:author="Okot" w:date="2019-11-18T21:44:00Z"/>
        </w:rPr>
      </w:pPr>
    </w:p>
    <w:p w14:paraId="28B88251" w14:textId="5D67119C" w:rsidR="00015A49" w:rsidRDefault="00015A49">
      <w:pPr>
        <w:rPr>
          <w:ins w:id="12027" w:author="Okot" w:date="2019-11-18T21:45:00Z"/>
        </w:rPr>
        <w:pPrChange w:id="12028" w:author="Okot" w:date="2019-11-18T21:44:00Z">
          <w:pPr>
            <w:ind w:firstLine="0"/>
          </w:pPr>
        </w:pPrChange>
      </w:pPr>
      <w:ins w:id="12029" w:author="Okot" w:date="2019-11-18T21:44:00Z">
        <w:r>
          <w:t>Rejestracja nowego użytkownika będzie się odbywać przez formularz, który będzie wyświetlany po klikni</w:t>
        </w:r>
      </w:ins>
      <w:ins w:id="12030" w:author="Okot" w:date="2019-11-18T21:45:00Z">
        <w:r>
          <w:t>ęciu na przycisk</w:t>
        </w:r>
      </w:ins>
      <w:ins w:id="12031" w:author="Okot" w:date="2020-01-27T15:35:00Z">
        <w:r w:rsidR="00FD2B32">
          <w:t xml:space="preserve"> „Rejestracja” (</w:t>
        </w:r>
      </w:ins>
      <w:ins w:id="12032" w:author="Okot" w:date="2020-01-27T15:36:00Z">
        <w:r w:rsidR="00FD2B32">
          <w:t>2)</w:t>
        </w:r>
      </w:ins>
      <w:ins w:id="12033" w:author="Okot" w:date="2019-11-18T21:45:00Z">
        <w:r>
          <w:t>.</w:t>
        </w:r>
      </w:ins>
    </w:p>
    <w:p w14:paraId="7D15CAD0" w14:textId="77777777" w:rsidR="00015A49" w:rsidRDefault="00015A49">
      <w:pPr>
        <w:rPr>
          <w:ins w:id="12034" w:author="Okot" w:date="2019-11-18T21:45:00Z"/>
        </w:rPr>
        <w:pPrChange w:id="12035" w:author="Okot" w:date="2019-11-18T21:44:00Z">
          <w:pPr>
            <w:ind w:firstLine="0"/>
          </w:pPr>
        </w:pPrChange>
      </w:pPr>
    </w:p>
    <w:p w14:paraId="0790EF83" w14:textId="5AE6C8DF" w:rsidR="00015A49" w:rsidRDefault="00015A49">
      <w:pPr>
        <w:ind w:firstLine="0"/>
        <w:jc w:val="center"/>
        <w:rPr>
          <w:ins w:id="12036" w:author="Okot" w:date="2019-11-18T21:44:00Z"/>
        </w:rPr>
        <w:pPrChange w:id="12037" w:author="Okot" w:date="2019-11-18T21:50:00Z">
          <w:pPr>
            <w:ind w:firstLine="0"/>
          </w:pPr>
        </w:pPrChange>
      </w:pPr>
      <w:ins w:id="12038"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93">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12039" w:author="Okot" w:date="2019-11-18T21:46:00Z"/>
        </w:rPr>
        <w:pPrChange w:id="12040" w:author="Okot" w:date="2019-11-18T21:46:00Z">
          <w:pPr>
            <w:ind w:firstLine="0"/>
          </w:pPr>
        </w:pPrChange>
      </w:pPr>
    </w:p>
    <w:p w14:paraId="68082FA7" w14:textId="1314888F" w:rsidR="00015A49" w:rsidRDefault="00F27142">
      <w:pPr>
        <w:ind w:firstLine="0"/>
        <w:jc w:val="center"/>
        <w:rPr>
          <w:ins w:id="12041" w:author="Okot" w:date="2019-11-18T21:47:00Z"/>
        </w:rPr>
        <w:pPrChange w:id="12042" w:author="Okot" w:date="2019-11-18T21:50:00Z">
          <w:pPr>
            <w:ind w:firstLine="0"/>
          </w:pPr>
        </w:pPrChange>
      </w:pPr>
      <w:ins w:id="12043" w:author="Okot" w:date="2019-11-18T21:46:00Z">
        <w:r>
          <w:t>Rys. 5.</w:t>
        </w:r>
      </w:ins>
      <w:ins w:id="12044" w:author="Okot" w:date="2020-01-17T16:18:00Z">
        <w:r w:rsidR="00F27A7A">
          <w:t>1</w:t>
        </w:r>
      </w:ins>
      <w:ins w:id="12045" w:author="Okot" w:date="2020-01-15T16:47:00Z">
        <w:r w:rsidR="00ED5F16">
          <w:t>8</w:t>
        </w:r>
      </w:ins>
      <w:ins w:id="12046" w:author="Okot" w:date="2019-11-18T21:46:00Z">
        <w:r w:rsidR="00015A49">
          <w:t>. Projekt interfejsu służącego do</w:t>
        </w:r>
      </w:ins>
      <w:ins w:id="12047" w:author="Okot" w:date="2019-11-18T21:47:00Z">
        <w:r w:rsidR="00015A49">
          <w:t xml:space="preserve"> rejestracji nowych użytkowników.</w:t>
        </w:r>
      </w:ins>
    </w:p>
    <w:p w14:paraId="08BE31A0" w14:textId="77777777" w:rsidR="00015A49" w:rsidRDefault="00015A49">
      <w:pPr>
        <w:ind w:firstLine="0"/>
        <w:jc w:val="center"/>
        <w:rPr>
          <w:ins w:id="12048" w:author="Okot" w:date="2019-11-18T21:48:00Z"/>
        </w:rPr>
        <w:pPrChange w:id="12049" w:author="Okot" w:date="2019-11-18T21:46:00Z">
          <w:pPr>
            <w:ind w:firstLine="0"/>
          </w:pPr>
        </w:pPrChange>
      </w:pPr>
    </w:p>
    <w:p w14:paraId="561B6F9A" w14:textId="77777777" w:rsidR="00FD2B32" w:rsidRDefault="006907FC">
      <w:pPr>
        <w:rPr>
          <w:ins w:id="12050" w:author="Okot" w:date="2020-01-27T15:36:00Z"/>
        </w:rPr>
        <w:pPrChange w:id="12051" w:author="Okot" w:date="2019-11-19T20:54:00Z">
          <w:pPr>
            <w:ind w:firstLine="0"/>
          </w:pPr>
        </w:pPrChange>
      </w:pPr>
      <w:ins w:id="12052" w:author="Okot" w:date="2019-11-18T21:48:00Z">
        <w:r>
          <w:t>Zadecydowano, że formularz rejestracji będzie wyświetlany</w:t>
        </w:r>
        <w:r w:rsidR="002E5BDA">
          <w:t xml:space="preserve"> przy u</w:t>
        </w:r>
      </w:ins>
      <w:ins w:id="12053" w:author="Okot" w:date="2019-11-25T06:53:00Z">
        <w:r w:rsidR="002E5BDA">
          <w:t>życiu</w:t>
        </w:r>
      </w:ins>
      <w:ins w:id="12054" w:author="Okot" w:date="2019-11-18T21:48:00Z">
        <w:r w:rsidR="002E5BDA">
          <w:t xml:space="preserve"> okna modalnego</w:t>
        </w:r>
        <w:r>
          <w:t>. Będzie się na nie składać przycisk anulowania akcji rejestracji</w:t>
        </w:r>
      </w:ins>
      <w:ins w:id="12055" w:author="Okot" w:date="2019-11-18T21:49:00Z">
        <w:r>
          <w:t> (8), sam formularz (10) oraz przycisk zatwierdzający rejestrację (11). Oprócz tego przewidziano przestrzeń, w której będą się wyświetlały potencjalne komunikaty zwrotne od systemu do użytkownika (9)</w:t>
        </w:r>
      </w:ins>
      <w:ins w:id="12056" w:author="Okot" w:date="2019-11-18T21:50:00Z">
        <w:r>
          <w:t xml:space="preserve"> np.: że rejestracja się powiodła</w:t>
        </w:r>
      </w:ins>
      <w:ins w:id="12057" w:author="Okot" w:date="2019-11-18T21:49:00Z">
        <w:r>
          <w:t>.</w:t>
        </w:r>
      </w:ins>
      <w:ins w:id="12058" w:author="Okot" w:date="2020-01-27T15:35:00Z">
        <w:r w:rsidR="00FD2B32">
          <w:t xml:space="preserve"> </w:t>
        </w:r>
      </w:ins>
    </w:p>
    <w:p w14:paraId="24607241" w14:textId="77777777" w:rsidR="00FD2B32" w:rsidRDefault="00FD2B32">
      <w:pPr>
        <w:ind w:firstLine="0"/>
        <w:rPr>
          <w:ins w:id="12059" w:author="Okot" w:date="2020-01-27T15:37:00Z"/>
        </w:rPr>
      </w:pPr>
    </w:p>
    <w:p w14:paraId="230BEE0C" w14:textId="51EFAC7F" w:rsidR="00FD2B32" w:rsidRDefault="00FD2B32" w:rsidP="00FD2B32">
      <w:pPr>
        <w:pStyle w:val="Nagwek2"/>
        <w:rPr>
          <w:ins w:id="12060" w:author="Okot" w:date="2020-01-27T15:37:00Z"/>
        </w:rPr>
      </w:pPr>
      <w:bookmarkStart w:id="12061" w:name="_Toc35941960"/>
      <w:ins w:id="12062" w:author="Okot" w:date="2020-01-27T15:37:00Z">
        <w:r>
          <w:t>5.3.2.5. Okno logowania</w:t>
        </w:r>
        <w:bookmarkEnd w:id="12061"/>
      </w:ins>
    </w:p>
    <w:p w14:paraId="257D45E8" w14:textId="77777777" w:rsidR="00FD2B32" w:rsidRDefault="00FD2B32">
      <w:pPr>
        <w:rPr>
          <w:ins w:id="12063" w:author="Okot" w:date="2020-01-27T15:37:00Z"/>
        </w:rPr>
        <w:pPrChange w:id="12064" w:author="Okot" w:date="2020-01-27T15:37:00Z">
          <w:pPr>
            <w:pStyle w:val="Nagwek2"/>
          </w:pPr>
        </w:pPrChange>
      </w:pPr>
    </w:p>
    <w:p w14:paraId="72B96E75" w14:textId="26CCBFC9" w:rsidR="00FD2B32" w:rsidRPr="00F92309" w:rsidRDefault="00FD2B32">
      <w:pPr>
        <w:rPr>
          <w:ins w:id="12065" w:author="Okot" w:date="2020-01-27T15:37:00Z"/>
        </w:rPr>
        <w:pPrChange w:id="12066" w:author="Okot" w:date="2020-01-27T15:37:00Z">
          <w:pPr>
            <w:pStyle w:val="Nagwek2"/>
          </w:pPr>
        </w:pPrChange>
      </w:pPr>
      <w:ins w:id="12067" w:author="Okot" w:date="2020-01-27T15:37:00Z">
        <w:r>
          <w:t>Logowanie będzie się odbywać przez formularz wy</w:t>
        </w:r>
      </w:ins>
      <w:ins w:id="12068" w:author="Okot" w:date="2020-01-27T15:38:00Z">
        <w:r>
          <w:t xml:space="preserve">świetlany w oknie modalnym, które aktywowane będzie naciśnięciem przycisku „Logowanie” (2). </w:t>
        </w:r>
      </w:ins>
      <w:ins w:id="12069" w:author="Okot" w:date="2020-01-27T15:39:00Z">
        <w:r>
          <w:t>Wizualnie interfejs służący do logowania będzie identyczny z powyżej opisanym interfejsem rejestracji (rys.</w:t>
        </w:r>
      </w:ins>
      <w:ins w:id="12070" w:author="Okot" w:date="2020-01-27T15:40:00Z">
        <w:r>
          <w:t> 5.1</w:t>
        </w:r>
      </w:ins>
      <w:ins w:id="12071" w:author="Okot" w:date="2020-01-29T13:23:00Z">
        <w:r w:rsidR="00ED5F16">
          <w:t>8.</w:t>
        </w:r>
      </w:ins>
      <w:ins w:id="12072" w:author="Okot" w:date="2020-01-27T15:40:00Z">
        <w:r>
          <w:t>), dlatego osobny projekt nie będzie umieszczany w pracy.</w:t>
        </w:r>
      </w:ins>
    </w:p>
    <w:p w14:paraId="4AE3CD01" w14:textId="77777777" w:rsidR="00D11F73" w:rsidRDefault="00D11F73">
      <w:pPr>
        <w:spacing w:after="160" w:line="259" w:lineRule="auto"/>
        <w:ind w:firstLine="0"/>
        <w:jc w:val="left"/>
      </w:pPr>
      <w:r>
        <w:br w:type="page"/>
      </w:r>
    </w:p>
    <w:p w14:paraId="7D407718" w14:textId="667FAB84" w:rsidR="006D35C1" w:rsidRPr="007C447F" w:rsidDel="00FD2B32" w:rsidRDefault="007E26FD">
      <w:pPr>
        <w:ind w:firstLine="0"/>
        <w:rPr>
          <w:del w:id="12073" w:author="Okot" w:date="2020-01-27T15:40:00Z"/>
        </w:rPr>
      </w:pPr>
      <w:del w:id="12074" w:author="Okot" w:date="2019-11-18T21:51:00Z">
        <w:r w:rsidDel="006D35C1">
          <w:lastRenderedPageBreak/>
          <w:delText>Ekran tymczasowy widoczny po zalogowaniu użytkownika.</w:delText>
        </w:r>
      </w:del>
    </w:p>
    <w:p w14:paraId="237D54A0" w14:textId="30A7563B" w:rsidR="00074310" w:rsidRPr="00074310" w:rsidDel="00FD2B32" w:rsidRDefault="00074310">
      <w:pPr>
        <w:ind w:firstLine="0"/>
        <w:rPr>
          <w:del w:id="12075" w:author="Okot" w:date="2020-01-27T15:40:00Z"/>
        </w:rPr>
        <w:pPrChange w:id="12076" w:author="Okot" w:date="2020-01-27T15:40:00Z">
          <w:pPr/>
        </w:pPrChange>
      </w:pPr>
    </w:p>
    <w:p w14:paraId="1EA3E89B" w14:textId="77777777" w:rsidR="00FD2B32" w:rsidRDefault="00FD2B32">
      <w:pPr>
        <w:rPr>
          <w:ins w:id="12077" w:author="Okot" w:date="2020-01-27T15:40:00Z"/>
        </w:rPr>
        <w:pPrChange w:id="12078" w:author="Okot" w:date="2020-01-27T17:20:00Z">
          <w:pPr>
            <w:ind w:firstLine="0"/>
          </w:pPr>
        </w:pPrChange>
      </w:pPr>
    </w:p>
    <w:p w14:paraId="6FC2BF6E" w14:textId="0C4ABF66" w:rsidR="0003742D" w:rsidRDefault="00262253">
      <w:pPr>
        <w:pStyle w:val="Nagwek2"/>
        <w:rPr>
          <w:ins w:id="12079" w:author="Okot" w:date="2020-01-27T15:34:00Z"/>
        </w:rPr>
        <w:pPrChange w:id="12080" w:author="Okot" w:date="2020-01-24T16:35:00Z">
          <w:pPr>
            <w:ind w:firstLine="0"/>
          </w:pPr>
        </w:pPrChange>
      </w:pPr>
      <w:bookmarkStart w:id="12081" w:name="_Toc35941961"/>
      <w:ins w:id="12082" w:author="Okot" w:date="2019-11-19T20:54:00Z">
        <w:r>
          <w:t>5</w:t>
        </w:r>
      </w:ins>
      <w:del w:id="12083" w:author="Okot" w:date="2019-11-19T20:54:00Z">
        <w:r w:rsidR="0003742D" w:rsidDel="00262253">
          <w:delText>4</w:delText>
        </w:r>
      </w:del>
      <w:r w:rsidR="0003742D">
        <w:t>.</w:t>
      </w:r>
      <w:ins w:id="12084" w:author="Okot" w:date="2019-11-19T20:54:00Z">
        <w:r>
          <w:t>3</w:t>
        </w:r>
      </w:ins>
      <w:del w:id="12085" w:author="Okot" w:date="2019-11-19T20:54:00Z">
        <w:r w:rsidR="0003742D" w:rsidDel="00262253">
          <w:delText>4</w:delText>
        </w:r>
      </w:del>
      <w:r w:rsidR="0003742D">
        <w:t>.3. Projekt logiki biznesowej</w:t>
      </w:r>
      <w:bookmarkEnd w:id="12081"/>
    </w:p>
    <w:p w14:paraId="47ED2C6E" w14:textId="77777777" w:rsidR="00FD2B32" w:rsidRDefault="00FD2B32">
      <w:pPr>
        <w:rPr>
          <w:ins w:id="12086" w:author="Okot" w:date="2020-01-27T15:40:00Z"/>
        </w:rPr>
        <w:pPrChange w:id="12087" w:author="Okot" w:date="2020-01-27T15:34:00Z">
          <w:pPr>
            <w:ind w:firstLine="0"/>
          </w:pPr>
        </w:pPrChange>
      </w:pPr>
    </w:p>
    <w:p w14:paraId="111F4D9D" w14:textId="58B1D33B" w:rsidR="00FD2B32" w:rsidRDefault="00FD2B32">
      <w:pPr>
        <w:rPr>
          <w:ins w:id="12088" w:author="Okot" w:date="2020-01-27T16:53:00Z"/>
        </w:rPr>
        <w:pPrChange w:id="12089" w:author="Okot" w:date="2020-01-27T15:34:00Z">
          <w:pPr>
            <w:ind w:firstLine="0"/>
          </w:pPr>
        </w:pPrChange>
      </w:pPr>
      <w:ins w:id="12090" w:author="Okot" w:date="2020-01-27T15:40:00Z">
        <w:r>
          <w:t>W tej części zostanie przedstawiony projekt aplikacji od strony back</w:t>
        </w:r>
        <w:r w:rsidR="000C41C0">
          <w:t>endu</w:t>
        </w:r>
        <w:r>
          <w:t xml:space="preserve">. </w:t>
        </w:r>
      </w:ins>
      <w:ins w:id="12091" w:author="Okot" w:date="2020-01-27T16:53:00Z">
        <w:r w:rsidR="00525960">
          <w:t>Zaczęto od przygotowania diagramu klas potrzebnych w pierwszej iteracji.</w:t>
        </w:r>
      </w:ins>
    </w:p>
    <w:p w14:paraId="390158B9" w14:textId="77777777" w:rsidR="00525960" w:rsidRDefault="00525960">
      <w:pPr>
        <w:ind w:firstLine="0"/>
        <w:rPr>
          <w:ins w:id="12092" w:author="Okot" w:date="2020-01-27T16:54:00Z"/>
        </w:rPr>
      </w:pPr>
    </w:p>
    <w:p w14:paraId="03B58654" w14:textId="464BCE15" w:rsidR="00525960" w:rsidRDefault="00BF0190">
      <w:pPr>
        <w:ind w:firstLine="0"/>
        <w:rPr>
          <w:ins w:id="12093" w:author="Okot" w:date="2020-01-27T16:52:00Z"/>
        </w:rPr>
      </w:pPr>
      <w:ins w:id="12094" w:author="Okot" w:date="2020-04-01T11:34:00Z">
        <w:r>
          <w:rPr>
            <w:noProof/>
            <w:lang w:eastAsia="pl-PL"/>
          </w:rPr>
          <w:drawing>
            <wp:inline distT="0" distB="0" distL="0" distR="0" wp14:anchorId="652DE859" wp14:editId="7971CA38">
              <wp:extent cx="5353200" cy="3567600"/>
              <wp:effectExtent l="190500" t="190500" r="190500" b="18542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teracja 1.png"/>
                      <pic:cNvPicPr/>
                    </pic:nvPicPr>
                    <pic:blipFill>
                      <a:blip r:embed="rId94">
                        <a:extLst>
                          <a:ext uri="{28A0092B-C50C-407E-A947-70E740481C1C}">
                            <a14:useLocalDpi xmlns:a14="http://schemas.microsoft.com/office/drawing/2010/main" val="0"/>
                          </a:ext>
                        </a:extLst>
                      </a:blip>
                      <a:stretch>
                        <a:fillRect/>
                      </a:stretch>
                    </pic:blipFill>
                    <pic:spPr>
                      <a:xfrm>
                        <a:off x="0" y="0"/>
                        <a:ext cx="5353200" cy="35676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12095" w:author="Okot" w:date="2020-01-27T16:56:00Z"/>
        </w:rPr>
        <w:pPrChange w:id="12096" w:author="Okot" w:date="2020-01-27T16:55:00Z">
          <w:pPr>
            <w:ind w:firstLine="0"/>
          </w:pPr>
        </w:pPrChange>
      </w:pPr>
      <w:ins w:id="12097" w:author="Okot" w:date="2020-01-27T16:55:00Z">
        <w:r>
          <w:t>Rys. </w:t>
        </w:r>
        <w:r w:rsidR="00ED5F16">
          <w:t>5.19</w:t>
        </w:r>
        <w:r>
          <w:t>. Projekt diagramu klas dla 1. Iteracji aplikacji.</w:t>
        </w:r>
      </w:ins>
    </w:p>
    <w:p w14:paraId="3EBDDD83" w14:textId="77777777" w:rsidR="008864BC" w:rsidRDefault="008864BC">
      <w:pPr>
        <w:ind w:firstLine="0"/>
        <w:jc w:val="center"/>
        <w:rPr>
          <w:ins w:id="12098" w:author="Okot" w:date="2020-01-27T16:56:00Z"/>
        </w:rPr>
        <w:pPrChange w:id="12099" w:author="Okot" w:date="2020-01-27T16:55:00Z">
          <w:pPr>
            <w:ind w:firstLine="0"/>
          </w:pPr>
        </w:pPrChange>
      </w:pPr>
    </w:p>
    <w:p w14:paraId="50E7F994" w14:textId="5167FB5E" w:rsidR="0028193D" w:rsidRDefault="008864BC">
      <w:pPr>
        <w:rPr>
          <w:ins w:id="12100" w:author="Okot" w:date="2020-01-27T16:58:00Z"/>
        </w:rPr>
        <w:pPrChange w:id="12101" w:author="Okot" w:date="2020-01-27T16:56:00Z">
          <w:pPr>
            <w:ind w:firstLine="0"/>
          </w:pPr>
        </w:pPrChange>
      </w:pPr>
      <w:ins w:id="12102" w:author="Okot" w:date="2020-01-27T16:58:00Z">
        <w:r>
          <w:t>Zgodnie z przyjętym wzorem projektowym MVC moż</w:t>
        </w:r>
        <w:r w:rsidR="00A66071">
          <w:t>na</w:t>
        </w:r>
        <w:r>
          <w:t xml:space="preserve"> wyróżnić podstawowe </w:t>
        </w:r>
      </w:ins>
      <w:ins w:id="12103" w:author="Okot" w:date="2020-01-27T16:59:00Z">
        <w:r w:rsidR="0028193D">
          <w:t xml:space="preserve">dwa </w:t>
        </w:r>
      </w:ins>
      <w:ins w:id="12104" w:author="Okot" w:date="2020-01-27T16:58:00Z">
        <w:r>
          <w:t>typy klas:</w:t>
        </w:r>
        <w:r w:rsidR="0028193D">
          <w:t xml:space="preserve"> </w:t>
        </w:r>
        <w:r>
          <w:t>kontrolery i modele.</w:t>
        </w:r>
      </w:ins>
    </w:p>
    <w:p w14:paraId="309DC184" w14:textId="5ABF40A5" w:rsidR="008864BC" w:rsidRDefault="0028193D">
      <w:pPr>
        <w:rPr>
          <w:ins w:id="12105" w:author="Okot" w:date="2020-04-01T14:30:00Z"/>
        </w:rPr>
        <w:pPrChange w:id="12106" w:author="Okot" w:date="2020-01-27T17:00:00Z">
          <w:pPr>
            <w:ind w:firstLine="0"/>
          </w:pPr>
        </w:pPrChange>
      </w:pPr>
      <w:ins w:id="12107" w:author="Okot" w:date="2020-01-27T16:59:00Z">
        <w:r>
          <w:t>Do kontroler</w:t>
        </w:r>
      </w:ins>
      <w:ins w:id="12108" w:author="Okot" w:date="2020-01-27T17:00:00Z">
        <w:r>
          <w:t>ów należą:</w:t>
        </w:r>
      </w:ins>
      <w:ins w:id="12109" w:author="Okot" w:date="2020-01-27T16:58:00Z">
        <w:r w:rsidR="008864BC">
          <w:t xml:space="preserve"> </w:t>
        </w:r>
      </w:ins>
    </w:p>
    <w:p w14:paraId="5AE120F6" w14:textId="35852C52" w:rsidR="005A7250" w:rsidRDefault="005A7250">
      <w:pPr>
        <w:pStyle w:val="Akapitzlist"/>
        <w:numPr>
          <w:ilvl w:val="0"/>
          <w:numId w:val="39"/>
        </w:numPr>
        <w:pPrChange w:id="12110" w:author="Okot" w:date="2020-04-01T14:30:00Z">
          <w:pPr>
            <w:ind w:firstLine="0"/>
          </w:pPr>
        </w:pPrChange>
      </w:pPr>
      <w:ins w:id="12111" w:author="Okot" w:date="2020-04-01T14:30:00Z">
        <w:r>
          <w:rPr>
            <w:i/>
          </w:rPr>
          <w:t xml:space="preserve">ActionController </w:t>
        </w:r>
      </w:ins>
      <w:r w:rsidR="00D47B1F">
        <w:t>tworzony przy inicjacji projektu jest nadrzędnym szablonem dla wszystkich kontrolerów w aplikacjach RoR.</w:t>
      </w:r>
    </w:p>
    <w:p w14:paraId="2C5A9691" w14:textId="51020B8C" w:rsidR="00D47B1F" w:rsidRDefault="00D47B1F" w:rsidP="00D47B1F">
      <w:pPr>
        <w:pStyle w:val="Akapitzlist"/>
        <w:numPr>
          <w:ilvl w:val="0"/>
          <w:numId w:val="39"/>
        </w:numPr>
        <w:rPr>
          <w:ins w:id="12112" w:author="Okot" w:date="2020-01-27T17:00:00Z"/>
        </w:rPr>
      </w:pPr>
      <w:r>
        <w:rPr>
          <w:i/>
        </w:rPr>
        <w:t xml:space="preserve">ApplicationController </w:t>
      </w:r>
      <w:r>
        <w:t>odpowiada za ustalenie szablonu globalnego dla aplikacji.</w:t>
      </w:r>
    </w:p>
    <w:p w14:paraId="761FE1F0" w14:textId="5681D7D2" w:rsidR="0028193D" w:rsidRDefault="0028193D">
      <w:pPr>
        <w:pStyle w:val="Akapitzlist"/>
        <w:numPr>
          <w:ilvl w:val="0"/>
          <w:numId w:val="25"/>
        </w:numPr>
        <w:rPr>
          <w:ins w:id="12113" w:author="Okot" w:date="2020-04-01T14:31:00Z"/>
        </w:rPr>
        <w:pPrChange w:id="12114" w:author="Okot" w:date="2020-01-27T17:00:00Z">
          <w:pPr>
            <w:ind w:firstLine="0"/>
          </w:pPr>
        </w:pPrChange>
      </w:pPr>
      <w:ins w:id="12115" w:author="Okot" w:date="2020-01-27T17:00:00Z">
        <w:r w:rsidRPr="00D362AC">
          <w:rPr>
            <w:i/>
            <w:rPrChange w:id="12116" w:author="Okot" w:date="2020-04-01T14:13:00Z">
              <w:rPr/>
            </w:rPrChange>
          </w:rPr>
          <w:t>IndexController</w:t>
        </w:r>
        <w:r>
          <w:t xml:space="preserve"> odpowiadający za wyświetlenie strony głównej aplikacji</w:t>
        </w:r>
      </w:ins>
      <w:r w:rsidR="00D47B1F">
        <w:t>.</w:t>
      </w:r>
    </w:p>
    <w:p w14:paraId="5BCA8189" w14:textId="4E416496" w:rsidR="005A7250" w:rsidRDefault="005A7250">
      <w:pPr>
        <w:pStyle w:val="Akapitzlist"/>
        <w:numPr>
          <w:ilvl w:val="0"/>
          <w:numId w:val="25"/>
        </w:numPr>
        <w:rPr>
          <w:ins w:id="12117" w:author="Okot" w:date="2020-01-27T17:02:00Z"/>
        </w:rPr>
        <w:pPrChange w:id="12118" w:author="Okot" w:date="2020-01-27T17:00:00Z">
          <w:pPr>
            <w:ind w:firstLine="0"/>
          </w:pPr>
        </w:pPrChange>
      </w:pPr>
      <w:ins w:id="12119" w:author="Okot" w:date="2020-04-01T14:31:00Z">
        <w:r>
          <w:rPr>
            <w:i/>
          </w:rPr>
          <w:t xml:space="preserve">ModalController </w:t>
        </w:r>
        <w:r>
          <w:t>odpowiadający za wyświetlenie szkieletu okna modalnego</w:t>
        </w:r>
      </w:ins>
      <w:r w:rsidR="00D47B1F">
        <w:t>.</w:t>
      </w:r>
    </w:p>
    <w:p w14:paraId="4A040A73" w14:textId="2477AA6F" w:rsidR="0028193D" w:rsidRDefault="0028193D">
      <w:pPr>
        <w:pStyle w:val="Akapitzlist"/>
        <w:numPr>
          <w:ilvl w:val="0"/>
          <w:numId w:val="25"/>
        </w:numPr>
        <w:rPr>
          <w:ins w:id="12120" w:author="Okot" w:date="2020-01-27T17:02:00Z"/>
        </w:rPr>
        <w:pPrChange w:id="12121" w:author="Okot" w:date="2020-01-27T17:00:00Z">
          <w:pPr>
            <w:ind w:firstLine="0"/>
          </w:pPr>
        </w:pPrChange>
      </w:pPr>
      <w:ins w:id="12122" w:author="Okot" w:date="2020-01-27T17:02:00Z">
        <w:r w:rsidRPr="00D362AC">
          <w:rPr>
            <w:i/>
            <w:rPrChange w:id="12123" w:author="Okot" w:date="2020-04-01T14:13:00Z">
              <w:rPr/>
            </w:rPrChange>
          </w:rPr>
          <w:t>RegisterController</w:t>
        </w:r>
        <w:r>
          <w:t xml:space="preserve"> odpowiadający za wyświetlenie okna modalnego zawierającego formularz rejestracji</w:t>
        </w:r>
      </w:ins>
      <w:ins w:id="12124" w:author="Okot" w:date="2020-03-24T18:27:00Z">
        <w:r w:rsidR="00CA73FF">
          <w:t xml:space="preserve"> oraz sprawdzenie poprawności danych przesyłanych z formularza </w:t>
        </w:r>
      </w:ins>
      <w:ins w:id="12125" w:author="Okot" w:date="2020-03-24T18:28:00Z">
        <w:r w:rsidR="00CA73FF">
          <w:t>do modelu.</w:t>
        </w:r>
      </w:ins>
    </w:p>
    <w:p w14:paraId="6DF3208C" w14:textId="356E743D" w:rsidR="0028193D" w:rsidRDefault="0028193D" w:rsidP="0028193D">
      <w:pPr>
        <w:pStyle w:val="Akapitzlist"/>
        <w:numPr>
          <w:ilvl w:val="0"/>
          <w:numId w:val="25"/>
        </w:numPr>
        <w:rPr>
          <w:ins w:id="12126" w:author="Okot" w:date="2020-01-27T17:02:00Z"/>
        </w:rPr>
      </w:pPr>
      <w:ins w:id="12127" w:author="Okot" w:date="2020-01-27T17:02:00Z">
        <w:r w:rsidRPr="00D362AC">
          <w:rPr>
            <w:i/>
            <w:rPrChange w:id="12128" w:author="Okot" w:date="2020-04-01T14:13:00Z">
              <w:rPr/>
            </w:rPrChange>
          </w:rPr>
          <w:lastRenderedPageBreak/>
          <w:t>LoginController</w:t>
        </w:r>
        <w:r>
          <w:t xml:space="preserve"> odpowiadający za wyświetlenie okna modalnego za</w:t>
        </w:r>
        <w:r w:rsidR="00CA73FF">
          <w:t>wierającego formularz logo</w:t>
        </w:r>
        <w:r w:rsidR="00A4583C">
          <w:t>wania,</w:t>
        </w:r>
      </w:ins>
      <w:ins w:id="12129" w:author="Okot" w:date="2020-03-24T18:28:00Z">
        <w:r w:rsidR="00CA73FF">
          <w:t xml:space="preserve"> sprawdzenie poprawności danych z formularza logowania oraz przekazanie ich do</w:t>
        </w:r>
      </w:ins>
      <w:ins w:id="12130" w:author="Okot" w:date="2020-03-24T18:29:00Z">
        <w:r w:rsidR="00A4583C">
          <w:t xml:space="preserve"> modelu.</w:t>
        </w:r>
      </w:ins>
    </w:p>
    <w:p w14:paraId="1EB880DD" w14:textId="75C98938" w:rsidR="0028193D" w:rsidRDefault="0028193D">
      <w:pPr>
        <w:rPr>
          <w:ins w:id="12131" w:author="Okot" w:date="2020-01-27T17:03:00Z"/>
        </w:rPr>
        <w:pPrChange w:id="12132" w:author="Okot" w:date="2020-01-27T17:03:00Z">
          <w:pPr>
            <w:ind w:firstLine="0"/>
          </w:pPr>
        </w:pPrChange>
      </w:pPr>
      <w:ins w:id="12133" w:author="Okot" w:date="2020-01-27T17:03:00Z">
        <w:r>
          <w:t>Do modeli należą:</w:t>
        </w:r>
      </w:ins>
    </w:p>
    <w:p w14:paraId="4FA22A12" w14:textId="33EEBA11" w:rsidR="0028193D" w:rsidRDefault="0028193D">
      <w:pPr>
        <w:pStyle w:val="Akapitzlist"/>
        <w:numPr>
          <w:ilvl w:val="0"/>
          <w:numId w:val="34"/>
        </w:numPr>
        <w:rPr>
          <w:ins w:id="12134" w:author="Okot" w:date="2020-01-27T17:06:00Z"/>
        </w:rPr>
        <w:pPrChange w:id="12135" w:author="Okot" w:date="2020-01-27T17:03:00Z">
          <w:pPr>
            <w:ind w:firstLine="0"/>
          </w:pPr>
        </w:pPrChange>
      </w:pPr>
      <w:ins w:id="12136" w:author="Okot" w:date="2020-01-27T17:03:00Z">
        <w:r w:rsidRPr="00D362AC">
          <w:rPr>
            <w:i/>
            <w:rPrChange w:id="12137" w:author="Okot" w:date="2020-04-01T14:14:00Z">
              <w:rPr/>
            </w:rPrChange>
          </w:rPr>
          <w:t>UserRegisterViewModel</w:t>
        </w:r>
        <w:r>
          <w:t xml:space="preserve"> </w:t>
        </w:r>
      </w:ins>
      <w:ins w:id="12138" w:author="Okot" w:date="2020-04-01T14:50:00Z">
        <w:r w:rsidR="00832525">
          <w:t xml:space="preserve">– </w:t>
        </w:r>
      </w:ins>
      <w:ins w:id="12139" w:author="Okot" w:date="2020-03-24T18:30:00Z">
        <w:r w:rsidR="00A4583C">
          <w:t>dodatkowa</w:t>
        </w:r>
      </w:ins>
      <w:ins w:id="12140" w:author="Okot" w:date="2020-04-01T14:50:00Z">
        <w:r w:rsidR="00832525">
          <w:t xml:space="preserve"> </w:t>
        </w:r>
      </w:ins>
      <w:ins w:id="12141" w:author="Okot" w:date="2020-03-24T18:30:00Z">
        <w:r w:rsidR="00A4583C">
          <w:t xml:space="preserve">warstwa abstrakcji </w:t>
        </w:r>
      </w:ins>
      <w:ins w:id="12142" w:author="Okot" w:date="2020-01-27T17:03:00Z">
        <w:r>
          <w:t>o</w:t>
        </w:r>
      </w:ins>
      <w:ins w:id="12143" w:author="Okot" w:date="2020-03-24T18:29:00Z">
        <w:r w:rsidR="00A4583C">
          <w:t xml:space="preserve">dpowiadająca za </w:t>
        </w:r>
      </w:ins>
      <w:ins w:id="12144" w:author="Okot" w:date="2020-03-24T18:30:00Z">
        <w:r w:rsidR="00A4583C">
          <w:t>p</w:t>
        </w:r>
      </w:ins>
      <w:ins w:id="12145" w:author="Okot" w:date="2020-01-27T17:04:00Z">
        <w:r>
          <w:t>rzekazanie</w:t>
        </w:r>
      </w:ins>
      <w:ins w:id="12146" w:author="Okot" w:date="2020-01-27T17:06:00Z">
        <w:r>
          <w:t xml:space="preserve"> </w:t>
        </w:r>
      </w:ins>
      <w:ins w:id="12147" w:author="Okot" w:date="2020-03-24T18:30:00Z">
        <w:r w:rsidR="00A4583C">
          <w:t xml:space="preserve">danych do rejestracji </w:t>
        </w:r>
      </w:ins>
      <w:ins w:id="12148" w:author="Okot" w:date="2020-01-27T17:06:00Z">
        <w:r w:rsidR="00A4583C">
          <w:t>z kontrolera</w:t>
        </w:r>
      </w:ins>
      <w:ins w:id="12149" w:author="Okot" w:date="2020-01-27T17:04:00Z">
        <w:r>
          <w:t xml:space="preserve"> do </w:t>
        </w:r>
      </w:ins>
      <w:ins w:id="12150" w:author="Okot" w:date="2020-01-27T17:06:00Z">
        <w:r>
          <w:t>interfejsu</w:t>
        </w:r>
      </w:ins>
      <w:ins w:id="12151" w:author="Okot" w:date="2020-01-27T17:04:00Z">
        <w:r>
          <w:t xml:space="preserve"> </w:t>
        </w:r>
      </w:ins>
      <w:ins w:id="12152" w:author="Okot" w:date="2020-01-27T17:05:00Z">
        <w:r>
          <w:t>komunikującego się z bazą danych i zapisującego w niej informacje</w:t>
        </w:r>
      </w:ins>
      <w:ins w:id="12153" w:author="Okot" w:date="2020-01-27T17:07:00Z">
        <w:r w:rsidR="004F7256">
          <w:t xml:space="preserve"> na temat nowego użytkownika</w:t>
        </w:r>
      </w:ins>
      <w:ins w:id="12154" w:author="Okot" w:date="2020-01-27T17:05:00Z">
        <w:r>
          <w:t>.</w:t>
        </w:r>
      </w:ins>
    </w:p>
    <w:p w14:paraId="788B15E4" w14:textId="67DE1102" w:rsidR="0028193D" w:rsidRDefault="00A4583C">
      <w:pPr>
        <w:pStyle w:val="Akapitzlist"/>
        <w:numPr>
          <w:ilvl w:val="0"/>
          <w:numId w:val="34"/>
        </w:numPr>
        <w:rPr>
          <w:ins w:id="12155" w:author="Okot" w:date="2020-04-01T14:32:00Z"/>
        </w:rPr>
        <w:pPrChange w:id="12156" w:author="Okot" w:date="2020-01-27T17:03:00Z">
          <w:pPr>
            <w:ind w:firstLine="0"/>
          </w:pPr>
        </w:pPrChange>
      </w:pPr>
      <w:ins w:id="12157" w:author="Okot" w:date="2020-01-27T17:06:00Z">
        <w:r w:rsidRPr="00D362AC">
          <w:rPr>
            <w:i/>
            <w:rPrChange w:id="12158" w:author="Okot" w:date="2020-04-01T14:14:00Z">
              <w:rPr/>
            </w:rPrChange>
          </w:rPr>
          <w:t>UserLoginViewModel</w:t>
        </w:r>
        <w:r>
          <w:t xml:space="preserve"> </w:t>
        </w:r>
      </w:ins>
      <w:ins w:id="12159" w:author="Okot" w:date="2020-04-01T14:51:00Z">
        <w:r w:rsidR="00832525">
          <w:t xml:space="preserve">– </w:t>
        </w:r>
      </w:ins>
      <w:ins w:id="12160" w:author="Okot" w:date="2020-03-24T18:31:00Z">
        <w:r>
          <w:t>dodatkowa</w:t>
        </w:r>
      </w:ins>
      <w:ins w:id="12161" w:author="Okot" w:date="2020-04-01T14:51:00Z">
        <w:r w:rsidR="00832525">
          <w:t xml:space="preserve"> </w:t>
        </w:r>
      </w:ins>
      <w:ins w:id="12162" w:author="Okot" w:date="2020-03-24T18:31:00Z">
        <w:r>
          <w:t xml:space="preserve">warstwa </w:t>
        </w:r>
      </w:ins>
      <w:ins w:id="12163" w:author="Okot" w:date="2020-03-24T18:51:00Z">
        <w:r w:rsidR="00266BC9">
          <w:t>abstrakcji odpowiadająca</w:t>
        </w:r>
      </w:ins>
      <w:ins w:id="12164" w:author="Okot" w:date="2020-01-27T17:06:00Z">
        <w:r w:rsidR="0028193D">
          <w:t xml:space="preserve"> za </w:t>
        </w:r>
      </w:ins>
      <w:ins w:id="12165" w:author="Okot" w:date="2020-01-27T17:07:00Z">
        <w:r>
          <w:t>przekazanie danych do logowania</w:t>
        </w:r>
        <w:r w:rsidR="0028193D">
          <w:t xml:space="preserve"> </w:t>
        </w:r>
      </w:ins>
      <w:ins w:id="12166" w:author="Okot" w:date="2020-03-24T18:31:00Z">
        <w:r>
          <w:t xml:space="preserve">z kontrolera </w:t>
        </w:r>
      </w:ins>
      <w:ins w:id="12167" w:author="Okot" w:date="2020-01-27T17:07:00Z">
        <w:r w:rsidR="0028193D">
          <w:t>do interfejsu komunikującego się z bazą danych i odczytującego z niej informacje niezbędne do zalogowania użytkownika.</w:t>
        </w:r>
      </w:ins>
    </w:p>
    <w:p w14:paraId="50EF6663" w14:textId="165BCA3C" w:rsidR="005A7250" w:rsidRDefault="005A7250">
      <w:pPr>
        <w:pStyle w:val="Akapitzlist"/>
        <w:numPr>
          <w:ilvl w:val="0"/>
          <w:numId w:val="34"/>
        </w:numPr>
        <w:rPr>
          <w:ins w:id="12168" w:author="Okot" w:date="2020-01-27T17:07:00Z"/>
        </w:rPr>
        <w:pPrChange w:id="12169" w:author="Okot" w:date="2020-01-27T17:03:00Z">
          <w:pPr>
            <w:ind w:firstLine="0"/>
          </w:pPr>
        </w:pPrChange>
      </w:pPr>
      <w:ins w:id="12170" w:author="Okot" w:date="2020-04-01T14:32:00Z">
        <w:r>
          <w:rPr>
            <w:i/>
          </w:rPr>
          <w:t>UserDbModel</w:t>
        </w:r>
      </w:ins>
      <w:ins w:id="12171" w:author="Okot" w:date="2020-04-01T14:50:00Z">
        <w:r w:rsidR="00832525">
          <w:rPr>
            <w:i/>
          </w:rPr>
          <w:softHyphen/>
          <w:t xml:space="preserve"> </w:t>
        </w:r>
      </w:ins>
      <w:ins w:id="12172" w:author="Okot" w:date="2020-04-01T14:51:00Z">
        <w:r w:rsidR="00832525">
          <w:t xml:space="preserve">– </w:t>
        </w:r>
      </w:ins>
      <w:ins w:id="12173" w:author="Okot" w:date="2020-04-01T14:50:00Z">
        <w:r w:rsidR="00832525">
          <w:t>odwzorowanie</w:t>
        </w:r>
      </w:ins>
      <w:ins w:id="12174" w:author="Okot" w:date="2020-04-01T14:51:00Z">
        <w:r w:rsidR="00832525">
          <w:t xml:space="preserve"> </w:t>
        </w:r>
      </w:ins>
      <w:ins w:id="12175" w:author="Okot" w:date="2020-04-01T14:50:00Z">
        <w:r w:rsidR="00832525">
          <w:t xml:space="preserve">tabeli </w:t>
        </w:r>
        <w:r w:rsidR="00832525">
          <w:rPr>
            <w:i/>
          </w:rPr>
          <w:t xml:space="preserve">User </w:t>
        </w:r>
        <w:r w:rsidR="00832525">
          <w:t>bazy danych w aplikacji.</w:t>
        </w:r>
      </w:ins>
    </w:p>
    <w:p w14:paraId="0DA85C81" w14:textId="70754A48" w:rsidR="00525960" w:rsidDel="00EB77F1" w:rsidRDefault="000F17C2">
      <w:pPr>
        <w:rPr>
          <w:del w:id="12176" w:author="Okot" w:date="2020-01-27T17:09:00Z"/>
        </w:rPr>
        <w:pPrChange w:id="12177" w:author="Okot" w:date="2020-01-27T17:09:00Z">
          <w:pPr>
            <w:ind w:firstLine="0"/>
          </w:pPr>
        </w:pPrChange>
      </w:pPr>
      <w:ins w:id="12178" w:author="Okot" w:date="2020-01-27T17:07:00Z">
        <w:r>
          <w:t xml:space="preserve">Poza za w/w przewiduje się zastosowanie interfejsu </w:t>
        </w:r>
      </w:ins>
      <w:ins w:id="12179" w:author="Okot" w:date="2020-01-27T17:08:00Z">
        <w:r w:rsidRPr="00D362AC">
          <w:rPr>
            <w:i/>
            <w:rPrChange w:id="12180" w:author="Okot" w:date="2020-04-01T14:14:00Z">
              <w:rPr/>
            </w:rPrChange>
          </w:rPr>
          <w:t>UserInterface</w:t>
        </w:r>
        <w:r>
          <w:t xml:space="preserve">, który zapewni podstawowe metody służące do odczytywania i zapisywania informacji na temat użytkownika z i do bazy danych. </w:t>
        </w:r>
      </w:ins>
      <w:ins w:id="12181" w:author="Okot" w:date="2020-01-27T17:09:00Z">
        <w:r>
          <w:t xml:space="preserve">Klasa </w:t>
        </w:r>
        <w:r w:rsidRPr="00D362AC">
          <w:rPr>
            <w:i/>
            <w:rPrChange w:id="12182" w:author="Okot" w:date="2020-04-01T14:14:00Z">
              <w:rPr/>
            </w:rPrChange>
          </w:rPr>
          <w:t>UserPg</w:t>
        </w:r>
        <w:r>
          <w:t xml:space="preserve"> będzie implementacją tego interfejsu dostosowaną do współpracy z bazą PostgreSQL.</w:t>
        </w:r>
      </w:ins>
    </w:p>
    <w:p w14:paraId="1BB08E7B" w14:textId="77777777" w:rsidR="00EB77F1" w:rsidRPr="00FD2B32" w:rsidRDefault="00EB77F1">
      <w:pPr>
        <w:rPr>
          <w:ins w:id="12183" w:author="Okot" w:date="2020-01-28T15:24:00Z"/>
        </w:rPr>
        <w:pPrChange w:id="12184" w:author="Okot" w:date="2020-01-27T15:34:00Z">
          <w:pPr>
            <w:ind w:firstLine="0"/>
          </w:pPr>
        </w:pPrChange>
      </w:pPr>
    </w:p>
    <w:p w14:paraId="045D65EE" w14:textId="5F43D803" w:rsidR="007E26FD" w:rsidRDefault="00EB77F1">
      <w:pPr>
        <w:rPr>
          <w:ins w:id="12185" w:author="Okot" w:date="2020-01-26T15:55:00Z"/>
        </w:rPr>
        <w:pPrChange w:id="12186" w:author="Okot" w:date="2020-01-27T17:09:00Z">
          <w:pPr>
            <w:ind w:firstLine="0"/>
          </w:pPr>
        </w:pPrChange>
      </w:pPr>
      <w:ins w:id="12187" w:author="Okot" w:date="2020-01-28T15:25:00Z">
        <w:r>
          <w:t>Taki projekt klas jest zgodny z zasadami SOLID: DRY</w:t>
        </w:r>
      </w:ins>
      <w:ins w:id="12188" w:author="Okot" w:date="2020-01-28T15:27:00Z">
        <w:r>
          <w:t xml:space="preserve"> oraz SRP</w:t>
        </w:r>
      </w:ins>
      <w:ins w:id="12189" w:author="Okot" w:date="2020-01-28T15:34:00Z">
        <w:r w:rsidR="009660B8">
          <w:t>.</w:t>
        </w:r>
      </w:ins>
      <w:ins w:id="12190" w:author="Okot" w:date="2020-01-28T15:29:00Z">
        <w:r>
          <w:t xml:space="preserve"> </w:t>
        </w:r>
      </w:ins>
    </w:p>
    <w:p w14:paraId="46302441" w14:textId="77777777" w:rsidR="004D6D38" w:rsidRDefault="004D6D38" w:rsidP="0003742D">
      <w:pPr>
        <w:ind w:firstLine="0"/>
        <w:rPr>
          <w:ins w:id="12191" w:author="Okot" w:date="2020-01-28T15:22:00Z"/>
        </w:rPr>
      </w:pPr>
    </w:p>
    <w:p w14:paraId="76D489C4" w14:textId="56B8A5C6" w:rsidR="00EB77F1" w:rsidRDefault="00EB77F1" w:rsidP="00EB77F1">
      <w:pPr>
        <w:pStyle w:val="Nagwek2"/>
        <w:rPr>
          <w:ins w:id="12192" w:author="Okot" w:date="2020-01-28T15:22:00Z"/>
        </w:rPr>
      </w:pPr>
      <w:bookmarkStart w:id="12193" w:name="_Toc35941962"/>
      <w:ins w:id="12194" w:author="Okot" w:date="2020-01-28T15:22:00Z">
        <w:r>
          <w:t>5.3.4. Projekt testów</w:t>
        </w:r>
        <w:bookmarkEnd w:id="12193"/>
      </w:ins>
    </w:p>
    <w:p w14:paraId="607EAD8B" w14:textId="77777777" w:rsidR="00EB77F1" w:rsidRDefault="00EB77F1" w:rsidP="0003742D">
      <w:pPr>
        <w:ind w:firstLine="0"/>
        <w:rPr>
          <w:ins w:id="12195" w:author="Okot" w:date="2020-01-28T15:22:00Z"/>
        </w:rPr>
      </w:pPr>
    </w:p>
    <w:p w14:paraId="1694AB5C" w14:textId="3191CF5D" w:rsidR="00EB77F1" w:rsidRDefault="009660B8">
      <w:pPr>
        <w:rPr>
          <w:ins w:id="12196" w:author="Okot" w:date="2020-01-28T15:40:00Z"/>
        </w:rPr>
        <w:pPrChange w:id="12197" w:author="Okot" w:date="2020-01-28T15:23:00Z">
          <w:pPr>
            <w:ind w:firstLine="0"/>
          </w:pPr>
        </w:pPrChange>
      </w:pPr>
      <w:ins w:id="12198" w:author="Okot" w:date="2020-01-28T15:36:00Z">
        <w:r>
          <w:t xml:space="preserve">Dobrze zaprojektowane testy są gwarancją zmniejszenia liczby problemów w trakcie rozwoju </w:t>
        </w:r>
      </w:ins>
      <w:ins w:id="12199" w:author="Okot" w:date="2020-01-28T15:37:00Z">
        <w:r>
          <w:t xml:space="preserve">i </w:t>
        </w:r>
        <w:r w:rsidRPr="006C15AD">
          <w:t>utrzymania</w:t>
        </w:r>
        <w:r>
          <w:t xml:space="preserve"> </w:t>
        </w:r>
      </w:ins>
      <w:ins w:id="12200" w:author="Okot" w:date="2020-01-28T15:36:00Z">
        <w:r>
          <w:t xml:space="preserve">oprogramowania. </w:t>
        </w:r>
      </w:ins>
      <w:ins w:id="12201" w:author="Okot" w:date="2020-01-28T15:24:00Z">
        <w:r w:rsidR="00EB77F1">
          <w:t xml:space="preserve">Powinno się wykonywać różne rodzaje </w:t>
        </w:r>
      </w:ins>
      <w:ins w:id="12202" w:author="Okot" w:date="2020-01-28T15:27:00Z">
        <w:r w:rsidR="00EB77F1">
          <w:t>testów</w:t>
        </w:r>
      </w:ins>
      <w:ins w:id="12203" w:author="Okot" w:date="2020-01-28T15:38:00Z">
        <w:r>
          <w:t xml:space="preserve">, uwzględniając różne punkty spojrzenia na aplikację. </w:t>
        </w:r>
      </w:ins>
      <w:ins w:id="12204" w:author="Okot" w:date="2020-01-28T15:39:00Z">
        <w:r>
          <w:t xml:space="preserve">Według </w:t>
        </w:r>
      </w:ins>
      <w:ins w:id="12205" w:author="Okot" w:date="2020-01-28T15:40:00Z">
        <w:r>
          <w:t>Pilone’a i Milesa te punkty widzenia to:</w:t>
        </w:r>
      </w:ins>
    </w:p>
    <w:p w14:paraId="0FB7CAD2" w14:textId="01ADF3A2" w:rsidR="009660B8" w:rsidRDefault="00CD4969">
      <w:pPr>
        <w:pStyle w:val="Akapitzlist"/>
        <w:numPr>
          <w:ilvl w:val="0"/>
          <w:numId w:val="36"/>
        </w:numPr>
        <w:rPr>
          <w:ins w:id="12206" w:author="Okot" w:date="2020-01-28T15:45:00Z"/>
        </w:rPr>
        <w:pPrChange w:id="12207" w:author="Okot" w:date="2020-01-28T15:40:00Z">
          <w:pPr>
            <w:ind w:firstLine="0"/>
          </w:pPr>
        </w:pPrChange>
      </w:pPr>
      <w:ins w:id="12208" w:author="Okot" w:date="2020-01-28T15:40:00Z">
        <w:r>
          <w:t>zewnętrzny odpowiadający percepcji u</w:t>
        </w:r>
      </w:ins>
      <w:ins w:id="12209" w:author="Okot" w:date="2020-01-28T15:41:00Z">
        <w:r>
          <w:t xml:space="preserve">żytkowników, których obchodzi tylko i wyłącznie działanie programu w rozumienie realizacji </w:t>
        </w:r>
      </w:ins>
      <w:ins w:id="12210" w:author="Okot" w:date="2020-01-28T15:42:00Z">
        <w:r>
          <w:t>funkcji</w:t>
        </w:r>
      </w:ins>
      <w:ins w:id="12211" w:author="Okot" w:date="2020-01-28T15:41:00Z">
        <w:r>
          <w:t>, a nie tego, w jaki spos</w:t>
        </w:r>
      </w:ins>
      <w:ins w:id="12212" w:author="Okot" w:date="2020-01-28T15:42:00Z">
        <w:r>
          <w:t>ób te funkcje są realizowane, za pomocą jakich klas, metod czy algorytm</w:t>
        </w:r>
      </w:ins>
      <w:ins w:id="12213" w:author="Okot" w:date="2020-01-28T15:43:00Z">
        <w:r>
          <w:t>ów. Testy z tego punktu widzenia nazywa się testami czarnej skrzynki i uwzgl</w:t>
        </w:r>
      </w:ins>
      <w:ins w:id="12214" w:author="Okot" w:date="2020-01-28T15:44:00Z">
        <w:r>
          <w:t>ędniają przede wszystkim działanie programu – czy aplikacji robi, to co zostało opisane w opowieściach</w:t>
        </w:r>
      </w:ins>
      <w:ins w:id="12215" w:author="Okot" w:date="2020-01-28T15:46:00Z">
        <w:r>
          <w:t xml:space="preserve"> – oraz sprawdzają poprawność danych wejściowych i wyników wyjściowych</w:t>
        </w:r>
      </w:ins>
      <w:ins w:id="12216" w:author="Okot" w:date="2020-01-28T15:44:00Z">
        <w:r>
          <w:t>.</w:t>
        </w:r>
      </w:ins>
      <w:ins w:id="12217" w:author="Okot" w:date="2020-01-28T15:45:00Z">
        <w:r>
          <w:t> </w:t>
        </w:r>
      </w:ins>
    </w:p>
    <w:p w14:paraId="0968406F" w14:textId="7BD563F1" w:rsidR="00CD4969" w:rsidRDefault="00CD4969">
      <w:pPr>
        <w:pStyle w:val="Akapitzlist"/>
        <w:numPr>
          <w:ilvl w:val="0"/>
          <w:numId w:val="36"/>
        </w:numPr>
        <w:rPr>
          <w:ins w:id="12218" w:author="Okot" w:date="2020-01-28T15:52:00Z"/>
        </w:rPr>
        <w:pPrChange w:id="12219" w:author="Okot" w:date="2020-01-28T15:40:00Z">
          <w:pPr>
            <w:ind w:firstLine="0"/>
          </w:pPr>
        </w:pPrChange>
      </w:pPr>
      <w:ins w:id="12220" w:author="Okot" w:date="2020-01-28T15:48:00Z">
        <w:r>
          <w:t>testerów, którzy zwracają uwagę na to jak system funkcjonuje od wewnątrz i sprawdzaj</w:t>
        </w:r>
      </w:ins>
      <w:ins w:id="12221" w:author="Okot" w:date="2020-01-28T15:49:00Z">
        <w:r>
          <w:t>ą czy kod działa tak, jak opisują to programiści g</w:t>
        </w:r>
      </w:ins>
      <w:ins w:id="12222" w:author="Okot" w:date="2020-01-28T15:51:00Z">
        <w:r w:rsidR="00773069">
          <w:t>ł</w:t>
        </w:r>
      </w:ins>
      <w:ins w:id="12223" w:author="Okot" w:date="2020-01-28T15:49:00Z">
        <w:r>
          <w:t xml:space="preserve">ównie poprzez analizowanie danych na bazie </w:t>
        </w:r>
      </w:ins>
      <w:ins w:id="12224" w:author="Okot" w:date="2020-01-28T15:51:00Z">
        <w:r w:rsidR="00773069">
          <w:t>oraz wewnętrznych mechanizmów zarządzania formatami, pamię</w:t>
        </w:r>
      </w:ins>
      <w:ins w:id="12225" w:author="Okot" w:date="2020-01-28T15:52:00Z">
        <w:r w:rsidR="00773069">
          <w:t>cią, portami lub połączeniami sieciowymi. Testy z tego punktu widzenia nazywa się testami szarej skrzynki.</w:t>
        </w:r>
      </w:ins>
    </w:p>
    <w:p w14:paraId="240C02D5" w14:textId="7158939A" w:rsidR="00773069" w:rsidRDefault="00773069">
      <w:pPr>
        <w:pStyle w:val="Akapitzlist"/>
        <w:numPr>
          <w:ilvl w:val="0"/>
          <w:numId w:val="36"/>
        </w:numPr>
        <w:rPr>
          <w:ins w:id="12226" w:author="Okot" w:date="2020-01-28T15:24:00Z"/>
        </w:rPr>
        <w:pPrChange w:id="12227" w:author="Okot" w:date="2020-01-28T15:40:00Z">
          <w:pPr>
            <w:ind w:firstLine="0"/>
          </w:pPr>
        </w:pPrChange>
      </w:pPr>
      <w:ins w:id="12228" w:author="Okot" w:date="2020-01-28T15:56:00Z">
        <w:r>
          <w:lastRenderedPageBreak/>
          <w:t>p</w:t>
        </w:r>
      </w:ins>
      <w:ins w:id="12229" w:author="Okot" w:date="2020-01-28T15:53:00Z">
        <w:r>
          <w:t>rogramistów, którzy znają szczegółowo wszystkie wewn</w:t>
        </w:r>
      </w:ins>
      <w:ins w:id="12230" w:author="Okot" w:date="2020-01-28T15:54:00Z">
        <w:r>
          <w:t>ętrzne elementy systemu i kodu, dostrzegają wzorce projektowe, wyróżniają poszczególne klasy i ich role, s</w:t>
        </w:r>
      </w:ins>
      <w:ins w:id="12231" w:author="Okot" w:date="2020-01-28T15:55:00Z">
        <w:r>
          <w:t>ą w stanie wykryć powtórzenia i niespójności w kodzie stojące w sprzeczności z zasadami SOLID i innymi regułami czystego kodu. Ten punkt</w:t>
        </w:r>
      </w:ins>
      <w:ins w:id="12232" w:author="Okot" w:date="2020-01-28T15:56:00Z">
        <w:r>
          <w:t xml:space="preserve"> widzenia przekłada się na testy białej skrzynki, które są najbardziej szczegółowym rodzajem testów. Polegają na analizowaniu kodu i wywoływaniu błędów z premedytacj</w:t>
        </w:r>
      </w:ins>
      <w:ins w:id="12233" w:author="Okot" w:date="2020-01-28T15:57:00Z">
        <w:r>
          <w:t xml:space="preserve">ą. Zwracają szczególną uwagę na wszystkie </w:t>
        </w:r>
      </w:ins>
      <w:ins w:id="12234" w:author="Okot" w:date="2020-01-28T15:58:00Z">
        <w:r>
          <w:t xml:space="preserve">ścieżki wywoływania kodu z uwzględnieniem wszystkich instrukcji </w:t>
        </w:r>
        <w:r>
          <w:rPr>
            <w:i/>
          </w:rPr>
          <w:t>if/else,</w:t>
        </w:r>
      </w:ins>
      <w:ins w:id="12235" w:author="Okot" w:date="2020-01-28T16:26:00Z">
        <w:r w:rsidR="000343DC">
          <w:rPr>
            <w:i/>
          </w:rPr>
          <w:t xml:space="preserve"> </w:t>
        </w:r>
      </w:ins>
      <w:ins w:id="12236" w:author="Okot" w:date="2020-01-28T15:58:00Z">
        <w:r>
          <w:rPr>
            <w:i/>
          </w:rPr>
          <w:t xml:space="preserve">case </w:t>
        </w:r>
        <w:r>
          <w:t xml:space="preserve">czy </w:t>
        </w:r>
        <w:r>
          <w:rPr>
            <w:i/>
          </w:rPr>
          <w:t>switch</w:t>
        </w:r>
        <w:r>
          <w:t>, prawidłową obsługę b</w:t>
        </w:r>
      </w:ins>
      <w:ins w:id="12237" w:author="Okot" w:date="2020-01-28T15:59:00Z">
        <w:r>
          <w:t>łędów oraz zgodność kodu z dokumentacją. Cechą charakterystyczn</w:t>
        </w:r>
      </w:ins>
      <w:ins w:id="12238" w:author="Okot" w:date="2020-01-28T16:00:00Z">
        <w:r>
          <w:t>ą testów białej skrzynki jest to, że w przeciwieństwie do poprzednich dwóch typów, w których za przeprowadzani testów odpowiada człowiek,</w:t>
        </w:r>
        <w:r w:rsidR="00E409A2">
          <w:t xml:space="preserve"> kod jest sprawdzany przez kod</w:t>
        </w:r>
      </w:ins>
      <w:ins w:id="12239" w:author="Okot" w:date="2020-01-28T16:02:00Z">
        <w:r w:rsidR="00E409A2">
          <w:t> [</w:t>
        </w:r>
      </w:ins>
      <w:ins w:id="12240" w:author="Okot" w:date="2020-01-30T14:03:00Z">
        <w:r w:rsidR="001B7E81">
          <w:t>40</w:t>
        </w:r>
      </w:ins>
      <w:del w:id="12241" w:author="Okot" w:date="2020-03-24T09:11:00Z">
        <w:r w:rsidR="0061038E" w:rsidDel="001B7E81">
          <w:delText>3</w:delText>
        </w:r>
      </w:del>
      <w:ins w:id="12242" w:author="Okot" w:date="2020-01-28T16:02:00Z">
        <w:r w:rsidR="00E409A2">
          <w:t>]</w:t>
        </w:r>
      </w:ins>
      <w:ins w:id="12243" w:author="Okot" w:date="2020-01-28T16:00:00Z">
        <w:r w:rsidR="00E409A2">
          <w:t>.</w:t>
        </w:r>
      </w:ins>
    </w:p>
    <w:p w14:paraId="6EB6A7CC" w14:textId="77777777" w:rsidR="00A70879" w:rsidRDefault="00E409A2">
      <w:pPr>
        <w:rPr>
          <w:ins w:id="12244" w:author="Okot" w:date="2020-01-29T12:15:00Z"/>
        </w:rPr>
        <w:pPrChange w:id="12245" w:author="Okot" w:date="2020-01-28T15:23:00Z">
          <w:pPr>
            <w:ind w:firstLine="0"/>
          </w:pPr>
        </w:pPrChange>
      </w:pPr>
      <w:ins w:id="12246" w:author="Okot" w:date="2020-01-28T16:03:00Z">
        <w:r>
          <w:t>Chociaż stworzenie testów to zadanie programisty, to istnieje wiele sposobów automatyzacji za pomocą rozmaitych platform testowych.</w:t>
        </w:r>
      </w:ins>
      <w:ins w:id="12247" w:author="Okot" w:date="2020-01-28T16:04:00Z">
        <w:r w:rsidRPr="00E409A2">
          <w:t xml:space="preserve"> </w:t>
        </w:r>
      </w:ins>
    </w:p>
    <w:p w14:paraId="51CB721E" w14:textId="50384DF2" w:rsidR="00A70879" w:rsidRDefault="00E409A2">
      <w:pPr>
        <w:rPr>
          <w:ins w:id="12248" w:author="Okot" w:date="2020-01-29T12:16:00Z"/>
        </w:rPr>
        <w:pPrChange w:id="12249" w:author="Okot" w:date="2020-01-28T15:23:00Z">
          <w:pPr>
            <w:ind w:firstLine="0"/>
          </w:pPr>
        </w:pPrChange>
      </w:pPr>
      <w:ins w:id="12250" w:author="Okot" w:date="2020-01-28T16:04:00Z">
        <w:r>
          <w:t xml:space="preserve">W idealnych warunkach, profesjonalne podejście zakłada pokrycie całej aplikacji testami. </w:t>
        </w:r>
      </w:ins>
      <w:ins w:id="12251" w:author="Okot" w:date="2020-01-29T12:04:00Z">
        <w:r w:rsidR="006C15AD">
          <w:t xml:space="preserve">Ostatnio coraz  popularniejsze jest podejście TDD, w którym </w:t>
        </w:r>
      </w:ins>
      <w:ins w:id="12252" w:author="Okot" w:date="2020-01-29T12:05:00Z">
        <w:r w:rsidR="006C15AD">
          <w:t>najpierw pisany są test</w:t>
        </w:r>
      </w:ins>
      <w:ins w:id="12253" w:author="Okot" w:date="2020-01-29T12:07:00Z">
        <w:r w:rsidR="006C15AD">
          <w:t xml:space="preserve"> automatyczny</w:t>
        </w:r>
      </w:ins>
      <w:ins w:id="12254" w:author="Okot" w:date="2020-01-29T12:05:00Z">
        <w:r w:rsidR="006C15AD">
          <w:t xml:space="preserve"> nowej funkcjonalności, </w:t>
        </w:r>
      </w:ins>
      <w:ins w:id="12255" w:author="Okot" w:date="2020-01-29T12:06:00Z">
        <w:r w:rsidR="006C15AD">
          <w:t>który z założenia powinien zakończyć się niepowodzeniem</w:t>
        </w:r>
      </w:ins>
      <w:ins w:id="12256" w:author="Okot" w:date="2020-01-29T12:05:00Z">
        <w:r w:rsidR="006C15AD">
          <w:t>,</w:t>
        </w:r>
      </w:ins>
      <w:ins w:id="12257" w:author="Okot" w:date="2020-01-29T12:06:00Z">
        <w:r w:rsidR="006C15AD">
          <w:t xml:space="preserve"> a potem</w:t>
        </w:r>
      </w:ins>
      <w:ins w:id="12258" w:author="Okot" w:date="2020-01-29T12:05:00Z">
        <w:r w:rsidR="006C15AD">
          <w:t xml:space="preserve"> dana funkcjonalność jest implementowana</w:t>
        </w:r>
      </w:ins>
      <w:r w:rsidR="00DA351D">
        <w:t xml:space="preserve"> w najprostszy sposób</w:t>
      </w:r>
      <w:ins w:id="12259" w:author="Okot" w:date="2020-01-29T12:06:00Z">
        <w:r w:rsidR="006C15AD">
          <w:t xml:space="preserve">, co powinno sprawić, że </w:t>
        </w:r>
      </w:ins>
      <w:ins w:id="12260" w:author="Okot" w:date="2020-01-29T12:07:00Z">
        <w:r w:rsidR="006C15AD">
          <w:t xml:space="preserve">rezultat </w:t>
        </w:r>
      </w:ins>
      <w:ins w:id="12261" w:author="Okot" w:date="2020-01-29T12:06:00Z">
        <w:r w:rsidR="006C15AD">
          <w:t>testu b</w:t>
        </w:r>
      </w:ins>
      <w:ins w:id="12262" w:author="Okot" w:date="2020-01-29T12:07:00Z">
        <w:r w:rsidR="006C15AD">
          <w:t>ędzie pozytywny</w:t>
        </w:r>
      </w:ins>
      <w:ins w:id="12263" w:author="Okot" w:date="2020-01-29T12:05:00Z">
        <w:r w:rsidR="006C15AD">
          <w:t xml:space="preserve">. </w:t>
        </w:r>
      </w:ins>
      <w:ins w:id="12264"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12265" w:author="Okot" w:date="2020-01-29T12:08:00Z">
        <w:r w:rsidR="006C15AD" w:rsidRPr="00DA351D">
          <w:t>[</w:t>
        </w:r>
      </w:ins>
      <w:ins w:id="12266" w:author="Okot" w:date="2020-01-30T14:03:00Z">
        <w:r w:rsidR="001B7E81">
          <w:t>40</w:t>
        </w:r>
      </w:ins>
      <w:del w:id="12267" w:author="Okot" w:date="2020-03-24T09:11:00Z">
        <w:r w:rsidR="0061038E" w:rsidRPr="00DA351D" w:rsidDel="001B7E81">
          <w:delText>3</w:delText>
        </w:r>
      </w:del>
      <w:ins w:id="12268" w:author="Okot" w:date="2020-01-29T12:08:00Z">
        <w:r w:rsidR="006C15AD" w:rsidRPr="00DA351D">
          <w:t>].</w:t>
        </w:r>
        <w:r w:rsidR="006C15AD">
          <w:t xml:space="preserve"> </w:t>
        </w:r>
      </w:ins>
    </w:p>
    <w:p w14:paraId="0E47FF4D" w14:textId="77777777" w:rsidR="00A70879" w:rsidRDefault="006C15AD">
      <w:pPr>
        <w:rPr>
          <w:ins w:id="12269" w:author="Okot" w:date="2020-01-29T12:17:00Z"/>
        </w:rPr>
        <w:pPrChange w:id="12270" w:author="Okot" w:date="2020-01-28T15:23:00Z">
          <w:pPr>
            <w:ind w:firstLine="0"/>
          </w:pPr>
        </w:pPrChange>
      </w:pPr>
      <w:ins w:id="12271" w:author="Okot" w:date="2020-01-29T12:08:00Z">
        <w:r>
          <w:t xml:space="preserve">Autorce </w:t>
        </w:r>
      </w:ins>
      <w:ins w:id="12272" w:author="Okot" w:date="2020-01-29T12:09:00Z">
        <w:r>
          <w:t xml:space="preserve">bardzo spodobała się idea takiego podejście do tworzenia oprogramowania i zamiera w przyszłości spróbować pracować w ten sposób. Niestety podjęto decyzję, że w toku pracy </w:t>
        </w:r>
      </w:ins>
      <w:ins w:id="12273" w:author="Okot" w:date="2020-01-29T12:10:00Z">
        <w:r>
          <w:t xml:space="preserve">autorka zaznajamia się </w:t>
        </w:r>
      </w:ins>
      <w:ins w:id="12274" w:author="Okot" w:date="2020-01-29T12:16:00Z">
        <w:r w:rsidR="00A70879">
          <w:t>już i</w:t>
        </w:r>
      </w:ins>
      <w:ins w:id="12275" w:author="Okot" w:date="2020-01-29T12:10:00Z">
        <w:r>
          <w:t xml:space="preserve"> tak </w:t>
        </w:r>
      </w:ins>
      <w:ins w:id="12276" w:author="Okot" w:date="2020-01-29T12:16:00Z">
        <w:r w:rsidR="00A70879">
          <w:t xml:space="preserve">z </w:t>
        </w:r>
      </w:ins>
      <w:ins w:id="12277" w:author="Okot" w:date="2020-01-29T12:10:00Z">
        <w:r w:rsidR="00A70879">
          <w:t>wieloma obcymi jej dotychczas</w:t>
        </w:r>
        <w:r>
          <w:t xml:space="preserve"> technologiami i podejściami, że dołożenie do tego </w:t>
        </w:r>
      </w:ins>
      <w:ins w:id="12278" w:author="Okot" w:date="2020-01-29T12:11:00Z">
        <w:r w:rsidR="00A70879">
          <w:t xml:space="preserve">próby pracy w tak nowej i odmiennej od dotychczasowo poznanych metod, </w:t>
        </w:r>
      </w:ins>
      <w:ins w:id="12279" w:author="Okot" w:date="2020-01-29T12:12:00Z">
        <w:r w:rsidR="00A70879">
          <w:t xml:space="preserve">technice, to zbyt duże obciążenie wiążące się ze zza dużym ryzykiem porażki. </w:t>
        </w:r>
      </w:ins>
      <w:ins w:id="12280" w:author="Okot" w:date="2020-01-29T12:13:00Z">
        <w:r w:rsidR="00A70879">
          <w:t xml:space="preserve">Zwłaszcza, że </w:t>
        </w:r>
      </w:ins>
      <w:ins w:id="12281" w:author="Okot" w:date="2020-01-28T16:04:00Z">
        <w:r w:rsidR="00E409A2">
          <w:t xml:space="preserve">na ograniczenia </w:t>
        </w:r>
      </w:ins>
      <w:ins w:id="12282" w:author="Okot" w:date="2020-01-29T12:16:00Z">
        <w:r w:rsidR="00A70879">
          <w:t xml:space="preserve">czasowe oraz </w:t>
        </w:r>
      </w:ins>
      <w:ins w:id="12283" w:author="Okot" w:date="2020-01-28T16:04:00Z">
        <w:r w:rsidR="00E409A2">
          <w:t>objętościowe</w:t>
        </w:r>
      </w:ins>
      <w:ins w:id="12284" w:author="Okot" w:date="2020-01-29T12:13:00Z">
        <w:r w:rsidR="00A70879">
          <w:t xml:space="preserve"> pracy nie sprzyjają udokumentowaniu każdego testu</w:t>
        </w:r>
      </w:ins>
      <w:ins w:id="12285" w:author="Okot" w:date="2020-01-28T16:04:00Z">
        <w:r w:rsidR="00E409A2">
          <w:t xml:space="preserve">. </w:t>
        </w:r>
      </w:ins>
    </w:p>
    <w:p w14:paraId="07C4CCFE" w14:textId="7B19DEB9" w:rsidR="00EB77F1" w:rsidRDefault="00E409A2">
      <w:pPr>
        <w:rPr>
          <w:ins w:id="12286" w:author="Okot" w:date="2020-01-28T16:02:00Z"/>
        </w:rPr>
        <w:pPrChange w:id="12287" w:author="Okot" w:date="2020-01-28T15:23:00Z">
          <w:pPr>
            <w:ind w:firstLine="0"/>
          </w:pPr>
        </w:pPrChange>
      </w:pPr>
      <w:ins w:id="12288" w:author="Okot" w:date="2020-01-28T16:04:00Z">
        <w:r>
          <w:t xml:space="preserve">Z tego powodu </w:t>
        </w:r>
      </w:ins>
      <w:ins w:id="12289" w:author="Okot" w:date="2020-01-29T12:14:00Z">
        <w:r w:rsidR="00A70879">
          <w:t xml:space="preserve">w pracy </w:t>
        </w:r>
      </w:ins>
      <w:ins w:id="12290" w:author="Okot" w:date="2020-01-28T16:04:00Z">
        <w:r>
          <w:t>zostan</w:t>
        </w:r>
      </w:ins>
      <w:ins w:id="12291" w:author="Okot" w:date="2020-01-28T16:05:00Z">
        <w:r>
          <w:t>ą pokazane tylko przykłady poszczególnych rodzajów testów na każdy</w:t>
        </w:r>
        <w:r w:rsidR="00A70879">
          <w:t>m etapie rozwoju</w:t>
        </w:r>
      </w:ins>
      <w:ins w:id="12292" w:author="Okot" w:date="2020-01-29T12:15:00Z">
        <w:r w:rsidR="00A70879">
          <w:t xml:space="preserve"> aplikacji</w:t>
        </w:r>
      </w:ins>
      <w:ins w:id="12293" w:author="Okot" w:date="2020-01-28T16:05:00Z">
        <w:r w:rsidR="00A70879">
          <w:t>, dokumentuj</w:t>
        </w:r>
      </w:ins>
      <w:ins w:id="12294" w:author="Okot" w:date="2020-01-29T12:14:00Z">
        <w:r w:rsidR="00A70879">
          <w:t>ące zrozumienie istotności</w:t>
        </w:r>
      </w:ins>
      <w:ins w:id="12295" w:author="Okot" w:date="2020-01-29T12:15:00Z">
        <w:r w:rsidR="00A70879">
          <w:t xml:space="preserve"> ich</w:t>
        </w:r>
      </w:ins>
      <w:ins w:id="12296" w:author="Okot" w:date="2020-01-29T12:14:00Z">
        <w:r w:rsidR="00A70879">
          <w:t xml:space="preserve"> przeprowadzania oraz ich roli w tworzeniu doskona</w:t>
        </w:r>
      </w:ins>
      <w:ins w:id="12297" w:author="Okot" w:date="2020-01-29T12:15:00Z">
        <w:r w:rsidR="00A70879">
          <w:t>łego</w:t>
        </w:r>
      </w:ins>
      <w:ins w:id="12298" w:author="Okot" w:date="2020-01-29T12:14:00Z">
        <w:r w:rsidR="00A70879">
          <w:t xml:space="preserve"> oprogramowania.</w:t>
        </w:r>
      </w:ins>
    </w:p>
    <w:p w14:paraId="45FBE0A5" w14:textId="203C8857" w:rsidR="00453AD7" w:rsidRDefault="00453AD7">
      <w:pPr>
        <w:spacing w:after="160" w:line="259" w:lineRule="auto"/>
        <w:ind w:firstLine="0"/>
        <w:jc w:val="left"/>
        <w:rPr>
          <w:ins w:id="12299" w:author="Okot" w:date="2020-01-30T14:03:00Z"/>
          <w:rFonts w:eastAsiaTheme="majorEastAsia" w:cstheme="majorBidi"/>
          <w:szCs w:val="26"/>
        </w:rPr>
      </w:pPr>
    </w:p>
    <w:p w14:paraId="1A0F68F7" w14:textId="77777777" w:rsidR="00F77B64" w:rsidRDefault="00F77B64">
      <w:pPr>
        <w:spacing w:after="160" w:line="259" w:lineRule="auto"/>
        <w:ind w:firstLine="0"/>
        <w:jc w:val="left"/>
        <w:rPr>
          <w:rFonts w:eastAsiaTheme="majorEastAsia" w:cstheme="majorBidi"/>
          <w:szCs w:val="26"/>
        </w:rPr>
      </w:pPr>
      <w:bookmarkStart w:id="12300" w:name="_Toc35941963"/>
      <w:r>
        <w:br w:type="page"/>
      </w:r>
    </w:p>
    <w:p w14:paraId="43CF1D38" w14:textId="1CC704CA" w:rsidR="004763C9" w:rsidRDefault="004763C9" w:rsidP="004763C9">
      <w:pPr>
        <w:pStyle w:val="Nagwek2"/>
        <w:rPr>
          <w:ins w:id="12301" w:author="Okot" w:date="2020-01-28T16:23:00Z"/>
        </w:rPr>
      </w:pPr>
      <w:ins w:id="12302" w:author="Okot" w:date="2020-01-28T16:20:00Z">
        <w:r>
          <w:lastRenderedPageBreak/>
          <w:t>5.3.4.</w:t>
        </w:r>
      </w:ins>
      <w:ins w:id="12303" w:author="Okot" w:date="2020-01-28T16:22:00Z">
        <w:r>
          <w:t>1.</w:t>
        </w:r>
      </w:ins>
      <w:ins w:id="12304" w:author="Okot" w:date="2020-01-28T16:20:00Z">
        <w:r>
          <w:t xml:space="preserve"> Projekt testów czarnej skrzynki</w:t>
        </w:r>
      </w:ins>
      <w:bookmarkEnd w:id="12300"/>
    </w:p>
    <w:p w14:paraId="0373D1D3" w14:textId="77777777" w:rsidR="009B0312" w:rsidRDefault="009B0312">
      <w:pPr>
        <w:rPr>
          <w:ins w:id="12305" w:author="Okot" w:date="2020-01-28T16:24:00Z"/>
        </w:rPr>
        <w:pPrChange w:id="12306" w:author="Okot" w:date="2020-01-28T16:23:00Z">
          <w:pPr>
            <w:pStyle w:val="Nagwek2"/>
          </w:pPr>
        </w:pPrChange>
      </w:pPr>
    </w:p>
    <w:p w14:paraId="32890B67" w14:textId="4F95FB94" w:rsidR="00BF0190" w:rsidRDefault="009B0312" w:rsidP="00F77B64">
      <w:ins w:id="12307" w:author="Okot" w:date="2020-01-28T16:24:00Z">
        <w:r>
          <w:t xml:space="preserve">W ramach testów czarnej skrzynki </w:t>
        </w:r>
      </w:ins>
      <w:ins w:id="12308" w:author="Okot" w:date="2020-01-28T16:29:00Z">
        <w:r w:rsidR="000343DC">
          <w:t>zostaną przeprowadzone testy funkcjonalne zgodnie poniż</w:t>
        </w:r>
        <w:r w:rsidR="00E64A1A">
          <w:t>szym scenariusz</w:t>
        </w:r>
      </w:ins>
      <w:r w:rsidR="004236AB">
        <w:t>em</w:t>
      </w:r>
      <w:ins w:id="12309" w:author="Okot" w:date="2020-01-28T16:29:00Z">
        <w:r w:rsidR="00E64A1A">
          <w:t>.</w:t>
        </w:r>
      </w:ins>
    </w:p>
    <w:p w14:paraId="6C8CF31E" w14:textId="77777777" w:rsidR="00F77B64" w:rsidRDefault="00F77B64" w:rsidP="00F77B64">
      <w:pPr>
        <w:rPr>
          <w:ins w:id="12310" w:author="Okot" w:date="2020-04-01T11:34:00Z"/>
        </w:rPr>
      </w:pPr>
    </w:p>
    <w:p w14:paraId="1D5FE681" w14:textId="1D67CF51" w:rsidR="00E64A1A" w:rsidRDefault="004307C7">
      <w:pPr>
        <w:ind w:firstLine="0"/>
        <w:rPr>
          <w:ins w:id="12311" w:author="Okot" w:date="2020-01-28T17:07:00Z"/>
        </w:rPr>
        <w:pPrChange w:id="12312" w:author="Okot" w:date="2020-01-28T17:07:00Z">
          <w:pPr>
            <w:pStyle w:val="Nagwek2"/>
          </w:pPr>
        </w:pPrChange>
      </w:pPr>
      <w:ins w:id="12313" w:author="Okot" w:date="2020-01-28T17:07:00Z">
        <w:r>
          <w:t>Tabela 5.3</w:t>
        </w:r>
        <w:r w:rsidR="00E64A1A">
          <w:t>.</w:t>
        </w:r>
      </w:ins>
    </w:p>
    <w:p w14:paraId="06ADD23E" w14:textId="504952CC" w:rsidR="00E64A1A" w:rsidRDefault="00E64A1A">
      <w:pPr>
        <w:ind w:firstLine="0"/>
        <w:rPr>
          <w:ins w:id="12314" w:author="Okot" w:date="2020-01-28T17:07:00Z"/>
        </w:rPr>
        <w:pPrChange w:id="12315" w:author="Okot" w:date="2020-01-28T17:07:00Z">
          <w:pPr>
            <w:pStyle w:val="Nagwek2"/>
          </w:pPr>
        </w:pPrChange>
      </w:pPr>
      <w:ins w:id="12316" w:author="Okot" w:date="2020-01-28T17:07:00Z">
        <w:r>
          <w:t>Scenariusz testowy dla przypadku użycia PU001</w:t>
        </w:r>
      </w:ins>
      <w:ins w:id="12317" w:author="Okot" w:date="2020-01-28T17:08:00Z">
        <w:r>
          <w:t> (Rejestracja).</w:t>
        </w:r>
      </w:ins>
    </w:p>
    <w:tbl>
      <w:tblPr>
        <w:tblStyle w:val="Tabela-Siatka"/>
        <w:tblW w:w="8992" w:type="dxa"/>
        <w:tblLayout w:type="fixed"/>
        <w:tblLook w:val="04A0" w:firstRow="1" w:lastRow="0" w:firstColumn="1" w:lastColumn="0" w:noHBand="0" w:noVBand="1"/>
        <w:tblPrChange w:id="12318"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12319">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12320" w:author="Okot" w:date="2020-01-28T17:07:00Z"/>
          <w:trPrChange w:id="12321" w:author="Okot" w:date="2020-01-29T10:31:00Z">
            <w:trPr>
              <w:gridAfter w:val="0"/>
            </w:trPr>
          </w:trPrChange>
        </w:trPr>
        <w:tc>
          <w:tcPr>
            <w:tcW w:w="1838" w:type="dxa"/>
            <w:tcPrChange w:id="12322" w:author="Okot" w:date="2020-01-29T10:31:00Z">
              <w:tcPr>
                <w:tcW w:w="1563" w:type="dxa"/>
              </w:tcPr>
            </w:tcPrChange>
          </w:tcPr>
          <w:p w14:paraId="75F612F7" w14:textId="55261A69" w:rsidR="008770BA" w:rsidRPr="002267A1" w:rsidRDefault="008770BA" w:rsidP="00B53E07">
            <w:pPr>
              <w:ind w:firstLine="0"/>
              <w:rPr>
                <w:ins w:id="12323" w:author="Okot" w:date="2020-01-28T17:07:00Z"/>
                <w:b/>
              </w:rPr>
            </w:pPr>
            <w:ins w:id="12324" w:author="Okot" w:date="2020-01-28T17:08:00Z">
              <w:r>
                <w:rPr>
                  <w:b/>
                </w:rPr>
                <w:t>PT</w:t>
              </w:r>
            </w:ins>
            <w:ins w:id="12325" w:author="Okot" w:date="2020-01-29T12:01:00Z">
              <w:r w:rsidR="006C15AD">
                <w:rPr>
                  <w:b/>
                </w:rPr>
                <w:t>-CZ-</w:t>
              </w:r>
            </w:ins>
            <w:ins w:id="12326" w:author="Okot" w:date="2020-01-28T17:08:00Z">
              <w:r>
                <w:rPr>
                  <w:b/>
                </w:rPr>
                <w:t>001</w:t>
              </w:r>
            </w:ins>
          </w:p>
        </w:tc>
        <w:tc>
          <w:tcPr>
            <w:tcW w:w="7154" w:type="dxa"/>
            <w:gridSpan w:val="4"/>
            <w:tcPrChange w:id="12327" w:author="Okot" w:date="2020-01-29T10:31:00Z">
              <w:tcPr>
                <w:tcW w:w="7498" w:type="dxa"/>
                <w:gridSpan w:val="15"/>
              </w:tcPr>
            </w:tcPrChange>
          </w:tcPr>
          <w:p w14:paraId="693157E3" w14:textId="5421256F" w:rsidR="008770BA" w:rsidRDefault="008770BA" w:rsidP="00B53E07">
            <w:pPr>
              <w:ind w:firstLine="0"/>
              <w:rPr>
                <w:ins w:id="12328" w:author="Okot" w:date="2020-01-28T17:19:00Z"/>
                <w:b/>
                <w:i/>
              </w:rPr>
            </w:pPr>
            <w:ins w:id="12329" w:author="Okot" w:date="2020-01-28T17:08:00Z">
              <w:r>
                <w:rPr>
                  <w:b/>
                  <w:i/>
                </w:rPr>
                <w:t>Rejestracja nowego użytkownika</w:t>
              </w:r>
            </w:ins>
          </w:p>
        </w:tc>
      </w:tr>
      <w:tr w:rsidR="008C0F36" w14:paraId="3CDE89E9" w14:textId="77777777" w:rsidTr="00B53E07">
        <w:tblPrEx>
          <w:tblPrExChange w:id="12330" w:author="Okot" w:date="2020-01-29T10:31:00Z">
            <w:tblPrEx>
              <w:tblW w:w="9342" w:type="dxa"/>
              <w:tblLayout w:type="fixed"/>
            </w:tblPrEx>
          </w:tblPrExChange>
        </w:tblPrEx>
        <w:trPr>
          <w:ins w:id="12331" w:author="Okot" w:date="2020-01-28T17:48:00Z"/>
          <w:trPrChange w:id="12332" w:author="Okot" w:date="2020-01-29T10:31:00Z">
            <w:trPr>
              <w:gridAfter w:val="0"/>
            </w:trPr>
          </w:trPrChange>
        </w:trPr>
        <w:tc>
          <w:tcPr>
            <w:tcW w:w="1838" w:type="dxa"/>
            <w:tcPrChange w:id="12333" w:author="Okot" w:date="2020-01-29T10:31:00Z">
              <w:tcPr>
                <w:tcW w:w="1838" w:type="dxa"/>
                <w:gridSpan w:val="3"/>
              </w:tcPr>
            </w:tcPrChange>
          </w:tcPr>
          <w:p w14:paraId="5D58E626" w14:textId="6BC07E7D" w:rsidR="008C0F36" w:rsidRPr="002267A1" w:rsidRDefault="008C0F36" w:rsidP="00B53E07">
            <w:pPr>
              <w:ind w:firstLine="0"/>
              <w:rPr>
                <w:ins w:id="12334" w:author="Okot" w:date="2020-01-28T17:48:00Z"/>
                <w:b/>
              </w:rPr>
            </w:pPr>
            <w:ins w:id="12335" w:author="Okot" w:date="2020-01-28T17:48:00Z">
              <w:r>
                <w:rPr>
                  <w:b/>
                </w:rPr>
                <w:t>Metodyka</w:t>
              </w:r>
            </w:ins>
          </w:p>
        </w:tc>
        <w:tc>
          <w:tcPr>
            <w:tcW w:w="7154" w:type="dxa"/>
            <w:gridSpan w:val="4"/>
            <w:tcPrChange w:id="12336" w:author="Okot" w:date="2020-01-29T10:31:00Z">
              <w:tcPr>
                <w:tcW w:w="7504" w:type="dxa"/>
                <w:gridSpan w:val="15"/>
              </w:tcPr>
            </w:tcPrChange>
          </w:tcPr>
          <w:p w14:paraId="36823957" w14:textId="49E8AB48" w:rsidR="008C0F36" w:rsidRDefault="008C0F36" w:rsidP="00D424DB">
            <w:pPr>
              <w:ind w:firstLine="0"/>
              <w:rPr>
                <w:ins w:id="12337" w:author="Okot" w:date="2020-01-28T17:48:00Z"/>
              </w:rPr>
            </w:pPr>
            <w:ins w:id="12338" w:author="Okot" w:date="2020-01-28T17:48:00Z">
              <w:r>
                <w:t>Podczas testu sprawdzan</w:t>
              </w:r>
            </w:ins>
            <w:r w:rsidR="00D424DB">
              <w:t>y</w:t>
            </w:r>
            <w:ins w:id="12339" w:author="Okot" w:date="2020-01-28T17:48:00Z">
              <w:r>
                <w:t xml:space="preserve"> będ</w:t>
              </w:r>
            </w:ins>
            <w:r w:rsidR="00D424DB">
              <w:t>zie</w:t>
            </w:r>
            <w:ins w:id="12340" w:author="Okot" w:date="2020-01-28T17:48:00Z">
              <w:r>
                <w:t xml:space="preserve"> formularz </w:t>
              </w:r>
            </w:ins>
            <w:r w:rsidR="00D424DB">
              <w:t>rejestracji</w:t>
            </w:r>
            <w:ins w:id="12341" w:author="Okot" w:date="2020-01-28T17:48:00Z">
              <w:r>
                <w:t xml:space="preserve"> poprzez wprowadzanie ręcznie danych i intencjonalne wywoływanie komunikatów błędów.</w:t>
              </w:r>
            </w:ins>
          </w:p>
        </w:tc>
      </w:tr>
      <w:tr w:rsidR="008770BA" w14:paraId="33AACAFE" w14:textId="25058D63" w:rsidTr="00B53E07">
        <w:trPr>
          <w:ins w:id="12342" w:author="Okot" w:date="2020-01-28T17:07:00Z"/>
          <w:trPrChange w:id="12343" w:author="Okot" w:date="2020-01-29T10:31:00Z">
            <w:trPr>
              <w:gridAfter w:val="0"/>
            </w:trPr>
          </w:trPrChange>
        </w:trPr>
        <w:tc>
          <w:tcPr>
            <w:tcW w:w="1838" w:type="dxa"/>
            <w:tcPrChange w:id="12344" w:author="Okot" w:date="2020-01-29T10:31:00Z">
              <w:tcPr>
                <w:tcW w:w="1563" w:type="dxa"/>
              </w:tcPr>
            </w:tcPrChange>
          </w:tcPr>
          <w:p w14:paraId="04A08143" w14:textId="77777777" w:rsidR="008770BA" w:rsidRPr="002267A1" w:rsidRDefault="008770BA" w:rsidP="00B53E07">
            <w:pPr>
              <w:ind w:firstLine="0"/>
              <w:rPr>
                <w:ins w:id="12345" w:author="Okot" w:date="2020-01-28T17:07:00Z"/>
                <w:b/>
              </w:rPr>
            </w:pPr>
            <w:ins w:id="12346" w:author="Okot" w:date="2020-01-28T17:07:00Z">
              <w:r w:rsidRPr="002267A1">
                <w:rPr>
                  <w:b/>
                </w:rPr>
                <w:t>Warunki początkowe</w:t>
              </w:r>
            </w:ins>
          </w:p>
        </w:tc>
        <w:tc>
          <w:tcPr>
            <w:tcW w:w="7154" w:type="dxa"/>
            <w:gridSpan w:val="4"/>
            <w:tcPrChange w:id="12347" w:author="Okot" w:date="2020-01-29T10:31:00Z">
              <w:tcPr>
                <w:tcW w:w="7498" w:type="dxa"/>
                <w:gridSpan w:val="15"/>
              </w:tcPr>
            </w:tcPrChange>
          </w:tcPr>
          <w:p w14:paraId="610DD459" w14:textId="3391225A" w:rsidR="008770BA" w:rsidRDefault="008770BA" w:rsidP="00A9692E">
            <w:pPr>
              <w:ind w:firstLine="0"/>
              <w:rPr>
                <w:ins w:id="12348" w:author="Okot" w:date="2020-01-28T17:19:00Z"/>
              </w:rPr>
            </w:pPr>
            <w:ins w:id="12349" w:author="Okot" w:date="2020-01-28T17:11:00Z">
              <w:r>
                <w:t>Użytkownik niezalogowany.</w:t>
              </w:r>
            </w:ins>
          </w:p>
        </w:tc>
      </w:tr>
      <w:tr w:rsidR="008770BA" w14:paraId="13BCC696" w14:textId="6A983BD0" w:rsidTr="00B53E07">
        <w:trPr>
          <w:ins w:id="12350" w:author="Okot" w:date="2020-01-28T17:07:00Z"/>
          <w:trPrChange w:id="12351" w:author="Okot" w:date="2020-01-29T10:31:00Z">
            <w:trPr>
              <w:gridAfter w:val="0"/>
            </w:trPr>
          </w:trPrChange>
        </w:trPr>
        <w:tc>
          <w:tcPr>
            <w:tcW w:w="1838" w:type="dxa"/>
            <w:tcPrChange w:id="12352" w:author="Okot" w:date="2020-01-29T10:31:00Z">
              <w:tcPr>
                <w:tcW w:w="1563" w:type="dxa"/>
              </w:tcPr>
            </w:tcPrChange>
          </w:tcPr>
          <w:p w14:paraId="3A3A5302" w14:textId="77777777" w:rsidR="008770BA" w:rsidRPr="002267A1" w:rsidRDefault="008770BA" w:rsidP="00B53E07">
            <w:pPr>
              <w:ind w:firstLine="0"/>
              <w:rPr>
                <w:ins w:id="12353" w:author="Okot" w:date="2020-01-28T17:07:00Z"/>
                <w:b/>
              </w:rPr>
            </w:pPr>
            <w:ins w:id="12354" w:author="Okot" w:date="2020-01-28T17:07:00Z">
              <w:r w:rsidRPr="002267A1">
                <w:rPr>
                  <w:b/>
                </w:rPr>
                <w:t>Inicjacja</w:t>
              </w:r>
            </w:ins>
          </w:p>
        </w:tc>
        <w:tc>
          <w:tcPr>
            <w:tcW w:w="7154" w:type="dxa"/>
            <w:gridSpan w:val="4"/>
            <w:tcPrChange w:id="12355" w:author="Okot" w:date="2020-01-29T10:31:00Z">
              <w:tcPr>
                <w:tcW w:w="7498" w:type="dxa"/>
                <w:gridSpan w:val="15"/>
              </w:tcPr>
            </w:tcPrChange>
          </w:tcPr>
          <w:p w14:paraId="6D3B8076" w14:textId="2648DAD2" w:rsidR="008770BA" w:rsidRDefault="008770BA" w:rsidP="00B53E07">
            <w:pPr>
              <w:ind w:firstLine="0"/>
              <w:rPr>
                <w:ins w:id="12356" w:author="Okot" w:date="2020-01-28T17:19:00Z"/>
              </w:rPr>
            </w:pPr>
            <w:ins w:id="12357" w:author="Okot" w:date="2020-01-28T17:11:00Z">
              <w:r>
                <w:t>K</w:t>
              </w:r>
            </w:ins>
            <w:ins w:id="12358" w:author="Okot" w:date="2020-01-28T17:07:00Z">
              <w:r>
                <w:t>liknięcia linku do rejestracji na stronie aplikacji</w:t>
              </w:r>
            </w:ins>
            <w:ins w:id="12359" w:author="Okot" w:date="2020-01-28T17:11:00Z">
              <w:r>
                <w:t>.</w:t>
              </w:r>
            </w:ins>
          </w:p>
        </w:tc>
      </w:tr>
      <w:tr w:rsidR="008770BA" w14:paraId="32AFC33F" w14:textId="1EBC3045" w:rsidTr="00B53E07">
        <w:trPr>
          <w:ins w:id="12360" w:author="Okot" w:date="2020-01-28T17:07:00Z"/>
          <w:trPrChange w:id="12361" w:author="Okot" w:date="2020-01-29T10:31:00Z">
            <w:trPr>
              <w:gridAfter w:val="0"/>
            </w:trPr>
          </w:trPrChange>
        </w:trPr>
        <w:tc>
          <w:tcPr>
            <w:tcW w:w="1838" w:type="dxa"/>
            <w:tcPrChange w:id="12362" w:author="Okot" w:date="2020-01-29T10:31:00Z">
              <w:tcPr>
                <w:tcW w:w="1563" w:type="dxa"/>
              </w:tcPr>
            </w:tcPrChange>
          </w:tcPr>
          <w:p w14:paraId="4C1B32D2" w14:textId="77777777" w:rsidR="008770BA" w:rsidRPr="002267A1" w:rsidRDefault="008770BA" w:rsidP="00B53E07">
            <w:pPr>
              <w:ind w:firstLine="0"/>
              <w:rPr>
                <w:ins w:id="12363" w:author="Okot" w:date="2020-01-28T17:07:00Z"/>
                <w:b/>
              </w:rPr>
            </w:pPr>
            <w:ins w:id="12364" w:author="Okot" w:date="2020-01-28T17:07:00Z">
              <w:r w:rsidRPr="002267A1">
                <w:rPr>
                  <w:b/>
                </w:rPr>
                <w:t>Warunki końcowe</w:t>
              </w:r>
            </w:ins>
          </w:p>
        </w:tc>
        <w:tc>
          <w:tcPr>
            <w:tcW w:w="7154" w:type="dxa"/>
            <w:gridSpan w:val="4"/>
            <w:tcPrChange w:id="12365" w:author="Okot" w:date="2020-01-29T10:31:00Z">
              <w:tcPr>
                <w:tcW w:w="7498" w:type="dxa"/>
                <w:gridSpan w:val="15"/>
              </w:tcPr>
            </w:tcPrChange>
          </w:tcPr>
          <w:p w14:paraId="34949538" w14:textId="286473A7" w:rsidR="008770BA" w:rsidRDefault="008770BA" w:rsidP="00B53E07">
            <w:pPr>
              <w:ind w:firstLine="0"/>
              <w:rPr>
                <w:ins w:id="12366" w:author="Okot" w:date="2020-01-28T17:19:00Z"/>
              </w:rPr>
            </w:pPr>
            <w:ins w:id="12367" w:author="Okot" w:date="2020-01-28T17:15:00Z">
              <w:r>
                <w:t>W</w:t>
              </w:r>
            </w:ins>
            <w:ins w:id="12368" w:author="Okot" w:date="2020-01-28T17:07:00Z">
              <w:r>
                <w:t>yświetlenie komunikat</w:t>
              </w:r>
            </w:ins>
            <w:ins w:id="12369" w:author="Okot" w:date="2020-01-28T17:15:00Z">
              <w:r>
                <w:t>u</w:t>
              </w:r>
            </w:ins>
            <w:ins w:id="12370" w:author="Okot" w:date="2020-01-28T17:07:00Z">
              <w:r>
                <w:t xml:space="preserve"> informującego o poprawnym zarejestrowaniu nowego użytkownika.</w:t>
              </w:r>
            </w:ins>
          </w:p>
        </w:tc>
      </w:tr>
      <w:tr w:rsidR="008770BA" w14:paraId="003AE26D" w14:textId="432D4A21" w:rsidTr="00B53E07">
        <w:tblPrEx>
          <w:tblPrExChange w:id="12371" w:author="Okot" w:date="2020-01-29T10:31:00Z">
            <w:tblPrEx>
              <w:tblW w:w="10390" w:type="dxa"/>
            </w:tblPrEx>
          </w:tblPrExChange>
        </w:tblPrEx>
        <w:trPr>
          <w:ins w:id="12372" w:author="Okot" w:date="2020-01-28T17:13:00Z"/>
        </w:trPr>
        <w:tc>
          <w:tcPr>
            <w:tcW w:w="1838" w:type="dxa"/>
            <w:tcPrChange w:id="12373" w:author="Okot" w:date="2020-01-29T10:31:00Z">
              <w:tcPr>
                <w:tcW w:w="1563" w:type="dxa"/>
              </w:tcPr>
            </w:tcPrChange>
          </w:tcPr>
          <w:p w14:paraId="6A821BAA" w14:textId="05D14691" w:rsidR="008770BA" w:rsidRPr="002267A1" w:rsidRDefault="008770BA" w:rsidP="00B53E07">
            <w:pPr>
              <w:ind w:firstLine="0"/>
              <w:rPr>
                <w:ins w:id="12374" w:author="Okot" w:date="2020-01-28T17:13:00Z"/>
                <w:b/>
              </w:rPr>
            </w:pPr>
            <w:ins w:id="12375" w:author="Okot" w:date="2020-01-28T17:13:00Z">
              <w:r>
                <w:rPr>
                  <w:b/>
                </w:rPr>
                <w:t>Etap</w:t>
              </w:r>
            </w:ins>
          </w:p>
        </w:tc>
        <w:tc>
          <w:tcPr>
            <w:tcW w:w="3110" w:type="dxa"/>
            <w:tcPrChange w:id="12376" w:author="Okot" w:date="2020-01-29T10:31:00Z">
              <w:tcPr>
                <w:tcW w:w="2968" w:type="dxa"/>
                <w:gridSpan w:val="4"/>
              </w:tcPr>
            </w:tcPrChange>
          </w:tcPr>
          <w:p w14:paraId="4DA43CF3" w14:textId="54380224" w:rsidR="008770BA" w:rsidRPr="00A9692E" w:rsidRDefault="008770BA" w:rsidP="00B53E07">
            <w:pPr>
              <w:ind w:firstLine="0"/>
              <w:rPr>
                <w:ins w:id="12377" w:author="Okot" w:date="2020-01-28T17:14:00Z"/>
                <w:b/>
                <w:rPrChange w:id="12378" w:author="Okot" w:date="2020-01-28T17:17:00Z">
                  <w:rPr>
                    <w:ins w:id="12379" w:author="Okot" w:date="2020-01-28T17:14:00Z"/>
                  </w:rPr>
                </w:rPrChange>
              </w:rPr>
            </w:pPr>
            <w:ins w:id="12380" w:author="Okot" w:date="2020-01-28T17:16:00Z">
              <w:r w:rsidRPr="00A9692E">
                <w:rPr>
                  <w:b/>
                  <w:rPrChange w:id="12381" w:author="Okot" w:date="2020-01-28T17:17:00Z">
                    <w:rPr/>
                  </w:rPrChange>
                </w:rPr>
                <w:t>O</w:t>
              </w:r>
              <w:r>
                <w:rPr>
                  <w:b/>
                </w:rPr>
                <w:t>czekiwany rezultat</w:t>
              </w:r>
            </w:ins>
          </w:p>
        </w:tc>
        <w:tc>
          <w:tcPr>
            <w:tcW w:w="1134" w:type="dxa"/>
            <w:tcPrChange w:id="12382" w:author="Okot" w:date="2020-01-29T10:31:00Z">
              <w:tcPr>
                <w:tcW w:w="2322" w:type="dxa"/>
                <w:gridSpan w:val="6"/>
              </w:tcPr>
            </w:tcPrChange>
          </w:tcPr>
          <w:p w14:paraId="1C6C425E" w14:textId="79BC3EBD" w:rsidR="008770BA" w:rsidRPr="00A9692E" w:rsidRDefault="008770BA" w:rsidP="00B53E07">
            <w:pPr>
              <w:ind w:firstLine="0"/>
              <w:rPr>
                <w:ins w:id="12383" w:author="Okot" w:date="2020-01-28T17:13:00Z"/>
                <w:b/>
                <w:rPrChange w:id="12384" w:author="Okot" w:date="2020-01-28T17:17:00Z">
                  <w:rPr>
                    <w:ins w:id="12385" w:author="Okot" w:date="2020-01-28T17:13:00Z"/>
                  </w:rPr>
                </w:rPrChange>
              </w:rPr>
            </w:pPr>
            <w:ins w:id="12386" w:author="Okot" w:date="2020-01-28T17:18:00Z">
              <w:r>
                <w:rPr>
                  <w:b/>
                </w:rPr>
                <w:t>Wynik testu</w:t>
              </w:r>
            </w:ins>
          </w:p>
        </w:tc>
        <w:tc>
          <w:tcPr>
            <w:tcW w:w="1568" w:type="dxa"/>
            <w:tcPrChange w:id="12387" w:author="Okot" w:date="2020-01-29T10:31:00Z">
              <w:tcPr>
                <w:tcW w:w="1827" w:type="dxa"/>
                <w:gridSpan w:val="4"/>
              </w:tcPr>
            </w:tcPrChange>
          </w:tcPr>
          <w:p w14:paraId="3C583E06" w14:textId="5F3C7279" w:rsidR="008770BA" w:rsidRDefault="008770BA">
            <w:pPr>
              <w:ind w:firstLine="0"/>
              <w:rPr>
                <w:ins w:id="12388" w:author="Okot" w:date="2020-01-28T17:18:00Z"/>
                <w:b/>
              </w:rPr>
            </w:pPr>
            <w:ins w:id="12389" w:author="Okot" w:date="2020-01-28T17:18:00Z">
              <w:r>
                <w:rPr>
                  <w:b/>
                </w:rPr>
                <w:t>Opis błę</w:t>
              </w:r>
              <w:r w:rsidR="00EC63A6">
                <w:rPr>
                  <w:b/>
                </w:rPr>
                <w:t>d</w:t>
              </w:r>
            </w:ins>
            <w:ins w:id="12390" w:author="Okot" w:date="2020-01-28T17:31:00Z">
              <w:r w:rsidR="00EC63A6">
                <w:rPr>
                  <w:b/>
                </w:rPr>
                <w:t>ów</w:t>
              </w:r>
            </w:ins>
          </w:p>
        </w:tc>
        <w:tc>
          <w:tcPr>
            <w:tcW w:w="1342" w:type="dxa"/>
            <w:tcPrChange w:id="12391" w:author="Okot" w:date="2020-01-29T10:31:00Z">
              <w:tcPr>
                <w:tcW w:w="1710" w:type="dxa"/>
                <w:gridSpan w:val="4"/>
              </w:tcPr>
            </w:tcPrChange>
          </w:tcPr>
          <w:p w14:paraId="3B81A416" w14:textId="48FBA5CE" w:rsidR="008770BA" w:rsidRDefault="00EC63A6" w:rsidP="00B53E07">
            <w:pPr>
              <w:ind w:firstLine="0"/>
              <w:rPr>
                <w:ins w:id="12392" w:author="Okot" w:date="2020-01-28T17:19:00Z"/>
                <w:b/>
              </w:rPr>
            </w:pPr>
            <w:ins w:id="12393" w:author="Okot" w:date="2020-01-28T17:31:00Z">
              <w:r>
                <w:rPr>
                  <w:b/>
                </w:rPr>
                <w:t>Działania</w:t>
              </w:r>
            </w:ins>
            <w:ins w:id="12394" w:author="Okot" w:date="2020-01-28T17:19:00Z">
              <w:r w:rsidR="008770BA">
                <w:rPr>
                  <w:b/>
                </w:rPr>
                <w:t xml:space="preserve"> naprawcze</w:t>
              </w:r>
            </w:ins>
          </w:p>
        </w:tc>
      </w:tr>
      <w:tr w:rsidR="008770BA" w14:paraId="6B83B669" w14:textId="7780C07F" w:rsidTr="00B53E07">
        <w:trPr>
          <w:ins w:id="12395" w:author="Okot" w:date="2020-01-28T17:07:00Z"/>
          <w:trPrChange w:id="12396" w:author="Okot" w:date="2020-01-29T10:31:00Z">
            <w:trPr>
              <w:gridAfter w:val="0"/>
            </w:trPr>
          </w:trPrChange>
        </w:trPr>
        <w:tc>
          <w:tcPr>
            <w:tcW w:w="1838" w:type="dxa"/>
            <w:tcPrChange w:id="12397" w:author="Okot" w:date="2020-01-29T10:31:00Z">
              <w:tcPr>
                <w:tcW w:w="1563" w:type="dxa"/>
              </w:tcPr>
            </w:tcPrChange>
          </w:tcPr>
          <w:p w14:paraId="0F6576B3" w14:textId="70235C59" w:rsidR="008770BA" w:rsidRDefault="00EC63A6" w:rsidP="00B53E07">
            <w:pPr>
              <w:ind w:firstLine="0"/>
              <w:rPr>
                <w:ins w:id="12398" w:author="Okot" w:date="2020-01-28T17:23:00Z"/>
                <w:b/>
              </w:rPr>
            </w:pPr>
            <w:ins w:id="12399" w:author="Okot" w:date="2020-01-28T17:32:00Z">
              <w:r>
                <w:rPr>
                  <w:b/>
                </w:rPr>
                <w:t>SG 1</w:t>
              </w:r>
            </w:ins>
          </w:p>
          <w:p w14:paraId="1BE2154A" w14:textId="753AC936" w:rsidR="008770BA" w:rsidRPr="002267A1" w:rsidRDefault="008770BA">
            <w:pPr>
              <w:ind w:firstLine="0"/>
              <w:rPr>
                <w:ins w:id="12400" w:author="Okot" w:date="2020-01-28T17:07:00Z"/>
                <w:b/>
              </w:rPr>
            </w:pPr>
            <w:ins w:id="12401" w:author="Okot" w:date="2020-01-28T17:23:00Z">
              <w:r w:rsidRPr="008770BA">
                <w:rPr>
                  <w:b/>
                  <w:i/>
                  <w:rPrChange w:id="12402" w:author="Okot" w:date="2020-01-28T17:23:00Z">
                    <w:rPr/>
                  </w:rPrChange>
                </w:rPr>
                <w:t>Wyświetlenie</w:t>
              </w:r>
              <w:r>
                <w:t xml:space="preserve"> </w:t>
              </w:r>
              <w:r w:rsidRPr="008770BA">
                <w:rPr>
                  <w:b/>
                  <w:i/>
                  <w:rPrChange w:id="12403" w:author="Okot" w:date="2020-01-28T17:23:00Z">
                    <w:rPr/>
                  </w:rPrChange>
                </w:rPr>
                <w:t>okna modalnego zawierające formularz rejestracji.</w:t>
              </w:r>
            </w:ins>
          </w:p>
        </w:tc>
        <w:tc>
          <w:tcPr>
            <w:tcW w:w="3110" w:type="dxa"/>
            <w:tcPrChange w:id="12404" w:author="Okot" w:date="2020-01-29T10:31:00Z">
              <w:tcPr>
                <w:tcW w:w="1639" w:type="dxa"/>
                <w:gridSpan w:val="3"/>
              </w:tcPr>
            </w:tcPrChange>
          </w:tcPr>
          <w:p w14:paraId="0920E49A" w14:textId="246D51D0" w:rsidR="008770BA" w:rsidRDefault="008770BA" w:rsidP="00A9692E">
            <w:pPr>
              <w:ind w:firstLine="0"/>
              <w:rPr>
                <w:ins w:id="12405" w:author="Okot" w:date="2020-01-28T17:17:00Z"/>
              </w:rPr>
            </w:pPr>
            <w:ins w:id="12406" w:author="Okot" w:date="2020-01-28T17:17:00Z">
              <w:r>
                <w:t>Wyświetlone</w:t>
              </w:r>
            </w:ins>
            <w:ins w:id="12407" w:author="Okot" w:date="2020-01-28T17:23:00Z">
              <w:r>
                <w:t xml:space="preserve"> zostaje</w:t>
              </w:r>
            </w:ins>
            <w:ins w:id="12408" w:author="Okot" w:date="2020-01-28T17:17:00Z">
              <w:r>
                <w:t xml:space="preserve"> okno modalne zawierające formularz rejestracji.</w:t>
              </w:r>
            </w:ins>
          </w:p>
          <w:p w14:paraId="44B8D2CE" w14:textId="1BBBA7CB" w:rsidR="008770BA" w:rsidRDefault="008770BA" w:rsidP="00B53E07">
            <w:pPr>
              <w:ind w:firstLine="0"/>
              <w:rPr>
                <w:ins w:id="12409" w:author="Okot" w:date="2020-01-28T17:14:00Z"/>
              </w:rPr>
            </w:pPr>
          </w:p>
        </w:tc>
        <w:tc>
          <w:tcPr>
            <w:tcW w:w="1134" w:type="dxa"/>
            <w:tcPrChange w:id="12410" w:author="Okot" w:date="2020-01-29T10:31:00Z">
              <w:tcPr>
                <w:tcW w:w="2322" w:type="dxa"/>
                <w:gridSpan w:val="4"/>
              </w:tcPr>
            </w:tcPrChange>
          </w:tcPr>
          <w:p w14:paraId="47B7A6B8" w14:textId="334BBF37" w:rsidR="008770BA" w:rsidRDefault="008770BA">
            <w:pPr>
              <w:ind w:left="371" w:firstLine="0"/>
              <w:rPr>
                <w:ins w:id="12411" w:author="Okot" w:date="2020-01-28T17:07:00Z"/>
              </w:rPr>
              <w:pPrChange w:id="12412" w:author="Okot" w:date="2020-01-28T17:28:00Z">
                <w:pPr>
                  <w:ind w:firstLine="0"/>
                </w:pPr>
              </w:pPrChange>
            </w:pPr>
          </w:p>
        </w:tc>
        <w:tc>
          <w:tcPr>
            <w:tcW w:w="1568" w:type="dxa"/>
            <w:tcPrChange w:id="12413" w:author="Okot" w:date="2020-01-29T10:31:00Z">
              <w:tcPr>
                <w:tcW w:w="1827" w:type="dxa"/>
                <w:gridSpan w:val="4"/>
              </w:tcPr>
            </w:tcPrChange>
          </w:tcPr>
          <w:p w14:paraId="4380F524" w14:textId="77777777" w:rsidR="008770BA" w:rsidRDefault="008770BA" w:rsidP="00B53E07">
            <w:pPr>
              <w:ind w:firstLine="0"/>
              <w:rPr>
                <w:ins w:id="12414" w:author="Okot" w:date="2020-01-28T17:18:00Z"/>
              </w:rPr>
            </w:pPr>
          </w:p>
        </w:tc>
        <w:tc>
          <w:tcPr>
            <w:tcW w:w="1342" w:type="dxa"/>
            <w:tcPrChange w:id="12415" w:author="Okot" w:date="2020-01-29T10:31:00Z">
              <w:tcPr>
                <w:tcW w:w="1710" w:type="dxa"/>
                <w:gridSpan w:val="4"/>
              </w:tcPr>
            </w:tcPrChange>
          </w:tcPr>
          <w:p w14:paraId="2165C68B" w14:textId="77777777" w:rsidR="008770BA" w:rsidRDefault="008770BA" w:rsidP="00B53E07">
            <w:pPr>
              <w:ind w:firstLine="0"/>
              <w:rPr>
                <w:ins w:id="12416" w:author="Okot" w:date="2020-01-28T17:19:00Z"/>
              </w:rPr>
            </w:pPr>
          </w:p>
        </w:tc>
      </w:tr>
      <w:tr w:rsidR="008C0F36" w14:paraId="48976DFF" w14:textId="77777777" w:rsidTr="00B53E07">
        <w:tblPrEx>
          <w:tblPrExChange w:id="12417" w:author="Okot" w:date="2020-01-29T10:31:00Z">
            <w:tblPrEx>
              <w:tblW w:w="9342" w:type="dxa"/>
              <w:tblLayout w:type="fixed"/>
            </w:tblPrEx>
          </w:tblPrExChange>
        </w:tblPrEx>
        <w:trPr>
          <w:ins w:id="12418" w:author="Okot" w:date="2020-01-28T17:21:00Z"/>
          <w:trPrChange w:id="12419" w:author="Okot" w:date="2020-01-29T10:31:00Z">
            <w:trPr>
              <w:gridAfter w:val="0"/>
            </w:trPr>
          </w:trPrChange>
        </w:trPr>
        <w:tc>
          <w:tcPr>
            <w:tcW w:w="1838" w:type="dxa"/>
            <w:vMerge w:val="restart"/>
            <w:tcPrChange w:id="12420" w:author="Okot" w:date="2020-01-29T10:31:00Z">
              <w:tcPr>
                <w:tcW w:w="1838" w:type="dxa"/>
                <w:gridSpan w:val="3"/>
                <w:vMerge w:val="restart"/>
              </w:tcPr>
            </w:tcPrChange>
          </w:tcPr>
          <w:p w14:paraId="42F876D2" w14:textId="3CBAEB4D" w:rsidR="008770BA" w:rsidRDefault="00EC63A6" w:rsidP="008770BA">
            <w:pPr>
              <w:ind w:firstLine="0"/>
              <w:rPr>
                <w:ins w:id="12421" w:author="Okot" w:date="2020-01-28T17:23:00Z"/>
                <w:b/>
              </w:rPr>
            </w:pPr>
            <w:ins w:id="12422" w:author="Okot" w:date="2020-01-28T17:32:00Z">
              <w:r>
                <w:rPr>
                  <w:b/>
                </w:rPr>
                <w:t>SG 2</w:t>
              </w:r>
            </w:ins>
          </w:p>
          <w:p w14:paraId="2CA4715E" w14:textId="0852A112" w:rsidR="008770BA" w:rsidRPr="002267A1" w:rsidRDefault="008770BA">
            <w:pPr>
              <w:ind w:firstLine="0"/>
              <w:rPr>
                <w:ins w:id="12423" w:author="Okot" w:date="2020-01-28T17:21:00Z"/>
                <w:b/>
              </w:rPr>
            </w:pPr>
            <w:ins w:id="12424" w:author="Okot" w:date="2020-01-28T17:23:00Z">
              <w:r>
                <w:rPr>
                  <w:b/>
                  <w:i/>
                </w:rPr>
                <w:t>Użytkownik uzupełnia dane niezbędne do rejestracji</w:t>
              </w:r>
            </w:ins>
          </w:p>
        </w:tc>
        <w:tc>
          <w:tcPr>
            <w:tcW w:w="3110" w:type="dxa"/>
            <w:tcPrChange w:id="12425" w:author="Okot" w:date="2020-01-29T10:31:00Z">
              <w:tcPr>
                <w:tcW w:w="3110" w:type="dxa"/>
                <w:gridSpan w:val="4"/>
              </w:tcPr>
            </w:tcPrChange>
          </w:tcPr>
          <w:p w14:paraId="3B9DE04A" w14:textId="1C42293E" w:rsidR="008770BA" w:rsidRDefault="008770BA">
            <w:pPr>
              <w:ind w:firstLine="0"/>
              <w:rPr>
                <w:ins w:id="12426" w:author="Okot" w:date="2020-01-28T17:21:00Z"/>
              </w:rPr>
            </w:pPr>
            <w:ins w:id="12427" w:author="Okot" w:date="2020-01-28T17:24:00Z">
              <w:r>
                <w:t>W polu „E-mail” wyświetlany jest wprowadzony adres e-mail użytkownika.</w:t>
              </w:r>
            </w:ins>
          </w:p>
        </w:tc>
        <w:tc>
          <w:tcPr>
            <w:tcW w:w="1134" w:type="dxa"/>
            <w:tcPrChange w:id="12428" w:author="Okot" w:date="2020-01-29T10:31:00Z">
              <w:tcPr>
                <w:tcW w:w="1134" w:type="dxa"/>
                <w:gridSpan w:val="3"/>
              </w:tcPr>
            </w:tcPrChange>
          </w:tcPr>
          <w:p w14:paraId="32B2591D" w14:textId="77777777" w:rsidR="008770BA" w:rsidRDefault="008770BA" w:rsidP="00B53E07">
            <w:pPr>
              <w:ind w:firstLine="0"/>
              <w:rPr>
                <w:ins w:id="12429" w:author="Okot" w:date="2020-01-28T17:21:00Z"/>
              </w:rPr>
            </w:pPr>
          </w:p>
        </w:tc>
        <w:tc>
          <w:tcPr>
            <w:tcW w:w="1568" w:type="dxa"/>
            <w:tcPrChange w:id="12430" w:author="Okot" w:date="2020-01-29T10:31:00Z">
              <w:tcPr>
                <w:tcW w:w="1827" w:type="dxa"/>
                <w:gridSpan w:val="4"/>
              </w:tcPr>
            </w:tcPrChange>
          </w:tcPr>
          <w:p w14:paraId="7F118C64" w14:textId="77777777" w:rsidR="008770BA" w:rsidRDefault="008770BA" w:rsidP="00B53E07">
            <w:pPr>
              <w:ind w:firstLine="0"/>
              <w:rPr>
                <w:ins w:id="12431" w:author="Okot" w:date="2020-01-28T17:21:00Z"/>
              </w:rPr>
            </w:pPr>
          </w:p>
        </w:tc>
        <w:tc>
          <w:tcPr>
            <w:tcW w:w="1342" w:type="dxa"/>
            <w:tcPrChange w:id="12432" w:author="Okot" w:date="2020-01-29T10:31:00Z">
              <w:tcPr>
                <w:tcW w:w="1433" w:type="dxa"/>
                <w:gridSpan w:val="4"/>
              </w:tcPr>
            </w:tcPrChange>
          </w:tcPr>
          <w:p w14:paraId="5F43D6E1" w14:textId="77777777" w:rsidR="008770BA" w:rsidRDefault="008770BA" w:rsidP="00B53E07">
            <w:pPr>
              <w:ind w:firstLine="0"/>
              <w:rPr>
                <w:ins w:id="12433" w:author="Okot" w:date="2020-01-28T17:21:00Z"/>
              </w:rPr>
            </w:pPr>
          </w:p>
        </w:tc>
      </w:tr>
      <w:tr w:rsidR="008C0F36" w14:paraId="595264D8" w14:textId="77777777" w:rsidTr="00B53E07">
        <w:tblPrEx>
          <w:tblPrExChange w:id="12434" w:author="Okot" w:date="2020-01-29T10:31:00Z">
            <w:tblPrEx>
              <w:tblW w:w="9342" w:type="dxa"/>
              <w:tblLayout w:type="fixed"/>
            </w:tblPrEx>
          </w:tblPrExChange>
        </w:tblPrEx>
        <w:trPr>
          <w:ins w:id="12435" w:author="Okot" w:date="2020-01-28T17:25:00Z"/>
          <w:trPrChange w:id="12436" w:author="Okot" w:date="2020-01-29T10:31:00Z">
            <w:trPr>
              <w:gridAfter w:val="0"/>
            </w:trPr>
          </w:trPrChange>
        </w:trPr>
        <w:tc>
          <w:tcPr>
            <w:tcW w:w="1838" w:type="dxa"/>
            <w:vMerge/>
            <w:tcPrChange w:id="12437" w:author="Okot" w:date="2020-01-29T10:31:00Z">
              <w:tcPr>
                <w:tcW w:w="1838" w:type="dxa"/>
                <w:gridSpan w:val="3"/>
                <w:vMerge/>
              </w:tcPr>
            </w:tcPrChange>
          </w:tcPr>
          <w:p w14:paraId="1360B8F9" w14:textId="77777777" w:rsidR="008770BA" w:rsidRPr="002267A1" w:rsidRDefault="008770BA" w:rsidP="008770BA">
            <w:pPr>
              <w:ind w:firstLine="0"/>
              <w:rPr>
                <w:ins w:id="12438" w:author="Okot" w:date="2020-01-28T17:25:00Z"/>
                <w:b/>
              </w:rPr>
            </w:pPr>
          </w:p>
        </w:tc>
        <w:tc>
          <w:tcPr>
            <w:tcW w:w="3110" w:type="dxa"/>
            <w:tcPrChange w:id="12439" w:author="Okot" w:date="2020-01-29T10:31:00Z">
              <w:tcPr>
                <w:tcW w:w="3110" w:type="dxa"/>
                <w:gridSpan w:val="4"/>
              </w:tcPr>
            </w:tcPrChange>
          </w:tcPr>
          <w:p w14:paraId="00A4E60D" w14:textId="62AE3004" w:rsidR="008770BA" w:rsidRDefault="008770BA" w:rsidP="00A9692E">
            <w:pPr>
              <w:ind w:firstLine="0"/>
              <w:rPr>
                <w:ins w:id="12440" w:author="Okot" w:date="2020-01-28T17:25:00Z"/>
              </w:rPr>
            </w:pPr>
            <w:ins w:id="12441" w:author="Okot" w:date="2020-01-28T17:25:00Z">
              <w:r>
                <w:t>W polach „Hasło” oraz „Powtórz hasło” wyświetlane są gwiazdki maskujące wprowadzone znaki.</w:t>
              </w:r>
            </w:ins>
          </w:p>
        </w:tc>
        <w:tc>
          <w:tcPr>
            <w:tcW w:w="1134" w:type="dxa"/>
            <w:tcPrChange w:id="12442" w:author="Okot" w:date="2020-01-29T10:31:00Z">
              <w:tcPr>
                <w:tcW w:w="1134" w:type="dxa"/>
                <w:gridSpan w:val="3"/>
              </w:tcPr>
            </w:tcPrChange>
          </w:tcPr>
          <w:p w14:paraId="511A4009" w14:textId="77777777" w:rsidR="008770BA" w:rsidRDefault="008770BA" w:rsidP="00B53E07">
            <w:pPr>
              <w:ind w:firstLine="0"/>
              <w:rPr>
                <w:ins w:id="12443" w:author="Okot" w:date="2020-01-28T17:25:00Z"/>
              </w:rPr>
            </w:pPr>
          </w:p>
        </w:tc>
        <w:tc>
          <w:tcPr>
            <w:tcW w:w="1568" w:type="dxa"/>
            <w:tcPrChange w:id="12444" w:author="Okot" w:date="2020-01-29T10:31:00Z">
              <w:tcPr>
                <w:tcW w:w="1827" w:type="dxa"/>
                <w:gridSpan w:val="4"/>
              </w:tcPr>
            </w:tcPrChange>
          </w:tcPr>
          <w:p w14:paraId="771785C4" w14:textId="77777777" w:rsidR="008770BA" w:rsidRDefault="008770BA" w:rsidP="00B53E07">
            <w:pPr>
              <w:ind w:firstLine="0"/>
              <w:rPr>
                <w:ins w:id="12445" w:author="Okot" w:date="2020-01-28T17:25:00Z"/>
              </w:rPr>
            </w:pPr>
          </w:p>
        </w:tc>
        <w:tc>
          <w:tcPr>
            <w:tcW w:w="1342" w:type="dxa"/>
            <w:tcPrChange w:id="12446" w:author="Okot" w:date="2020-01-29T10:31:00Z">
              <w:tcPr>
                <w:tcW w:w="1433" w:type="dxa"/>
                <w:gridSpan w:val="4"/>
              </w:tcPr>
            </w:tcPrChange>
          </w:tcPr>
          <w:p w14:paraId="5C73961B" w14:textId="77777777" w:rsidR="008770BA" w:rsidRDefault="008770BA" w:rsidP="00B53E07">
            <w:pPr>
              <w:ind w:firstLine="0"/>
              <w:rPr>
                <w:ins w:id="12447" w:author="Okot" w:date="2020-01-28T17:25:00Z"/>
              </w:rPr>
            </w:pPr>
          </w:p>
        </w:tc>
      </w:tr>
      <w:tr w:rsidR="008C0F36" w14:paraId="20608145" w14:textId="77777777" w:rsidTr="00B53E07">
        <w:tblPrEx>
          <w:tblPrExChange w:id="12448" w:author="Okot" w:date="2020-01-29T10:31:00Z">
            <w:tblPrEx>
              <w:tblW w:w="9342" w:type="dxa"/>
              <w:tblLayout w:type="fixed"/>
            </w:tblPrEx>
          </w:tblPrExChange>
        </w:tblPrEx>
        <w:trPr>
          <w:ins w:id="12449" w:author="Okot" w:date="2020-01-28T17:26:00Z"/>
          <w:trPrChange w:id="12450" w:author="Okot" w:date="2020-01-29T10:31:00Z">
            <w:trPr>
              <w:gridAfter w:val="0"/>
            </w:trPr>
          </w:trPrChange>
        </w:trPr>
        <w:tc>
          <w:tcPr>
            <w:tcW w:w="1838" w:type="dxa"/>
            <w:tcPrChange w:id="12451" w:author="Okot" w:date="2020-01-29T10:31:00Z">
              <w:tcPr>
                <w:tcW w:w="1838" w:type="dxa"/>
                <w:gridSpan w:val="3"/>
              </w:tcPr>
            </w:tcPrChange>
          </w:tcPr>
          <w:p w14:paraId="3CCC8ADB" w14:textId="48052469" w:rsidR="008770BA" w:rsidRDefault="00EC63A6" w:rsidP="008770BA">
            <w:pPr>
              <w:ind w:firstLine="0"/>
              <w:rPr>
                <w:ins w:id="12452" w:author="Okot" w:date="2020-01-28T17:26:00Z"/>
                <w:b/>
              </w:rPr>
            </w:pPr>
            <w:ins w:id="12453" w:author="Okot" w:date="2020-01-28T17:32:00Z">
              <w:r>
                <w:rPr>
                  <w:b/>
                </w:rPr>
                <w:lastRenderedPageBreak/>
                <w:t>SG 3</w:t>
              </w:r>
            </w:ins>
          </w:p>
          <w:p w14:paraId="36464A6A" w14:textId="64F9E99B" w:rsidR="008770BA" w:rsidRPr="002267A1" w:rsidRDefault="008770BA">
            <w:pPr>
              <w:ind w:firstLine="0"/>
              <w:rPr>
                <w:ins w:id="12454" w:author="Okot" w:date="2020-01-28T17:26:00Z"/>
                <w:b/>
              </w:rPr>
            </w:pPr>
            <w:ins w:id="12455" w:author="Okot" w:date="2020-01-28T17:26:00Z">
              <w:r>
                <w:rPr>
                  <w:b/>
                  <w:i/>
                </w:rPr>
                <w:t xml:space="preserve">Wciśnięcie przez użytkownika przycisku </w:t>
              </w:r>
            </w:ins>
            <w:ins w:id="12456" w:author="Okot" w:date="2020-01-28T17:27:00Z">
              <w:r>
                <w:rPr>
                  <w:b/>
                  <w:i/>
                </w:rPr>
                <w:t>„Rejestruj”</w:t>
              </w:r>
            </w:ins>
          </w:p>
        </w:tc>
        <w:tc>
          <w:tcPr>
            <w:tcW w:w="3110" w:type="dxa"/>
            <w:tcPrChange w:id="12457" w:author="Okot" w:date="2020-01-29T10:31:00Z">
              <w:tcPr>
                <w:tcW w:w="3110" w:type="dxa"/>
                <w:gridSpan w:val="4"/>
              </w:tcPr>
            </w:tcPrChange>
          </w:tcPr>
          <w:p w14:paraId="41A1A743" w14:textId="690B7275" w:rsidR="008770BA" w:rsidRDefault="008770BA">
            <w:pPr>
              <w:ind w:firstLine="0"/>
              <w:rPr>
                <w:ins w:id="12458" w:author="Okot" w:date="2020-01-28T17:26:00Z"/>
              </w:rPr>
            </w:pPr>
            <w:ins w:id="12459" w:author="Okot" w:date="2020-01-28T17:27:00Z">
              <w:r>
                <w:t>Wyświetlenie komunikatu informującego o poprawnym przebiegu rejestracji.</w:t>
              </w:r>
            </w:ins>
          </w:p>
        </w:tc>
        <w:tc>
          <w:tcPr>
            <w:tcW w:w="1134" w:type="dxa"/>
            <w:tcPrChange w:id="12460" w:author="Okot" w:date="2020-01-29T10:31:00Z">
              <w:tcPr>
                <w:tcW w:w="1134" w:type="dxa"/>
                <w:gridSpan w:val="3"/>
              </w:tcPr>
            </w:tcPrChange>
          </w:tcPr>
          <w:p w14:paraId="719A9E9D" w14:textId="77777777" w:rsidR="008770BA" w:rsidRDefault="008770BA" w:rsidP="00B53E07">
            <w:pPr>
              <w:ind w:firstLine="0"/>
              <w:rPr>
                <w:ins w:id="12461" w:author="Okot" w:date="2020-01-28T17:26:00Z"/>
              </w:rPr>
            </w:pPr>
          </w:p>
        </w:tc>
        <w:tc>
          <w:tcPr>
            <w:tcW w:w="1568" w:type="dxa"/>
            <w:tcPrChange w:id="12462" w:author="Okot" w:date="2020-01-29T10:31:00Z">
              <w:tcPr>
                <w:tcW w:w="1827" w:type="dxa"/>
                <w:gridSpan w:val="4"/>
              </w:tcPr>
            </w:tcPrChange>
          </w:tcPr>
          <w:p w14:paraId="53C3CEBE" w14:textId="77777777" w:rsidR="008770BA" w:rsidRDefault="008770BA" w:rsidP="00B53E07">
            <w:pPr>
              <w:ind w:firstLine="0"/>
              <w:rPr>
                <w:ins w:id="12463" w:author="Okot" w:date="2020-01-28T17:26:00Z"/>
              </w:rPr>
            </w:pPr>
          </w:p>
        </w:tc>
        <w:tc>
          <w:tcPr>
            <w:tcW w:w="1342" w:type="dxa"/>
            <w:tcPrChange w:id="12464" w:author="Okot" w:date="2020-01-29T10:31:00Z">
              <w:tcPr>
                <w:tcW w:w="1433" w:type="dxa"/>
                <w:gridSpan w:val="4"/>
              </w:tcPr>
            </w:tcPrChange>
          </w:tcPr>
          <w:p w14:paraId="19DF2378" w14:textId="77777777" w:rsidR="008770BA" w:rsidRDefault="008770BA" w:rsidP="00B53E07">
            <w:pPr>
              <w:ind w:firstLine="0"/>
              <w:rPr>
                <w:ins w:id="12465" w:author="Okot" w:date="2020-01-28T17:26:00Z"/>
              </w:rPr>
            </w:pPr>
          </w:p>
        </w:tc>
      </w:tr>
      <w:tr w:rsidR="00EC63A6" w14:paraId="377AF701" w14:textId="77777777" w:rsidTr="00B53E07">
        <w:tblPrEx>
          <w:tblPrExChange w:id="12466" w:author="Okot" w:date="2020-01-29T10:31:00Z">
            <w:tblPrEx>
              <w:tblW w:w="9200" w:type="dxa"/>
              <w:tblLayout w:type="fixed"/>
            </w:tblPrEx>
          </w:tblPrExChange>
        </w:tblPrEx>
        <w:trPr>
          <w:ins w:id="12467" w:author="Okot" w:date="2020-01-28T17:35:00Z"/>
          <w:trPrChange w:id="12468" w:author="Okot" w:date="2020-01-29T10:31:00Z">
            <w:trPr>
              <w:gridAfter w:val="0"/>
            </w:trPr>
          </w:trPrChange>
        </w:trPr>
        <w:tc>
          <w:tcPr>
            <w:tcW w:w="1838" w:type="dxa"/>
            <w:tcPrChange w:id="12469" w:author="Okot" w:date="2020-01-29T10:31:00Z">
              <w:tcPr>
                <w:tcW w:w="1696" w:type="dxa"/>
                <w:gridSpan w:val="2"/>
              </w:tcPr>
            </w:tcPrChange>
          </w:tcPr>
          <w:p w14:paraId="645ECF9F" w14:textId="77777777" w:rsidR="00EC63A6" w:rsidRDefault="00EC63A6" w:rsidP="00EC63A6">
            <w:pPr>
              <w:ind w:firstLine="0"/>
              <w:rPr>
                <w:ins w:id="12470" w:author="Okot" w:date="2020-01-28T17:35:00Z"/>
                <w:b/>
              </w:rPr>
            </w:pPr>
            <w:ins w:id="12471" w:author="Okot" w:date="2020-01-28T17:35:00Z">
              <w:r>
                <w:rPr>
                  <w:b/>
                </w:rPr>
                <w:t>SA (1-6).1.</w:t>
              </w:r>
            </w:ins>
          </w:p>
          <w:p w14:paraId="1AEF58EF" w14:textId="244FFD86" w:rsidR="00EC63A6" w:rsidRDefault="00EC63A6" w:rsidP="00EC63A6">
            <w:pPr>
              <w:ind w:firstLine="0"/>
              <w:rPr>
                <w:ins w:id="12472" w:author="Okot" w:date="2020-01-28T17:35:00Z"/>
                <w:b/>
              </w:rPr>
            </w:pPr>
            <w:ins w:id="12473" w:author="Okot" w:date="2020-01-28T17:35:00Z">
              <w:r>
                <w:rPr>
                  <w:b/>
                  <w:i/>
                </w:rPr>
                <w:t>Wciśnięcie przycisku zamykania  okna</w:t>
              </w:r>
            </w:ins>
          </w:p>
        </w:tc>
        <w:tc>
          <w:tcPr>
            <w:tcW w:w="3110" w:type="dxa"/>
            <w:tcPrChange w:id="12474" w:author="Okot" w:date="2020-01-29T10:31:00Z">
              <w:tcPr>
                <w:tcW w:w="3110" w:type="dxa"/>
                <w:gridSpan w:val="4"/>
              </w:tcPr>
            </w:tcPrChange>
          </w:tcPr>
          <w:p w14:paraId="6B3394F3" w14:textId="157C00E1" w:rsidR="00EC63A6" w:rsidRDefault="00EC63A6" w:rsidP="00EC63A6">
            <w:pPr>
              <w:ind w:firstLine="0"/>
              <w:rPr>
                <w:ins w:id="12475" w:author="Okot" w:date="2020-01-28T17:35:00Z"/>
              </w:rPr>
            </w:pPr>
            <w:ins w:id="12476" w:author="Okot" w:date="2020-01-28T17:35:00Z">
              <w:r>
                <w:t>Wyświetlenie przez system okna dialogowego z pytaniem potwierdzającym chęć zamknięcia okna</w:t>
              </w:r>
            </w:ins>
          </w:p>
        </w:tc>
        <w:tc>
          <w:tcPr>
            <w:tcW w:w="1134" w:type="dxa"/>
            <w:tcPrChange w:id="12477" w:author="Okot" w:date="2020-01-29T10:31:00Z">
              <w:tcPr>
                <w:tcW w:w="1134" w:type="dxa"/>
                <w:gridSpan w:val="3"/>
              </w:tcPr>
            </w:tcPrChange>
          </w:tcPr>
          <w:p w14:paraId="34E61D19" w14:textId="77777777" w:rsidR="00EC63A6" w:rsidRDefault="00EC63A6" w:rsidP="00B53E07">
            <w:pPr>
              <w:ind w:firstLine="0"/>
              <w:rPr>
                <w:ins w:id="12478" w:author="Okot" w:date="2020-01-28T17:35:00Z"/>
              </w:rPr>
            </w:pPr>
          </w:p>
        </w:tc>
        <w:tc>
          <w:tcPr>
            <w:tcW w:w="1568" w:type="dxa"/>
            <w:tcPrChange w:id="12479" w:author="Okot" w:date="2020-01-29T10:31:00Z">
              <w:tcPr>
                <w:tcW w:w="1827" w:type="dxa"/>
                <w:gridSpan w:val="4"/>
              </w:tcPr>
            </w:tcPrChange>
          </w:tcPr>
          <w:p w14:paraId="7AF7146E" w14:textId="77777777" w:rsidR="00EC63A6" w:rsidRDefault="00EC63A6" w:rsidP="00B53E07">
            <w:pPr>
              <w:ind w:firstLine="0"/>
              <w:rPr>
                <w:ins w:id="12480" w:author="Okot" w:date="2020-01-28T17:35:00Z"/>
              </w:rPr>
            </w:pPr>
          </w:p>
        </w:tc>
        <w:tc>
          <w:tcPr>
            <w:tcW w:w="1342" w:type="dxa"/>
            <w:tcPrChange w:id="12481" w:author="Okot" w:date="2020-01-29T10:31:00Z">
              <w:tcPr>
                <w:tcW w:w="1433" w:type="dxa"/>
                <w:gridSpan w:val="4"/>
              </w:tcPr>
            </w:tcPrChange>
          </w:tcPr>
          <w:p w14:paraId="73D7C3AF" w14:textId="77777777" w:rsidR="00EC63A6" w:rsidRDefault="00EC63A6" w:rsidP="00B53E07">
            <w:pPr>
              <w:ind w:firstLine="0"/>
              <w:rPr>
                <w:ins w:id="12482" w:author="Okot" w:date="2020-01-28T17:35:00Z"/>
              </w:rPr>
            </w:pPr>
          </w:p>
        </w:tc>
      </w:tr>
      <w:tr w:rsidR="008C0F36" w14:paraId="56491C55" w14:textId="77777777" w:rsidTr="00B53E07">
        <w:tblPrEx>
          <w:tblPrExChange w:id="12483" w:author="Okot" w:date="2020-01-29T10:31:00Z">
            <w:tblPrEx>
              <w:tblW w:w="9200" w:type="dxa"/>
              <w:tblLayout w:type="fixed"/>
            </w:tblPrEx>
          </w:tblPrExChange>
        </w:tblPrEx>
        <w:trPr>
          <w:ins w:id="12484" w:author="Okot" w:date="2020-01-28T17:38:00Z"/>
          <w:trPrChange w:id="12485" w:author="Okot" w:date="2020-01-29T10:31:00Z">
            <w:trPr>
              <w:gridAfter w:val="0"/>
            </w:trPr>
          </w:trPrChange>
        </w:trPr>
        <w:tc>
          <w:tcPr>
            <w:tcW w:w="1838" w:type="dxa"/>
            <w:vMerge w:val="restart"/>
            <w:tcPrChange w:id="12486" w:author="Okot" w:date="2020-01-29T10:31:00Z">
              <w:tcPr>
                <w:tcW w:w="1696" w:type="dxa"/>
                <w:gridSpan w:val="2"/>
                <w:vMerge w:val="restart"/>
              </w:tcPr>
            </w:tcPrChange>
          </w:tcPr>
          <w:p w14:paraId="6DC00991" w14:textId="77777777" w:rsidR="008C0F36" w:rsidRPr="002267A1" w:rsidRDefault="008C0F36" w:rsidP="00EC63A6">
            <w:pPr>
              <w:ind w:firstLine="0"/>
              <w:rPr>
                <w:ins w:id="12487" w:author="Okot" w:date="2020-01-28T17:38:00Z"/>
                <w:b/>
              </w:rPr>
            </w:pPr>
            <w:ins w:id="12488" w:author="Okot" w:date="2020-01-28T17:38:00Z">
              <w:r w:rsidRPr="002267A1">
                <w:rPr>
                  <w:b/>
                </w:rPr>
                <w:t>SA(1-6).1.2.1. </w:t>
              </w:r>
            </w:ins>
          </w:p>
          <w:p w14:paraId="7B3BF5AF" w14:textId="77777777" w:rsidR="008C0F36" w:rsidRPr="002267A1" w:rsidRDefault="008C0F36" w:rsidP="00EC63A6">
            <w:pPr>
              <w:ind w:firstLine="0"/>
              <w:rPr>
                <w:ins w:id="12489" w:author="Okot" w:date="2020-01-28T17:38:00Z"/>
                <w:b/>
                <w:i/>
              </w:rPr>
            </w:pPr>
            <w:ins w:id="12490"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12491" w:author="Okot" w:date="2020-01-28T17:38:00Z"/>
                <w:b/>
              </w:rPr>
            </w:pPr>
          </w:p>
        </w:tc>
        <w:tc>
          <w:tcPr>
            <w:tcW w:w="3110" w:type="dxa"/>
            <w:tcPrChange w:id="12492" w:author="Okot" w:date="2020-01-29T10:31:00Z">
              <w:tcPr>
                <w:tcW w:w="3110" w:type="dxa"/>
                <w:gridSpan w:val="4"/>
              </w:tcPr>
            </w:tcPrChange>
          </w:tcPr>
          <w:p w14:paraId="74244515" w14:textId="7AC20DC3" w:rsidR="008C0F36" w:rsidRDefault="008C0F36">
            <w:pPr>
              <w:ind w:firstLine="0"/>
              <w:rPr>
                <w:ins w:id="12493" w:author="Okot" w:date="2020-01-28T17:38:00Z"/>
              </w:rPr>
            </w:pPr>
            <w:ins w:id="12494" w:author="Okot" w:date="2020-01-28T17:38:00Z">
              <w:r>
                <w:t xml:space="preserve">Okno modalne zawierające formularz rejestracji zostaje zamknięte. </w:t>
              </w:r>
            </w:ins>
          </w:p>
        </w:tc>
        <w:tc>
          <w:tcPr>
            <w:tcW w:w="1134" w:type="dxa"/>
            <w:tcPrChange w:id="12495" w:author="Okot" w:date="2020-01-29T10:31:00Z">
              <w:tcPr>
                <w:tcW w:w="1134" w:type="dxa"/>
                <w:gridSpan w:val="3"/>
              </w:tcPr>
            </w:tcPrChange>
          </w:tcPr>
          <w:p w14:paraId="2E7B1DF5" w14:textId="77777777" w:rsidR="008C0F36" w:rsidRDefault="008C0F36" w:rsidP="00EC63A6">
            <w:pPr>
              <w:ind w:firstLine="0"/>
              <w:rPr>
                <w:ins w:id="12496" w:author="Okot" w:date="2020-01-28T17:38:00Z"/>
              </w:rPr>
            </w:pPr>
          </w:p>
        </w:tc>
        <w:tc>
          <w:tcPr>
            <w:tcW w:w="1568" w:type="dxa"/>
            <w:tcPrChange w:id="12497" w:author="Okot" w:date="2020-01-29T10:31:00Z">
              <w:tcPr>
                <w:tcW w:w="1827" w:type="dxa"/>
                <w:gridSpan w:val="4"/>
              </w:tcPr>
            </w:tcPrChange>
          </w:tcPr>
          <w:p w14:paraId="44390610" w14:textId="77777777" w:rsidR="008C0F36" w:rsidRDefault="008C0F36" w:rsidP="00EC63A6">
            <w:pPr>
              <w:ind w:firstLine="0"/>
              <w:rPr>
                <w:ins w:id="12498" w:author="Okot" w:date="2020-01-28T17:38:00Z"/>
              </w:rPr>
            </w:pPr>
          </w:p>
        </w:tc>
        <w:tc>
          <w:tcPr>
            <w:tcW w:w="1342" w:type="dxa"/>
            <w:tcPrChange w:id="12499" w:author="Okot" w:date="2020-01-29T10:31:00Z">
              <w:tcPr>
                <w:tcW w:w="1433" w:type="dxa"/>
                <w:gridSpan w:val="4"/>
              </w:tcPr>
            </w:tcPrChange>
          </w:tcPr>
          <w:p w14:paraId="5AAA6748" w14:textId="77777777" w:rsidR="008C0F36" w:rsidRDefault="008C0F36" w:rsidP="00EC63A6">
            <w:pPr>
              <w:ind w:firstLine="0"/>
              <w:rPr>
                <w:ins w:id="12500" w:author="Okot" w:date="2020-01-28T17:38:00Z"/>
              </w:rPr>
            </w:pPr>
          </w:p>
        </w:tc>
      </w:tr>
      <w:tr w:rsidR="008C0F36" w14:paraId="38C7B274" w14:textId="77777777" w:rsidTr="00B53E07">
        <w:tblPrEx>
          <w:tblPrExChange w:id="12501" w:author="Okot" w:date="2020-01-29T10:31:00Z">
            <w:tblPrEx>
              <w:tblW w:w="9200" w:type="dxa"/>
              <w:tblLayout w:type="fixed"/>
            </w:tblPrEx>
          </w:tblPrExChange>
        </w:tblPrEx>
        <w:trPr>
          <w:ins w:id="12502" w:author="Okot" w:date="2020-01-28T17:40:00Z"/>
          <w:trPrChange w:id="12503" w:author="Okot" w:date="2020-01-29T10:31:00Z">
            <w:trPr>
              <w:gridAfter w:val="0"/>
            </w:trPr>
          </w:trPrChange>
        </w:trPr>
        <w:tc>
          <w:tcPr>
            <w:tcW w:w="1838" w:type="dxa"/>
            <w:vMerge/>
            <w:tcPrChange w:id="12504" w:author="Okot" w:date="2020-01-29T10:31:00Z">
              <w:tcPr>
                <w:tcW w:w="1696" w:type="dxa"/>
                <w:gridSpan w:val="2"/>
                <w:vMerge/>
              </w:tcPr>
            </w:tcPrChange>
          </w:tcPr>
          <w:p w14:paraId="2F888DB0" w14:textId="77777777" w:rsidR="008C0F36" w:rsidRPr="008C0F36" w:rsidRDefault="008C0F36" w:rsidP="00EC63A6">
            <w:pPr>
              <w:ind w:firstLine="0"/>
              <w:rPr>
                <w:ins w:id="12505" w:author="Okot" w:date="2020-01-28T17:40:00Z"/>
                <w:b/>
              </w:rPr>
            </w:pPr>
          </w:p>
        </w:tc>
        <w:tc>
          <w:tcPr>
            <w:tcW w:w="3110" w:type="dxa"/>
            <w:tcPrChange w:id="12506" w:author="Okot" w:date="2020-01-29T10:31:00Z">
              <w:tcPr>
                <w:tcW w:w="3110" w:type="dxa"/>
                <w:gridSpan w:val="4"/>
              </w:tcPr>
            </w:tcPrChange>
          </w:tcPr>
          <w:p w14:paraId="24B06F2F" w14:textId="0196DB45" w:rsidR="008C0F36" w:rsidRDefault="008C0F36" w:rsidP="00EC63A6">
            <w:pPr>
              <w:ind w:firstLine="0"/>
              <w:rPr>
                <w:ins w:id="12507" w:author="Okot" w:date="2020-01-28T17:40:00Z"/>
              </w:rPr>
            </w:pPr>
            <w:ins w:id="12508" w:author="Okot" w:date="2020-01-28T17:40:00Z">
              <w:r>
                <w:t>Żadne dane nie zostały zapisane.</w:t>
              </w:r>
            </w:ins>
          </w:p>
        </w:tc>
        <w:tc>
          <w:tcPr>
            <w:tcW w:w="1134" w:type="dxa"/>
            <w:tcPrChange w:id="12509" w:author="Okot" w:date="2020-01-29T10:31:00Z">
              <w:tcPr>
                <w:tcW w:w="1134" w:type="dxa"/>
                <w:gridSpan w:val="3"/>
              </w:tcPr>
            </w:tcPrChange>
          </w:tcPr>
          <w:p w14:paraId="1FA6142D" w14:textId="77777777" w:rsidR="008C0F36" w:rsidRDefault="008C0F36" w:rsidP="00EC63A6">
            <w:pPr>
              <w:ind w:firstLine="0"/>
              <w:rPr>
                <w:ins w:id="12510" w:author="Okot" w:date="2020-01-28T17:40:00Z"/>
              </w:rPr>
            </w:pPr>
          </w:p>
        </w:tc>
        <w:tc>
          <w:tcPr>
            <w:tcW w:w="1568" w:type="dxa"/>
            <w:tcPrChange w:id="12511" w:author="Okot" w:date="2020-01-29T10:31:00Z">
              <w:tcPr>
                <w:tcW w:w="1827" w:type="dxa"/>
                <w:gridSpan w:val="4"/>
              </w:tcPr>
            </w:tcPrChange>
          </w:tcPr>
          <w:p w14:paraId="4160BB5E" w14:textId="77777777" w:rsidR="008C0F36" w:rsidRDefault="008C0F36" w:rsidP="00EC63A6">
            <w:pPr>
              <w:ind w:firstLine="0"/>
              <w:rPr>
                <w:ins w:id="12512" w:author="Okot" w:date="2020-01-28T17:40:00Z"/>
              </w:rPr>
            </w:pPr>
          </w:p>
        </w:tc>
        <w:tc>
          <w:tcPr>
            <w:tcW w:w="1342" w:type="dxa"/>
            <w:tcPrChange w:id="12513" w:author="Okot" w:date="2020-01-29T10:31:00Z">
              <w:tcPr>
                <w:tcW w:w="1433" w:type="dxa"/>
                <w:gridSpan w:val="4"/>
              </w:tcPr>
            </w:tcPrChange>
          </w:tcPr>
          <w:p w14:paraId="3700E7C1" w14:textId="77777777" w:rsidR="008C0F36" w:rsidRDefault="008C0F36" w:rsidP="00EC63A6">
            <w:pPr>
              <w:ind w:firstLine="0"/>
              <w:rPr>
                <w:ins w:id="12514" w:author="Okot" w:date="2020-01-28T17:40:00Z"/>
              </w:rPr>
            </w:pPr>
          </w:p>
        </w:tc>
      </w:tr>
      <w:tr w:rsidR="008C0F36" w14:paraId="5B9F53B0" w14:textId="77777777" w:rsidTr="00B53E07">
        <w:tblPrEx>
          <w:tblPrExChange w:id="12515" w:author="Okot" w:date="2020-01-29T10:31:00Z">
            <w:tblPrEx>
              <w:tblW w:w="9200" w:type="dxa"/>
              <w:tblLayout w:type="fixed"/>
            </w:tblPrEx>
          </w:tblPrExChange>
        </w:tblPrEx>
        <w:trPr>
          <w:ins w:id="12516" w:author="Okot" w:date="2020-01-28T17:39:00Z"/>
          <w:trPrChange w:id="12517" w:author="Okot" w:date="2020-01-29T10:31:00Z">
            <w:trPr>
              <w:gridAfter w:val="0"/>
            </w:trPr>
          </w:trPrChange>
        </w:trPr>
        <w:tc>
          <w:tcPr>
            <w:tcW w:w="1838" w:type="dxa"/>
            <w:vMerge w:val="restart"/>
            <w:tcPrChange w:id="12518" w:author="Okot" w:date="2020-01-29T10:31:00Z">
              <w:tcPr>
                <w:tcW w:w="1696" w:type="dxa"/>
                <w:gridSpan w:val="2"/>
                <w:vMerge w:val="restart"/>
              </w:tcPr>
            </w:tcPrChange>
          </w:tcPr>
          <w:p w14:paraId="20B3D428" w14:textId="77777777" w:rsidR="008C0F36" w:rsidRDefault="008C0F36" w:rsidP="00EC63A6">
            <w:pPr>
              <w:ind w:firstLine="0"/>
              <w:rPr>
                <w:ins w:id="12519" w:author="Okot" w:date="2020-01-28T17:39:00Z"/>
                <w:b/>
              </w:rPr>
            </w:pPr>
            <w:ins w:id="12520" w:author="Okot" w:date="2020-01-28T17:39:00Z">
              <w:r w:rsidRPr="008C0F36">
                <w:rPr>
                  <w:b/>
                  <w:rPrChange w:id="12521" w:author="Okot" w:date="2020-01-28T17:39:00Z">
                    <w:rPr/>
                  </w:rPrChange>
                </w:rPr>
                <w:t>SA (1-6).1.2.2.</w:t>
              </w:r>
            </w:ins>
          </w:p>
          <w:p w14:paraId="46E1ECD4" w14:textId="3463379D" w:rsidR="008C0F36" w:rsidRPr="008C0F36" w:rsidRDefault="008C0F36" w:rsidP="00EC63A6">
            <w:pPr>
              <w:ind w:firstLine="0"/>
              <w:rPr>
                <w:ins w:id="12522" w:author="Okot" w:date="2020-01-28T17:39:00Z"/>
                <w:b/>
                <w:i/>
              </w:rPr>
            </w:pPr>
            <w:ins w:id="12523" w:author="Okot" w:date="2020-01-28T17:39:00Z">
              <w:r>
                <w:rPr>
                  <w:b/>
                  <w:i/>
                </w:rPr>
                <w:t>Rezygnacja z zamknięcie okna</w:t>
              </w:r>
            </w:ins>
          </w:p>
        </w:tc>
        <w:tc>
          <w:tcPr>
            <w:tcW w:w="3110" w:type="dxa"/>
            <w:tcPrChange w:id="12524" w:author="Okot" w:date="2020-01-29T10:31:00Z">
              <w:tcPr>
                <w:tcW w:w="3110" w:type="dxa"/>
                <w:gridSpan w:val="4"/>
              </w:tcPr>
            </w:tcPrChange>
          </w:tcPr>
          <w:p w14:paraId="6447602C" w14:textId="7282F065" w:rsidR="008C0F36" w:rsidRDefault="008C0F36">
            <w:pPr>
              <w:ind w:firstLine="0"/>
              <w:rPr>
                <w:ins w:id="12525" w:author="Okot" w:date="2020-01-28T17:39:00Z"/>
              </w:rPr>
            </w:pPr>
            <w:ins w:id="12526" w:author="Okot" w:date="2020-01-28T17:39:00Z">
              <w:r>
                <w:t>Okno dialogowe zostaje zamkni</w:t>
              </w:r>
            </w:ins>
            <w:ins w:id="12527" w:author="Okot" w:date="2020-01-28T17:40:00Z">
              <w:r>
                <w:t>ęte</w:t>
              </w:r>
            </w:ins>
            <w:ins w:id="12528" w:author="Okot" w:date="2020-01-28T17:41:00Z">
              <w:r>
                <w:t>.</w:t>
              </w:r>
            </w:ins>
          </w:p>
        </w:tc>
        <w:tc>
          <w:tcPr>
            <w:tcW w:w="1134" w:type="dxa"/>
            <w:tcPrChange w:id="12529" w:author="Okot" w:date="2020-01-29T10:31:00Z">
              <w:tcPr>
                <w:tcW w:w="1134" w:type="dxa"/>
                <w:gridSpan w:val="3"/>
              </w:tcPr>
            </w:tcPrChange>
          </w:tcPr>
          <w:p w14:paraId="21416C0D" w14:textId="77777777" w:rsidR="008C0F36" w:rsidRDefault="008C0F36" w:rsidP="00EC63A6">
            <w:pPr>
              <w:ind w:firstLine="0"/>
              <w:rPr>
                <w:ins w:id="12530" w:author="Okot" w:date="2020-01-28T17:39:00Z"/>
              </w:rPr>
            </w:pPr>
          </w:p>
        </w:tc>
        <w:tc>
          <w:tcPr>
            <w:tcW w:w="1568" w:type="dxa"/>
            <w:tcPrChange w:id="12531" w:author="Okot" w:date="2020-01-29T10:31:00Z">
              <w:tcPr>
                <w:tcW w:w="1827" w:type="dxa"/>
                <w:gridSpan w:val="4"/>
              </w:tcPr>
            </w:tcPrChange>
          </w:tcPr>
          <w:p w14:paraId="65DAF00F" w14:textId="77777777" w:rsidR="008C0F36" w:rsidRDefault="008C0F36" w:rsidP="00EC63A6">
            <w:pPr>
              <w:ind w:firstLine="0"/>
              <w:rPr>
                <w:ins w:id="12532" w:author="Okot" w:date="2020-01-28T17:39:00Z"/>
              </w:rPr>
            </w:pPr>
          </w:p>
        </w:tc>
        <w:tc>
          <w:tcPr>
            <w:tcW w:w="1342" w:type="dxa"/>
            <w:tcPrChange w:id="12533" w:author="Okot" w:date="2020-01-29T10:31:00Z">
              <w:tcPr>
                <w:tcW w:w="1433" w:type="dxa"/>
                <w:gridSpan w:val="4"/>
              </w:tcPr>
            </w:tcPrChange>
          </w:tcPr>
          <w:p w14:paraId="1B385847" w14:textId="77777777" w:rsidR="008C0F36" w:rsidRDefault="008C0F36" w:rsidP="00EC63A6">
            <w:pPr>
              <w:ind w:firstLine="0"/>
              <w:rPr>
                <w:ins w:id="12534" w:author="Okot" w:date="2020-01-28T17:39:00Z"/>
              </w:rPr>
            </w:pPr>
          </w:p>
        </w:tc>
      </w:tr>
      <w:tr w:rsidR="008C0F36" w14:paraId="0E1A58EE" w14:textId="77777777" w:rsidTr="00B53E07">
        <w:tblPrEx>
          <w:tblPrExChange w:id="12535" w:author="Okot" w:date="2020-01-29T10:31:00Z">
            <w:tblPrEx>
              <w:tblW w:w="9200" w:type="dxa"/>
              <w:tblLayout w:type="fixed"/>
            </w:tblPrEx>
          </w:tblPrExChange>
        </w:tblPrEx>
        <w:trPr>
          <w:ins w:id="12536" w:author="Okot" w:date="2020-01-28T17:41:00Z"/>
          <w:trPrChange w:id="12537" w:author="Okot" w:date="2020-01-29T10:31:00Z">
            <w:trPr>
              <w:gridAfter w:val="0"/>
            </w:trPr>
          </w:trPrChange>
        </w:trPr>
        <w:tc>
          <w:tcPr>
            <w:tcW w:w="1838" w:type="dxa"/>
            <w:vMerge/>
            <w:tcPrChange w:id="12538" w:author="Okot" w:date="2020-01-29T10:31:00Z">
              <w:tcPr>
                <w:tcW w:w="1696" w:type="dxa"/>
                <w:gridSpan w:val="2"/>
                <w:vMerge/>
              </w:tcPr>
            </w:tcPrChange>
          </w:tcPr>
          <w:p w14:paraId="0D17FB58" w14:textId="77777777" w:rsidR="008C0F36" w:rsidRPr="00EC63A6" w:rsidRDefault="008C0F36" w:rsidP="00EC63A6">
            <w:pPr>
              <w:ind w:firstLine="0"/>
              <w:rPr>
                <w:ins w:id="12539" w:author="Okot" w:date="2020-01-28T17:41:00Z"/>
                <w:b/>
                <w:i/>
              </w:rPr>
            </w:pPr>
          </w:p>
        </w:tc>
        <w:tc>
          <w:tcPr>
            <w:tcW w:w="3110" w:type="dxa"/>
            <w:tcPrChange w:id="12540" w:author="Okot" w:date="2020-01-29T10:31:00Z">
              <w:tcPr>
                <w:tcW w:w="3110" w:type="dxa"/>
                <w:gridSpan w:val="4"/>
              </w:tcPr>
            </w:tcPrChange>
          </w:tcPr>
          <w:p w14:paraId="6C122014" w14:textId="5C2E3648" w:rsidR="008C0F36" w:rsidRDefault="008C0F36">
            <w:pPr>
              <w:ind w:firstLine="0"/>
              <w:rPr>
                <w:ins w:id="12541" w:author="Okot" w:date="2020-01-28T17:41:00Z"/>
              </w:rPr>
            </w:pPr>
            <w:ins w:id="12542" w:author="Okot" w:date="2020-01-28T17:41:00Z">
              <w:r>
                <w:t>Powrót do okna modalnego zawierającego  formularz rejestracji.</w:t>
              </w:r>
            </w:ins>
          </w:p>
        </w:tc>
        <w:tc>
          <w:tcPr>
            <w:tcW w:w="1134" w:type="dxa"/>
            <w:tcPrChange w:id="12543" w:author="Okot" w:date="2020-01-29T10:31:00Z">
              <w:tcPr>
                <w:tcW w:w="1134" w:type="dxa"/>
                <w:gridSpan w:val="3"/>
              </w:tcPr>
            </w:tcPrChange>
          </w:tcPr>
          <w:p w14:paraId="0E65998D" w14:textId="77777777" w:rsidR="008C0F36" w:rsidRDefault="008C0F36" w:rsidP="00EC63A6">
            <w:pPr>
              <w:ind w:firstLine="0"/>
              <w:rPr>
                <w:ins w:id="12544" w:author="Okot" w:date="2020-01-28T17:41:00Z"/>
              </w:rPr>
            </w:pPr>
          </w:p>
        </w:tc>
        <w:tc>
          <w:tcPr>
            <w:tcW w:w="1568" w:type="dxa"/>
            <w:tcPrChange w:id="12545" w:author="Okot" w:date="2020-01-29T10:31:00Z">
              <w:tcPr>
                <w:tcW w:w="1827" w:type="dxa"/>
                <w:gridSpan w:val="4"/>
              </w:tcPr>
            </w:tcPrChange>
          </w:tcPr>
          <w:p w14:paraId="6AC07A7B" w14:textId="77777777" w:rsidR="008C0F36" w:rsidRDefault="008C0F36" w:rsidP="00EC63A6">
            <w:pPr>
              <w:ind w:firstLine="0"/>
              <w:rPr>
                <w:ins w:id="12546" w:author="Okot" w:date="2020-01-28T17:41:00Z"/>
              </w:rPr>
            </w:pPr>
          </w:p>
        </w:tc>
        <w:tc>
          <w:tcPr>
            <w:tcW w:w="1342" w:type="dxa"/>
            <w:tcPrChange w:id="12547" w:author="Okot" w:date="2020-01-29T10:31:00Z">
              <w:tcPr>
                <w:tcW w:w="1433" w:type="dxa"/>
                <w:gridSpan w:val="4"/>
              </w:tcPr>
            </w:tcPrChange>
          </w:tcPr>
          <w:p w14:paraId="7527ACBA" w14:textId="77777777" w:rsidR="008C0F36" w:rsidRDefault="008C0F36" w:rsidP="00EC63A6">
            <w:pPr>
              <w:ind w:firstLine="0"/>
              <w:rPr>
                <w:ins w:id="12548" w:author="Okot" w:date="2020-01-28T17:41:00Z"/>
              </w:rPr>
            </w:pPr>
          </w:p>
        </w:tc>
      </w:tr>
      <w:tr w:rsidR="008C0F36" w14:paraId="572C9949" w14:textId="77777777" w:rsidTr="00B53E07">
        <w:tblPrEx>
          <w:tblPrExChange w:id="12549" w:author="Okot" w:date="2020-01-29T10:31:00Z">
            <w:tblPrEx>
              <w:tblW w:w="9200" w:type="dxa"/>
              <w:tblLayout w:type="fixed"/>
            </w:tblPrEx>
          </w:tblPrExChange>
        </w:tblPrEx>
        <w:trPr>
          <w:ins w:id="12550" w:author="Okot" w:date="2020-01-28T17:41:00Z"/>
          <w:trPrChange w:id="12551" w:author="Okot" w:date="2020-01-29T10:31:00Z">
            <w:trPr>
              <w:gridAfter w:val="0"/>
            </w:trPr>
          </w:trPrChange>
        </w:trPr>
        <w:tc>
          <w:tcPr>
            <w:tcW w:w="1838" w:type="dxa"/>
            <w:vMerge/>
            <w:tcPrChange w:id="12552" w:author="Okot" w:date="2020-01-29T10:31:00Z">
              <w:tcPr>
                <w:tcW w:w="1696" w:type="dxa"/>
                <w:gridSpan w:val="2"/>
                <w:vMerge/>
              </w:tcPr>
            </w:tcPrChange>
          </w:tcPr>
          <w:p w14:paraId="7B3DE2D1" w14:textId="77777777" w:rsidR="008C0F36" w:rsidRPr="00EC63A6" w:rsidRDefault="008C0F36" w:rsidP="00EC63A6">
            <w:pPr>
              <w:ind w:firstLine="0"/>
              <w:rPr>
                <w:ins w:id="12553" w:author="Okot" w:date="2020-01-28T17:41:00Z"/>
                <w:b/>
                <w:i/>
              </w:rPr>
            </w:pPr>
          </w:p>
        </w:tc>
        <w:tc>
          <w:tcPr>
            <w:tcW w:w="3110" w:type="dxa"/>
            <w:tcPrChange w:id="12554" w:author="Okot" w:date="2020-01-29T10:31:00Z">
              <w:tcPr>
                <w:tcW w:w="3110" w:type="dxa"/>
                <w:gridSpan w:val="4"/>
              </w:tcPr>
            </w:tcPrChange>
          </w:tcPr>
          <w:p w14:paraId="103353DB" w14:textId="6624AA37" w:rsidR="008C0F36" w:rsidRDefault="008C0F36" w:rsidP="00EC63A6">
            <w:pPr>
              <w:ind w:firstLine="0"/>
              <w:rPr>
                <w:ins w:id="12555" w:author="Okot" w:date="2020-01-28T17:41:00Z"/>
              </w:rPr>
            </w:pPr>
            <w:ins w:id="12556" w:author="Okot" w:date="2020-01-28T17:42:00Z">
              <w:r>
                <w:t>Jeżeli przed wciśnięciem przycisku "X" do formularza zostały wprowadzone jakieś dane, nadal są w nim  wyświetlane.</w:t>
              </w:r>
            </w:ins>
          </w:p>
        </w:tc>
        <w:tc>
          <w:tcPr>
            <w:tcW w:w="1134" w:type="dxa"/>
            <w:tcPrChange w:id="12557" w:author="Okot" w:date="2020-01-29T10:31:00Z">
              <w:tcPr>
                <w:tcW w:w="1134" w:type="dxa"/>
                <w:gridSpan w:val="3"/>
              </w:tcPr>
            </w:tcPrChange>
          </w:tcPr>
          <w:p w14:paraId="1C24A9A4" w14:textId="77777777" w:rsidR="008C0F36" w:rsidRDefault="008C0F36" w:rsidP="00EC63A6">
            <w:pPr>
              <w:ind w:firstLine="0"/>
              <w:rPr>
                <w:ins w:id="12558" w:author="Okot" w:date="2020-01-28T17:41:00Z"/>
              </w:rPr>
            </w:pPr>
          </w:p>
        </w:tc>
        <w:tc>
          <w:tcPr>
            <w:tcW w:w="1568" w:type="dxa"/>
            <w:tcPrChange w:id="12559" w:author="Okot" w:date="2020-01-29T10:31:00Z">
              <w:tcPr>
                <w:tcW w:w="1827" w:type="dxa"/>
                <w:gridSpan w:val="4"/>
              </w:tcPr>
            </w:tcPrChange>
          </w:tcPr>
          <w:p w14:paraId="458CAB14" w14:textId="77777777" w:rsidR="008C0F36" w:rsidRDefault="008C0F36" w:rsidP="00EC63A6">
            <w:pPr>
              <w:ind w:firstLine="0"/>
              <w:rPr>
                <w:ins w:id="12560" w:author="Okot" w:date="2020-01-28T17:41:00Z"/>
              </w:rPr>
            </w:pPr>
          </w:p>
        </w:tc>
        <w:tc>
          <w:tcPr>
            <w:tcW w:w="1342" w:type="dxa"/>
            <w:tcPrChange w:id="12561" w:author="Okot" w:date="2020-01-29T10:31:00Z">
              <w:tcPr>
                <w:tcW w:w="1433" w:type="dxa"/>
                <w:gridSpan w:val="4"/>
              </w:tcPr>
            </w:tcPrChange>
          </w:tcPr>
          <w:p w14:paraId="408C0870" w14:textId="77777777" w:rsidR="008C0F36" w:rsidRDefault="008C0F36" w:rsidP="00EC63A6">
            <w:pPr>
              <w:ind w:firstLine="0"/>
              <w:rPr>
                <w:ins w:id="12562" w:author="Okot" w:date="2020-01-28T17:41:00Z"/>
              </w:rPr>
            </w:pPr>
          </w:p>
        </w:tc>
      </w:tr>
      <w:tr w:rsidR="008C0F36" w14:paraId="64F86D0D" w14:textId="77777777" w:rsidTr="00B53E07">
        <w:tblPrEx>
          <w:tblPrExChange w:id="12563" w:author="Okot" w:date="2020-01-29T10:31:00Z">
            <w:tblPrEx>
              <w:tblW w:w="9200" w:type="dxa"/>
              <w:tblLayout w:type="fixed"/>
            </w:tblPrEx>
          </w:tblPrExChange>
        </w:tblPrEx>
        <w:trPr>
          <w:ins w:id="12564" w:author="Okot" w:date="2020-01-28T17:43:00Z"/>
          <w:trPrChange w:id="12565" w:author="Okot" w:date="2020-01-29T10:31:00Z">
            <w:trPr>
              <w:gridAfter w:val="0"/>
            </w:trPr>
          </w:trPrChange>
        </w:trPr>
        <w:tc>
          <w:tcPr>
            <w:tcW w:w="1838" w:type="dxa"/>
            <w:tcPrChange w:id="12566" w:author="Okot" w:date="2020-01-29T10:31:00Z">
              <w:tcPr>
                <w:tcW w:w="1696" w:type="dxa"/>
                <w:gridSpan w:val="2"/>
              </w:tcPr>
            </w:tcPrChange>
          </w:tcPr>
          <w:p w14:paraId="168CCA10" w14:textId="32308B8D" w:rsidR="008C0F36" w:rsidRDefault="008C0F36" w:rsidP="00EC63A6">
            <w:pPr>
              <w:ind w:firstLine="0"/>
              <w:rPr>
                <w:ins w:id="12567" w:author="Okot" w:date="2020-01-28T17:43:00Z"/>
                <w:b/>
              </w:rPr>
            </w:pPr>
            <w:ins w:id="12568" w:author="Okot" w:date="2020-01-28T17:43:00Z">
              <w:r>
                <w:rPr>
                  <w:b/>
                </w:rPr>
                <w:t>SA 6.2.</w:t>
              </w:r>
            </w:ins>
          </w:p>
          <w:p w14:paraId="25B7C48E" w14:textId="3565017A" w:rsidR="008C0F36" w:rsidRPr="008C0F36" w:rsidRDefault="008C0F36" w:rsidP="00EC63A6">
            <w:pPr>
              <w:ind w:firstLine="0"/>
              <w:rPr>
                <w:ins w:id="12569" w:author="Okot" w:date="2020-01-28T17:43:00Z"/>
                <w:b/>
                <w:i/>
              </w:rPr>
            </w:pPr>
            <w:ins w:id="12570" w:author="Okot" w:date="2020-01-28T17:43:00Z">
              <w:r>
                <w:rPr>
                  <w:b/>
                  <w:i/>
                </w:rPr>
                <w:t>Próba założenia konta na już zarejestrowany adres e-mail</w:t>
              </w:r>
            </w:ins>
          </w:p>
        </w:tc>
        <w:tc>
          <w:tcPr>
            <w:tcW w:w="3110" w:type="dxa"/>
            <w:tcPrChange w:id="12571" w:author="Okot" w:date="2020-01-29T10:31:00Z">
              <w:tcPr>
                <w:tcW w:w="3110" w:type="dxa"/>
                <w:gridSpan w:val="4"/>
              </w:tcPr>
            </w:tcPrChange>
          </w:tcPr>
          <w:p w14:paraId="15FC477E" w14:textId="48530E83" w:rsidR="008C0F36" w:rsidRDefault="008C0F36">
            <w:pPr>
              <w:ind w:firstLine="0"/>
              <w:rPr>
                <w:ins w:id="12572" w:author="Okot" w:date="2020-01-28T17:43:00Z"/>
              </w:rPr>
            </w:pPr>
            <w:ins w:id="12573" w:author="Okot" w:date="2020-01-28T17:45:00Z">
              <w:r>
                <w:t>Wyświetlenie stosownego komunikatu błędu.</w:t>
              </w:r>
            </w:ins>
          </w:p>
        </w:tc>
        <w:tc>
          <w:tcPr>
            <w:tcW w:w="1134" w:type="dxa"/>
            <w:tcPrChange w:id="12574" w:author="Okot" w:date="2020-01-29T10:31:00Z">
              <w:tcPr>
                <w:tcW w:w="1134" w:type="dxa"/>
                <w:gridSpan w:val="3"/>
              </w:tcPr>
            </w:tcPrChange>
          </w:tcPr>
          <w:p w14:paraId="0A4F6054" w14:textId="77777777" w:rsidR="008C0F36" w:rsidRDefault="008C0F36" w:rsidP="00EC63A6">
            <w:pPr>
              <w:ind w:firstLine="0"/>
              <w:rPr>
                <w:ins w:id="12575" w:author="Okot" w:date="2020-01-28T17:43:00Z"/>
              </w:rPr>
            </w:pPr>
          </w:p>
        </w:tc>
        <w:tc>
          <w:tcPr>
            <w:tcW w:w="1568" w:type="dxa"/>
            <w:tcPrChange w:id="12576" w:author="Okot" w:date="2020-01-29T10:31:00Z">
              <w:tcPr>
                <w:tcW w:w="1827" w:type="dxa"/>
                <w:gridSpan w:val="4"/>
              </w:tcPr>
            </w:tcPrChange>
          </w:tcPr>
          <w:p w14:paraId="222F28CB" w14:textId="77777777" w:rsidR="008C0F36" w:rsidRDefault="008C0F36" w:rsidP="00EC63A6">
            <w:pPr>
              <w:ind w:firstLine="0"/>
              <w:rPr>
                <w:ins w:id="12577" w:author="Okot" w:date="2020-01-28T17:43:00Z"/>
              </w:rPr>
            </w:pPr>
          </w:p>
        </w:tc>
        <w:tc>
          <w:tcPr>
            <w:tcW w:w="1342" w:type="dxa"/>
            <w:tcPrChange w:id="12578" w:author="Okot" w:date="2020-01-29T10:31:00Z">
              <w:tcPr>
                <w:tcW w:w="1433" w:type="dxa"/>
                <w:gridSpan w:val="4"/>
              </w:tcPr>
            </w:tcPrChange>
          </w:tcPr>
          <w:p w14:paraId="063CC905" w14:textId="77777777" w:rsidR="008C0F36" w:rsidRDefault="008C0F36" w:rsidP="00EC63A6">
            <w:pPr>
              <w:ind w:firstLine="0"/>
              <w:rPr>
                <w:ins w:id="12579" w:author="Okot" w:date="2020-01-28T17:43:00Z"/>
              </w:rPr>
            </w:pPr>
          </w:p>
        </w:tc>
      </w:tr>
      <w:tr w:rsidR="008C0F36" w14:paraId="4C7A2017" w14:textId="77777777" w:rsidTr="00B53E07">
        <w:tblPrEx>
          <w:tblPrExChange w:id="12580" w:author="Okot" w:date="2020-01-29T10:31:00Z">
            <w:tblPrEx>
              <w:tblW w:w="9342" w:type="dxa"/>
              <w:tblLayout w:type="fixed"/>
            </w:tblPrEx>
          </w:tblPrExChange>
        </w:tblPrEx>
        <w:trPr>
          <w:ins w:id="12581" w:author="Okot" w:date="2020-01-28T17:44:00Z"/>
          <w:trPrChange w:id="12582" w:author="Okot" w:date="2020-01-29T10:31:00Z">
            <w:trPr>
              <w:gridAfter w:val="0"/>
            </w:trPr>
          </w:trPrChange>
        </w:trPr>
        <w:tc>
          <w:tcPr>
            <w:tcW w:w="1838" w:type="dxa"/>
            <w:tcPrChange w:id="12583" w:author="Okot" w:date="2020-01-29T10:31:00Z">
              <w:tcPr>
                <w:tcW w:w="1838" w:type="dxa"/>
                <w:gridSpan w:val="3"/>
              </w:tcPr>
            </w:tcPrChange>
          </w:tcPr>
          <w:p w14:paraId="7323D0CE" w14:textId="5896D273" w:rsidR="008C0F36" w:rsidRDefault="008C0F36" w:rsidP="008C0F36">
            <w:pPr>
              <w:ind w:firstLine="0"/>
              <w:rPr>
                <w:ins w:id="12584" w:author="Okot" w:date="2020-01-28T17:44:00Z"/>
                <w:b/>
              </w:rPr>
            </w:pPr>
            <w:ins w:id="12585" w:author="Okot" w:date="2020-01-28T17:44:00Z">
              <w:r>
                <w:rPr>
                  <w:b/>
                </w:rPr>
                <w:t>SA 6.3</w:t>
              </w:r>
            </w:ins>
            <w:ins w:id="12586" w:author="Okot" w:date="2020-01-28T17:46:00Z">
              <w:r>
                <w:rPr>
                  <w:b/>
                </w:rPr>
                <w:t>(a)</w:t>
              </w:r>
            </w:ins>
          </w:p>
          <w:p w14:paraId="05DB20BA" w14:textId="52621588" w:rsidR="008C0F36" w:rsidRPr="008C0F36" w:rsidRDefault="008C0F36" w:rsidP="008C0F36">
            <w:pPr>
              <w:ind w:firstLine="0"/>
              <w:rPr>
                <w:ins w:id="12587" w:author="Okot" w:date="2020-01-28T17:44:00Z"/>
                <w:b/>
                <w:i/>
                <w:rPrChange w:id="12588" w:author="Okot" w:date="2020-01-28T17:45:00Z">
                  <w:rPr>
                    <w:ins w:id="12589" w:author="Okot" w:date="2020-01-28T17:44:00Z"/>
                    <w:b/>
                  </w:rPr>
                </w:rPrChange>
              </w:rPr>
            </w:pPr>
            <w:ins w:id="12590" w:author="Okot" w:date="2020-01-28T17:45:00Z">
              <w:r>
                <w:rPr>
                  <w:b/>
                  <w:i/>
                </w:rPr>
                <w:t xml:space="preserve">Próba wprowadzenia </w:t>
              </w:r>
              <w:r>
                <w:rPr>
                  <w:b/>
                  <w:i/>
                </w:rPr>
                <w:lastRenderedPageBreak/>
                <w:t>hasła nie- spełniającego wymogów bezpieczeństwa</w:t>
              </w:r>
            </w:ins>
          </w:p>
        </w:tc>
        <w:tc>
          <w:tcPr>
            <w:tcW w:w="3110" w:type="dxa"/>
            <w:tcPrChange w:id="12591" w:author="Okot" w:date="2020-01-29T10:31:00Z">
              <w:tcPr>
                <w:tcW w:w="3110" w:type="dxa"/>
                <w:gridSpan w:val="4"/>
              </w:tcPr>
            </w:tcPrChange>
          </w:tcPr>
          <w:p w14:paraId="428324BC" w14:textId="356081D8" w:rsidR="008C0F36" w:rsidRDefault="008C0F36" w:rsidP="00EC63A6">
            <w:pPr>
              <w:ind w:firstLine="0"/>
              <w:rPr>
                <w:ins w:id="12592" w:author="Okot" w:date="2020-01-28T17:44:00Z"/>
              </w:rPr>
            </w:pPr>
            <w:ins w:id="12593" w:author="Okot" w:date="2020-01-28T17:45:00Z">
              <w:r>
                <w:lastRenderedPageBreak/>
                <w:t>Wyświetlenie stosownego komunikatu błędu.</w:t>
              </w:r>
            </w:ins>
          </w:p>
        </w:tc>
        <w:tc>
          <w:tcPr>
            <w:tcW w:w="1134" w:type="dxa"/>
            <w:tcPrChange w:id="12594" w:author="Okot" w:date="2020-01-29T10:31:00Z">
              <w:tcPr>
                <w:tcW w:w="1134" w:type="dxa"/>
                <w:gridSpan w:val="3"/>
              </w:tcPr>
            </w:tcPrChange>
          </w:tcPr>
          <w:p w14:paraId="3C251DBC" w14:textId="77777777" w:rsidR="008C0F36" w:rsidRDefault="008C0F36" w:rsidP="00EC63A6">
            <w:pPr>
              <w:ind w:firstLine="0"/>
              <w:rPr>
                <w:ins w:id="12595" w:author="Okot" w:date="2020-01-28T17:44:00Z"/>
              </w:rPr>
            </w:pPr>
          </w:p>
        </w:tc>
        <w:tc>
          <w:tcPr>
            <w:tcW w:w="1568" w:type="dxa"/>
            <w:tcPrChange w:id="12596" w:author="Okot" w:date="2020-01-29T10:31:00Z">
              <w:tcPr>
                <w:tcW w:w="1827" w:type="dxa"/>
                <w:gridSpan w:val="4"/>
              </w:tcPr>
            </w:tcPrChange>
          </w:tcPr>
          <w:p w14:paraId="76F27C2D" w14:textId="77777777" w:rsidR="008C0F36" w:rsidRDefault="008C0F36" w:rsidP="00EC63A6">
            <w:pPr>
              <w:ind w:firstLine="0"/>
              <w:rPr>
                <w:ins w:id="12597" w:author="Okot" w:date="2020-01-28T17:44:00Z"/>
              </w:rPr>
            </w:pPr>
          </w:p>
        </w:tc>
        <w:tc>
          <w:tcPr>
            <w:tcW w:w="1342" w:type="dxa"/>
            <w:tcPrChange w:id="12598" w:author="Okot" w:date="2020-01-29T10:31:00Z">
              <w:tcPr>
                <w:tcW w:w="1433" w:type="dxa"/>
                <w:gridSpan w:val="4"/>
              </w:tcPr>
            </w:tcPrChange>
          </w:tcPr>
          <w:p w14:paraId="4F92C41B" w14:textId="77777777" w:rsidR="008C0F36" w:rsidRDefault="008C0F36" w:rsidP="00EC63A6">
            <w:pPr>
              <w:ind w:firstLine="0"/>
              <w:rPr>
                <w:ins w:id="12599" w:author="Okot" w:date="2020-01-28T17:44:00Z"/>
              </w:rPr>
            </w:pPr>
          </w:p>
        </w:tc>
      </w:tr>
      <w:tr w:rsidR="008C0F36" w14:paraId="0645F60B" w14:textId="77777777" w:rsidTr="00B53E07">
        <w:tblPrEx>
          <w:tblPrExChange w:id="12600" w:author="Okot" w:date="2020-01-29T10:31:00Z">
            <w:tblPrEx>
              <w:tblW w:w="9342" w:type="dxa"/>
              <w:tblLayout w:type="fixed"/>
            </w:tblPrEx>
          </w:tblPrExChange>
        </w:tblPrEx>
        <w:trPr>
          <w:ins w:id="12601" w:author="Okot" w:date="2020-01-28T17:45:00Z"/>
          <w:trPrChange w:id="12602" w:author="Okot" w:date="2020-01-29T10:31:00Z">
            <w:trPr>
              <w:gridAfter w:val="0"/>
            </w:trPr>
          </w:trPrChange>
        </w:trPr>
        <w:tc>
          <w:tcPr>
            <w:tcW w:w="1838" w:type="dxa"/>
            <w:tcPrChange w:id="12603" w:author="Okot" w:date="2020-01-29T10:31:00Z">
              <w:tcPr>
                <w:tcW w:w="1838" w:type="dxa"/>
                <w:gridSpan w:val="3"/>
              </w:tcPr>
            </w:tcPrChange>
          </w:tcPr>
          <w:p w14:paraId="7234F469" w14:textId="77777777" w:rsidR="008C0F36" w:rsidRDefault="008C0F36" w:rsidP="008C0F36">
            <w:pPr>
              <w:ind w:firstLine="0"/>
              <w:rPr>
                <w:ins w:id="12604" w:author="Okot" w:date="2020-01-28T17:46:00Z"/>
                <w:b/>
              </w:rPr>
            </w:pPr>
            <w:ins w:id="12605" w:author="Okot" w:date="2020-01-28T17:45:00Z">
              <w:r>
                <w:rPr>
                  <w:b/>
                </w:rPr>
                <w:t>SA 6.3</w:t>
              </w:r>
            </w:ins>
            <w:ins w:id="12606" w:author="Okot" w:date="2020-01-28T17:46:00Z">
              <w:r>
                <w:rPr>
                  <w:b/>
                </w:rPr>
                <w:t>(b)</w:t>
              </w:r>
            </w:ins>
          </w:p>
          <w:p w14:paraId="41058940" w14:textId="6A6EE255" w:rsidR="008C0F36" w:rsidRPr="008C0F36" w:rsidRDefault="008C0F36" w:rsidP="008C0F36">
            <w:pPr>
              <w:ind w:firstLine="0"/>
              <w:rPr>
                <w:ins w:id="12607" w:author="Okot" w:date="2020-01-28T17:45:00Z"/>
                <w:b/>
                <w:i/>
                <w:rPrChange w:id="12608" w:author="Okot" w:date="2020-01-28T17:46:00Z">
                  <w:rPr>
                    <w:ins w:id="12609" w:author="Okot" w:date="2020-01-28T17:45:00Z"/>
                    <w:b/>
                  </w:rPr>
                </w:rPrChange>
              </w:rPr>
            </w:pPr>
            <w:ins w:id="12610" w:author="Okot" w:date="2020-01-28T17:46:00Z">
              <w:r>
                <w:rPr>
                  <w:b/>
                  <w:i/>
                </w:rPr>
                <w:t>Wprowadzenie dwóch różnych haseł w pola „Hasło” i „Powtórz hasło”</w:t>
              </w:r>
            </w:ins>
          </w:p>
        </w:tc>
        <w:tc>
          <w:tcPr>
            <w:tcW w:w="3110" w:type="dxa"/>
            <w:tcPrChange w:id="12611" w:author="Okot" w:date="2020-01-29T10:31:00Z">
              <w:tcPr>
                <w:tcW w:w="3110" w:type="dxa"/>
                <w:gridSpan w:val="4"/>
              </w:tcPr>
            </w:tcPrChange>
          </w:tcPr>
          <w:p w14:paraId="0C6F41C8" w14:textId="59C21060" w:rsidR="008C0F36" w:rsidRDefault="008C0F36" w:rsidP="00EC63A6">
            <w:pPr>
              <w:ind w:firstLine="0"/>
              <w:rPr>
                <w:ins w:id="12612" w:author="Okot" w:date="2020-01-28T17:45:00Z"/>
              </w:rPr>
            </w:pPr>
            <w:ins w:id="12613" w:author="Okot" w:date="2020-01-28T17:47:00Z">
              <w:r>
                <w:t>Wyświetlenie stosownego komunikatu błędu.</w:t>
              </w:r>
            </w:ins>
          </w:p>
        </w:tc>
        <w:tc>
          <w:tcPr>
            <w:tcW w:w="1134" w:type="dxa"/>
            <w:tcPrChange w:id="12614" w:author="Okot" w:date="2020-01-29T10:31:00Z">
              <w:tcPr>
                <w:tcW w:w="1134" w:type="dxa"/>
                <w:gridSpan w:val="3"/>
              </w:tcPr>
            </w:tcPrChange>
          </w:tcPr>
          <w:p w14:paraId="233B4DDB" w14:textId="77777777" w:rsidR="008C0F36" w:rsidRDefault="008C0F36" w:rsidP="00EC63A6">
            <w:pPr>
              <w:ind w:firstLine="0"/>
              <w:rPr>
                <w:ins w:id="12615" w:author="Okot" w:date="2020-01-28T17:45:00Z"/>
              </w:rPr>
            </w:pPr>
          </w:p>
        </w:tc>
        <w:tc>
          <w:tcPr>
            <w:tcW w:w="1568" w:type="dxa"/>
            <w:tcPrChange w:id="12616" w:author="Okot" w:date="2020-01-29T10:31:00Z">
              <w:tcPr>
                <w:tcW w:w="1827" w:type="dxa"/>
                <w:gridSpan w:val="4"/>
              </w:tcPr>
            </w:tcPrChange>
          </w:tcPr>
          <w:p w14:paraId="352686E0" w14:textId="77777777" w:rsidR="008C0F36" w:rsidRDefault="008C0F36" w:rsidP="00EC63A6">
            <w:pPr>
              <w:ind w:firstLine="0"/>
              <w:rPr>
                <w:ins w:id="12617" w:author="Okot" w:date="2020-01-28T17:45:00Z"/>
              </w:rPr>
            </w:pPr>
          </w:p>
        </w:tc>
        <w:tc>
          <w:tcPr>
            <w:tcW w:w="1342" w:type="dxa"/>
            <w:tcPrChange w:id="12618" w:author="Okot" w:date="2020-01-29T10:31:00Z">
              <w:tcPr>
                <w:tcW w:w="1433" w:type="dxa"/>
                <w:gridSpan w:val="4"/>
              </w:tcPr>
            </w:tcPrChange>
          </w:tcPr>
          <w:p w14:paraId="221121AF" w14:textId="77777777" w:rsidR="008C0F36" w:rsidRDefault="008C0F36" w:rsidP="00EC63A6">
            <w:pPr>
              <w:ind w:firstLine="0"/>
              <w:rPr>
                <w:ins w:id="12619" w:author="Okot" w:date="2020-01-28T17:45:00Z"/>
              </w:rPr>
            </w:pPr>
          </w:p>
        </w:tc>
      </w:tr>
    </w:tbl>
    <w:p w14:paraId="6EE7D7C1" w14:textId="77777777" w:rsidR="00A73416" w:rsidRDefault="00A73416">
      <w:pPr>
        <w:rPr>
          <w:ins w:id="12620" w:author="Okot" w:date="2020-01-29T10:16:00Z"/>
        </w:rPr>
        <w:pPrChange w:id="12621" w:author="Okot" w:date="2020-01-28T16:23:00Z">
          <w:pPr>
            <w:pStyle w:val="Nagwek2"/>
          </w:pPr>
        </w:pPrChange>
      </w:pPr>
    </w:p>
    <w:p w14:paraId="044BF4B8" w14:textId="00CBE535" w:rsidR="00F379C4" w:rsidRDefault="00F379C4">
      <w:pPr>
        <w:rPr>
          <w:ins w:id="12622" w:author="Okot" w:date="2020-01-29T10:17:00Z"/>
        </w:rPr>
        <w:pPrChange w:id="12623" w:author="Okot" w:date="2020-01-28T16:23:00Z">
          <w:pPr>
            <w:pStyle w:val="Nagwek2"/>
          </w:pPr>
        </w:pPrChange>
      </w:pPr>
      <w:ins w:id="12624" w:author="Okot" w:date="2020-01-29T10:16:00Z">
        <w:r>
          <w:t xml:space="preserve">Powyższy test będzie sprawdzał poprawność </w:t>
        </w:r>
      </w:ins>
      <w:ins w:id="12625" w:author="Okot" w:date="2020-01-29T10:17:00Z">
        <w:r>
          <w:t>działania</w:t>
        </w:r>
      </w:ins>
      <w:ins w:id="12626" w:author="Okot" w:date="2020-01-29T10:16:00Z">
        <w:r>
          <w:t xml:space="preserve"> procesu rejestracji </w:t>
        </w:r>
      </w:ins>
      <w:ins w:id="12627" w:author="Okot" w:date="2020-01-29T10:17:00Z">
        <w:r>
          <w:t>z punktu widzenia użytkownika.</w:t>
        </w:r>
      </w:ins>
      <w:ins w:id="12628" w:author="Okot" w:date="2020-01-29T10:18:00Z">
        <w:r>
          <w:t xml:space="preserve"> Przy okazji zostanie sprawdzone czy wy</w:t>
        </w:r>
      </w:ins>
      <w:ins w:id="12629" w:author="Okot" w:date="2020-01-29T10:19:00Z">
        <w:r>
          <w:t>świetlane komunikaty błędów są zrozumiałe i prezentują treść adekwatną do powstałego błędu.</w:t>
        </w:r>
      </w:ins>
    </w:p>
    <w:p w14:paraId="52808C72" w14:textId="77777777" w:rsidR="00F379C4" w:rsidRPr="00F92309" w:rsidRDefault="00F379C4">
      <w:pPr>
        <w:rPr>
          <w:ins w:id="12630" w:author="Okot" w:date="2020-01-28T16:20:00Z"/>
        </w:rPr>
        <w:pPrChange w:id="12631" w:author="Okot" w:date="2020-01-28T16:23:00Z">
          <w:pPr>
            <w:pStyle w:val="Nagwek2"/>
          </w:pPr>
        </w:pPrChange>
      </w:pPr>
    </w:p>
    <w:p w14:paraId="119BF533" w14:textId="70D2053E" w:rsidR="004763C9" w:rsidRDefault="004763C9" w:rsidP="004763C9">
      <w:pPr>
        <w:pStyle w:val="Nagwek2"/>
        <w:rPr>
          <w:ins w:id="12632" w:author="Okot" w:date="2020-01-28T17:03:00Z"/>
        </w:rPr>
      </w:pPr>
      <w:bookmarkStart w:id="12633" w:name="_Toc35941964"/>
      <w:ins w:id="12634" w:author="Okot" w:date="2020-01-28T16:22:00Z">
        <w:r>
          <w:t>5.3.4.2. Projekt testów szarej skrzynki</w:t>
        </w:r>
      </w:ins>
      <w:bookmarkEnd w:id="12633"/>
    </w:p>
    <w:p w14:paraId="1EC8085C" w14:textId="77777777" w:rsidR="00E64A1A" w:rsidRDefault="00E64A1A">
      <w:pPr>
        <w:rPr>
          <w:ins w:id="12635" w:author="Okot" w:date="2020-01-28T17:03:00Z"/>
        </w:rPr>
        <w:pPrChange w:id="12636" w:author="Okot" w:date="2020-01-28T17:03:00Z">
          <w:pPr>
            <w:pStyle w:val="Nagwek2"/>
          </w:pPr>
        </w:pPrChange>
      </w:pPr>
    </w:p>
    <w:p w14:paraId="5E61138C" w14:textId="6F78243B" w:rsidR="001027C2" w:rsidRDefault="00E64A1A">
      <w:pPr>
        <w:rPr>
          <w:ins w:id="12637" w:author="Okot" w:date="2020-01-29T12:17:00Z"/>
        </w:rPr>
        <w:pPrChange w:id="12638" w:author="Okot" w:date="2020-01-29T12:17:00Z">
          <w:pPr>
            <w:spacing w:after="160" w:line="259" w:lineRule="auto"/>
            <w:ind w:firstLine="0"/>
            <w:jc w:val="left"/>
          </w:pPr>
        </w:pPrChange>
      </w:pPr>
      <w:ins w:id="12639" w:author="Okot" w:date="2020-01-28T17:03:00Z">
        <w:r>
          <w:t>W ramach testów szarej</w:t>
        </w:r>
        <w:r w:rsidR="00FF448F">
          <w:t xml:space="preserve"> skrzynki zostanie wykonane </w:t>
        </w:r>
      </w:ins>
      <w:ins w:id="12640" w:author="Okot" w:date="2020-01-29T10:22:00Z">
        <w:r w:rsidR="00FF448F">
          <w:t>sprawdzenie</w:t>
        </w:r>
      </w:ins>
      <w:ins w:id="12641" w:author="Okot" w:date="2020-01-28T17:03:00Z">
        <w:r w:rsidR="00FF448F">
          <w:t xml:space="preserve"> poprawno</w:t>
        </w:r>
      </w:ins>
      <w:ins w:id="12642"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12643" w:author="Okot" w:date="2020-01-29T10:23:00Z"/>
        </w:rPr>
        <w:pPrChange w:id="12644" w:author="Okot" w:date="2020-01-29T12:17:00Z">
          <w:pPr>
            <w:spacing w:after="160" w:line="259" w:lineRule="auto"/>
            <w:ind w:firstLine="0"/>
            <w:jc w:val="left"/>
          </w:pPr>
        </w:pPrChange>
      </w:pPr>
    </w:p>
    <w:p w14:paraId="3583BFA8" w14:textId="7DD163CC" w:rsidR="001027C2" w:rsidRDefault="004307C7">
      <w:pPr>
        <w:spacing w:after="160" w:line="259" w:lineRule="auto"/>
        <w:ind w:firstLine="0"/>
        <w:jc w:val="left"/>
        <w:rPr>
          <w:ins w:id="12645" w:author="Okot" w:date="2020-01-29T10:23:00Z"/>
        </w:rPr>
      </w:pPr>
      <w:ins w:id="12646" w:author="Okot" w:date="2020-01-29T10:23:00Z">
        <w:r>
          <w:t>Tabela 5.4</w:t>
        </w:r>
        <w:r w:rsidR="001027C2">
          <w:t>.</w:t>
        </w:r>
      </w:ins>
    </w:p>
    <w:p w14:paraId="62C72AAE" w14:textId="3C478D13" w:rsidR="001027C2" w:rsidRDefault="001027C2">
      <w:pPr>
        <w:spacing w:after="160" w:line="259" w:lineRule="auto"/>
        <w:ind w:firstLine="0"/>
        <w:jc w:val="left"/>
        <w:rPr>
          <w:ins w:id="12647" w:author="Okot" w:date="2020-01-29T10:23:00Z"/>
        </w:rPr>
      </w:pPr>
      <w:ins w:id="12648"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12649"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2650">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12651" w:author="Okot" w:date="2020-01-29T10:23:00Z"/>
        </w:trPr>
        <w:tc>
          <w:tcPr>
            <w:tcW w:w="1838" w:type="dxa"/>
            <w:tcPrChange w:id="12652" w:author="Okot" w:date="2020-01-29T12:02:00Z">
              <w:tcPr>
                <w:tcW w:w="1838" w:type="dxa"/>
              </w:tcPr>
            </w:tcPrChange>
          </w:tcPr>
          <w:p w14:paraId="4D37C896" w14:textId="5CC4CC01" w:rsidR="00B53E07" w:rsidRPr="002267A1" w:rsidRDefault="00B53E07" w:rsidP="00B53E07">
            <w:pPr>
              <w:ind w:firstLine="0"/>
              <w:rPr>
                <w:ins w:id="12653" w:author="Okot" w:date="2020-01-29T10:23:00Z"/>
                <w:b/>
              </w:rPr>
            </w:pPr>
            <w:ins w:id="12654" w:author="Okot" w:date="2020-01-29T10:23:00Z">
              <w:r>
                <w:rPr>
                  <w:b/>
                </w:rPr>
                <w:t>PT</w:t>
              </w:r>
            </w:ins>
            <w:ins w:id="12655" w:author="Okot" w:date="2020-01-29T10:24:00Z">
              <w:r>
                <w:rPr>
                  <w:b/>
                </w:rPr>
                <w:t>-SZ-</w:t>
              </w:r>
            </w:ins>
            <w:ins w:id="12656" w:author="Okot" w:date="2020-01-29T10:23:00Z">
              <w:r>
                <w:rPr>
                  <w:b/>
                </w:rPr>
                <w:t>001</w:t>
              </w:r>
            </w:ins>
          </w:p>
        </w:tc>
        <w:tc>
          <w:tcPr>
            <w:tcW w:w="7371" w:type="dxa"/>
            <w:gridSpan w:val="5"/>
            <w:tcPrChange w:id="12657" w:author="Okot" w:date="2020-01-29T12:02:00Z">
              <w:tcPr>
                <w:tcW w:w="15008" w:type="dxa"/>
                <w:gridSpan w:val="10"/>
              </w:tcPr>
            </w:tcPrChange>
          </w:tcPr>
          <w:p w14:paraId="7016FD74" w14:textId="355600B3" w:rsidR="00B53E07" w:rsidRDefault="00B53E07" w:rsidP="00B53E07">
            <w:pPr>
              <w:ind w:firstLine="0"/>
              <w:rPr>
                <w:ins w:id="12658" w:author="Okot" w:date="2020-01-29T10:23:00Z"/>
                <w:b/>
                <w:i/>
              </w:rPr>
            </w:pPr>
            <w:ins w:id="12659" w:author="Okot" w:date="2020-01-29T10:24:00Z">
              <w:r>
                <w:rPr>
                  <w:b/>
                  <w:i/>
                </w:rPr>
                <w:t>Dodawanie nowego rekordu do bazy danych</w:t>
              </w:r>
            </w:ins>
          </w:p>
        </w:tc>
      </w:tr>
      <w:tr w:rsidR="00B53E07" w14:paraId="61718B84" w14:textId="77777777" w:rsidTr="006C15AD">
        <w:trPr>
          <w:ins w:id="12660" w:author="Okot" w:date="2020-01-29T10:23:00Z"/>
        </w:trPr>
        <w:tc>
          <w:tcPr>
            <w:tcW w:w="1838" w:type="dxa"/>
            <w:tcPrChange w:id="12661" w:author="Okot" w:date="2020-01-29T12:02:00Z">
              <w:tcPr>
                <w:tcW w:w="1838" w:type="dxa"/>
              </w:tcPr>
            </w:tcPrChange>
          </w:tcPr>
          <w:p w14:paraId="32B6A10C" w14:textId="77777777" w:rsidR="00B53E07" w:rsidRPr="002267A1" w:rsidRDefault="00B53E07" w:rsidP="00B53E07">
            <w:pPr>
              <w:ind w:firstLine="0"/>
              <w:rPr>
                <w:ins w:id="12662" w:author="Okot" w:date="2020-01-29T10:23:00Z"/>
                <w:b/>
              </w:rPr>
            </w:pPr>
            <w:ins w:id="12663" w:author="Okot" w:date="2020-01-29T10:23:00Z">
              <w:r>
                <w:rPr>
                  <w:b/>
                </w:rPr>
                <w:t>Metodyka</w:t>
              </w:r>
            </w:ins>
          </w:p>
        </w:tc>
        <w:tc>
          <w:tcPr>
            <w:tcW w:w="7371" w:type="dxa"/>
            <w:gridSpan w:val="5"/>
            <w:tcPrChange w:id="12664" w:author="Okot" w:date="2020-01-29T12:02:00Z">
              <w:tcPr>
                <w:tcW w:w="15008" w:type="dxa"/>
                <w:gridSpan w:val="10"/>
              </w:tcPr>
            </w:tcPrChange>
          </w:tcPr>
          <w:p w14:paraId="234D242D" w14:textId="36670335" w:rsidR="00B53E07" w:rsidRDefault="00B53E07">
            <w:pPr>
              <w:pStyle w:val="Tekstpodstawowy"/>
              <w:jc w:val="both"/>
              <w:rPr>
                <w:ins w:id="12665" w:author="Okot" w:date="2020-01-29T10:23:00Z"/>
              </w:rPr>
              <w:pPrChange w:id="12666" w:author="Okot" w:date="2020-01-29T10:25:00Z">
                <w:pPr>
                  <w:ind w:firstLine="0"/>
                </w:pPr>
              </w:pPrChange>
            </w:pPr>
            <w:ins w:id="12667"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12668" w:author="Okot" w:date="2020-01-29T10:23:00Z"/>
        </w:trPr>
        <w:tc>
          <w:tcPr>
            <w:tcW w:w="1838" w:type="dxa"/>
            <w:tcPrChange w:id="12669" w:author="Okot" w:date="2020-01-29T12:02:00Z">
              <w:tcPr>
                <w:tcW w:w="1838" w:type="dxa"/>
              </w:tcPr>
            </w:tcPrChange>
          </w:tcPr>
          <w:p w14:paraId="5C02377E" w14:textId="77777777" w:rsidR="00B53E07" w:rsidRPr="002267A1" w:rsidRDefault="00B53E07" w:rsidP="00B53E07">
            <w:pPr>
              <w:ind w:firstLine="0"/>
              <w:rPr>
                <w:ins w:id="12670" w:author="Okot" w:date="2020-01-29T10:23:00Z"/>
                <w:b/>
              </w:rPr>
            </w:pPr>
            <w:ins w:id="12671" w:author="Okot" w:date="2020-01-29T10:23:00Z">
              <w:r w:rsidRPr="002267A1">
                <w:rPr>
                  <w:b/>
                </w:rPr>
                <w:t>Warunki początkowe</w:t>
              </w:r>
            </w:ins>
          </w:p>
        </w:tc>
        <w:tc>
          <w:tcPr>
            <w:tcW w:w="7371" w:type="dxa"/>
            <w:gridSpan w:val="5"/>
            <w:tcPrChange w:id="12672" w:author="Okot" w:date="2020-01-29T12:02:00Z">
              <w:tcPr>
                <w:tcW w:w="15008" w:type="dxa"/>
                <w:gridSpan w:val="10"/>
              </w:tcPr>
            </w:tcPrChange>
          </w:tcPr>
          <w:p w14:paraId="5C17D63B" w14:textId="06829F4B" w:rsidR="00B53E07" w:rsidRDefault="00B53E07" w:rsidP="00B53E07">
            <w:pPr>
              <w:ind w:firstLine="0"/>
              <w:rPr>
                <w:ins w:id="12673" w:author="Okot" w:date="2020-01-29T10:23:00Z"/>
              </w:rPr>
            </w:pPr>
            <w:ins w:id="12674" w:author="Okot" w:date="2020-01-29T10:23:00Z">
              <w:r>
                <w:t>Użytkownik niezalogowany.</w:t>
              </w:r>
            </w:ins>
          </w:p>
        </w:tc>
      </w:tr>
      <w:tr w:rsidR="00B53E07" w14:paraId="216C9598" w14:textId="77777777" w:rsidTr="006C15AD">
        <w:trPr>
          <w:ins w:id="12675" w:author="Okot" w:date="2020-01-29T10:23:00Z"/>
        </w:trPr>
        <w:tc>
          <w:tcPr>
            <w:tcW w:w="1838" w:type="dxa"/>
            <w:tcPrChange w:id="12676" w:author="Okot" w:date="2020-01-29T12:02:00Z">
              <w:tcPr>
                <w:tcW w:w="1838" w:type="dxa"/>
              </w:tcPr>
            </w:tcPrChange>
          </w:tcPr>
          <w:p w14:paraId="3E7A6501" w14:textId="77777777" w:rsidR="00B53E07" w:rsidRPr="002267A1" w:rsidRDefault="00B53E07" w:rsidP="00B53E07">
            <w:pPr>
              <w:ind w:firstLine="0"/>
              <w:rPr>
                <w:ins w:id="12677" w:author="Okot" w:date="2020-01-29T10:23:00Z"/>
                <w:b/>
              </w:rPr>
            </w:pPr>
            <w:ins w:id="12678" w:author="Okot" w:date="2020-01-29T10:23:00Z">
              <w:r w:rsidRPr="002267A1">
                <w:rPr>
                  <w:b/>
                </w:rPr>
                <w:t>Inicjacja</w:t>
              </w:r>
            </w:ins>
          </w:p>
        </w:tc>
        <w:tc>
          <w:tcPr>
            <w:tcW w:w="7371" w:type="dxa"/>
            <w:gridSpan w:val="5"/>
            <w:tcPrChange w:id="12679" w:author="Okot" w:date="2020-01-29T12:02:00Z">
              <w:tcPr>
                <w:tcW w:w="15008" w:type="dxa"/>
                <w:gridSpan w:val="10"/>
              </w:tcPr>
            </w:tcPrChange>
          </w:tcPr>
          <w:p w14:paraId="7881AA3B" w14:textId="2F553BE5" w:rsidR="00B53E07" w:rsidRDefault="00B53E07" w:rsidP="00B53E07">
            <w:pPr>
              <w:ind w:firstLine="0"/>
              <w:rPr>
                <w:ins w:id="12680" w:author="Okot" w:date="2020-01-29T10:23:00Z"/>
              </w:rPr>
            </w:pPr>
            <w:ins w:id="12681" w:author="Okot" w:date="2020-01-29T10:23:00Z">
              <w:r>
                <w:t>Kliknięcia linku do rejestracji na stronie aplikacji.</w:t>
              </w:r>
            </w:ins>
          </w:p>
        </w:tc>
      </w:tr>
      <w:tr w:rsidR="00B53E07" w14:paraId="56DA12B9" w14:textId="77777777" w:rsidTr="006C15AD">
        <w:trPr>
          <w:ins w:id="12682" w:author="Okot" w:date="2020-01-29T10:23:00Z"/>
        </w:trPr>
        <w:tc>
          <w:tcPr>
            <w:tcW w:w="1838" w:type="dxa"/>
            <w:tcPrChange w:id="12683" w:author="Okot" w:date="2020-01-29T12:02:00Z">
              <w:tcPr>
                <w:tcW w:w="1838" w:type="dxa"/>
              </w:tcPr>
            </w:tcPrChange>
          </w:tcPr>
          <w:p w14:paraId="5DB39AF2" w14:textId="77777777" w:rsidR="00B53E07" w:rsidRPr="002267A1" w:rsidRDefault="00B53E07" w:rsidP="00B53E07">
            <w:pPr>
              <w:ind w:firstLine="0"/>
              <w:rPr>
                <w:ins w:id="12684" w:author="Okot" w:date="2020-01-29T10:23:00Z"/>
                <w:b/>
              </w:rPr>
            </w:pPr>
            <w:ins w:id="12685" w:author="Okot" w:date="2020-01-29T10:23:00Z">
              <w:r w:rsidRPr="002267A1">
                <w:rPr>
                  <w:b/>
                </w:rPr>
                <w:t>Warunki końcowe</w:t>
              </w:r>
            </w:ins>
          </w:p>
        </w:tc>
        <w:tc>
          <w:tcPr>
            <w:tcW w:w="7371" w:type="dxa"/>
            <w:gridSpan w:val="5"/>
            <w:tcPrChange w:id="12686" w:author="Okot" w:date="2020-01-29T12:02:00Z">
              <w:tcPr>
                <w:tcW w:w="15008" w:type="dxa"/>
                <w:gridSpan w:val="10"/>
              </w:tcPr>
            </w:tcPrChange>
          </w:tcPr>
          <w:p w14:paraId="4E4C0EA1" w14:textId="157A88B0" w:rsidR="00B53E07" w:rsidRDefault="00B53E07" w:rsidP="00B53E07">
            <w:pPr>
              <w:ind w:firstLine="0"/>
              <w:rPr>
                <w:ins w:id="12687" w:author="Okot" w:date="2020-01-29T10:23:00Z"/>
              </w:rPr>
            </w:pPr>
            <w:ins w:id="12688" w:author="Okot" w:date="2020-01-29T10:26:00Z">
              <w:r>
                <w:t>Na bazie danych pojawił się nowy rekord z danymi użytkownika.</w:t>
              </w:r>
            </w:ins>
          </w:p>
        </w:tc>
      </w:tr>
      <w:tr w:rsidR="00B53E07" w14:paraId="229EE565" w14:textId="77777777" w:rsidTr="006C15AD">
        <w:tblPrEx>
          <w:tblPrExChange w:id="12689" w:author="Okot" w:date="2020-01-29T12:02:00Z">
            <w:tblPrEx>
              <w:tblW w:w="9342" w:type="dxa"/>
            </w:tblPrEx>
          </w:tblPrExChange>
        </w:tblPrEx>
        <w:trPr>
          <w:trHeight w:val="1542"/>
          <w:ins w:id="12690" w:author="Okot" w:date="2020-01-29T10:23:00Z"/>
        </w:trPr>
        <w:tc>
          <w:tcPr>
            <w:tcW w:w="1838" w:type="dxa"/>
            <w:tcPrChange w:id="12691" w:author="Okot" w:date="2020-01-29T12:02:00Z">
              <w:tcPr>
                <w:tcW w:w="1838" w:type="dxa"/>
              </w:tcPr>
            </w:tcPrChange>
          </w:tcPr>
          <w:p w14:paraId="070D340E" w14:textId="77777777" w:rsidR="00B53E07" w:rsidRPr="002267A1" w:rsidRDefault="00B53E07" w:rsidP="00B53E07">
            <w:pPr>
              <w:ind w:firstLine="0"/>
              <w:rPr>
                <w:ins w:id="12692" w:author="Okot" w:date="2020-01-29T10:23:00Z"/>
                <w:b/>
              </w:rPr>
            </w:pPr>
            <w:ins w:id="12693" w:author="Okot" w:date="2020-01-29T10:23:00Z">
              <w:r>
                <w:rPr>
                  <w:b/>
                </w:rPr>
                <w:lastRenderedPageBreak/>
                <w:t>Etap</w:t>
              </w:r>
            </w:ins>
          </w:p>
        </w:tc>
        <w:tc>
          <w:tcPr>
            <w:tcW w:w="1985" w:type="dxa"/>
            <w:tcPrChange w:id="12694" w:author="Okot" w:date="2020-01-29T12:02:00Z">
              <w:tcPr>
                <w:tcW w:w="7504" w:type="dxa"/>
                <w:gridSpan w:val="6"/>
              </w:tcPr>
            </w:tcPrChange>
          </w:tcPr>
          <w:p w14:paraId="30F9535A" w14:textId="72E415C8" w:rsidR="00B53E07" w:rsidRPr="002C385C" w:rsidRDefault="00B53E07" w:rsidP="00B53E07">
            <w:pPr>
              <w:ind w:firstLine="0"/>
              <w:rPr>
                <w:ins w:id="12695" w:author="Okot" w:date="2020-01-29T10:29:00Z"/>
                <w:b/>
              </w:rPr>
            </w:pPr>
            <w:ins w:id="12696" w:author="Okot" w:date="2020-01-29T10:32:00Z">
              <w:r w:rsidRPr="002C385C">
                <w:rPr>
                  <w:b/>
                </w:rPr>
                <w:t>O</w:t>
              </w:r>
              <w:r>
                <w:rPr>
                  <w:b/>
                </w:rPr>
                <w:t>czekiwany rezultat</w:t>
              </w:r>
            </w:ins>
          </w:p>
        </w:tc>
        <w:tc>
          <w:tcPr>
            <w:tcW w:w="1984" w:type="dxa"/>
            <w:tcPrChange w:id="12697" w:author="Okot" w:date="2020-01-29T12:02:00Z">
              <w:tcPr>
                <w:tcW w:w="3110" w:type="dxa"/>
              </w:tcPr>
            </w:tcPrChange>
          </w:tcPr>
          <w:p w14:paraId="66369665" w14:textId="77777777" w:rsidR="00B53E07" w:rsidRDefault="00807267" w:rsidP="00B53E07">
            <w:pPr>
              <w:ind w:firstLine="0"/>
              <w:rPr>
                <w:ins w:id="12698" w:author="Okot" w:date="2020-01-29T10:40:00Z"/>
                <w:b/>
              </w:rPr>
            </w:pPr>
            <w:ins w:id="12699" w:author="Okot" w:date="2020-01-29T10:40:00Z">
              <w:r>
                <w:rPr>
                  <w:b/>
                </w:rPr>
                <w:t>Dane wejściowe/</w:t>
              </w:r>
            </w:ins>
          </w:p>
          <w:p w14:paraId="20929F55" w14:textId="78515D7E" w:rsidR="00807267" w:rsidRPr="002C385C" w:rsidRDefault="00807267" w:rsidP="00B53E07">
            <w:pPr>
              <w:ind w:firstLine="0"/>
              <w:rPr>
                <w:ins w:id="12700" w:author="Okot" w:date="2020-01-29T10:23:00Z"/>
                <w:b/>
              </w:rPr>
            </w:pPr>
            <w:ins w:id="12701" w:author="Okot" w:date="2020-01-29T10:41:00Z">
              <w:r>
                <w:rPr>
                  <w:b/>
                </w:rPr>
                <w:t>Dane wyjściowe</w:t>
              </w:r>
            </w:ins>
          </w:p>
        </w:tc>
        <w:tc>
          <w:tcPr>
            <w:tcW w:w="992" w:type="dxa"/>
            <w:tcPrChange w:id="12702" w:author="Okot" w:date="2020-01-29T12:02:00Z">
              <w:tcPr>
                <w:tcW w:w="1134" w:type="dxa"/>
              </w:tcPr>
            </w:tcPrChange>
          </w:tcPr>
          <w:p w14:paraId="33F733BB" w14:textId="77777777" w:rsidR="00B53E07" w:rsidRPr="002C385C" w:rsidRDefault="00B53E07" w:rsidP="00B53E07">
            <w:pPr>
              <w:ind w:firstLine="0"/>
              <w:rPr>
                <w:ins w:id="12703" w:author="Okot" w:date="2020-01-29T10:23:00Z"/>
                <w:b/>
              </w:rPr>
            </w:pPr>
            <w:ins w:id="12704" w:author="Okot" w:date="2020-01-29T10:23:00Z">
              <w:r>
                <w:rPr>
                  <w:b/>
                </w:rPr>
                <w:t>Wynik testu</w:t>
              </w:r>
            </w:ins>
          </w:p>
        </w:tc>
        <w:tc>
          <w:tcPr>
            <w:tcW w:w="992" w:type="dxa"/>
            <w:tcPrChange w:id="12705" w:author="Okot" w:date="2020-01-29T12:02:00Z">
              <w:tcPr>
                <w:tcW w:w="1827" w:type="dxa"/>
              </w:tcPr>
            </w:tcPrChange>
          </w:tcPr>
          <w:p w14:paraId="2D885B16" w14:textId="77777777" w:rsidR="00B53E07" w:rsidRDefault="00B53E07" w:rsidP="00B53E07">
            <w:pPr>
              <w:ind w:firstLine="0"/>
              <w:rPr>
                <w:ins w:id="12706" w:author="Okot" w:date="2020-01-29T10:23:00Z"/>
                <w:b/>
              </w:rPr>
            </w:pPr>
            <w:ins w:id="12707" w:author="Okot" w:date="2020-01-29T10:23:00Z">
              <w:r>
                <w:rPr>
                  <w:b/>
                </w:rPr>
                <w:t>Opis błędów</w:t>
              </w:r>
            </w:ins>
          </w:p>
        </w:tc>
        <w:tc>
          <w:tcPr>
            <w:tcW w:w="1418" w:type="dxa"/>
            <w:tcPrChange w:id="12708" w:author="Okot" w:date="2020-01-29T12:02:00Z">
              <w:tcPr>
                <w:tcW w:w="1433" w:type="dxa"/>
              </w:tcPr>
            </w:tcPrChange>
          </w:tcPr>
          <w:p w14:paraId="631B1FC6" w14:textId="77777777" w:rsidR="00B53E07" w:rsidRDefault="00B53E07" w:rsidP="00B53E07">
            <w:pPr>
              <w:ind w:firstLine="0"/>
              <w:rPr>
                <w:ins w:id="12709" w:author="Okot" w:date="2020-01-29T10:23:00Z"/>
                <w:b/>
              </w:rPr>
            </w:pPr>
            <w:ins w:id="12710" w:author="Okot" w:date="2020-01-29T10:23:00Z">
              <w:r>
                <w:rPr>
                  <w:b/>
                </w:rPr>
                <w:t>Działania naprawcze</w:t>
              </w:r>
            </w:ins>
          </w:p>
        </w:tc>
      </w:tr>
      <w:tr w:rsidR="00B53E07" w14:paraId="3CAAD5D4" w14:textId="77777777" w:rsidTr="006C15AD">
        <w:tblPrEx>
          <w:tblPrExChange w:id="12711" w:author="Okot" w:date="2020-01-29T12:02:00Z">
            <w:tblPrEx>
              <w:tblW w:w="9342" w:type="dxa"/>
            </w:tblPrEx>
          </w:tblPrExChange>
        </w:tblPrEx>
        <w:trPr>
          <w:ins w:id="12712" w:author="Okot" w:date="2020-01-29T10:23:00Z"/>
        </w:trPr>
        <w:tc>
          <w:tcPr>
            <w:tcW w:w="1838" w:type="dxa"/>
            <w:tcPrChange w:id="12713" w:author="Okot" w:date="2020-01-29T12:02:00Z">
              <w:tcPr>
                <w:tcW w:w="1838" w:type="dxa"/>
              </w:tcPr>
            </w:tcPrChange>
          </w:tcPr>
          <w:p w14:paraId="372C2F5E" w14:textId="5734853E" w:rsidR="00B53E07" w:rsidRDefault="00B53E07" w:rsidP="00B53E07">
            <w:pPr>
              <w:ind w:firstLine="0"/>
              <w:rPr>
                <w:ins w:id="12714" w:author="Okot" w:date="2020-01-29T10:27:00Z"/>
                <w:b/>
              </w:rPr>
            </w:pPr>
            <w:ins w:id="12715" w:author="Okot" w:date="2020-01-29T10:26:00Z">
              <w:r>
                <w:rPr>
                  <w:b/>
                </w:rPr>
                <w:t xml:space="preserve">1. </w:t>
              </w:r>
            </w:ins>
          </w:p>
          <w:p w14:paraId="6FC6A2C8" w14:textId="20678467" w:rsidR="00B53E07" w:rsidRPr="001027C2" w:rsidRDefault="00B53E07" w:rsidP="00B53E07">
            <w:pPr>
              <w:ind w:firstLine="0"/>
              <w:rPr>
                <w:ins w:id="12716" w:author="Okot" w:date="2020-01-29T10:23:00Z"/>
                <w:b/>
                <w:i/>
                <w:rPrChange w:id="12717" w:author="Okot" w:date="2020-01-29T10:27:00Z">
                  <w:rPr>
                    <w:ins w:id="12718" w:author="Okot" w:date="2020-01-29T10:23:00Z"/>
                    <w:b/>
                  </w:rPr>
                </w:rPrChange>
              </w:rPr>
            </w:pPr>
            <w:ins w:id="12719" w:author="Okot" w:date="2020-01-29T10:27:00Z">
              <w:r>
                <w:rPr>
                  <w:b/>
                  <w:i/>
                </w:rPr>
                <w:t>Wypełnienie formularza danymi testowymi</w:t>
              </w:r>
            </w:ins>
            <w:ins w:id="12720" w:author="Okot" w:date="2020-01-29T10:32:00Z">
              <w:r w:rsidR="00807267">
                <w:rPr>
                  <w:b/>
                  <w:i/>
                </w:rPr>
                <w:t xml:space="preserve"> i kliknięcie przycisku „Zarejestruj”</w:t>
              </w:r>
            </w:ins>
          </w:p>
        </w:tc>
        <w:tc>
          <w:tcPr>
            <w:tcW w:w="1985" w:type="dxa"/>
            <w:tcPrChange w:id="12721" w:author="Okot" w:date="2020-01-29T12:02:00Z">
              <w:tcPr>
                <w:tcW w:w="7504" w:type="dxa"/>
                <w:gridSpan w:val="6"/>
              </w:tcPr>
            </w:tcPrChange>
          </w:tcPr>
          <w:p w14:paraId="4EA82C24" w14:textId="2EB65D25" w:rsidR="00B53E07" w:rsidRPr="00807267" w:rsidRDefault="00807267">
            <w:pPr>
              <w:ind w:firstLine="0"/>
              <w:rPr>
                <w:ins w:id="12722" w:author="Okot" w:date="2020-01-29T10:29:00Z"/>
              </w:rPr>
              <w:pPrChange w:id="12723" w:author="Okot" w:date="2020-01-29T10:33:00Z">
                <w:pPr>
                  <w:ind w:right="5837" w:firstLine="0"/>
                </w:pPr>
              </w:pPrChange>
            </w:pPr>
            <w:ins w:id="12724" w:author="Okot" w:date="2020-01-29T10:33:00Z">
              <w:r>
                <w:t>Wyświetlenie komunikatu informującego o poprawnym przebiegu rejestracji.</w:t>
              </w:r>
            </w:ins>
          </w:p>
        </w:tc>
        <w:tc>
          <w:tcPr>
            <w:tcW w:w="1984" w:type="dxa"/>
            <w:tcPrChange w:id="12725" w:author="Okot" w:date="2020-01-29T12:02:00Z">
              <w:tcPr>
                <w:tcW w:w="3110" w:type="dxa"/>
              </w:tcPr>
            </w:tcPrChange>
          </w:tcPr>
          <w:p w14:paraId="1DDED9A3" w14:textId="6CE97C44" w:rsidR="00B53E07" w:rsidRPr="00807267" w:rsidRDefault="00807267" w:rsidP="00B53E07">
            <w:pPr>
              <w:ind w:firstLine="0"/>
              <w:rPr>
                <w:ins w:id="12726" w:author="Okot" w:date="2020-01-29T10:23:00Z"/>
                <w:b/>
                <w:rPrChange w:id="12727" w:author="Okot" w:date="2020-01-29T10:33:00Z">
                  <w:rPr>
                    <w:ins w:id="12728" w:author="Okot" w:date="2020-01-29T10:23:00Z"/>
                  </w:rPr>
                </w:rPrChange>
              </w:rPr>
            </w:pPr>
            <w:ins w:id="12729" w:author="Okot" w:date="2020-01-29T10:33:00Z">
              <w:r>
                <w:rPr>
                  <w:b/>
                </w:rPr>
                <w:t>Dane testowe:</w:t>
              </w:r>
            </w:ins>
          </w:p>
        </w:tc>
        <w:tc>
          <w:tcPr>
            <w:tcW w:w="992" w:type="dxa"/>
            <w:tcPrChange w:id="12730" w:author="Okot" w:date="2020-01-29T12:02:00Z">
              <w:tcPr>
                <w:tcW w:w="1134" w:type="dxa"/>
              </w:tcPr>
            </w:tcPrChange>
          </w:tcPr>
          <w:p w14:paraId="09501564" w14:textId="77777777" w:rsidR="00B53E07" w:rsidRDefault="00B53E07" w:rsidP="00B53E07">
            <w:pPr>
              <w:ind w:left="371" w:firstLine="0"/>
              <w:rPr>
                <w:ins w:id="12731" w:author="Okot" w:date="2020-01-29T10:23:00Z"/>
              </w:rPr>
            </w:pPr>
          </w:p>
        </w:tc>
        <w:tc>
          <w:tcPr>
            <w:tcW w:w="992" w:type="dxa"/>
            <w:tcPrChange w:id="12732" w:author="Okot" w:date="2020-01-29T12:02:00Z">
              <w:tcPr>
                <w:tcW w:w="1827" w:type="dxa"/>
              </w:tcPr>
            </w:tcPrChange>
          </w:tcPr>
          <w:p w14:paraId="60514244" w14:textId="77777777" w:rsidR="00B53E07" w:rsidRDefault="00B53E07" w:rsidP="00B53E07">
            <w:pPr>
              <w:ind w:firstLine="0"/>
              <w:rPr>
                <w:ins w:id="12733" w:author="Okot" w:date="2020-01-29T10:23:00Z"/>
              </w:rPr>
            </w:pPr>
          </w:p>
        </w:tc>
        <w:tc>
          <w:tcPr>
            <w:tcW w:w="1418" w:type="dxa"/>
            <w:tcPrChange w:id="12734" w:author="Okot" w:date="2020-01-29T12:02:00Z">
              <w:tcPr>
                <w:tcW w:w="1433" w:type="dxa"/>
              </w:tcPr>
            </w:tcPrChange>
          </w:tcPr>
          <w:p w14:paraId="28681999" w14:textId="77777777" w:rsidR="00B53E07" w:rsidRDefault="00B53E07" w:rsidP="00B53E07">
            <w:pPr>
              <w:ind w:firstLine="0"/>
              <w:rPr>
                <w:ins w:id="12735" w:author="Okot" w:date="2020-01-29T10:23:00Z"/>
              </w:rPr>
            </w:pPr>
          </w:p>
        </w:tc>
      </w:tr>
      <w:tr w:rsidR="00807267" w14:paraId="3B322B0F" w14:textId="77777777" w:rsidTr="006C15AD">
        <w:tblPrEx>
          <w:tblPrExChange w:id="12736" w:author="Okot" w:date="2020-01-29T12:02:00Z">
            <w:tblPrEx>
              <w:tblW w:w="9060" w:type="dxa"/>
            </w:tblPrEx>
          </w:tblPrExChange>
        </w:tblPrEx>
        <w:trPr>
          <w:ins w:id="12737" w:author="Okot" w:date="2020-01-29T10:23:00Z"/>
          <w:trPrChange w:id="12738" w:author="Okot" w:date="2020-01-29T12:02:00Z">
            <w:trPr>
              <w:gridAfter w:val="0"/>
            </w:trPr>
          </w:trPrChange>
        </w:trPr>
        <w:tc>
          <w:tcPr>
            <w:tcW w:w="1838" w:type="dxa"/>
            <w:vMerge w:val="restart"/>
            <w:tcPrChange w:id="12739" w:author="Okot" w:date="2020-01-29T12:02:00Z">
              <w:tcPr>
                <w:tcW w:w="1838" w:type="dxa"/>
                <w:vMerge w:val="restart"/>
              </w:tcPr>
            </w:tcPrChange>
          </w:tcPr>
          <w:p w14:paraId="4F83B6D8" w14:textId="0B0A5AA8" w:rsidR="00807267" w:rsidRDefault="00807267" w:rsidP="00B53E07">
            <w:pPr>
              <w:ind w:firstLine="0"/>
              <w:rPr>
                <w:ins w:id="12740" w:author="Okot" w:date="2020-01-29T10:27:00Z"/>
                <w:b/>
              </w:rPr>
            </w:pPr>
            <w:ins w:id="12741" w:author="Okot" w:date="2020-01-29T10:27:00Z">
              <w:r>
                <w:rPr>
                  <w:b/>
                </w:rPr>
                <w:t>2.</w:t>
              </w:r>
            </w:ins>
          </w:p>
          <w:p w14:paraId="4516F34B" w14:textId="7580AF84" w:rsidR="00807267" w:rsidRPr="001027C2" w:rsidRDefault="00807267">
            <w:pPr>
              <w:ind w:firstLine="0"/>
              <w:rPr>
                <w:ins w:id="12742" w:author="Okot" w:date="2020-01-29T10:23:00Z"/>
                <w:b/>
                <w:i/>
                <w:rPrChange w:id="12743" w:author="Okot" w:date="2020-01-29T10:27:00Z">
                  <w:rPr>
                    <w:ins w:id="12744" w:author="Okot" w:date="2020-01-29T10:23:00Z"/>
                    <w:b/>
                  </w:rPr>
                </w:rPrChange>
              </w:rPr>
            </w:pPr>
            <w:ins w:id="12745" w:author="Okot" w:date="2020-01-29T10:27:00Z">
              <w:r>
                <w:rPr>
                  <w:b/>
                  <w:i/>
                </w:rPr>
                <w:t xml:space="preserve">Sprawdzenie poprawności danych </w:t>
              </w:r>
            </w:ins>
            <w:ins w:id="12746" w:author="Okot" w:date="2020-01-29T10:28:00Z">
              <w:r>
                <w:rPr>
                  <w:b/>
                  <w:i/>
                </w:rPr>
                <w:t xml:space="preserve">zapisanych </w:t>
              </w:r>
            </w:ins>
            <w:ins w:id="12747" w:author="Okot" w:date="2020-01-29T10:27:00Z">
              <w:r>
                <w:rPr>
                  <w:b/>
                  <w:i/>
                </w:rPr>
                <w:t>w bazie poprzez konsol</w:t>
              </w:r>
            </w:ins>
            <w:ins w:id="12748" w:author="Okot" w:date="2020-01-29T10:28:00Z">
              <w:r>
                <w:rPr>
                  <w:b/>
                  <w:i/>
                </w:rPr>
                <w:t>ę bazy danych</w:t>
              </w:r>
            </w:ins>
          </w:p>
        </w:tc>
        <w:tc>
          <w:tcPr>
            <w:tcW w:w="1985" w:type="dxa"/>
            <w:tcPrChange w:id="12749" w:author="Okot" w:date="2020-01-29T12:02:00Z">
              <w:tcPr>
                <w:tcW w:w="1701" w:type="dxa"/>
              </w:tcPr>
            </w:tcPrChange>
          </w:tcPr>
          <w:p w14:paraId="64CD3811" w14:textId="552C3F4B" w:rsidR="00807267" w:rsidRDefault="00807267" w:rsidP="00B53E07">
            <w:pPr>
              <w:ind w:firstLine="0"/>
              <w:rPr>
                <w:ins w:id="12750" w:author="Okot" w:date="2020-01-29T10:29:00Z"/>
              </w:rPr>
            </w:pPr>
            <w:ins w:id="12751" w:author="Okot" w:date="2020-01-29T10:34:00Z">
              <w:r>
                <w:t>1. Został utworzony nowe rekord w tabeli User</w:t>
              </w:r>
            </w:ins>
          </w:p>
        </w:tc>
        <w:tc>
          <w:tcPr>
            <w:tcW w:w="1984" w:type="dxa"/>
            <w:tcPrChange w:id="12752" w:author="Okot" w:date="2020-01-29T12:02:00Z">
              <w:tcPr>
                <w:tcW w:w="1984" w:type="dxa"/>
              </w:tcPr>
            </w:tcPrChange>
          </w:tcPr>
          <w:p w14:paraId="1C8057DF" w14:textId="54511C89" w:rsidR="00807267" w:rsidRDefault="00807267" w:rsidP="00B53E07">
            <w:pPr>
              <w:ind w:firstLine="0"/>
              <w:rPr>
                <w:ins w:id="12753" w:author="Okot" w:date="2020-01-29T10:23:00Z"/>
              </w:rPr>
            </w:pPr>
          </w:p>
        </w:tc>
        <w:tc>
          <w:tcPr>
            <w:tcW w:w="992" w:type="dxa"/>
            <w:tcPrChange w:id="12754" w:author="Okot" w:date="2020-01-29T12:02:00Z">
              <w:tcPr>
                <w:tcW w:w="993" w:type="dxa"/>
              </w:tcPr>
            </w:tcPrChange>
          </w:tcPr>
          <w:p w14:paraId="02B7B9DE" w14:textId="77777777" w:rsidR="00807267" w:rsidRDefault="00807267" w:rsidP="00B53E07">
            <w:pPr>
              <w:ind w:firstLine="0"/>
              <w:rPr>
                <w:ins w:id="12755" w:author="Okot" w:date="2020-01-29T10:23:00Z"/>
              </w:rPr>
            </w:pPr>
          </w:p>
        </w:tc>
        <w:tc>
          <w:tcPr>
            <w:tcW w:w="992" w:type="dxa"/>
            <w:tcPrChange w:id="12756" w:author="Okot" w:date="2020-01-29T12:02:00Z">
              <w:tcPr>
                <w:tcW w:w="1418" w:type="dxa"/>
              </w:tcPr>
            </w:tcPrChange>
          </w:tcPr>
          <w:p w14:paraId="5D62216F" w14:textId="77777777" w:rsidR="00807267" w:rsidRDefault="00807267" w:rsidP="00B53E07">
            <w:pPr>
              <w:ind w:firstLine="0"/>
              <w:rPr>
                <w:ins w:id="12757" w:author="Okot" w:date="2020-01-29T10:23:00Z"/>
              </w:rPr>
            </w:pPr>
          </w:p>
        </w:tc>
        <w:tc>
          <w:tcPr>
            <w:tcW w:w="1418" w:type="dxa"/>
            <w:tcPrChange w:id="12758" w:author="Okot" w:date="2020-01-29T12:02:00Z">
              <w:tcPr>
                <w:tcW w:w="1126" w:type="dxa"/>
              </w:tcPr>
            </w:tcPrChange>
          </w:tcPr>
          <w:p w14:paraId="18A98A7A" w14:textId="77777777" w:rsidR="00807267" w:rsidRDefault="00807267" w:rsidP="00B53E07">
            <w:pPr>
              <w:ind w:firstLine="0"/>
              <w:rPr>
                <w:ins w:id="12759" w:author="Okot" w:date="2020-01-29T10:23:00Z"/>
              </w:rPr>
            </w:pPr>
          </w:p>
        </w:tc>
      </w:tr>
      <w:tr w:rsidR="00807267" w14:paraId="50428C95" w14:textId="77777777" w:rsidTr="006C15AD">
        <w:tblPrEx>
          <w:tblPrExChange w:id="12760" w:author="Okot" w:date="2020-01-29T12:02:00Z">
            <w:tblPrEx>
              <w:tblW w:w="9060" w:type="dxa"/>
            </w:tblPrEx>
          </w:tblPrExChange>
        </w:tblPrEx>
        <w:trPr>
          <w:ins w:id="12761" w:author="Okot" w:date="2020-01-29T10:23:00Z"/>
          <w:trPrChange w:id="12762" w:author="Okot" w:date="2020-01-29T12:02:00Z">
            <w:trPr>
              <w:gridAfter w:val="0"/>
            </w:trPr>
          </w:trPrChange>
        </w:trPr>
        <w:tc>
          <w:tcPr>
            <w:tcW w:w="1838" w:type="dxa"/>
            <w:vMerge/>
            <w:tcPrChange w:id="12763" w:author="Okot" w:date="2020-01-29T12:02:00Z">
              <w:tcPr>
                <w:tcW w:w="1838" w:type="dxa"/>
                <w:vMerge/>
              </w:tcPr>
            </w:tcPrChange>
          </w:tcPr>
          <w:p w14:paraId="0EAAB5E5" w14:textId="77777777" w:rsidR="00807267" w:rsidRPr="002267A1" w:rsidRDefault="00807267" w:rsidP="00B53E07">
            <w:pPr>
              <w:ind w:firstLine="0"/>
              <w:rPr>
                <w:ins w:id="12764" w:author="Okot" w:date="2020-01-29T10:23:00Z"/>
                <w:b/>
              </w:rPr>
            </w:pPr>
          </w:p>
        </w:tc>
        <w:tc>
          <w:tcPr>
            <w:tcW w:w="1985" w:type="dxa"/>
            <w:tcPrChange w:id="12765" w:author="Okot" w:date="2020-01-29T12:02:00Z">
              <w:tcPr>
                <w:tcW w:w="1701" w:type="dxa"/>
              </w:tcPr>
            </w:tcPrChange>
          </w:tcPr>
          <w:p w14:paraId="2B3C2EDB" w14:textId="5A18102A" w:rsidR="00807267" w:rsidRDefault="00807267">
            <w:pPr>
              <w:ind w:firstLine="0"/>
              <w:rPr>
                <w:ins w:id="12766" w:author="Okot" w:date="2020-01-29T10:29:00Z"/>
              </w:rPr>
            </w:pPr>
            <w:ins w:id="12767" w:author="Okot" w:date="2020-01-29T10:34:00Z">
              <w:r>
                <w:t xml:space="preserve">2. Użytkownikowi zostało nadane </w:t>
              </w:r>
            </w:ins>
            <w:ins w:id="12768" w:author="Okot" w:date="2020-01-29T10:35:00Z">
              <w:r>
                <w:t>ID zgodnie z auto-inkrementacją</w:t>
              </w:r>
            </w:ins>
          </w:p>
        </w:tc>
        <w:tc>
          <w:tcPr>
            <w:tcW w:w="1984" w:type="dxa"/>
            <w:tcPrChange w:id="12769" w:author="Okot" w:date="2020-01-29T12:02:00Z">
              <w:tcPr>
                <w:tcW w:w="1984" w:type="dxa"/>
              </w:tcPr>
            </w:tcPrChange>
          </w:tcPr>
          <w:p w14:paraId="4610C4B1" w14:textId="15FB13AF" w:rsidR="00807267" w:rsidRPr="00807267" w:rsidRDefault="00807267" w:rsidP="00B53E07">
            <w:pPr>
              <w:ind w:firstLine="0"/>
              <w:rPr>
                <w:ins w:id="12770" w:author="Okot" w:date="2020-01-29T10:23:00Z"/>
                <w:b/>
                <w:rPrChange w:id="12771" w:author="Okot" w:date="2020-01-29T10:35:00Z">
                  <w:rPr>
                    <w:ins w:id="12772" w:author="Okot" w:date="2020-01-29T10:23:00Z"/>
                  </w:rPr>
                </w:rPrChange>
              </w:rPr>
            </w:pPr>
            <w:ins w:id="12773" w:author="Okot" w:date="2020-01-29T10:35:00Z">
              <w:r>
                <w:rPr>
                  <w:b/>
                </w:rPr>
                <w:t>Nadane ID:</w:t>
              </w:r>
            </w:ins>
          </w:p>
        </w:tc>
        <w:tc>
          <w:tcPr>
            <w:tcW w:w="992" w:type="dxa"/>
            <w:tcPrChange w:id="12774" w:author="Okot" w:date="2020-01-29T12:02:00Z">
              <w:tcPr>
                <w:tcW w:w="993" w:type="dxa"/>
              </w:tcPr>
            </w:tcPrChange>
          </w:tcPr>
          <w:p w14:paraId="0C56A47A" w14:textId="77777777" w:rsidR="00807267" w:rsidRDefault="00807267" w:rsidP="00B53E07">
            <w:pPr>
              <w:ind w:firstLine="0"/>
              <w:rPr>
                <w:ins w:id="12775" w:author="Okot" w:date="2020-01-29T10:23:00Z"/>
              </w:rPr>
            </w:pPr>
          </w:p>
        </w:tc>
        <w:tc>
          <w:tcPr>
            <w:tcW w:w="992" w:type="dxa"/>
            <w:tcPrChange w:id="12776" w:author="Okot" w:date="2020-01-29T12:02:00Z">
              <w:tcPr>
                <w:tcW w:w="1418" w:type="dxa"/>
              </w:tcPr>
            </w:tcPrChange>
          </w:tcPr>
          <w:p w14:paraId="72F09E8E" w14:textId="77777777" w:rsidR="00807267" w:rsidRDefault="00807267" w:rsidP="00B53E07">
            <w:pPr>
              <w:ind w:firstLine="0"/>
              <w:rPr>
                <w:ins w:id="12777" w:author="Okot" w:date="2020-01-29T10:23:00Z"/>
              </w:rPr>
            </w:pPr>
          </w:p>
        </w:tc>
        <w:tc>
          <w:tcPr>
            <w:tcW w:w="1418" w:type="dxa"/>
            <w:tcPrChange w:id="12778" w:author="Okot" w:date="2020-01-29T12:02:00Z">
              <w:tcPr>
                <w:tcW w:w="1126" w:type="dxa"/>
              </w:tcPr>
            </w:tcPrChange>
          </w:tcPr>
          <w:p w14:paraId="13FF9D4F" w14:textId="77777777" w:rsidR="00807267" w:rsidRDefault="00807267" w:rsidP="00B53E07">
            <w:pPr>
              <w:ind w:firstLine="0"/>
              <w:rPr>
                <w:ins w:id="12779" w:author="Okot" w:date="2020-01-29T10:23:00Z"/>
              </w:rPr>
            </w:pPr>
          </w:p>
        </w:tc>
      </w:tr>
      <w:tr w:rsidR="00807267" w14:paraId="59E8766D" w14:textId="77777777" w:rsidTr="006C15AD">
        <w:tblPrEx>
          <w:tblPrExChange w:id="12780" w:author="Okot" w:date="2020-01-29T12:02:00Z">
            <w:tblPrEx>
              <w:tblW w:w="9060" w:type="dxa"/>
            </w:tblPrEx>
          </w:tblPrExChange>
        </w:tblPrEx>
        <w:trPr>
          <w:ins w:id="12781" w:author="Okot" w:date="2020-01-29T10:35:00Z"/>
          <w:trPrChange w:id="12782" w:author="Okot" w:date="2020-01-29T12:02:00Z">
            <w:trPr>
              <w:gridAfter w:val="0"/>
            </w:trPr>
          </w:trPrChange>
        </w:trPr>
        <w:tc>
          <w:tcPr>
            <w:tcW w:w="1838" w:type="dxa"/>
            <w:vMerge/>
            <w:tcPrChange w:id="12783" w:author="Okot" w:date="2020-01-29T12:02:00Z">
              <w:tcPr>
                <w:tcW w:w="1838" w:type="dxa"/>
                <w:vMerge/>
              </w:tcPr>
            </w:tcPrChange>
          </w:tcPr>
          <w:p w14:paraId="777B726A" w14:textId="77777777" w:rsidR="00807267" w:rsidRPr="002267A1" w:rsidRDefault="00807267" w:rsidP="00B53E07">
            <w:pPr>
              <w:ind w:firstLine="0"/>
              <w:rPr>
                <w:ins w:id="12784" w:author="Okot" w:date="2020-01-29T10:35:00Z"/>
                <w:b/>
              </w:rPr>
            </w:pPr>
          </w:p>
        </w:tc>
        <w:tc>
          <w:tcPr>
            <w:tcW w:w="1985" w:type="dxa"/>
            <w:tcPrChange w:id="12785" w:author="Okot" w:date="2020-01-29T12:02:00Z">
              <w:tcPr>
                <w:tcW w:w="1701" w:type="dxa"/>
              </w:tcPr>
            </w:tcPrChange>
          </w:tcPr>
          <w:p w14:paraId="55E14225" w14:textId="665A2EB9" w:rsidR="00807267" w:rsidRDefault="00807267">
            <w:pPr>
              <w:ind w:firstLine="0"/>
              <w:rPr>
                <w:ins w:id="12786" w:author="Okot" w:date="2020-01-29T10:35:00Z"/>
              </w:rPr>
            </w:pPr>
            <w:ins w:id="12787" w:author="Okot" w:date="2020-01-29T10:36:00Z">
              <w:r>
                <w:t xml:space="preserve">3. Adres e-mail podany w formularzu na etapie 1 tego scenariusza jest zgodny z adresem e-mail zapisanym w polu </w:t>
              </w:r>
            </w:ins>
            <w:ins w:id="12788" w:author="Okot" w:date="2020-01-29T10:37:00Z">
              <w:r>
                <w:t>„Login” w tabeli „User”</w:t>
              </w:r>
            </w:ins>
          </w:p>
        </w:tc>
        <w:tc>
          <w:tcPr>
            <w:tcW w:w="1984" w:type="dxa"/>
            <w:tcPrChange w:id="12789" w:author="Okot" w:date="2020-01-29T12:02:00Z">
              <w:tcPr>
                <w:tcW w:w="1984" w:type="dxa"/>
              </w:tcPr>
            </w:tcPrChange>
          </w:tcPr>
          <w:p w14:paraId="3DB3662D" w14:textId="2DBE5765" w:rsidR="00807267" w:rsidRDefault="00807267" w:rsidP="00B53E07">
            <w:pPr>
              <w:ind w:firstLine="0"/>
              <w:rPr>
                <w:ins w:id="12790" w:author="Okot" w:date="2020-01-29T10:35:00Z"/>
                <w:b/>
              </w:rPr>
            </w:pPr>
            <w:ins w:id="12791" w:author="Okot" w:date="2020-01-29T10:37:00Z">
              <w:r>
                <w:rPr>
                  <w:b/>
                </w:rPr>
                <w:t>Wartość pola Login:</w:t>
              </w:r>
            </w:ins>
          </w:p>
        </w:tc>
        <w:tc>
          <w:tcPr>
            <w:tcW w:w="992" w:type="dxa"/>
            <w:tcPrChange w:id="12792" w:author="Okot" w:date="2020-01-29T12:02:00Z">
              <w:tcPr>
                <w:tcW w:w="993" w:type="dxa"/>
              </w:tcPr>
            </w:tcPrChange>
          </w:tcPr>
          <w:p w14:paraId="266392EF" w14:textId="77777777" w:rsidR="00807267" w:rsidRDefault="00807267" w:rsidP="00B53E07">
            <w:pPr>
              <w:ind w:firstLine="0"/>
              <w:rPr>
                <w:ins w:id="12793" w:author="Okot" w:date="2020-01-29T10:35:00Z"/>
              </w:rPr>
            </w:pPr>
          </w:p>
        </w:tc>
        <w:tc>
          <w:tcPr>
            <w:tcW w:w="992" w:type="dxa"/>
            <w:tcPrChange w:id="12794" w:author="Okot" w:date="2020-01-29T12:02:00Z">
              <w:tcPr>
                <w:tcW w:w="1418" w:type="dxa"/>
              </w:tcPr>
            </w:tcPrChange>
          </w:tcPr>
          <w:p w14:paraId="55089258" w14:textId="77777777" w:rsidR="00807267" w:rsidRDefault="00807267" w:rsidP="00B53E07">
            <w:pPr>
              <w:ind w:firstLine="0"/>
              <w:rPr>
                <w:ins w:id="12795" w:author="Okot" w:date="2020-01-29T10:35:00Z"/>
              </w:rPr>
            </w:pPr>
          </w:p>
        </w:tc>
        <w:tc>
          <w:tcPr>
            <w:tcW w:w="1418" w:type="dxa"/>
            <w:tcPrChange w:id="12796" w:author="Okot" w:date="2020-01-29T12:02:00Z">
              <w:tcPr>
                <w:tcW w:w="1126" w:type="dxa"/>
              </w:tcPr>
            </w:tcPrChange>
          </w:tcPr>
          <w:p w14:paraId="44E32AA9" w14:textId="77777777" w:rsidR="00807267" w:rsidRDefault="00807267" w:rsidP="00B53E07">
            <w:pPr>
              <w:ind w:firstLine="0"/>
              <w:rPr>
                <w:ins w:id="12797" w:author="Okot" w:date="2020-01-29T10:35:00Z"/>
              </w:rPr>
            </w:pPr>
          </w:p>
        </w:tc>
      </w:tr>
      <w:tr w:rsidR="00807267" w14:paraId="5435A9F2" w14:textId="77777777" w:rsidTr="006C15AD">
        <w:tblPrEx>
          <w:tblPrExChange w:id="12798" w:author="Okot" w:date="2020-01-29T12:02:00Z">
            <w:tblPrEx>
              <w:tblW w:w="9060" w:type="dxa"/>
            </w:tblPrEx>
          </w:tblPrExChange>
        </w:tblPrEx>
        <w:trPr>
          <w:ins w:id="12799" w:author="Okot" w:date="2020-01-29T10:35:00Z"/>
          <w:trPrChange w:id="12800" w:author="Okot" w:date="2020-01-29T12:02:00Z">
            <w:trPr>
              <w:gridAfter w:val="0"/>
            </w:trPr>
          </w:trPrChange>
        </w:trPr>
        <w:tc>
          <w:tcPr>
            <w:tcW w:w="1838" w:type="dxa"/>
            <w:vMerge/>
            <w:tcPrChange w:id="12801" w:author="Okot" w:date="2020-01-29T12:02:00Z">
              <w:tcPr>
                <w:tcW w:w="1838" w:type="dxa"/>
                <w:vMerge/>
              </w:tcPr>
            </w:tcPrChange>
          </w:tcPr>
          <w:p w14:paraId="4614160E" w14:textId="77777777" w:rsidR="00807267" w:rsidRPr="002267A1" w:rsidRDefault="00807267" w:rsidP="00B53E07">
            <w:pPr>
              <w:ind w:firstLine="0"/>
              <w:rPr>
                <w:ins w:id="12802" w:author="Okot" w:date="2020-01-29T10:35:00Z"/>
                <w:b/>
              </w:rPr>
            </w:pPr>
          </w:p>
        </w:tc>
        <w:tc>
          <w:tcPr>
            <w:tcW w:w="1985" w:type="dxa"/>
            <w:tcPrChange w:id="12803" w:author="Okot" w:date="2020-01-29T12:02:00Z">
              <w:tcPr>
                <w:tcW w:w="1701" w:type="dxa"/>
              </w:tcPr>
            </w:tcPrChange>
          </w:tcPr>
          <w:p w14:paraId="0B9EE47E" w14:textId="30E4FB3E" w:rsidR="00807267" w:rsidRDefault="00807267">
            <w:pPr>
              <w:ind w:firstLine="0"/>
              <w:rPr>
                <w:ins w:id="12804" w:author="Okot" w:date="2020-01-29T10:35:00Z"/>
              </w:rPr>
            </w:pPr>
            <w:ins w:id="12805" w:author="Okot" w:date="2020-01-29T10:38:00Z">
              <w:r>
                <w:t>4. Zawartość pola „Password” w ta</w:t>
              </w:r>
            </w:ins>
            <w:ins w:id="12806" w:author="Okot" w:date="2020-01-29T10:39:00Z">
              <w:r>
                <w:t xml:space="preserve">beli „User” w bazie danych jest </w:t>
              </w:r>
              <w:r>
                <w:lastRenderedPageBreak/>
                <w:t xml:space="preserve">przedstawiona za pomocą hasha odpowiadającego wartości podanej w formularzu na etapie 1 testu po </w:t>
              </w:r>
            </w:ins>
            <w:ins w:id="12807" w:author="Okot" w:date="2020-01-29T10:40:00Z">
              <w:r>
                <w:t>wyliczenie hasha.</w:t>
              </w:r>
            </w:ins>
          </w:p>
        </w:tc>
        <w:tc>
          <w:tcPr>
            <w:tcW w:w="1984" w:type="dxa"/>
            <w:tcPrChange w:id="12808" w:author="Okot" w:date="2020-01-29T12:02:00Z">
              <w:tcPr>
                <w:tcW w:w="1984" w:type="dxa"/>
              </w:tcPr>
            </w:tcPrChange>
          </w:tcPr>
          <w:p w14:paraId="0947598F" w14:textId="77777777" w:rsidR="00807267" w:rsidRDefault="00807267" w:rsidP="00B53E07">
            <w:pPr>
              <w:ind w:firstLine="0"/>
              <w:rPr>
                <w:ins w:id="12809" w:author="Okot" w:date="2020-01-29T10:40:00Z"/>
                <w:b/>
              </w:rPr>
            </w:pPr>
            <w:ins w:id="12810" w:author="Okot" w:date="2020-01-29T10:40:00Z">
              <w:r>
                <w:rPr>
                  <w:b/>
                </w:rPr>
                <w:lastRenderedPageBreak/>
                <w:t>Wartość pola</w:t>
              </w:r>
            </w:ins>
          </w:p>
          <w:p w14:paraId="69B05B3C" w14:textId="600E03D5" w:rsidR="00807267" w:rsidRPr="00807267" w:rsidRDefault="00807267" w:rsidP="00B53E07">
            <w:pPr>
              <w:ind w:firstLine="0"/>
              <w:rPr>
                <w:ins w:id="12811" w:author="Okot" w:date="2020-01-29T10:35:00Z"/>
                <w:b/>
              </w:rPr>
            </w:pPr>
            <w:ins w:id="12812" w:author="Okot" w:date="2020-01-29T10:40:00Z">
              <w:r>
                <w:rPr>
                  <w:b/>
                </w:rPr>
                <w:t>Password</w:t>
              </w:r>
            </w:ins>
            <w:ins w:id="12813" w:author="Okot" w:date="2020-01-29T10:41:00Z">
              <w:r w:rsidR="004F2FAE">
                <w:rPr>
                  <w:b/>
                </w:rPr>
                <w:t>:</w:t>
              </w:r>
            </w:ins>
          </w:p>
        </w:tc>
        <w:tc>
          <w:tcPr>
            <w:tcW w:w="992" w:type="dxa"/>
            <w:tcPrChange w:id="12814" w:author="Okot" w:date="2020-01-29T12:02:00Z">
              <w:tcPr>
                <w:tcW w:w="993" w:type="dxa"/>
              </w:tcPr>
            </w:tcPrChange>
          </w:tcPr>
          <w:p w14:paraId="2DA9061B" w14:textId="77777777" w:rsidR="00807267" w:rsidRDefault="00807267" w:rsidP="00B53E07">
            <w:pPr>
              <w:ind w:firstLine="0"/>
              <w:rPr>
                <w:ins w:id="12815" w:author="Okot" w:date="2020-01-29T10:35:00Z"/>
              </w:rPr>
            </w:pPr>
          </w:p>
        </w:tc>
        <w:tc>
          <w:tcPr>
            <w:tcW w:w="992" w:type="dxa"/>
            <w:tcPrChange w:id="12816" w:author="Okot" w:date="2020-01-29T12:02:00Z">
              <w:tcPr>
                <w:tcW w:w="1418" w:type="dxa"/>
              </w:tcPr>
            </w:tcPrChange>
          </w:tcPr>
          <w:p w14:paraId="485C1692" w14:textId="77777777" w:rsidR="00807267" w:rsidRDefault="00807267" w:rsidP="00B53E07">
            <w:pPr>
              <w:ind w:firstLine="0"/>
              <w:rPr>
                <w:ins w:id="12817" w:author="Okot" w:date="2020-01-29T10:35:00Z"/>
              </w:rPr>
            </w:pPr>
          </w:p>
        </w:tc>
        <w:tc>
          <w:tcPr>
            <w:tcW w:w="1418" w:type="dxa"/>
            <w:tcPrChange w:id="12818" w:author="Okot" w:date="2020-01-29T12:02:00Z">
              <w:tcPr>
                <w:tcW w:w="1126" w:type="dxa"/>
              </w:tcPr>
            </w:tcPrChange>
          </w:tcPr>
          <w:p w14:paraId="0FDAB3F0" w14:textId="77777777" w:rsidR="00807267" w:rsidRDefault="00807267" w:rsidP="00B53E07">
            <w:pPr>
              <w:ind w:firstLine="0"/>
              <w:rPr>
                <w:ins w:id="12819" w:author="Okot" w:date="2020-01-29T10:35:00Z"/>
              </w:rPr>
            </w:pPr>
          </w:p>
        </w:tc>
      </w:tr>
    </w:tbl>
    <w:p w14:paraId="2A47116A" w14:textId="77777777" w:rsidR="009B0312" w:rsidRDefault="009B0312">
      <w:pPr>
        <w:rPr>
          <w:ins w:id="12820" w:author="Okot" w:date="2020-01-29T12:48:00Z"/>
        </w:rPr>
        <w:pPrChange w:id="12821" w:author="Okot" w:date="2020-01-28T16:23:00Z">
          <w:pPr>
            <w:pStyle w:val="Nagwek2"/>
          </w:pPr>
        </w:pPrChange>
      </w:pPr>
    </w:p>
    <w:p w14:paraId="4BCE93CA" w14:textId="622228AA" w:rsidR="00D11F73" w:rsidRDefault="00A73F79">
      <w:pPr>
        <w:pPrChange w:id="12822" w:author="Okot" w:date="2020-04-01T11:35:00Z">
          <w:pPr>
            <w:spacing w:after="160" w:line="259" w:lineRule="auto"/>
            <w:ind w:firstLine="0"/>
            <w:jc w:val="left"/>
          </w:pPr>
        </w:pPrChange>
      </w:pPr>
      <w:ins w:id="12823" w:author="Okot" w:date="2020-01-29T12:48:00Z">
        <w:r>
          <w:t>W wyniku powyższego testu zostanie uzyskana pewność, że wszystkie dane są zapisywane poprawnie.</w:t>
        </w:r>
      </w:ins>
      <w:del w:id="12824" w:author="Okot" w:date="2020-04-01T11:35:00Z">
        <w:r w:rsidR="00D11F73" w:rsidDel="00BF0190">
          <w:br w:type="page"/>
        </w:r>
      </w:del>
    </w:p>
    <w:p w14:paraId="4026A89E" w14:textId="77777777" w:rsidR="004F31D7" w:rsidRPr="00F92309" w:rsidRDefault="004F31D7">
      <w:pPr>
        <w:rPr>
          <w:ins w:id="12825" w:author="Okot" w:date="2020-01-28T16:22:00Z"/>
        </w:rPr>
        <w:pPrChange w:id="12826" w:author="Okot" w:date="2020-01-28T16:23:00Z">
          <w:pPr>
            <w:pStyle w:val="Nagwek2"/>
          </w:pPr>
        </w:pPrChange>
      </w:pPr>
    </w:p>
    <w:p w14:paraId="271A52DC" w14:textId="44201249" w:rsidR="004763C9" w:rsidRDefault="004763C9" w:rsidP="004763C9">
      <w:pPr>
        <w:pStyle w:val="Nagwek2"/>
        <w:rPr>
          <w:ins w:id="12827" w:author="Okot" w:date="2020-01-28T16:23:00Z"/>
        </w:rPr>
      </w:pPr>
      <w:bookmarkStart w:id="12828" w:name="_Toc35941965"/>
      <w:ins w:id="12829" w:author="Okot" w:date="2020-01-28T16:22:00Z">
        <w:r>
          <w:t>5.3.4.3. Projekt testów białej skrzynki</w:t>
        </w:r>
      </w:ins>
      <w:bookmarkEnd w:id="12828"/>
    </w:p>
    <w:p w14:paraId="75117478" w14:textId="77777777" w:rsidR="009B0312" w:rsidRDefault="009B0312">
      <w:pPr>
        <w:rPr>
          <w:ins w:id="12830" w:author="Okot" w:date="2020-01-28T16:23:00Z"/>
        </w:rPr>
        <w:pPrChange w:id="12831" w:author="Okot" w:date="2020-01-28T16:23:00Z">
          <w:pPr>
            <w:pStyle w:val="Nagwek2"/>
          </w:pPr>
        </w:pPrChange>
      </w:pPr>
    </w:p>
    <w:p w14:paraId="39AE1456" w14:textId="48E774A0" w:rsidR="009B0312" w:rsidRDefault="009B0312">
      <w:pPr>
        <w:rPr>
          <w:ins w:id="12832" w:author="Okot" w:date="2020-01-29T12:30:00Z"/>
        </w:rPr>
        <w:pPrChange w:id="12833" w:author="Okot" w:date="2020-01-28T16:23:00Z">
          <w:pPr>
            <w:pStyle w:val="Nagwek2"/>
          </w:pPr>
        </w:pPrChange>
      </w:pPr>
      <w:ins w:id="12834" w:author="Okot" w:date="2020-01-28T16:23:00Z">
        <w:r>
          <w:t xml:space="preserve">W ramach testów białej skrzynki </w:t>
        </w:r>
        <w:r w:rsidR="00A57085">
          <w:t>zostanie wykonany</w:t>
        </w:r>
        <w:r>
          <w:t xml:space="preserve"> test</w:t>
        </w:r>
        <w:r w:rsidR="00A57085">
          <w:t xml:space="preserve"> jednostkowy</w:t>
        </w:r>
      </w:ins>
      <w:ins w:id="12835" w:author="Okot" w:date="2020-01-29T12:51:00Z">
        <w:r w:rsidR="00AD05FA">
          <w:t xml:space="preserve"> według poniższego scenariusza</w:t>
        </w:r>
      </w:ins>
      <w:ins w:id="12836" w:author="Okot" w:date="2020-01-28T16:23:00Z">
        <w:r>
          <w:t>.</w:t>
        </w:r>
      </w:ins>
      <w:ins w:id="12837" w:author="Okot" w:date="2020-01-29T12:29:00Z">
        <w:r w:rsidR="00A57085">
          <w:t xml:space="preserve"> </w:t>
        </w:r>
      </w:ins>
    </w:p>
    <w:p w14:paraId="4F3BFA42" w14:textId="77777777" w:rsidR="00A57085" w:rsidRDefault="00A57085">
      <w:pPr>
        <w:ind w:firstLine="0"/>
        <w:rPr>
          <w:ins w:id="12838" w:author="Okot" w:date="2020-01-29T12:31:00Z"/>
        </w:rPr>
        <w:pPrChange w:id="12839" w:author="Okot" w:date="2020-01-29T12:30:00Z">
          <w:pPr>
            <w:pStyle w:val="Nagwek2"/>
          </w:pPr>
        </w:pPrChange>
      </w:pPr>
    </w:p>
    <w:p w14:paraId="4AFC9B81" w14:textId="2CFFC06E" w:rsidR="00A57085" w:rsidRDefault="00A57085">
      <w:pPr>
        <w:ind w:firstLine="0"/>
        <w:rPr>
          <w:ins w:id="12840" w:author="Okot" w:date="2020-01-29T12:32:00Z"/>
        </w:rPr>
        <w:pPrChange w:id="12841" w:author="Okot" w:date="2020-01-29T12:30:00Z">
          <w:pPr>
            <w:pStyle w:val="Nagwek2"/>
          </w:pPr>
        </w:pPrChange>
      </w:pPr>
      <w:ins w:id="12842" w:author="Okot" w:date="2020-01-29T12:31:00Z">
        <w:r>
          <w:t>Tabela 5.</w:t>
        </w:r>
      </w:ins>
      <w:ins w:id="12843" w:author="Okot" w:date="2020-03-23T22:36:00Z">
        <w:r w:rsidR="004307C7">
          <w:t>5</w:t>
        </w:r>
      </w:ins>
      <w:ins w:id="12844" w:author="Okot" w:date="2020-01-29T12:32:00Z">
        <w:r w:rsidR="000B2E14">
          <w:t>.</w:t>
        </w:r>
      </w:ins>
    </w:p>
    <w:p w14:paraId="601F5C96" w14:textId="6032DB52" w:rsidR="000B2E14" w:rsidRDefault="000B2E14">
      <w:pPr>
        <w:ind w:firstLine="0"/>
        <w:rPr>
          <w:ins w:id="12845" w:author="Okot" w:date="2020-01-29T12:33:00Z"/>
        </w:rPr>
        <w:pPrChange w:id="12846" w:author="Okot" w:date="2020-01-29T12:30:00Z">
          <w:pPr>
            <w:pStyle w:val="Nagwek2"/>
          </w:pPr>
        </w:pPrChange>
      </w:pPr>
      <w:ins w:id="12847" w:author="Okot" w:date="2020-01-29T12:32:00Z">
        <w:r>
          <w:t>Scenariusz testu jednostkowego dla rejestracji nowego użytkownika</w:t>
        </w:r>
      </w:ins>
      <w:ins w:id="12848" w:author="Okot" w:date="2020-01-29T12:33:00Z">
        <w:r>
          <w:t>.</w:t>
        </w:r>
      </w:ins>
    </w:p>
    <w:tbl>
      <w:tblPr>
        <w:tblStyle w:val="Tabela-Siatka"/>
        <w:tblW w:w="9598" w:type="dxa"/>
        <w:tblLayout w:type="fixed"/>
        <w:tblLook w:val="04A0" w:firstRow="1" w:lastRow="0" w:firstColumn="1" w:lastColumn="0" w:noHBand="0" w:noVBand="1"/>
        <w:tblPrChange w:id="12849" w:author="Okot" w:date="2020-03-26T11:39:00Z">
          <w:tblPr>
            <w:tblStyle w:val="Tabela-Siatka"/>
            <w:tblW w:w="12893" w:type="dxa"/>
            <w:tblLook w:val="04A0" w:firstRow="1" w:lastRow="0" w:firstColumn="1" w:lastColumn="0" w:noHBand="0" w:noVBand="1"/>
          </w:tblPr>
        </w:tblPrChange>
      </w:tblPr>
      <w:tblGrid>
        <w:gridCol w:w="2547"/>
        <w:gridCol w:w="1924"/>
        <w:gridCol w:w="1158"/>
        <w:gridCol w:w="1701"/>
        <w:gridCol w:w="2268"/>
        <w:tblGridChange w:id="12850">
          <w:tblGrid>
            <w:gridCol w:w="2016"/>
            <w:gridCol w:w="1924"/>
            <w:gridCol w:w="24"/>
            <w:gridCol w:w="1134"/>
            <w:gridCol w:w="1559"/>
            <w:gridCol w:w="142"/>
            <w:gridCol w:w="2268"/>
            <w:gridCol w:w="708"/>
            <w:gridCol w:w="3118"/>
          </w:tblGrid>
        </w:tblGridChange>
      </w:tblGrid>
      <w:tr w:rsidR="00A73F79" w14:paraId="191038AE" w14:textId="2BB603B5" w:rsidTr="001E2F33">
        <w:trPr>
          <w:ins w:id="12851" w:author="Okot" w:date="2020-01-29T12:33:00Z"/>
        </w:trPr>
        <w:tc>
          <w:tcPr>
            <w:tcW w:w="2547" w:type="dxa"/>
            <w:tcPrChange w:id="12852" w:author="Okot" w:date="2020-03-26T11:39:00Z">
              <w:tcPr>
                <w:tcW w:w="2016" w:type="dxa"/>
              </w:tcPr>
            </w:tcPrChange>
          </w:tcPr>
          <w:p w14:paraId="6C4B215F" w14:textId="006D05E8" w:rsidR="00A73F79" w:rsidRPr="000B2E14" w:rsidRDefault="00A73F79">
            <w:pPr>
              <w:ind w:firstLine="0"/>
              <w:rPr>
                <w:ins w:id="12853" w:author="Okot" w:date="2020-01-29T12:33:00Z"/>
                <w:b/>
                <w:rPrChange w:id="12854" w:author="Okot" w:date="2020-01-29T12:33:00Z">
                  <w:rPr>
                    <w:ins w:id="12855" w:author="Okot" w:date="2020-01-29T12:33:00Z"/>
                  </w:rPr>
                </w:rPrChange>
              </w:rPr>
            </w:pPr>
            <w:ins w:id="12856" w:author="Okot" w:date="2020-01-29T12:33:00Z">
              <w:r>
                <w:rPr>
                  <w:b/>
                </w:rPr>
                <w:t>PU-TJ-001</w:t>
              </w:r>
            </w:ins>
          </w:p>
        </w:tc>
        <w:tc>
          <w:tcPr>
            <w:tcW w:w="7051" w:type="dxa"/>
            <w:gridSpan w:val="4"/>
            <w:tcPrChange w:id="12857" w:author="Okot" w:date="2020-03-26T11:39:00Z">
              <w:tcPr>
                <w:tcW w:w="10877" w:type="dxa"/>
                <w:gridSpan w:val="8"/>
              </w:tcPr>
            </w:tcPrChange>
          </w:tcPr>
          <w:p w14:paraId="00B8EE81" w14:textId="340D49D0" w:rsidR="00A73F79" w:rsidRDefault="00A73F79" w:rsidP="00A57085">
            <w:pPr>
              <w:ind w:firstLine="0"/>
              <w:rPr>
                <w:ins w:id="12858" w:author="Okot" w:date="2020-01-29T12:44:00Z"/>
                <w:b/>
                <w:i/>
              </w:rPr>
            </w:pPr>
            <w:ins w:id="12859" w:author="Okot" w:date="2020-01-29T12:33:00Z">
              <w:r>
                <w:rPr>
                  <w:b/>
                  <w:i/>
                </w:rPr>
                <w:t>Rejestracja nowego użytkownika</w:t>
              </w:r>
            </w:ins>
          </w:p>
        </w:tc>
      </w:tr>
      <w:tr w:rsidR="00A73F79" w14:paraId="6F755B95" w14:textId="51A283BC" w:rsidTr="001E2F33">
        <w:trPr>
          <w:ins w:id="12860" w:author="Okot" w:date="2020-01-29T12:34:00Z"/>
        </w:trPr>
        <w:tc>
          <w:tcPr>
            <w:tcW w:w="2547" w:type="dxa"/>
            <w:tcPrChange w:id="12861" w:author="Okot" w:date="2020-03-26T11:39:00Z">
              <w:tcPr>
                <w:tcW w:w="2016" w:type="dxa"/>
              </w:tcPr>
            </w:tcPrChange>
          </w:tcPr>
          <w:p w14:paraId="66CF5CA2" w14:textId="418C87B2" w:rsidR="00A73F79" w:rsidRDefault="00A73F79" w:rsidP="000B2E14">
            <w:pPr>
              <w:ind w:firstLine="0"/>
              <w:rPr>
                <w:ins w:id="12862" w:author="Okot" w:date="2020-01-29T12:34:00Z"/>
                <w:b/>
              </w:rPr>
            </w:pPr>
            <w:ins w:id="12863" w:author="Okot" w:date="2020-01-29T12:34:00Z">
              <w:r>
                <w:rPr>
                  <w:b/>
                </w:rPr>
                <w:t>Metodyka</w:t>
              </w:r>
            </w:ins>
          </w:p>
        </w:tc>
        <w:tc>
          <w:tcPr>
            <w:tcW w:w="7051" w:type="dxa"/>
            <w:gridSpan w:val="4"/>
            <w:tcPrChange w:id="12864" w:author="Okot" w:date="2020-03-26T11:39:00Z">
              <w:tcPr>
                <w:tcW w:w="10877" w:type="dxa"/>
                <w:gridSpan w:val="8"/>
              </w:tcPr>
            </w:tcPrChange>
          </w:tcPr>
          <w:p w14:paraId="62A497F7" w14:textId="25E6A33D" w:rsidR="00A73F79" w:rsidRDefault="00A73F79">
            <w:pPr>
              <w:tabs>
                <w:tab w:val="left" w:pos="8055"/>
              </w:tabs>
              <w:ind w:firstLine="0"/>
              <w:rPr>
                <w:ins w:id="12865" w:author="Okot" w:date="2020-01-29T12:44:00Z"/>
              </w:rPr>
              <w:pPrChange w:id="12866" w:author="Okot" w:date="2020-03-26T10:48:00Z">
                <w:pPr>
                  <w:ind w:firstLine="0"/>
                </w:pPr>
              </w:pPrChange>
            </w:pPr>
            <w:ins w:id="12867" w:author="Okot" w:date="2020-01-29T12:34:00Z">
              <w:r>
                <w:t>Test automatyczny, którzy utworzy nowego u</w:t>
              </w:r>
            </w:ins>
            <w:ins w:id="12868" w:author="Okot" w:date="2020-01-29T12:35:00Z">
              <w:r>
                <w:t xml:space="preserve">żytkownika z testowym loginem wygenerowanym na </w:t>
              </w:r>
            </w:ins>
            <w:ins w:id="12869" w:author="Okot" w:date="2020-01-29T12:36:00Z">
              <w:r>
                <w:t>podstawie aktualnego czasu, żeby zapewnić unikalność. N</w:t>
              </w:r>
              <w:r w:rsidR="00BF584E">
                <w:t xml:space="preserve">astępnie podjęta zostanie </w:t>
              </w:r>
            </w:ins>
            <w:ins w:id="12870" w:author="Okot" w:date="2020-03-26T10:48:00Z">
              <w:r w:rsidR="00BF584E">
                <w:t>druga próba utworzenia użytkownika z takim samym loginem</w:t>
              </w:r>
            </w:ins>
            <w:ins w:id="12871" w:author="Okot" w:date="2020-01-29T12:38:00Z">
              <w:r>
                <w:t>.</w:t>
              </w:r>
            </w:ins>
          </w:p>
        </w:tc>
      </w:tr>
      <w:tr w:rsidR="00A73F79" w14:paraId="5B2145A4" w14:textId="5F66CDC6" w:rsidTr="001E2F33">
        <w:tblPrEx>
          <w:tblPrExChange w:id="12872" w:author="Okot" w:date="2020-03-26T11:39:00Z">
            <w:tblPrEx>
              <w:tblW w:w="9775" w:type="dxa"/>
            </w:tblPrEx>
          </w:tblPrExChange>
        </w:tblPrEx>
        <w:trPr>
          <w:ins w:id="12873" w:author="Okot" w:date="2020-01-29T12:38:00Z"/>
        </w:trPr>
        <w:tc>
          <w:tcPr>
            <w:tcW w:w="2547" w:type="dxa"/>
            <w:tcPrChange w:id="12874" w:author="Okot" w:date="2020-03-26T11:39:00Z">
              <w:tcPr>
                <w:tcW w:w="2016" w:type="dxa"/>
              </w:tcPr>
            </w:tcPrChange>
          </w:tcPr>
          <w:p w14:paraId="22C58BD0" w14:textId="3FBF92AF" w:rsidR="00A73F79" w:rsidRDefault="00A73F79" w:rsidP="000B2E14">
            <w:pPr>
              <w:ind w:firstLine="0"/>
              <w:rPr>
                <w:ins w:id="12875" w:author="Okot" w:date="2020-01-29T12:38:00Z"/>
                <w:b/>
              </w:rPr>
            </w:pPr>
            <w:ins w:id="12876" w:author="Okot" w:date="2020-01-29T12:38:00Z">
              <w:r>
                <w:rPr>
                  <w:b/>
                </w:rPr>
                <w:t>Testowane metody</w:t>
              </w:r>
            </w:ins>
          </w:p>
        </w:tc>
        <w:tc>
          <w:tcPr>
            <w:tcW w:w="1924" w:type="dxa"/>
            <w:tcPrChange w:id="12877" w:author="Okot" w:date="2020-03-26T11:39:00Z">
              <w:tcPr>
                <w:tcW w:w="1948" w:type="dxa"/>
                <w:gridSpan w:val="2"/>
              </w:tcPr>
            </w:tcPrChange>
          </w:tcPr>
          <w:p w14:paraId="7DC73F66" w14:textId="555860E4" w:rsidR="00A73F79" w:rsidRPr="000B2E14" w:rsidRDefault="00A73F79" w:rsidP="00A57085">
            <w:pPr>
              <w:ind w:firstLine="0"/>
              <w:rPr>
                <w:ins w:id="12878" w:author="Okot" w:date="2020-01-29T12:39:00Z"/>
                <w:b/>
                <w:rPrChange w:id="12879" w:author="Okot" w:date="2020-01-29T12:40:00Z">
                  <w:rPr>
                    <w:ins w:id="12880" w:author="Okot" w:date="2020-01-29T12:39:00Z"/>
                  </w:rPr>
                </w:rPrChange>
              </w:rPr>
            </w:pPr>
            <w:ins w:id="12881" w:author="Okot" w:date="2020-01-29T12:40:00Z">
              <w:r w:rsidRPr="000B2E14">
                <w:rPr>
                  <w:b/>
                  <w:rPrChange w:id="12882" w:author="Okot" w:date="2020-01-29T12:40:00Z">
                    <w:rPr/>
                  </w:rPrChange>
                </w:rPr>
                <w:t>Warunek asercji</w:t>
              </w:r>
            </w:ins>
          </w:p>
        </w:tc>
        <w:tc>
          <w:tcPr>
            <w:tcW w:w="1158" w:type="dxa"/>
            <w:tcPrChange w:id="12883" w:author="Okot" w:date="2020-03-26T11:39:00Z">
              <w:tcPr>
                <w:tcW w:w="2693" w:type="dxa"/>
                <w:gridSpan w:val="2"/>
              </w:tcPr>
            </w:tcPrChange>
          </w:tcPr>
          <w:p w14:paraId="0F917AD0" w14:textId="0F20F8C3" w:rsidR="00A73F79" w:rsidRPr="00A73F79" w:rsidRDefault="00A73F79">
            <w:pPr>
              <w:ind w:firstLine="0"/>
              <w:rPr>
                <w:ins w:id="12884" w:author="Okot" w:date="2020-01-29T12:38:00Z"/>
                <w:b/>
                <w:rPrChange w:id="12885" w:author="Okot" w:date="2020-01-29T12:47:00Z">
                  <w:rPr>
                    <w:ins w:id="12886" w:author="Okot" w:date="2020-01-29T12:38:00Z"/>
                  </w:rPr>
                </w:rPrChange>
              </w:rPr>
              <w:pPrChange w:id="12887" w:author="Okot" w:date="2020-01-29T12:47:00Z">
                <w:pPr>
                  <w:ind w:right="600" w:firstLine="0"/>
                </w:pPr>
              </w:pPrChange>
            </w:pPr>
            <w:ins w:id="12888" w:author="Okot" w:date="2020-01-29T12:40:00Z">
              <w:r w:rsidRPr="00A73F79">
                <w:rPr>
                  <w:b/>
                  <w:rPrChange w:id="12889" w:author="Okot" w:date="2020-01-29T12:47:00Z">
                    <w:rPr/>
                  </w:rPrChange>
                </w:rPr>
                <w:t>Wynik</w:t>
              </w:r>
            </w:ins>
            <w:ins w:id="12890" w:author="Okot" w:date="2020-01-29T12:47:00Z">
              <w:r>
                <w:rPr>
                  <w:b/>
                </w:rPr>
                <w:t xml:space="preserve"> </w:t>
              </w:r>
            </w:ins>
            <w:ins w:id="12891" w:author="Okot" w:date="2020-01-29T12:40:00Z">
              <w:r w:rsidRPr="00A73F79">
                <w:rPr>
                  <w:b/>
                  <w:rPrChange w:id="12892" w:author="Okot" w:date="2020-01-29T12:47:00Z">
                    <w:rPr/>
                  </w:rPrChange>
                </w:rPr>
                <w:t>testu</w:t>
              </w:r>
            </w:ins>
          </w:p>
        </w:tc>
        <w:tc>
          <w:tcPr>
            <w:tcW w:w="1701" w:type="dxa"/>
            <w:tcPrChange w:id="12893" w:author="Okot" w:date="2020-03-26T11:39:00Z">
              <w:tcPr>
                <w:tcW w:w="3118" w:type="dxa"/>
                <w:gridSpan w:val="3"/>
              </w:tcPr>
            </w:tcPrChange>
          </w:tcPr>
          <w:p w14:paraId="0E80F713" w14:textId="70DA1753" w:rsidR="00A73F79" w:rsidRDefault="00A73F79" w:rsidP="00A73F79">
            <w:pPr>
              <w:ind w:right="316" w:firstLine="0"/>
              <w:rPr>
                <w:ins w:id="12894" w:author="Okot" w:date="2020-01-29T12:46:00Z"/>
                <w:b/>
              </w:rPr>
            </w:pPr>
            <w:ins w:id="12895" w:author="Okot" w:date="2020-01-29T12:46:00Z">
              <w:r>
                <w:rPr>
                  <w:b/>
                </w:rPr>
                <w:t>Opis błędu</w:t>
              </w:r>
            </w:ins>
          </w:p>
        </w:tc>
        <w:tc>
          <w:tcPr>
            <w:tcW w:w="2268" w:type="dxa"/>
            <w:tcPrChange w:id="12896" w:author="Okot" w:date="2020-03-26T11:39:00Z">
              <w:tcPr>
                <w:tcW w:w="3118" w:type="dxa"/>
              </w:tcPr>
            </w:tcPrChange>
          </w:tcPr>
          <w:p w14:paraId="05F1061E" w14:textId="47D628E2" w:rsidR="00A73F79" w:rsidRPr="000B2E14" w:rsidRDefault="00A73F79" w:rsidP="00A73F79">
            <w:pPr>
              <w:ind w:right="316" w:firstLine="0"/>
              <w:rPr>
                <w:ins w:id="12897" w:author="Okot" w:date="2020-01-29T12:44:00Z"/>
                <w:b/>
              </w:rPr>
            </w:pPr>
            <w:ins w:id="12898" w:author="Okot" w:date="2020-01-29T12:46:00Z">
              <w:r>
                <w:rPr>
                  <w:b/>
                </w:rPr>
                <w:t>Działania naprawcze</w:t>
              </w:r>
            </w:ins>
          </w:p>
        </w:tc>
      </w:tr>
      <w:tr w:rsidR="001E2F33" w14:paraId="7A5B288E" w14:textId="0A845091" w:rsidTr="001E2F33">
        <w:tblPrEx>
          <w:tblPrExChange w:id="12899" w:author="Okot" w:date="2020-03-26T11:39:00Z">
            <w:tblPrEx>
              <w:tblW w:w="9067" w:type="dxa"/>
              <w:tblLayout w:type="fixed"/>
            </w:tblPrEx>
          </w:tblPrExChange>
        </w:tblPrEx>
        <w:trPr>
          <w:ins w:id="12900" w:author="Okot" w:date="2020-01-29T12:38:00Z"/>
          <w:trPrChange w:id="12901" w:author="Okot" w:date="2020-03-26T11:39:00Z">
            <w:trPr>
              <w:gridAfter w:val="0"/>
            </w:trPr>
          </w:trPrChange>
        </w:trPr>
        <w:tc>
          <w:tcPr>
            <w:tcW w:w="2547" w:type="dxa"/>
            <w:vMerge w:val="restart"/>
            <w:tcPrChange w:id="12902" w:author="Okot" w:date="2020-03-26T11:39:00Z">
              <w:tcPr>
                <w:tcW w:w="2016" w:type="dxa"/>
                <w:vMerge w:val="restart"/>
              </w:tcPr>
            </w:tcPrChange>
          </w:tcPr>
          <w:p w14:paraId="26799ABE" w14:textId="2D7D042D" w:rsidR="001E2F33" w:rsidRPr="001E2F33" w:rsidRDefault="001E2F33">
            <w:pPr>
              <w:ind w:firstLine="0"/>
              <w:rPr>
                <w:ins w:id="12903" w:author="Okot" w:date="2020-01-29T12:38:00Z"/>
                <w:b/>
                <w:i/>
                <w:rPrChange w:id="12904" w:author="Okot" w:date="2020-03-26T11:38:00Z">
                  <w:rPr>
                    <w:ins w:id="12905" w:author="Okot" w:date="2020-01-29T12:38:00Z"/>
                    <w:b/>
                  </w:rPr>
                </w:rPrChange>
              </w:rPr>
            </w:pPr>
            <w:ins w:id="12906" w:author="Okot" w:date="2020-01-29T12:43:00Z">
              <w:r w:rsidRPr="001E2F33">
                <w:rPr>
                  <w:b/>
                  <w:i/>
                  <w:rPrChange w:id="12907" w:author="Okot" w:date="2020-03-26T11:38:00Z">
                    <w:rPr/>
                  </w:rPrChange>
                </w:rPr>
                <w:t>user</w:t>
              </w:r>
            </w:ins>
            <w:ins w:id="12908" w:author="Okot" w:date="2020-03-26T11:23:00Z">
              <w:r w:rsidRPr="001E2F33">
                <w:rPr>
                  <w:b/>
                  <w:i/>
                  <w:rPrChange w:id="12909" w:author="Okot" w:date="2020-03-26T11:38:00Z">
                    <w:rPr/>
                  </w:rPrChange>
                </w:rPr>
                <w:t>Save</w:t>
              </w:r>
            </w:ins>
            <w:ins w:id="12910" w:author="Okot" w:date="2020-01-29T12:43:00Z">
              <w:r w:rsidRPr="001E2F33">
                <w:rPr>
                  <w:b/>
                  <w:i/>
                  <w:rPrChange w:id="12911" w:author="Okot" w:date="2020-03-26T11:38:00Z">
                    <w:rPr/>
                  </w:rPrChange>
                </w:rPr>
                <w:t>(string</w:t>
              </w:r>
            </w:ins>
            <w:ins w:id="12912" w:author="Okot" w:date="2020-03-26T11:23:00Z">
              <w:r w:rsidRPr="001E2F33">
                <w:rPr>
                  <w:b/>
                  <w:i/>
                  <w:rPrChange w:id="12913" w:author="Okot" w:date="2020-03-26T11:38:00Z">
                    <w:rPr/>
                  </w:rPrChange>
                </w:rPr>
                <w:t>,string</w:t>
              </w:r>
            </w:ins>
            <w:ins w:id="12914" w:author="Okot" w:date="2020-01-29T12:43:00Z">
              <w:r w:rsidRPr="001E2F33">
                <w:rPr>
                  <w:b/>
                  <w:i/>
                  <w:rPrChange w:id="12915" w:author="Okot" w:date="2020-03-26T11:38:00Z">
                    <w:rPr/>
                  </w:rPrChange>
                </w:rPr>
                <w:t>)</w:t>
              </w:r>
            </w:ins>
          </w:p>
        </w:tc>
        <w:tc>
          <w:tcPr>
            <w:tcW w:w="1924" w:type="dxa"/>
            <w:tcPrChange w:id="12916" w:author="Okot" w:date="2020-03-26T11:39:00Z">
              <w:tcPr>
                <w:tcW w:w="1924" w:type="dxa"/>
              </w:tcPr>
            </w:tcPrChange>
          </w:tcPr>
          <w:p w14:paraId="0451A447" w14:textId="44867E00" w:rsidR="001E2F33" w:rsidRDefault="001E2F33" w:rsidP="00A57085">
            <w:pPr>
              <w:ind w:firstLine="0"/>
              <w:rPr>
                <w:ins w:id="12917" w:author="Okot" w:date="2020-01-29T12:39:00Z"/>
              </w:rPr>
            </w:pPr>
            <w:ins w:id="12918" w:author="Okot" w:date="2020-03-26T11:38:00Z">
              <w:r>
                <w:t>Zwrócona zostaje wartość „success”</w:t>
              </w:r>
            </w:ins>
          </w:p>
        </w:tc>
        <w:tc>
          <w:tcPr>
            <w:tcW w:w="1158" w:type="dxa"/>
            <w:tcPrChange w:id="12919" w:author="Okot" w:date="2020-03-26T11:39:00Z">
              <w:tcPr>
                <w:tcW w:w="1158" w:type="dxa"/>
                <w:gridSpan w:val="2"/>
              </w:tcPr>
            </w:tcPrChange>
          </w:tcPr>
          <w:p w14:paraId="22322FA9" w14:textId="5FD8340C" w:rsidR="001E2F33" w:rsidRDefault="001E2F33" w:rsidP="00A57085">
            <w:pPr>
              <w:ind w:firstLine="0"/>
              <w:rPr>
                <w:ins w:id="12920" w:author="Okot" w:date="2020-01-29T12:38:00Z"/>
              </w:rPr>
            </w:pPr>
          </w:p>
        </w:tc>
        <w:tc>
          <w:tcPr>
            <w:tcW w:w="1701" w:type="dxa"/>
            <w:tcPrChange w:id="12921" w:author="Okot" w:date="2020-03-26T11:39:00Z">
              <w:tcPr>
                <w:tcW w:w="1701" w:type="dxa"/>
                <w:gridSpan w:val="2"/>
              </w:tcPr>
            </w:tcPrChange>
          </w:tcPr>
          <w:p w14:paraId="1F6E70B4" w14:textId="77777777" w:rsidR="001E2F33" w:rsidRDefault="001E2F33" w:rsidP="00A57085">
            <w:pPr>
              <w:ind w:firstLine="0"/>
              <w:rPr>
                <w:ins w:id="12922" w:author="Okot" w:date="2020-01-29T12:46:00Z"/>
              </w:rPr>
            </w:pPr>
          </w:p>
        </w:tc>
        <w:tc>
          <w:tcPr>
            <w:tcW w:w="2268" w:type="dxa"/>
            <w:tcPrChange w:id="12923" w:author="Okot" w:date="2020-03-26T11:39:00Z">
              <w:tcPr>
                <w:tcW w:w="2268" w:type="dxa"/>
              </w:tcPr>
            </w:tcPrChange>
          </w:tcPr>
          <w:p w14:paraId="11138FD6" w14:textId="04933BEC" w:rsidR="001E2F33" w:rsidRDefault="001E2F33" w:rsidP="00A57085">
            <w:pPr>
              <w:ind w:firstLine="0"/>
              <w:rPr>
                <w:ins w:id="12924" w:author="Okot" w:date="2020-01-29T12:44:00Z"/>
              </w:rPr>
            </w:pPr>
          </w:p>
        </w:tc>
      </w:tr>
      <w:tr w:rsidR="001E2F33" w14:paraId="21654B3C" w14:textId="77777777" w:rsidTr="001E2F33">
        <w:tblPrEx>
          <w:tblPrExChange w:id="12925" w:author="Okot" w:date="2020-03-26T11:39:00Z">
            <w:tblPrEx>
              <w:tblW w:w="9067" w:type="dxa"/>
              <w:tblLayout w:type="fixed"/>
            </w:tblPrEx>
          </w:tblPrExChange>
        </w:tblPrEx>
        <w:trPr>
          <w:ins w:id="12926" w:author="Okot" w:date="2020-03-26T11:38:00Z"/>
          <w:trPrChange w:id="12927" w:author="Okot" w:date="2020-03-26T11:39:00Z">
            <w:trPr>
              <w:gridAfter w:val="0"/>
            </w:trPr>
          </w:trPrChange>
        </w:trPr>
        <w:tc>
          <w:tcPr>
            <w:tcW w:w="2547" w:type="dxa"/>
            <w:vMerge/>
            <w:tcPrChange w:id="12928" w:author="Okot" w:date="2020-03-26T11:39:00Z">
              <w:tcPr>
                <w:tcW w:w="2016" w:type="dxa"/>
                <w:vMerge/>
              </w:tcPr>
            </w:tcPrChange>
          </w:tcPr>
          <w:p w14:paraId="29848F94" w14:textId="77777777" w:rsidR="001E2F33" w:rsidRDefault="001E2F33" w:rsidP="00F16F28">
            <w:pPr>
              <w:ind w:firstLine="0"/>
              <w:rPr>
                <w:ins w:id="12929" w:author="Okot" w:date="2020-03-26T11:38:00Z"/>
              </w:rPr>
            </w:pPr>
          </w:p>
        </w:tc>
        <w:tc>
          <w:tcPr>
            <w:tcW w:w="1924" w:type="dxa"/>
            <w:tcPrChange w:id="12930" w:author="Okot" w:date="2020-03-26T11:39:00Z">
              <w:tcPr>
                <w:tcW w:w="1924" w:type="dxa"/>
              </w:tcPr>
            </w:tcPrChange>
          </w:tcPr>
          <w:p w14:paraId="5D84E4E0" w14:textId="41714BC2" w:rsidR="001E2F33" w:rsidRDefault="001E2F33" w:rsidP="00A57085">
            <w:pPr>
              <w:ind w:firstLine="0"/>
              <w:rPr>
                <w:ins w:id="12931" w:author="Okot" w:date="2020-03-26T11:38:00Z"/>
              </w:rPr>
            </w:pPr>
            <w:ins w:id="12932" w:author="Okot" w:date="2020-03-26T11:38:00Z">
              <w:r>
                <w:t>Zwrócona zostaje wartość różna od „success”</w:t>
              </w:r>
            </w:ins>
          </w:p>
        </w:tc>
        <w:tc>
          <w:tcPr>
            <w:tcW w:w="1158" w:type="dxa"/>
            <w:tcPrChange w:id="12933" w:author="Okot" w:date="2020-03-26T11:39:00Z">
              <w:tcPr>
                <w:tcW w:w="1158" w:type="dxa"/>
                <w:gridSpan w:val="2"/>
              </w:tcPr>
            </w:tcPrChange>
          </w:tcPr>
          <w:p w14:paraId="4E4D437C" w14:textId="77777777" w:rsidR="001E2F33" w:rsidRDefault="001E2F33" w:rsidP="00A57085">
            <w:pPr>
              <w:ind w:firstLine="0"/>
              <w:rPr>
                <w:ins w:id="12934" w:author="Okot" w:date="2020-03-26T11:38:00Z"/>
              </w:rPr>
            </w:pPr>
          </w:p>
        </w:tc>
        <w:tc>
          <w:tcPr>
            <w:tcW w:w="1701" w:type="dxa"/>
            <w:tcPrChange w:id="12935" w:author="Okot" w:date="2020-03-26T11:39:00Z">
              <w:tcPr>
                <w:tcW w:w="1701" w:type="dxa"/>
                <w:gridSpan w:val="2"/>
              </w:tcPr>
            </w:tcPrChange>
          </w:tcPr>
          <w:p w14:paraId="0522CB49" w14:textId="77777777" w:rsidR="001E2F33" w:rsidRDefault="001E2F33" w:rsidP="00A57085">
            <w:pPr>
              <w:ind w:firstLine="0"/>
              <w:rPr>
                <w:ins w:id="12936" w:author="Okot" w:date="2020-03-26T11:38:00Z"/>
              </w:rPr>
            </w:pPr>
          </w:p>
        </w:tc>
        <w:tc>
          <w:tcPr>
            <w:tcW w:w="2268" w:type="dxa"/>
            <w:tcPrChange w:id="12937" w:author="Okot" w:date="2020-03-26T11:39:00Z">
              <w:tcPr>
                <w:tcW w:w="2268" w:type="dxa"/>
              </w:tcPr>
            </w:tcPrChange>
          </w:tcPr>
          <w:p w14:paraId="22DD5DD4" w14:textId="77777777" w:rsidR="001E2F33" w:rsidRDefault="001E2F33" w:rsidP="00A57085">
            <w:pPr>
              <w:ind w:firstLine="0"/>
              <w:rPr>
                <w:ins w:id="12938" w:author="Okot" w:date="2020-03-26T11:38:00Z"/>
              </w:rPr>
            </w:pPr>
          </w:p>
        </w:tc>
      </w:tr>
    </w:tbl>
    <w:p w14:paraId="3C77EFAF" w14:textId="77777777" w:rsidR="000B2E14" w:rsidRPr="00F92309" w:rsidRDefault="000B2E14">
      <w:pPr>
        <w:ind w:firstLine="0"/>
        <w:rPr>
          <w:ins w:id="12939" w:author="Okot" w:date="2020-01-28T16:22:00Z"/>
        </w:rPr>
        <w:pPrChange w:id="12940" w:author="Okot" w:date="2020-01-29T12:30:00Z">
          <w:pPr>
            <w:pStyle w:val="Nagwek2"/>
          </w:pPr>
        </w:pPrChange>
      </w:pPr>
    </w:p>
    <w:p w14:paraId="46ABB1C1" w14:textId="3E6236C9" w:rsidR="001B1DCB" w:rsidRDefault="00AD05FA" w:rsidP="00D404B4">
      <w:ins w:id="12941" w:author="Okot" w:date="2020-01-29T12:51:00Z">
        <w:r>
          <w:lastRenderedPageBreak/>
          <w:t>W ramach testu sprawdzany będzie proces rejestracji nowego użytkownika oraz tworzeniu jego rekordu na bazie danych. Dzi</w:t>
        </w:r>
      </w:ins>
      <w:ins w:id="12942" w:author="Okot" w:date="2020-01-29T12:52:00Z">
        <w:r>
          <w:t>ęki niemu</w:t>
        </w:r>
      </w:ins>
      <w:ins w:id="12943" w:author="Okot" w:date="2020-01-29T12:49:00Z">
        <w:r w:rsidR="00A73F79">
          <w:t xml:space="preserve"> zostanie uzyskana pewność, że proces przebiega poprawnie.</w:t>
        </w:r>
      </w:ins>
    </w:p>
    <w:p w14:paraId="58DCA17F" w14:textId="77777777" w:rsidR="00D404B4" w:rsidRDefault="00D404B4" w:rsidP="00D404B4">
      <w:pPr>
        <w:rPr>
          <w:ins w:id="12944" w:author="Okot" w:date="2020-01-30T14:10:00Z"/>
          <w:rFonts w:eastAsiaTheme="majorEastAsia" w:cstheme="majorBidi"/>
          <w:szCs w:val="26"/>
        </w:rPr>
      </w:pPr>
    </w:p>
    <w:p w14:paraId="7842B90F" w14:textId="77777777" w:rsidR="004763C9" w:rsidRPr="0003742D" w:rsidDel="000B2E14" w:rsidRDefault="004763C9">
      <w:pPr>
        <w:rPr>
          <w:del w:id="12945" w:author="Okot" w:date="2020-01-29T12:41:00Z"/>
        </w:rPr>
        <w:pPrChange w:id="12946" w:author="Okot" w:date="2020-01-28T15:23:00Z">
          <w:pPr>
            <w:ind w:firstLine="0"/>
          </w:pPr>
        </w:pPrChange>
      </w:pPr>
    </w:p>
    <w:p w14:paraId="090FFD92" w14:textId="6AE0B6C7" w:rsidR="00573E70" w:rsidRDefault="0003742D" w:rsidP="00573E70">
      <w:pPr>
        <w:pStyle w:val="Nagwek2"/>
        <w:rPr>
          <w:ins w:id="12947" w:author="Okot" w:date="2020-01-27T17:14:00Z"/>
        </w:rPr>
      </w:pPr>
      <w:del w:id="12948" w:author="Okot" w:date="2019-11-19T20:55:00Z">
        <w:r w:rsidDel="00262253">
          <w:delText>4.</w:delText>
        </w:r>
      </w:del>
      <w:bookmarkStart w:id="12949" w:name="_Toc35941966"/>
      <w:ins w:id="12950" w:author="Okot" w:date="2019-11-19T20:55:00Z">
        <w:r w:rsidR="00262253">
          <w:t>5.3</w:t>
        </w:r>
      </w:ins>
      <w:del w:id="12951" w:author="Okot" w:date="2019-11-19T20:55:00Z">
        <w:r w:rsidDel="00262253">
          <w:delText>4</w:delText>
        </w:r>
      </w:del>
      <w:r>
        <w:t>.</w:t>
      </w:r>
      <w:del w:id="12952" w:author="Okot" w:date="2020-01-28T15:23:00Z">
        <w:r w:rsidDel="00EB77F1">
          <w:delText>4</w:delText>
        </w:r>
      </w:del>
      <w:ins w:id="12953" w:author="Okot" w:date="2020-01-28T15:23:00Z">
        <w:r w:rsidR="00EB77F1">
          <w:t>5</w:t>
        </w:r>
      </w:ins>
      <w:r w:rsidR="00573E70">
        <w:t>. Implementacja</w:t>
      </w:r>
      <w:bookmarkEnd w:id="12949"/>
    </w:p>
    <w:p w14:paraId="42DD14BF" w14:textId="77777777" w:rsidR="00D26923" w:rsidRDefault="00D26923">
      <w:pPr>
        <w:rPr>
          <w:ins w:id="12954" w:author="Okot" w:date="2020-01-27T17:14:00Z"/>
        </w:rPr>
        <w:pPrChange w:id="12955" w:author="Okot" w:date="2020-01-27T17:14:00Z">
          <w:pPr>
            <w:pStyle w:val="Nagwek2"/>
          </w:pPr>
        </w:pPrChange>
      </w:pPr>
    </w:p>
    <w:p w14:paraId="3671B25D" w14:textId="35EB18C3" w:rsidR="00D26923" w:rsidRPr="00F92309" w:rsidRDefault="00D26923">
      <w:pPr>
        <w:pPrChange w:id="12956" w:author="Okot" w:date="2020-01-27T17:14:00Z">
          <w:pPr>
            <w:pStyle w:val="Nagwek2"/>
          </w:pPr>
        </w:pPrChange>
      </w:pPr>
      <w:ins w:id="12957" w:author="Okot" w:date="2020-01-27T17:15:00Z">
        <w:r>
          <w:t>W niniejszym rozdziale zostaną szczegółowo omówione kolej</w:t>
        </w:r>
        <w:r w:rsidR="005B4E8B">
          <w:t>ne etapy implementacji projektu pocz</w:t>
        </w:r>
      </w:ins>
      <w:ins w:id="12958" w:author="Okot" w:date="2020-01-27T17:16:00Z">
        <w:r w:rsidR="005B4E8B">
          <w:t>ąwszy od przygotowania środowiska.</w:t>
        </w:r>
      </w:ins>
    </w:p>
    <w:p w14:paraId="36475790" w14:textId="77777777" w:rsidR="00F23897" w:rsidRDefault="00F23897" w:rsidP="00F23897">
      <w:pPr>
        <w:ind w:firstLine="0"/>
        <w:rPr>
          <w:ins w:id="12959" w:author="Okot" w:date="2020-01-30T14:11:00Z"/>
        </w:rPr>
      </w:pPr>
    </w:p>
    <w:p w14:paraId="23A9155C" w14:textId="52FCAEC4" w:rsidR="0009551B" w:rsidRDefault="0009551B">
      <w:pPr>
        <w:pStyle w:val="Nagwek2"/>
        <w:rPr>
          <w:ins w:id="12960" w:author="Okot" w:date="2020-01-30T14:12:00Z"/>
        </w:rPr>
        <w:pPrChange w:id="12961" w:author="Okot" w:date="2020-01-30T16:57:00Z">
          <w:pPr>
            <w:ind w:firstLine="0"/>
          </w:pPr>
        </w:pPrChange>
      </w:pPr>
      <w:bookmarkStart w:id="12962" w:name="_Toc35941967"/>
      <w:ins w:id="12963" w:author="Okot" w:date="2020-01-30T14:11:00Z">
        <w:r>
          <w:t>5.3.5.1. Przygotowanie środowiska deweloperskiego.</w:t>
        </w:r>
      </w:ins>
      <w:bookmarkEnd w:id="12962"/>
    </w:p>
    <w:p w14:paraId="0430D1EF" w14:textId="77777777" w:rsidR="00DB68BE" w:rsidRDefault="00DB68BE" w:rsidP="00F23897">
      <w:pPr>
        <w:ind w:firstLine="0"/>
        <w:rPr>
          <w:ins w:id="12964" w:author="Okot" w:date="2020-01-30T14:12:00Z"/>
        </w:rPr>
      </w:pPr>
    </w:p>
    <w:p w14:paraId="344C0B63" w14:textId="77777777" w:rsidR="009477A8" w:rsidRDefault="00EB4E79">
      <w:pPr>
        <w:rPr>
          <w:ins w:id="12965" w:author="Okot" w:date="2020-01-30T14:55:00Z"/>
        </w:rPr>
        <w:pPrChange w:id="12966" w:author="Okot" w:date="2020-01-30T14:41:00Z">
          <w:pPr>
            <w:ind w:firstLine="0"/>
          </w:pPr>
        </w:pPrChange>
      </w:pPr>
      <w:ins w:id="12967" w:author="Okot" w:date="2020-01-30T14:41:00Z">
        <w:r>
          <w:t>Zdecydowano, że serwer aplikacji i bazy danych zostanie umieszczony na prywatnym serwerze wirtualnym</w:t>
        </w:r>
      </w:ins>
      <w:ins w:id="12968" w:author="Okot" w:date="2020-01-30T14:42:00Z">
        <w:r>
          <w:t> (VPS) od dostawcy OVH, z kt</w:t>
        </w:r>
      </w:ins>
      <w:ins w:id="12969" w:author="Okot" w:date="2020-01-30T14:43:00Z">
        <w:r>
          <w:t xml:space="preserve">órego usług już wcześniej korzystano. </w:t>
        </w:r>
      </w:ins>
      <w:ins w:id="12970" w:author="Okot" w:date="2020-01-30T14:44:00Z">
        <w:r>
          <w:t>Postanowiono już na tym etapie używać zewn</w:t>
        </w:r>
      </w:ins>
      <w:ins w:id="12971" w:author="Okot" w:date="2020-01-30T14:45:00Z">
        <w:r>
          <w:t xml:space="preserve">ętrznego serwera, żeby zapewnić sobie możliwość pracy nad aplikacją z dowolnego miejsca na </w:t>
        </w:r>
      </w:ins>
      <w:ins w:id="12972" w:author="Okot" w:date="2020-01-30T14:46:00Z">
        <w:r>
          <w:t>świecie i uniezależnić się od jednego urządzenia.</w:t>
        </w:r>
      </w:ins>
    </w:p>
    <w:p w14:paraId="3DB872FB" w14:textId="77777777" w:rsidR="009477A8" w:rsidRDefault="009477A8" w:rsidP="00F92309">
      <w:pPr>
        <w:ind w:firstLine="0"/>
        <w:rPr>
          <w:ins w:id="12973" w:author="Okot" w:date="2020-01-30T14:55:00Z"/>
        </w:rPr>
      </w:pPr>
    </w:p>
    <w:p w14:paraId="5FF2739F" w14:textId="28EEC187" w:rsidR="00DB68BE" w:rsidRDefault="009477A8">
      <w:pPr>
        <w:ind w:firstLine="0"/>
        <w:rPr>
          <w:ins w:id="12974" w:author="Okot" w:date="2020-01-30T14:11:00Z"/>
        </w:rPr>
      </w:pPr>
      <w:ins w:id="12975"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2976" w:author="Okot" w:date="2020-01-30T14:44:00Z">
        <w:r w:rsidR="00EB4E79">
          <w:t xml:space="preserve"> </w:t>
        </w:r>
      </w:ins>
    </w:p>
    <w:p w14:paraId="2E938912" w14:textId="77777777" w:rsidR="00905856" w:rsidRDefault="00905856">
      <w:pPr>
        <w:ind w:firstLine="0"/>
        <w:jc w:val="center"/>
        <w:rPr>
          <w:ins w:id="12977" w:author="Okot" w:date="2020-01-30T14:56:00Z"/>
        </w:rPr>
        <w:pPrChange w:id="12978" w:author="Okot" w:date="2020-01-30T14:56:00Z">
          <w:pPr>
            <w:ind w:firstLine="0"/>
          </w:pPr>
        </w:pPrChange>
      </w:pPr>
    </w:p>
    <w:p w14:paraId="28A52F6F" w14:textId="4E546CAD" w:rsidR="0009551B" w:rsidRDefault="009477A8">
      <w:pPr>
        <w:ind w:firstLine="0"/>
        <w:jc w:val="center"/>
        <w:rPr>
          <w:ins w:id="12979" w:author="Okot" w:date="2020-01-30T15:03:00Z"/>
        </w:rPr>
        <w:pPrChange w:id="12980" w:author="Okot" w:date="2020-01-30T14:56:00Z">
          <w:pPr>
            <w:ind w:firstLine="0"/>
          </w:pPr>
        </w:pPrChange>
      </w:pPr>
      <w:ins w:id="12981" w:author="Okot" w:date="2020-01-30T14:56:00Z">
        <w:r>
          <w:t>Rys. 5.</w:t>
        </w:r>
      </w:ins>
      <w:ins w:id="12982" w:author="Okot" w:date="2020-01-30T14:57:00Z">
        <w:r w:rsidR="00905856">
          <w:t>20</w:t>
        </w:r>
      </w:ins>
      <w:ins w:id="12983" w:author="Okot" w:date="2020-01-30T14:56:00Z">
        <w:r>
          <w:t>. Oferta wirtualnych serwów [</w:t>
        </w:r>
      </w:ins>
      <w:ins w:id="12984" w:author="Okot" w:date="2020-01-31T14:59:00Z">
        <w:r w:rsidR="003C3154">
          <w:t>20</w:t>
        </w:r>
      </w:ins>
      <w:del w:id="12985" w:author="Okot" w:date="2020-03-24T11:10:00Z">
        <w:r w:rsidR="005A135C" w:rsidDel="003C3154">
          <w:delText>5</w:delText>
        </w:r>
      </w:del>
      <w:ins w:id="12986" w:author="Okot" w:date="2020-01-30T14:56:00Z">
        <w:r>
          <w:t>].</w:t>
        </w:r>
      </w:ins>
    </w:p>
    <w:p w14:paraId="1D258CED" w14:textId="77777777" w:rsidR="00905856" w:rsidRDefault="00905856">
      <w:pPr>
        <w:ind w:firstLine="0"/>
        <w:jc w:val="center"/>
        <w:rPr>
          <w:ins w:id="12987" w:author="Okot" w:date="2020-01-30T15:03:00Z"/>
        </w:rPr>
        <w:pPrChange w:id="12988" w:author="Okot" w:date="2020-01-30T14:56:00Z">
          <w:pPr>
            <w:ind w:firstLine="0"/>
          </w:pPr>
        </w:pPrChange>
      </w:pPr>
    </w:p>
    <w:p w14:paraId="449C2329" w14:textId="6DE0A590" w:rsidR="00905856" w:rsidRDefault="00905856">
      <w:pPr>
        <w:rPr>
          <w:ins w:id="12989" w:author="Okot" w:date="2020-01-30T15:06:00Z"/>
        </w:rPr>
        <w:pPrChange w:id="12990" w:author="Okot" w:date="2020-01-30T15:03:00Z">
          <w:pPr>
            <w:ind w:firstLine="0"/>
          </w:pPr>
        </w:pPrChange>
      </w:pPr>
      <w:ins w:id="12991" w:author="Okot" w:date="2020-01-30T15:03:00Z">
        <w:r>
          <w:t>Na powyższym rysunku można zobaczyć ofertę wirtualnych serw</w:t>
        </w:r>
      </w:ins>
      <w:ins w:id="12992" w:author="Okot" w:date="2020-01-30T16:58:00Z">
        <w:r w:rsidR="005E73A7">
          <w:t>er</w:t>
        </w:r>
      </w:ins>
      <w:ins w:id="12993" w:author="Okot" w:date="2020-01-30T15:03:00Z">
        <w:r>
          <w:t>ów</w:t>
        </w:r>
      </w:ins>
      <w:ins w:id="12994" w:author="Okot" w:date="2020-01-30T16:58:00Z">
        <w:r w:rsidR="005E73A7">
          <w:t>,</w:t>
        </w:r>
      </w:ins>
      <w:ins w:id="12995" w:author="Okot" w:date="2020-01-30T15:03:00Z">
        <w:r>
          <w:t xml:space="preserve"> jaka jest dostępna dla klientów OVH. </w:t>
        </w:r>
      </w:ins>
      <w:ins w:id="12996" w:author="Okot" w:date="2020-01-30T15:04:00Z">
        <w:r>
          <w:t>Zdecydowano się na najtańszą opcję, ponieważ jej parametry są wystarczające na chwil</w:t>
        </w:r>
      </w:ins>
      <w:ins w:id="12997" w:author="Okot" w:date="2020-01-30T15:06:00Z">
        <w:r w:rsidR="00AF0AEB">
          <w:t>ę</w:t>
        </w:r>
      </w:ins>
      <w:ins w:id="12998" w:author="Okot" w:date="2020-01-30T15:05:00Z">
        <w:r>
          <w:t xml:space="preserve"> obecną, a jeśli w przyszłości zaistniałaby konieczność</w:t>
        </w:r>
        <w:r w:rsidR="00AF0AEB">
          <w:t xml:space="preserve"> rozbudowy, to jest </w:t>
        </w:r>
      </w:ins>
      <w:ins w:id="12999" w:author="Okot" w:date="2020-01-30T15:06:00Z">
        <w:r w:rsidR="00AF0AEB">
          <w:t>bezproblemowa</w:t>
        </w:r>
      </w:ins>
      <w:ins w:id="13000" w:author="Okot" w:date="2020-01-30T15:05:00Z">
        <w:r w:rsidR="00AF0AEB">
          <w:t>.</w:t>
        </w:r>
      </w:ins>
    </w:p>
    <w:p w14:paraId="1DD96EA1" w14:textId="232D5633" w:rsidR="00AF0AEB" w:rsidRDefault="00AF0AEB">
      <w:pPr>
        <w:rPr>
          <w:ins w:id="13001" w:author="Okot" w:date="2020-01-30T15:06:00Z"/>
        </w:rPr>
        <w:pPrChange w:id="13002" w:author="Okot" w:date="2020-01-30T15:03:00Z">
          <w:pPr>
            <w:ind w:firstLine="0"/>
          </w:pPr>
        </w:pPrChange>
      </w:pPr>
      <w:ins w:id="13003" w:author="Okot" w:date="2020-01-30T15:06:00Z">
        <w:r>
          <w:t>Na kolejnym rysunku przedstawiono szczegółowo</w:t>
        </w:r>
      </w:ins>
      <w:ins w:id="13004" w:author="Okot" w:date="2020-01-30T15:08:00Z">
        <w:r w:rsidR="00752E61">
          <w:t xml:space="preserve"> opcje dostępne do wyboru</w:t>
        </w:r>
        <w:r>
          <w:t xml:space="preserve"> przy finalizacji zakupu.</w:t>
        </w:r>
      </w:ins>
    </w:p>
    <w:p w14:paraId="772D05B8" w14:textId="77777777" w:rsidR="00AF0AEB" w:rsidRDefault="00AF0AEB" w:rsidP="00F92309">
      <w:pPr>
        <w:ind w:firstLine="0"/>
        <w:rPr>
          <w:ins w:id="13005" w:author="Okot" w:date="2020-01-30T15:06:00Z"/>
        </w:rPr>
      </w:pPr>
    </w:p>
    <w:p w14:paraId="08183894" w14:textId="25E04F97" w:rsidR="00AF0AEB" w:rsidRDefault="00AF0AEB">
      <w:pPr>
        <w:ind w:firstLine="0"/>
        <w:rPr>
          <w:ins w:id="13006" w:author="Okot" w:date="2020-01-30T14:56:00Z"/>
        </w:rPr>
      </w:pPr>
      <w:ins w:id="13007"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96">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3008" w:author="Okot" w:date="2020-01-30T15:07:00Z"/>
        </w:rPr>
        <w:pPrChange w:id="13009" w:author="Okot" w:date="2020-01-30T14:56:00Z">
          <w:pPr>
            <w:ind w:firstLine="0"/>
          </w:pPr>
        </w:pPrChange>
      </w:pPr>
    </w:p>
    <w:p w14:paraId="1094EAD3" w14:textId="2097B7C5" w:rsidR="00AF0AEB" w:rsidRDefault="00AF0AEB">
      <w:pPr>
        <w:ind w:firstLine="0"/>
        <w:jc w:val="center"/>
        <w:rPr>
          <w:ins w:id="13010" w:author="Okot" w:date="2020-01-30T15:07:00Z"/>
        </w:rPr>
        <w:pPrChange w:id="13011" w:author="Okot" w:date="2020-01-30T14:56:00Z">
          <w:pPr>
            <w:ind w:firstLine="0"/>
          </w:pPr>
        </w:pPrChange>
      </w:pPr>
      <w:ins w:id="13012" w:author="Okot" w:date="2020-01-30T15:07:00Z">
        <w:r>
          <w:t>Rys. 5.21. Szczegółowe parametry wybranego serwera [</w:t>
        </w:r>
      </w:ins>
      <w:ins w:id="13013" w:author="Okot" w:date="2020-01-31T14:59:00Z">
        <w:r w:rsidR="003C3154">
          <w:t>20</w:t>
        </w:r>
      </w:ins>
      <w:del w:id="13014" w:author="Okot" w:date="2020-03-24T11:10:00Z">
        <w:r w:rsidR="005A135C" w:rsidDel="003C3154">
          <w:delText>5</w:delText>
        </w:r>
      </w:del>
      <w:ins w:id="13015" w:author="Okot" w:date="2020-01-30T15:07:00Z">
        <w:r>
          <w:t>].</w:t>
        </w:r>
      </w:ins>
    </w:p>
    <w:p w14:paraId="3DE67497" w14:textId="77777777" w:rsidR="00AF0AEB" w:rsidRDefault="00AF0AEB">
      <w:pPr>
        <w:ind w:firstLine="0"/>
        <w:jc w:val="center"/>
        <w:rPr>
          <w:ins w:id="13016" w:author="Okot" w:date="2020-01-30T15:08:00Z"/>
        </w:rPr>
        <w:pPrChange w:id="13017" w:author="Okot" w:date="2020-01-30T14:56:00Z">
          <w:pPr>
            <w:ind w:firstLine="0"/>
          </w:pPr>
        </w:pPrChange>
      </w:pPr>
    </w:p>
    <w:p w14:paraId="0887A4FB" w14:textId="05195D01" w:rsidR="00AF0AEB" w:rsidRDefault="00AF0AEB">
      <w:pPr>
        <w:tabs>
          <w:tab w:val="left" w:pos="7407"/>
        </w:tabs>
        <w:rPr>
          <w:ins w:id="13018" w:author="Okot" w:date="2020-01-30T15:32:00Z"/>
        </w:rPr>
        <w:pPrChange w:id="13019" w:author="Okot" w:date="2020-01-30T15:10:00Z">
          <w:pPr>
            <w:ind w:firstLine="0"/>
          </w:pPr>
        </w:pPrChange>
      </w:pPr>
      <w:ins w:id="13020" w:author="Okot" w:date="2020-01-30T15:08:00Z">
        <w:r>
          <w:t xml:space="preserve">Zdecydowano się na system operacyjny </w:t>
        </w:r>
      </w:ins>
      <w:ins w:id="13021" w:author="Okot" w:date="2020-01-30T15:09:00Z">
        <w:r>
          <w:t>Ubuntu ze względu na to,</w:t>
        </w:r>
      </w:ins>
      <w:ins w:id="13022" w:author="Okot" w:date="2020-01-30T15:10:00Z">
        <w:r>
          <w:t xml:space="preserve"> że jest to nowoczesna dystrybucja z aktualnym zestawem pakietów, a jednocześnie edycja LTS</w:t>
        </w:r>
      </w:ins>
      <w:ins w:id="13023" w:author="Okot" w:date="2020-01-30T15:11:00Z">
        <w:r>
          <w:t> (18.04) zapewnia stabilność. Dodatkowo obsługa systemu Ubuntu jest bardzo wygodna i intuicyjna (w przeciwieństwie do chociażby Archa), co by</w:t>
        </w:r>
      </w:ins>
      <w:ins w:id="13024"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3025" w:author="Okot" w:date="2020-01-30T15:58:00Z"/>
        </w:rPr>
        <w:pPrChange w:id="13026" w:author="Okot" w:date="2020-01-30T15:58:00Z">
          <w:pPr>
            <w:ind w:firstLine="0"/>
          </w:pPr>
        </w:pPrChange>
      </w:pPr>
      <w:ins w:id="13027" w:author="Okot" w:date="2020-01-30T15:32:00Z">
        <w:r>
          <w:t xml:space="preserve">Po opłaceniu serwera, otrzymano dane dostępowe. </w:t>
        </w:r>
      </w:ins>
    </w:p>
    <w:p w14:paraId="0BBA9E3C" w14:textId="77777777" w:rsidR="003C4A42" w:rsidRDefault="003C4A42">
      <w:pPr>
        <w:tabs>
          <w:tab w:val="left" w:pos="7407"/>
        </w:tabs>
        <w:jc w:val="left"/>
        <w:rPr>
          <w:ins w:id="13028" w:author="Okot" w:date="2020-01-30T15:37:00Z"/>
        </w:rPr>
        <w:pPrChange w:id="13029" w:author="Okot" w:date="2020-01-30T15:58:00Z">
          <w:pPr>
            <w:ind w:firstLine="0"/>
          </w:pPr>
        </w:pPrChange>
      </w:pPr>
    </w:p>
    <w:p w14:paraId="15082E2B" w14:textId="2B7176E3" w:rsidR="008D4D75" w:rsidRDefault="008D4D75">
      <w:pPr>
        <w:tabs>
          <w:tab w:val="left" w:pos="7407"/>
        </w:tabs>
        <w:ind w:firstLine="0"/>
        <w:jc w:val="center"/>
        <w:rPr>
          <w:ins w:id="13030" w:author="Okot" w:date="2020-01-30T15:09:00Z"/>
        </w:rPr>
        <w:pPrChange w:id="13031" w:author="Okot" w:date="2020-01-30T15:38:00Z">
          <w:pPr>
            <w:ind w:firstLine="0"/>
          </w:pPr>
        </w:pPrChange>
      </w:pPr>
      <w:ins w:id="13032" w:author="Okot" w:date="2020-01-30T15:37:00Z">
        <w:r>
          <w:rPr>
            <w:noProof/>
            <w:lang w:eastAsia="pl-PL"/>
          </w:rPr>
          <w:drawing>
            <wp:inline distT="0" distB="0" distL="0" distR="0" wp14:anchorId="3AEABE1A" wp14:editId="232C753B">
              <wp:extent cx="4964400" cy="2916000"/>
              <wp:effectExtent l="190500" t="190500" r="198755" b="18923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64400" cy="2916000"/>
                      </a:xfrm>
                      <a:prstGeom prst="rect">
                        <a:avLst/>
                      </a:prstGeom>
                      <a:ln>
                        <a:noFill/>
                      </a:ln>
                      <a:effectLst>
                        <a:outerShdw blurRad="190500" algn="tl" rotWithShape="0">
                          <a:srgbClr val="000000">
                            <a:alpha val="70000"/>
                          </a:srgbClr>
                        </a:outerShdw>
                      </a:effectLst>
                    </pic:spPr>
                  </pic:pic>
                </a:graphicData>
              </a:graphic>
            </wp:inline>
          </w:drawing>
        </w:r>
      </w:ins>
    </w:p>
    <w:p w14:paraId="5DEC27FB" w14:textId="609355FA" w:rsidR="00AF0AEB" w:rsidRDefault="008D4D75">
      <w:pPr>
        <w:jc w:val="center"/>
        <w:rPr>
          <w:ins w:id="13033" w:author="Okot" w:date="2020-01-30T15:58:00Z"/>
        </w:rPr>
        <w:pPrChange w:id="13034" w:author="Okot" w:date="2020-01-30T15:38:00Z">
          <w:pPr>
            <w:ind w:firstLine="0"/>
          </w:pPr>
        </w:pPrChange>
      </w:pPr>
      <w:ins w:id="13035" w:author="Okot" w:date="2020-01-30T15:37:00Z">
        <w:r>
          <w:t xml:space="preserve">Rys. 5.22. </w:t>
        </w:r>
      </w:ins>
      <w:ins w:id="13036" w:author="Okot" w:date="2020-01-30T15:38:00Z">
        <w:r>
          <w:t xml:space="preserve">Panel do zarządzenia serwerem udostępniany przez </w:t>
        </w:r>
        <w:r w:rsidR="00921C80">
          <w:t>O</w:t>
        </w:r>
        <w:r>
          <w:t>V</w:t>
        </w:r>
      </w:ins>
      <w:ins w:id="13037" w:author="Okot" w:date="2020-01-30T17:20:00Z">
        <w:r w:rsidR="00921C80">
          <w:t>H</w:t>
        </w:r>
      </w:ins>
      <w:ins w:id="13038" w:author="Okot" w:date="2020-01-30T15:38:00Z">
        <w:r>
          <w:t> [</w:t>
        </w:r>
      </w:ins>
      <w:ins w:id="13039" w:author="Okot" w:date="2020-01-31T15:00:00Z">
        <w:r w:rsidR="003C3154">
          <w:t>20</w:t>
        </w:r>
      </w:ins>
      <w:del w:id="13040" w:author="Okot" w:date="2020-03-24T11:10:00Z">
        <w:r w:rsidR="005A135C" w:rsidDel="003C3154">
          <w:delText>5</w:delText>
        </w:r>
      </w:del>
      <w:ins w:id="13041" w:author="Okot" w:date="2020-01-30T15:38:00Z">
        <w:r>
          <w:t>].</w:t>
        </w:r>
      </w:ins>
    </w:p>
    <w:p w14:paraId="1155280F" w14:textId="77777777" w:rsidR="003C4A42" w:rsidRDefault="003C4A42">
      <w:pPr>
        <w:jc w:val="center"/>
        <w:rPr>
          <w:ins w:id="13042" w:author="Okot" w:date="2020-01-30T15:58:00Z"/>
        </w:rPr>
        <w:pPrChange w:id="13043" w:author="Okot" w:date="2020-01-30T15:38:00Z">
          <w:pPr>
            <w:ind w:firstLine="0"/>
          </w:pPr>
        </w:pPrChange>
      </w:pPr>
    </w:p>
    <w:p w14:paraId="0AEE8D23" w14:textId="2EA40B22" w:rsidR="003C4A42" w:rsidRDefault="003C4A42" w:rsidP="00D404B4">
      <w:ins w:id="13044" w:author="Okot" w:date="2020-01-30T15:58:00Z">
        <w:r>
          <w:t xml:space="preserve">Pierwszym krokiem po wejściu do panelu zarządzania była zmiana hasła dla </w:t>
        </w:r>
        <w:r w:rsidRPr="00752E61">
          <w:rPr>
            <w:i/>
            <w:rPrChange w:id="13045" w:author="Okot" w:date="2020-03-24T08:08:00Z">
              <w:rPr/>
            </w:rPrChange>
          </w:rPr>
          <w:t>roota</w:t>
        </w:r>
        <w:r>
          <w:t xml:space="preserve">, ponieważ pierwotne hasło zostało wysłane na maila </w:t>
        </w:r>
        <w:r w:rsidRPr="00752E61">
          <w:rPr>
            <w:i/>
            <w:rPrChange w:id="13046" w:author="Okot" w:date="2020-03-24T08:08:00Z">
              <w:rPr/>
            </w:rPrChange>
          </w:rPr>
          <w:t>plain textem</w:t>
        </w:r>
        <w:r>
          <w:t>. Drugim krokiem było włączenie dostępu przez SSH, żeby zagwarantować wygodny, zdalny dostęp do serwera.</w:t>
        </w:r>
      </w:ins>
    </w:p>
    <w:p w14:paraId="664BED71" w14:textId="77777777" w:rsidR="00D404B4" w:rsidRDefault="00D404B4" w:rsidP="00D404B4">
      <w:pPr>
        <w:rPr>
          <w:ins w:id="13047" w:author="Okot" w:date="2020-01-30T16:04:00Z"/>
        </w:rPr>
      </w:pPr>
    </w:p>
    <w:p w14:paraId="11915C39" w14:textId="25A86AAC" w:rsidR="003C4A42" w:rsidRDefault="003C4A42" w:rsidP="00D404B4">
      <w:pPr>
        <w:ind w:firstLine="0"/>
        <w:jc w:val="center"/>
        <w:rPr>
          <w:ins w:id="13048" w:author="Okot" w:date="2020-01-30T15:37:00Z"/>
        </w:rPr>
      </w:pPr>
      <w:ins w:id="13049" w:author="Okot" w:date="2020-01-30T16:05:00Z">
        <w:r>
          <w:rPr>
            <w:noProof/>
            <w:lang w:eastAsia="pl-PL"/>
          </w:rPr>
          <w:lastRenderedPageBreak/>
          <w:drawing>
            <wp:inline distT="0" distB="0" distL="0" distR="0" wp14:anchorId="491102B4" wp14:editId="64008AB0">
              <wp:extent cx="5068800" cy="3042000"/>
              <wp:effectExtent l="190500" t="190500" r="189230" b="19685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8">
                        <a:extLst>
                          <a:ext uri="{28A0092B-C50C-407E-A947-70E740481C1C}">
                            <a14:useLocalDpi xmlns:a14="http://schemas.microsoft.com/office/drawing/2010/main" val="0"/>
                          </a:ext>
                        </a:extLst>
                      </a:blip>
                      <a:stretch>
                        <a:fillRect/>
                      </a:stretch>
                    </pic:blipFill>
                    <pic:spPr>
                      <a:xfrm>
                        <a:off x="0" y="0"/>
                        <a:ext cx="5068800" cy="3042000"/>
                      </a:xfrm>
                      <a:prstGeom prst="rect">
                        <a:avLst/>
                      </a:prstGeom>
                      <a:ln>
                        <a:noFill/>
                      </a:ln>
                      <a:effectLst>
                        <a:outerShdw blurRad="190500" algn="tl" rotWithShape="0">
                          <a:srgbClr val="000000">
                            <a:alpha val="70000"/>
                          </a:srgbClr>
                        </a:outerShdw>
                      </a:effectLst>
                    </pic:spPr>
                  </pic:pic>
                </a:graphicData>
              </a:graphic>
            </wp:inline>
          </w:drawing>
        </w:r>
      </w:ins>
    </w:p>
    <w:p w14:paraId="6758764A" w14:textId="7A42E07A" w:rsidR="00C23214" w:rsidRDefault="003C4A42">
      <w:pPr>
        <w:jc w:val="center"/>
        <w:rPr>
          <w:ins w:id="13050" w:author="Okot" w:date="2020-01-30T16:06:00Z"/>
        </w:rPr>
        <w:pPrChange w:id="13051" w:author="Okot" w:date="2020-01-30T16:05:00Z">
          <w:pPr>
            <w:ind w:firstLine="0"/>
          </w:pPr>
        </w:pPrChange>
      </w:pPr>
      <w:ins w:id="13052" w:author="Okot" w:date="2020-01-30T16:05:00Z">
        <w:r>
          <w:t>Rys. 5.23</w:t>
        </w:r>
      </w:ins>
      <w:ins w:id="13053" w:author="Okot" w:date="2020-01-30T16:06:00Z">
        <w:r>
          <w:t>. Konsola KVM zapewniana przez OVH [</w:t>
        </w:r>
      </w:ins>
      <w:ins w:id="13054" w:author="Okot" w:date="2020-01-31T15:00:00Z">
        <w:r w:rsidR="003C3154">
          <w:t>20</w:t>
        </w:r>
      </w:ins>
      <w:del w:id="13055" w:author="Okot" w:date="2020-03-24T11:10:00Z">
        <w:r w:rsidR="005A135C" w:rsidDel="003C3154">
          <w:delText>5</w:delText>
        </w:r>
      </w:del>
      <w:ins w:id="13056" w:author="Okot" w:date="2020-01-30T16:06:00Z">
        <w:r>
          <w:t>].</w:t>
        </w:r>
      </w:ins>
    </w:p>
    <w:p w14:paraId="30FF30D9" w14:textId="77777777" w:rsidR="003C4A42" w:rsidRDefault="003C4A42">
      <w:pPr>
        <w:jc w:val="center"/>
        <w:rPr>
          <w:ins w:id="13057" w:author="Okot" w:date="2020-01-30T16:06:00Z"/>
        </w:rPr>
        <w:pPrChange w:id="13058" w:author="Okot" w:date="2020-01-30T16:05:00Z">
          <w:pPr>
            <w:ind w:firstLine="0"/>
          </w:pPr>
        </w:pPrChange>
      </w:pPr>
    </w:p>
    <w:p w14:paraId="4901B7BE" w14:textId="7B23A328" w:rsidR="003C4A42" w:rsidRDefault="003C4A42">
      <w:pPr>
        <w:rPr>
          <w:ins w:id="13059" w:author="Okot" w:date="2020-01-30T16:11:00Z"/>
        </w:rPr>
        <w:pPrChange w:id="13060" w:author="Okot" w:date="2020-01-30T16:06:00Z">
          <w:pPr>
            <w:ind w:firstLine="0"/>
          </w:pPr>
        </w:pPrChange>
      </w:pPr>
      <w:ins w:id="13061" w:author="Okot" w:date="2020-01-30T16:06:00Z">
        <w:r>
          <w:t xml:space="preserve">Do </w:t>
        </w:r>
      </w:ins>
      <w:ins w:id="13062" w:author="Okot" w:date="2020-01-30T16:07:00Z">
        <w:r>
          <w:t>łączenia się przez SSH wybrano</w:t>
        </w:r>
      </w:ins>
      <w:ins w:id="13063" w:author="Okot" w:date="2020-01-30T16:08:00Z">
        <w:r>
          <w:t xml:space="preserve"> bezpłatny</w:t>
        </w:r>
      </w:ins>
      <w:ins w:id="13064" w:author="Okot" w:date="2020-01-30T16:07:00Z">
        <w:r>
          <w:t xml:space="preserve"> program PuTTY, który jest obecny na </w:t>
        </w:r>
      </w:ins>
      <w:ins w:id="13065" w:author="Okot" w:date="2020-01-30T16:08:00Z">
        <w:r>
          <w:t>rynku</w:t>
        </w:r>
      </w:ins>
      <w:ins w:id="13066" w:author="Okot" w:date="2020-01-30T16:07:00Z">
        <w:r>
          <w:t xml:space="preserve"> </w:t>
        </w:r>
      </w:ins>
      <w:ins w:id="13067" w:author="Okot" w:date="2020-01-30T16:08:00Z">
        <w:r>
          <w:t xml:space="preserve">od </w:t>
        </w:r>
        <w:r w:rsidR="00901BB3">
          <w:t>ponad 20 lat i ju</w:t>
        </w:r>
      </w:ins>
      <w:ins w:id="13068" w:author="Okot" w:date="2020-01-30T16:17:00Z">
        <w:r w:rsidR="00901BB3">
          <w:t>ż wielokrotnie z niego korzystano.</w:t>
        </w:r>
      </w:ins>
    </w:p>
    <w:p w14:paraId="0ED5F1CD" w14:textId="77777777" w:rsidR="00B76D3D" w:rsidRDefault="00B76D3D" w:rsidP="00F92309">
      <w:pPr>
        <w:ind w:firstLine="0"/>
        <w:rPr>
          <w:ins w:id="13069" w:author="Okot" w:date="2020-01-30T16:11:00Z"/>
        </w:rPr>
      </w:pPr>
    </w:p>
    <w:p w14:paraId="40AA040A" w14:textId="5516A27C" w:rsidR="00B76D3D" w:rsidRDefault="00B76D3D">
      <w:pPr>
        <w:ind w:firstLine="0"/>
        <w:jc w:val="center"/>
        <w:rPr>
          <w:ins w:id="13070" w:author="Okot" w:date="2020-01-30T16:07:00Z"/>
        </w:rPr>
        <w:pPrChange w:id="13071" w:author="Okot" w:date="2020-01-30T16:12:00Z">
          <w:pPr>
            <w:ind w:firstLine="0"/>
          </w:pPr>
        </w:pPrChange>
      </w:pPr>
      <w:ins w:id="13072"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9">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3073" w:author="Okot" w:date="2020-01-30T16:12:00Z"/>
        </w:rPr>
      </w:pPr>
    </w:p>
    <w:p w14:paraId="69DA8266" w14:textId="0F8B9770" w:rsidR="00B76D3D" w:rsidRDefault="00B76D3D">
      <w:pPr>
        <w:ind w:firstLine="0"/>
        <w:jc w:val="center"/>
        <w:rPr>
          <w:ins w:id="13074" w:author="Okot" w:date="2020-01-30T16:36:00Z"/>
        </w:rPr>
        <w:pPrChange w:id="13075" w:author="Okot" w:date="2020-01-30T16:12:00Z">
          <w:pPr>
            <w:ind w:firstLine="0"/>
          </w:pPr>
        </w:pPrChange>
      </w:pPr>
      <w:ins w:id="13076" w:author="Okot" w:date="2020-01-30T16:12:00Z">
        <w:r>
          <w:t>Rys. 5.24. Pierwsze udane logowanie za pomocą SSH do serwera.</w:t>
        </w:r>
      </w:ins>
    </w:p>
    <w:p w14:paraId="4985931C" w14:textId="77777777" w:rsidR="00651F9C" w:rsidRDefault="00651F9C">
      <w:pPr>
        <w:ind w:firstLine="0"/>
        <w:jc w:val="center"/>
        <w:rPr>
          <w:ins w:id="13077" w:author="Okot" w:date="2020-01-30T16:36:00Z"/>
        </w:rPr>
        <w:pPrChange w:id="13078" w:author="Okot" w:date="2020-01-30T16:12:00Z">
          <w:pPr>
            <w:ind w:firstLine="0"/>
          </w:pPr>
        </w:pPrChange>
      </w:pPr>
    </w:p>
    <w:p w14:paraId="5D3252D7" w14:textId="09E0FCF1" w:rsidR="00651F9C" w:rsidRDefault="00651F9C" w:rsidP="00D404B4">
      <w:pPr>
        <w:rPr>
          <w:ins w:id="13079" w:author="Okot" w:date="2020-01-30T16:38:00Z"/>
        </w:rPr>
      </w:pPr>
      <w:ins w:id="13080" w:author="Okot" w:date="2020-01-30T16:37:00Z">
        <w:r>
          <w:t>Po potwierdzeniu, że połączenie SSH działa, zainstalowano pakiety PostgreSQL i utworzono bazę danych</w:t>
        </w:r>
      </w:ins>
      <w:ins w:id="13081" w:author="Okot" w:date="2020-01-30T17:21:00Z">
        <w:r w:rsidR="002E2E72">
          <w:t xml:space="preserve"> dla </w:t>
        </w:r>
      </w:ins>
      <w:ins w:id="13082" w:author="Okot" w:date="2020-01-30T17:22:00Z">
        <w:r w:rsidR="007759D4">
          <w:t xml:space="preserve">deweloperskiej wersji </w:t>
        </w:r>
      </w:ins>
      <w:ins w:id="13083" w:author="Okot" w:date="2020-01-30T17:21:00Z">
        <w:r w:rsidR="002E2E72">
          <w:t>aplikacji</w:t>
        </w:r>
      </w:ins>
      <w:ins w:id="13084" w:author="Okot" w:date="2020-01-30T16:37:00Z">
        <w:r>
          <w:t>.</w:t>
        </w:r>
      </w:ins>
    </w:p>
    <w:p w14:paraId="2D2DF88F" w14:textId="7E589A0D" w:rsidR="00651F9C" w:rsidRDefault="00651F9C">
      <w:pPr>
        <w:ind w:firstLine="0"/>
        <w:jc w:val="left"/>
        <w:rPr>
          <w:ins w:id="13085" w:author="Okot" w:date="2020-01-30T16:12:00Z"/>
        </w:rPr>
        <w:pPrChange w:id="13086" w:author="Okot" w:date="2020-01-30T16:52:00Z">
          <w:pPr>
            <w:ind w:firstLine="0"/>
          </w:pPr>
        </w:pPrChange>
      </w:pPr>
      <w:ins w:id="13087" w:author="Okot" w:date="2020-01-30T16:41:00Z">
        <w:r>
          <w:rPr>
            <w:noProof/>
            <w:lang w:eastAsia="pl-PL"/>
          </w:rPr>
          <w:lastRenderedPageBreak/>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3088" w:author="Okot" w:date="2020-01-30T16:41:00Z"/>
        </w:rPr>
        <w:pPrChange w:id="13089" w:author="Okot" w:date="2020-01-30T16:12:00Z">
          <w:pPr>
            <w:ind w:firstLine="0"/>
          </w:pPr>
        </w:pPrChange>
      </w:pPr>
    </w:p>
    <w:p w14:paraId="672B3B5A" w14:textId="3E057BAF" w:rsidR="00651F9C" w:rsidRDefault="00651F9C">
      <w:pPr>
        <w:ind w:firstLine="0"/>
        <w:jc w:val="center"/>
        <w:rPr>
          <w:ins w:id="13090" w:author="Okot" w:date="2020-01-31T15:43:00Z"/>
        </w:rPr>
        <w:pPrChange w:id="13091" w:author="Okot" w:date="2020-01-30T16:12:00Z">
          <w:pPr>
            <w:ind w:firstLine="0"/>
          </w:pPr>
        </w:pPrChange>
      </w:pPr>
      <w:ins w:id="13092" w:author="Okot" w:date="2020-01-30T16:41:00Z">
        <w:r>
          <w:t>Rys. 5.25.</w:t>
        </w:r>
      </w:ins>
      <w:ins w:id="13093" w:author="Okot" w:date="2020-01-30T16:42:00Z">
        <w:r>
          <w:t xml:space="preserve"> Proces instalacji pakietów PostgreSQL oraz tworzenia bazy danych.</w:t>
        </w:r>
      </w:ins>
    </w:p>
    <w:p w14:paraId="0FC2F50A" w14:textId="77777777" w:rsidR="0025370C" w:rsidRDefault="0025370C">
      <w:pPr>
        <w:ind w:firstLine="0"/>
        <w:jc w:val="center"/>
        <w:rPr>
          <w:ins w:id="13094" w:author="Okot" w:date="2020-01-31T15:43:00Z"/>
        </w:rPr>
        <w:pPrChange w:id="13095" w:author="Okot" w:date="2020-01-30T16:12:00Z">
          <w:pPr>
            <w:ind w:firstLine="0"/>
          </w:pPr>
        </w:pPrChange>
      </w:pPr>
    </w:p>
    <w:p w14:paraId="453F4198" w14:textId="323DAB8C" w:rsidR="0025370C" w:rsidRDefault="0025370C">
      <w:pPr>
        <w:rPr>
          <w:ins w:id="13096" w:author="Okot" w:date="2020-01-31T16:11:00Z"/>
        </w:rPr>
        <w:pPrChange w:id="13097" w:author="Okot" w:date="2020-01-31T15:43:00Z">
          <w:pPr>
            <w:ind w:firstLine="0"/>
          </w:pPr>
        </w:pPrChange>
      </w:pPr>
      <w:ins w:id="13098" w:author="Okot" w:date="2020-01-31T15:44:00Z">
        <w:r>
          <w:t xml:space="preserve">Kolejnym krokiem była instalacja Ruby on Rails. Skorzystano z </w:t>
        </w:r>
      </w:ins>
      <w:ins w:id="13099" w:author="Okot" w:date="2020-01-31T15:45:00Z">
        <w:r>
          <w:t>tutoriala ze strony HowtoForge</w:t>
        </w:r>
      </w:ins>
      <w:ins w:id="13100" w:author="Okot" w:date="2020-01-31T15:46:00Z">
        <w:r>
          <w:t> [</w:t>
        </w:r>
      </w:ins>
      <w:r w:rsidR="005A135C">
        <w:t>1</w:t>
      </w:r>
      <w:ins w:id="13101" w:author="Okot" w:date="2020-03-24T11:17:00Z">
        <w:r w:rsidR="000473DF">
          <w:t>4</w:t>
        </w:r>
      </w:ins>
      <w:del w:id="13102" w:author="Okot" w:date="2020-03-24T11:17:00Z">
        <w:r w:rsidR="005A135C" w:rsidDel="000473DF">
          <w:delText>0</w:delText>
        </w:r>
      </w:del>
      <w:ins w:id="13103" w:author="Okot" w:date="2020-01-31T15:46:00Z">
        <w:r>
          <w:t>]</w:t>
        </w:r>
      </w:ins>
      <w:ins w:id="13104" w:author="Okot" w:date="2020-01-31T15:45:00Z">
        <w:r>
          <w:t xml:space="preserve">, na której można znaleźć </w:t>
        </w:r>
      </w:ins>
      <w:ins w:id="13105" w:author="Okot" w:date="2020-01-31T15:46:00Z">
        <w:r>
          <w:t>instrukcje jak robić różne operacje na linuksie tworzone przez społeczność.</w:t>
        </w:r>
      </w:ins>
    </w:p>
    <w:p w14:paraId="4C28EBCC" w14:textId="77777777" w:rsidR="004932A6" w:rsidRDefault="004932A6">
      <w:pPr>
        <w:ind w:firstLine="0"/>
        <w:rPr>
          <w:ins w:id="13106" w:author="Okot" w:date="2020-01-31T16:11:00Z"/>
        </w:rPr>
      </w:pPr>
    </w:p>
    <w:p w14:paraId="58EAC630" w14:textId="72026476" w:rsidR="004932A6" w:rsidRDefault="00FC6C2E">
      <w:pPr>
        <w:ind w:firstLine="0"/>
        <w:rPr>
          <w:ins w:id="13107" w:author="Okot" w:date="2020-01-30T16:42:00Z"/>
        </w:rPr>
      </w:pPr>
      <w:ins w:id="13108"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2CB77F2F" w14:textId="7C444728" w:rsidR="004932A6" w:rsidRDefault="004932A6">
      <w:pPr>
        <w:ind w:firstLine="0"/>
        <w:jc w:val="center"/>
        <w:rPr>
          <w:ins w:id="13109" w:author="Okot" w:date="2020-03-24T08:08:00Z"/>
        </w:rPr>
        <w:pPrChange w:id="13110" w:author="Okot" w:date="2020-01-30T16:12:00Z">
          <w:pPr>
            <w:ind w:firstLine="0"/>
          </w:pPr>
        </w:pPrChange>
      </w:pPr>
      <w:ins w:id="13111" w:author="Okot" w:date="2020-01-31T16:12:00Z">
        <w:r>
          <w:t>Rys. 5.26. Kolejne kroki instalcji RoR na Ubuntu.</w:t>
        </w:r>
      </w:ins>
    </w:p>
    <w:p w14:paraId="1D50A8E3" w14:textId="77777777" w:rsidR="00752E61" w:rsidRDefault="00752E61">
      <w:pPr>
        <w:ind w:firstLine="0"/>
        <w:jc w:val="center"/>
        <w:rPr>
          <w:ins w:id="13112" w:author="Okot" w:date="2020-01-31T16:12:00Z"/>
        </w:rPr>
        <w:pPrChange w:id="13113" w:author="Okot" w:date="2020-01-30T16:12:00Z">
          <w:pPr>
            <w:ind w:firstLine="0"/>
          </w:pPr>
        </w:pPrChange>
      </w:pPr>
    </w:p>
    <w:p w14:paraId="2F2204BB" w14:textId="71F24F77" w:rsidR="00C35FC2" w:rsidRDefault="00C35FC2">
      <w:pPr>
        <w:rPr>
          <w:ins w:id="13114" w:author="Okot" w:date="2020-01-31T16:30:00Z"/>
        </w:rPr>
        <w:pPrChange w:id="13115" w:author="Okot" w:date="2020-01-31T16:14:00Z">
          <w:pPr>
            <w:ind w:firstLine="0"/>
          </w:pPr>
        </w:pPrChange>
      </w:pPr>
      <w:ins w:id="13116" w:author="Okot" w:date="2020-01-31T16:14:00Z">
        <w:r>
          <w:t xml:space="preserve">W pierwszym kroku zainstalowano pakiety </w:t>
        </w:r>
      </w:ins>
      <w:ins w:id="13117" w:author="Okot" w:date="2020-01-31T16:15:00Z">
        <w:r>
          <w:t xml:space="preserve">RVM (Ruby Version </w:t>
        </w:r>
        <w:r w:rsidR="002E07CC">
          <w:t>Manager</w:t>
        </w:r>
        <w:r>
          <w:t xml:space="preserve">), który jest </w:t>
        </w:r>
      </w:ins>
      <w:ins w:id="13118" w:author="Okot" w:date="2020-01-31T16:16:00Z">
        <w:r>
          <w:t xml:space="preserve">narzędziem wiersza poleceń służącym do instalacji i konfiguracji </w:t>
        </w:r>
      </w:ins>
      <w:ins w:id="13119" w:author="Okot" w:date="2020-01-31T16:21:00Z">
        <w:r>
          <w:t>R</w:t>
        </w:r>
      </w:ins>
      <w:ins w:id="13120" w:author="Okot" w:date="2020-01-31T16:16:00Z">
        <w:r>
          <w:t xml:space="preserve">uby’ego – w tym do zarządzania wieloma wersjami języka na jednym systemie. </w:t>
        </w:r>
      </w:ins>
      <w:ins w:id="13121" w:author="Okot" w:date="2020-01-31T16:17:00Z">
        <w:r>
          <w:t>Drugim p</w:t>
        </w:r>
        <w:r w:rsidR="002E07CC">
          <w:t xml:space="preserve">oleceniem zainstalowano </w:t>
        </w:r>
        <w:r w:rsidR="002E07CC">
          <w:lastRenderedPageBreak/>
          <w:t>stabiln</w:t>
        </w:r>
      </w:ins>
      <w:ins w:id="13122" w:author="Okot" w:date="2020-01-31T16:48:00Z">
        <w:r w:rsidR="002E07CC">
          <w:t>ą</w:t>
        </w:r>
      </w:ins>
      <w:ins w:id="13123" w:author="Okot" w:date="2020-01-31T16:17:00Z">
        <w:r>
          <w:t xml:space="preserve"> wersję w/w narzędzia.</w:t>
        </w:r>
      </w:ins>
      <w:ins w:id="13124" w:author="Okot" w:date="2020-01-31T16:18:00Z">
        <w:r>
          <w:t xml:space="preserve"> Nastę</w:t>
        </w:r>
        <w:r w:rsidR="00E275DC">
          <w:t>pnie uruchomiono wymagany skrypt.</w:t>
        </w:r>
      </w:ins>
      <w:ins w:id="13125" w:author="Okot" w:date="2020-01-31T16:21:00Z">
        <w:r>
          <w:t xml:space="preserve"> Czwarte polecenie zleca instalację ostatniej stabilnej wersji Ruby’ego (na dzień pisania pracy </w:t>
        </w:r>
      </w:ins>
      <w:ins w:id="13126" w:author="Okot" w:date="2020-01-31T16:47:00Z">
        <w:r w:rsidR="002E07CC">
          <w:t xml:space="preserve">- </w:t>
        </w:r>
      </w:ins>
      <w:ins w:id="13127" w:author="Okot" w:date="2020-01-31T16:21:00Z">
        <w:r>
          <w:t xml:space="preserve">2.5.1), a ostatnie sprawia, </w:t>
        </w:r>
      </w:ins>
      <w:ins w:id="13128" w:author="Okot" w:date="2020-01-31T16:22:00Z">
        <w:r>
          <w:t>że dana wersja będzie domyśln</w:t>
        </w:r>
        <w:r w:rsidR="00E275DC">
          <w:t xml:space="preserve">ie </w:t>
        </w:r>
      </w:ins>
      <w:ins w:id="13129" w:author="Okot" w:date="2020-01-31T16:24:00Z">
        <w:r w:rsidR="00E275DC">
          <w:t>używaną.</w:t>
        </w:r>
      </w:ins>
      <w:ins w:id="13130" w:author="Okot" w:date="2020-01-31T16:30:00Z">
        <w:r w:rsidR="00E275DC">
          <w:t xml:space="preserve"> </w:t>
        </w:r>
      </w:ins>
    </w:p>
    <w:p w14:paraId="4C0497EF" w14:textId="05ADA040" w:rsidR="00E275DC" w:rsidRDefault="00E275DC">
      <w:pPr>
        <w:rPr>
          <w:ins w:id="13131" w:author="Okot" w:date="2020-01-31T16:46:00Z"/>
        </w:rPr>
        <w:pPrChange w:id="13132" w:author="Okot" w:date="2020-01-31T16:14:00Z">
          <w:pPr>
            <w:ind w:firstLine="0"/>
          </w:pPr>
        </w:pPrChange>
      </w:pPr>
      <w:ins w:id="13133" w:author="Okot" w:date="2020-01-31T16:30:00Z">
        <w:r>
          <w:t xml:space="preserve">RoR wymaga </w:t>
        </w:r>
      </w:ins>
      <w:ins w:id="13134" w:author="Okot" w:date="2020-01-31T16:31:00Z">
        <w:r>
          <w:t>JavaScriptu do kompilacji części assetów. Dla Ubuntu polecanym</w:t>
        </w:r>
      </w:ins>
      <w:ins w:id="13135" w:author="Okot" w:date="2020-01-31T16:33:00Z">
        <w:r>
          <w:t xml:space="preserve"> środowiskiem uruchomieniowym </w:t>
        </w:r>
      </w:ins>
      <w:ins w:id="13136" w:author="Okot" w:date="2020-01-31T16:34:00Z">
        <w:r>
          <w:t>JavaScriptu</w:t>
        </w:r>
      </w:ins>
      <w:ins w:id="13137" w:author="Okot" w:date="2020-01-31T16:31:00Z">
        <w:r>
          <w:t xml:space="preserve"> </w:t>
        </w:r>
      </w:ins>
      <w:ins w:id="13138" w:author="Okot" w:date="2020-01-31T16:32:00Z">
        <w:r>
          <w:t>jest Nodejs</w:t>
        </w:r>
      </w:ins>
      <w:ins w:id="13139" w:author="Okot" w:date="2020-01-31T16:34:00Z">
        <w:r>
          <w:t xml:space="preserve">, więc w kolejnym kroku został </w:t>
        </w:r>
      </w:ins>
      <w:ins w:id="13140" w:author="Okot" w:date="2020-01-31T16:47:00Z">
        <w:r w:rsidR="002E07CC">
          <w:t>zainstalowany</w:t>
        </w:r>
      </w:ins>
      <w:ins w:id="13141" w:author="Okot" w:date="2020-01-31T16:34:00Z">
        <w:r>
          <w:t>.</w:t>
        </w:r>
      </w:ins>
      <w:ins w:id="13142" w:author="Okot" w:date="2020-01-31T16:40:00Z">
        <w:r w:rsidR="00573303">
          <w:t xml:space="preserve"> Następnie zaktualizowano do ostatniej wersji RubyGem, </w:t>
        </w:r>
      </w:ins>
      <w:ins w:id="13143" w:author="Okot" w:date="2020-01-31T16:41:00Z">
        <w:r w:rsidR="00573303">
          <w:t>który jest menadżerem pakietów Ruby’ego i wykorzystano go do zainstalowania ostatniej</w:t>
        </w:r>
      </w:ins>
      <w:ins w:id="13144" w:author="Okot" w:date="2020-01-31T16:43:00Z">
        <w:r w:rsidR="00573303">
          <w:t xml:space="preserve"> (na dzień pisania tych słów) stabilnej wersji frameworka Ruby on </w:t>
        </w:r>
      </w:ins>
      <w:ins w:id="13145" w:author="Okot" w:date="2020-01-31T16:44:00Z">
        <w:r w:rsidR="00573303">
          <w:t>Rails.</w:t>
        </w:r>
      </w:ins>
    </w:p>
    <w:p w14:paraId="405869FD" w14:textId="5EE9A91C" w:rsidR="00FC6C2E" w:rsidRDefault="00FC6C2E">
      <w:pPr>
        <w:rPr>
          <w:ins w:id="13146" w:author="Okot" w:date="2020-02-05T16:24:00Z"/>
        </w:rPr>
        <w:pPrChange w:id="13147" w:author="Okot" w:date="2020-01-31T16:14:00Z">
          <w:pPr>
            <w:ind w:firstLine="0"/>
          </w:pPr>
        </w:pPrChange>
      </w:pPr>
      <w:ins w:id="13148" w:author="Okot" w:date="2020-01-31T16:46:00Z">
        <w:r>
          <w:t>Zainstalowawszy w/w niezbędne komponenty, można było przystąpić do tworzenia projektu.</w:t>
        </w:r>
      </w:ins>
    </w:p>
    <w:p w14:paraId="0E3E075D" w14:textId="77777777" w:rsidR="00AB2D33" w:rsidRDefault="00AB2D33">
      <w:pPr>
        <w:ind w:firstLine="0"/>
        <w:rPr>
          <w:ins w:id="13149" w:author="Okot" w:date="2020-02-05T16:40:00Z"/>
        </w:rPr>
      </w:pPr>
    </w:p>
    <w:p w14:paraId="1903355B" w14:textId="6A8AB3F3" w:rsidR="00EC0781" w:rsidRDefault="00EC0781">
      <w:pPr>
        <w:ind w:firstLine="0"/>
        <w:jc w:val="center"/>
        <w:rPr>
          <w:ins w:id="13150" w:author="Okot" w:date="2020-01-31T16:17:00Z"/>
        </w:rPr>
        <w:pPrChange w:id="13151" w:author="Okot" w:date="2020-02-05T16:40:00Z">
          <w:pPr>
            <w:ind w:firstLine="0"/>
          </w:pPr>
        </w:pPrChange>
      </w:pPr>
      <w:ins w:id="13152"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102">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20971D50" w14:textId="63847D7B" w:rsidR="00C35FC2" w:rsidRDefault="00EC0781">
      <w:pPr>
        <w:jc w:val="center"/>
        <w:rPr>
          <w:ins w:id="13153" w:author="Okot" w:date="2020-02-05T16:41:00Z"/>
        </w:rPr>
        <w:pPrChange w:id="13154" w:author="Okot" w:date="2020-02-05T16:40:00Z">
          <w:pPr>
            <w:ind w:firstLine="0"/>
          </w:pPr>
        </w:pPrChange>
      </w:pPr>
      <w:ins w:id="13155" w:author="Okot" w:date="2020-02-05T16:40:00Z">
        <w:r>
          <w:t>Rys. 5.</w:t>
        </w:r>
      </w:ins>
      <w:ins w:id="13156" w:author="Okot" w:date="2020-02-05T16:41:00Z">
        <w:r>
          <w:t>27. Instrukcja tworzenia nowego projektu.</w:t>
        </w:r>
      </w:ins>
    </w:p>
    <w:p w14:paraId="690AEF20" w14:textId="77777777" w:rsidR="00EC0781" w:rsidRDefault="00EC0781">
      <w:pPr>
        <w:jc w:val="center"/>
        <w:rPr>
          <w:ins w:id="13157" w:author="Okot" w:date="2020-02-05T16:41:00Z"/>
        </w:rPr>
        <w:pPrChange w:id="13158" w:author="Okot" w:date="2020-02-05T16:40:00Z">
          <w:pPr>
            <w:ind w:firstLine="0"/>
          </w:pPr>
        </w:pPrChange>
      </w:pPr>
    </w:p>
    <w:p w14:paraId="6CCED63C" w14:textId="6E27FA66" w:rsidR="00EC0781" w:rsidRDefault="00EC0781">
      <w:pPr>
        <w:rPr>
          <w:ins w:id="13159" w:author="Okot" w:date="2020-02-05T16:43:00Z"/>
        </w:rPr>
        <w:pPrChange w:id="13160" w:author="Okot" w:date="2020-02-05T16:51:00Z">
          <w:pPr>
            <w:ind w:firstLine="0"/>
          </w:pPr>
        </w:pPrChange>
      </w:pPr>
      <w:ins w:id="13161" w:author="Okot" w:date="2020-02-05T16:41:00Z">
        <w:r>
          <w:t>Do stworzenia projektu użyto powyż</w:t>
        </w:r>
        <w:r w:rsidR="003824C4">
          <w:t>szej instrukcji</w:t>
        </w:r>
      </w:ins>
      <w:ins w:id="13162" w:author="Okot" w:date="2020-02-05T16:50:00Z">
        <w:r w:rsidR="00856C0C">
          <w:t>, która nie tylko buduje podstawową strukturę aplikacji, ale te</w:t>
        </w:r>
      </w:ins>
      <w:ins w:id="13163" w:author="Okot" w:date="2020-02-05T16:51:00Z">
        <w:r w:rsidR="00856C0C">
          <w:t>ż instaluje niezbędne składniki do obsługi bazy danych PostgreSQL</w:t>
        </w:r>
      </w:ins>
      <w:ins w:id="13164" w:author="Okot" w:date="2020-02-05T16:41:00Z">
        <w:r w:rsidR="003824C4">
          <w:t xml:space="preserve">. </w:t>
        </w:r>
      </w:ins>
      <w:ins w:id="13165" w:author="Okot" w:date="2020-02-05T16:45:00Z">
        <w:r w:rsidR="00856C0C">
          <w:t xml:space="preserve"> </w:t>
        </w:r>
      </w:ins>
      <w:ins w:id="13166" w:author="Okot" w:date="2020-02-05T16:46:00Z">
        <w:r w:rsidR="00856C0C">
          <w:t>Przy kreowaniu nowego projektu instalowany jest Gem Bundler, którego rolą jest pobranie innych Gemów niezb</w:t>
        </w:r>
      </w:ins>
      <w:ins w:id="13167" w:author="Okot" w:date="2020-02-05T16:47:00Z">
        <w:r w:rsidR="00856C0C">
          <w:t xml:space="preserve">ędnych do działania aplikacji. W Rubym pod „Gemami” nazywane są biblioteki (np.: DLL w innych językach). </w:t>
        </w:r>
      </w:ins>
    </w:p>
    <w:p w14:paraId="40F5CCCB" w14:textId="134DC22F" w:rsidR="003824C4" w:rsidRDefault="003824C4">
      <w:pPr>
        <w:ind w:firstLine="0"/>
        <w:jc w:val="center"/>
        <w:rPr>
          <w:ins w:id="13168" w:author="Okot" w:date="2020-02-05T16:41:00Z"/>
        </w:rPr>
        <w:pPrChange w:id="13169" w:author="Okot" w:date="2020-02-05T16:43:00Z">
          <w:pPr>
            <w:ind w:firstLine="0"/>
          </w:pPr>
        </w:pPrChange>
      </w:pPr>
      <w:ins w:id="13170" w:author="Okot" w:date="2020-02-05T16:43:00Z">
        <w:r>
          <w:rPr>
            <w:noProof/>
            <w:lang w:eastAsia="pl-PL"/>
          </w:rPr>
          <w:drawing>
            <wp:inline distT="0" distB="0" distL="0" distR="0" wp14:anchorId="291F3FBF" wp14:editId="2EBF8E7F">
              <wp:extent cx="5086800" cy="1346400"/>
              <wp:effectExtent l="190500" t="190500" r="190500" b="19685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103">
                        <a:extLst>
                          <a:ext uri="{28A0092B-C50C-407E-A947-70E740481C1C}">
                            <a14:useLocalDpi xmlns:a14="http://schemas.microsoft.com/office/drawing/2010/main" val="0"/>
                          </a:ext>
                        </a:extLst>
                      </a:blip>
                      <a:stretch>
                        <a:fillRect/>
                      </a:stretch>
                    </pic:blipFill>
                    <pic:spPr>
                      <a:xfrm>
                        <a:off x="0" y="0"/>
                        <a:ext cx="5086800" cy="1346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3171" w:author="Okot" w:date="2020-03-24T08:08:00Z"/>
        </w:rPr>
      </w:pPr>
      <w:ins w:id="13172" w:author="Okot" w:date="2020-02-05T16:43:00Z">
        <w:r>
          <w:t>Rys. 5.28. Pierwszy napotkany b</w:t>
        </w:r>
      </w:ins>
      <w:ins w:id="13173" w:author="Okot" w:date="2020-02-05T16:44:00Z">
        <w:r>
          <w:t>łąd</w:t>
        </w:r>
      </w:ins>
      <w:ins w:id="13174" w:author="Okot" w:date="2020-02-05T16:43:00Z">
        <w:r>
          <w:t>.</w:t>
        </w:r>
      </w:ins>
    </w:p>
    <w:p w14:paraId="3822EBDF" w14:textId="77777777" w:rsidR="00F527E2" w:rsidRDefault="00F527E2" w:rsidP="003824C4">
      <w:pPr>
        <w:jc w:val="center"/>
        <w:rPr>
          <w:ins w:id="13175" w:author="Okot" w:date="2020-02-05T16:43:00Z"/>
        </w:rPr>
      </w:pPr>
    </w:p>
    <w:p w14:paraId="36171050" w14:textId="17546AD1" w:rsidR="00990BED" w:rsidRDefault="00856C0C" w:rsidP="00D404B4">
      <w:pPr>
        <w:rPr>
          <w:ins w:id="13176" w:author="Okot" w:date="2020-02-05T17:02:00Z"/>
        </w:rPr>
      </w:pPr>
      <w:ins w:id="13177" w:author="Okot" w:date="2020-02-05T16:48:00Z">
        <w:r>
          <w:t xml:space="preserve">Podczas instalacji Gemów, po raz pierwszy w trakcie tego procesu zetknięto się z błędem i odkryto, </w:t>
        </w:r>
      </w:ins>
      <w:ins w:id="13178" w:author="Okot" w:date="2020-02-05T16:49:00Z">
        <w:r>
          <w:t>że Bundler informuje o problemie w bardzo przyjazny i czytelny sposób, od razu podsuwając propozycję rozwiązania – w tym wypadku r</w:t>
        </w:r>
      </w:ins>
      <w:ins w:id="13179" w:author="Okot" w:date="2020-02-05T16:50:00Z">
        <w:r>
          <w:t xml:space="preserve">ęczną instalację Gema pg </w:t>
        </w:r>
        <w:r>
          <w:lastRenderedPageBreak/>
          <w:t xml:space="preserve">odpowiedzialnego za komunikację z bazą danych. </w:t>
        </w:r>
      </w:ins>
      <w:ins w:id="13180" w:author="Okot" w:date="2020-02-05T17:01:00Z">
        <w:r w:rsidR="00990BED">
          <w:t>Oczywiście, nie zawsze proponowane rozwi</w:t>
        </w:r>
      </w:ins>
      <w:ins w:id="13181" w:author="Okot" w:date="2020-02-05T17:02:00Z">
        <w:r w:rsidR="00990BED">
          <w:t>ązanie będzie skuteczne – w tym wypadku niestety nie było.</w:t>
        </w:r>
      </w:ins>
    </w:p>
    <w:p w14:paraId="2DD999B7" w14:textId="3EE1567D" w:rsidR="00990BED" w:rsidRDefault="00990BED" w:rsidP="00D404B4">
      <w:pPr>
        <w:ind w:firstLine="0"/>
        <w:jc w:val="center"/>
        <w:rPr>
          <w:ins w:id="13182" w:author="Okot" w:date="2020-02-05T16:52:00Z"/>
        </w:rPr>
      </w:pPr>
      <w:ins w:id="13183" w:author="Okot" w:date="2020-02-05T17:02:00Z">
        <w:r>
          <w:rPr>
            <w:noProof/>
            <w:lang w:eastAsia="pl-PL"/>
          </w:rPr>
          <w:drawing>
            <wp:inline distT="0" distB="0" distL="0" distR="0" wp14:anchorId="65BFD26C" wp14:editId="05CA78BB">
              <wp:extent cx="5097600" cy="2995200"/>
              <wp:effectExtent l="190500" t="190500" r="198755" b="18669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97600" cy="2995200"/>
                      </a:xfrm>
                      <a:prstGeom prst="rect">
                        <a:avLst/>
                      </a:prstGeom>
                      <a:ln>
                        <a:noFill/>
                      </a:ln>
                      <a:effectLst>
                        <a:outerShdw blurRad="190500" algn="tl" rotWithShape="0">
                          <a:srgbClr val="000000">
                            <a:alpha val="70000"/>
                          </a:srgbClr>
                        </a:outerShdw>
                      </a:effectLst>
                    </pic:spPr>
                  </pic:pic>
                </a:graphicData>
              </a:graphic>
            </wp:inline>
          </w:drawing>
        </w:r>
      </w:ins>
    </w:p>
    <w:p w14:paraId="43EAF49A" w14:textId="4B8A1C2F" w:rsidR="00990BED" w:rsidRDefault="00990BED" w:rsidP="00D404B4">
      <w:pPr>
        <w:ind w:firstLine="0"/>
        <w:jc w:val="center"/>
        <w:rPr>
          <w:ins w:id="13184" w:author="Okot" w:date="2020-02-05T17:03:00Z"/>
        </w:rPr>
      </w:pPr>
      <w:ins w:id="13185" w:author="Okot" w:date="2020-02-05T17:02:00Z">
        <w:r>
          <w:t xml:space="preserve">Rys. 5.29. Błąd instalacji </w:t>
        </w:r>
      </w:ins>
      <w:ins w:id="13186" w:author="Okot" w:date="2020-02-05T17:03:00Z">
        <w:r>
          <w:t>Gema pg</w:t>
        </w:r>
      </w:ins>
      <w:ins w:id="13187" w:author="Okot" w:date="2020-02-05T17:02:00Z">
        <w:r>
          <w:t>.</w:t>
        </w:r>
      </w:ins>
    </w:p>
    <w:p w14:paraId="0C680F6B" w14:textId="77777777" w:rsidR="00990BED" w:rsidRDefault="00990BED" w:rsidP="00990BED">
      <w:pPr>
        <w:jc w:val="center"/>
        <w:rPr>
          <w:ins w:id="13188" w:author="Okot" w:date="2020-02-05T17:03:00Z"/>
        </w:rPr>
      </w:pPr>
    </w:p>
    <w:p w14:paraId="0F243545" w14:textId="659C0EF5" w:rsidR="00990BED" w:rsidRDefault="00990BED">
      <w:pPr>
        <w:rPr>
          <w:ins w:id="13189" w:author="Okot" w:date="2020-02-05T17:12:00Z"/>
        </w:rPr>
        <w:pPrChange w:id="13190" w:author="Okot" w:date="2020-02-05T17:03:00Z">
          <w:pPr>
            <w:jc w:val="center"/>
          </w:pPr>
        </w:pPrChange>
      </w:pPr>
      <w:ins w:id="13191" w:author="Okot" w:date="2020-02-05T17:03:00Z">
        <w:r>
          <w:t>Na szczęście ponownie Bundl</w:t>
        </w:r>
        <w:r w:rsidR="00BA60E5">
          <w:t>er sugeruje</w:t>
        </w:r>
      </w:ins>
      <w:ins w:id="13192" w:author="Okot" w:date="2020-02-05T17:06:00Z">
        <w:r w:rsidR="00BA60E5">
          <w:t xml:space="preserve"> rozwiązanie (</w:t>
        </w:r>
      </w:ins>
      <w:ins w:id="13193" w:author="Okot" w:date="2020-02-05T17:03:00Z">
        <w:r w:rsidR="00BA60E5">
          <w:t>zainstalowanie najpierw systemowego pakietu libpq-dev</w:t>
        </w:r>
      </w:ins>
      <w:ins w:id="13194"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3195" w:author="Okot" w:date="2020-02-05T17:12:00Z"/>
        </w:rPr>
        <w:pPrChange w:id="13196" w:author="Okot" w:date="2020-02-05T17:12:00Z">
          <w:pPr>
            <w:jc w:val="center"/>
          </w:pPr>
        </w:pPrChange>
      </w:pPr>
    </w:p>
    <w:p w14:paraId="7C0AFA38" w14:textId="254B3AE2" w:rsidR="004F51E5" w:rsidRDefault="004F51E5">
      <w:pPr>
        <w:ind w:firstLine="0"/>
        <w:rPr>
          <w:ins w:id="13197" w:author="Okot" w:date="2020-02-05T17:02:00Z"/>
        </w:rPr>
        <w:pPrChange w:id="13198" w:author="Okot" w:date="2020-02-05T17:12:00Z">
          <w:pPr>
            <w:jc w:val="center"/>
          </w:pPr>
        </w:pPrChange>
      </w:pPr>
      <w:ins w:id="13199"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105">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3200" w:author="Okot" w:date="2020-02-05T17:12:00Z"/>
        </w:rPr>
        <w:pPrChange w:id="13201" w:author="Okot" w:date="2020-02-05T16:48:00Z">
          <w:pPr>
            <w:ind w:firstLine="0"/>
          </w:pPr>
        </w:pPrChange>
      </w:pPr>
    </w:p>
    <w:p w14:paraId="046208C8" w14:textId="5DB83221" w:rsidR="004F51E5" w:rsidRDefault="004F51E5" w:rsidP="004F51E5">
      <w:pPr>
        <w:jc w:val="center"/>
        <w:rPr>
          <w:ins w:id="13202" w:author="Okot" w:date="2020-02-05T17:12:00Z"/>
        </w:rPr>
      </w:pPr>
      <w:ins w:id="13203" w:author="Okot" w:date="2020-02-05T17:12:00Z">
        <w:r>
          <w:t>Rys. 5.30. Komenda wywołująca doko</w:t>
        </w:r>
      </w:ins>
      <w:ins w:id="13204" w:author="Okot" w:date="2020-02-05T17:13:00Z">
        <w:r>
          <w:t>ńczenie instalacji Gemów</w:t>
        </w:r>
      </w:ins>
      <w:ins w:id="13205" w:author="Okot" w:date="2020-02-05T17:12:00Z">
        <w:r>
          <w:t>.</w:t>
        </w:r>
      </w:ins>
    </w:p>
    <w:p w14:paraId="4A10DFAF" w14:textId="77777777" w:rsidR="004F51E5" w:rsidRPr="00C35FC2" w:rsidRDefault="004F51E5">
      <w:pPr>
        <w:jc w:val="left"/>
        <w:pPrChange w:id="13206" w:author="Okot" w:date="2020-02-05T16:48:00Z">
          <w:pPr>
            <w:ind w:firstLine="0"/>
          </w:pPr>
        </w:pPrChange>
      </w:pPr>
    </w:p>
    <w:p w14:paraId="7E680DBA" w14:textId="08BE7192" w:rsidR="004F51E5" w:rsidRDefault="004F51E5">
      <w:pPr>
        <w:rPr>
          <w:ins w:id="13207" w:author="Okot" w:date="2020-02-05T17:13:00Z"/>
        </w:rPr>
        <w:pPrChange w:id="13208" w:author="Okot" w:date="2020-02-05T17:13:00Z">
          <w:pPr>
            <w:ind w:firstLine="0"/>
          </w:pPr>
        </w:pPrChange>
      </w:pPr>
      <w:ins w:id="13209" w:author="Okot" w:date="2020-02-05T17:13:00Z">
        <w:r>
          <w:t>Po udanej instalacji Gemu pg, można było dokończyć instalację pozostałych potrzebnych bibliotek przy użyciu powyższego polecania.</w:t>
        </w:r>
      </w:ins>
    </w:p>
    <w:p w14:paraId="01ED540F" w14:textId="77777777" w:rsidR="004F51E5" w:rsidRDefault="004F51E5">
      <w:pPr>
        <w:ind w:firstLine="0"/>
        <w:rPr>
          <w:ins w:id="13210" w:author="Okot" w:date="2020-02-05T17:14:00Z"/>
        </w:rPr>
      </w:pPr>
    </w:p>
    <w:p w14:paraId="0D6DAA8E" w14:textId="5899683E" w:rsidR="00283FEA" w:rsidRDefault="00283FEA">
      <w:pPr>
        <w:ind w:firstLine="0"/>
        <w:rPr>
          <w:ins w:id="13211" w:author="Okot" w:date="2020-02-05T17:13:00Z"/>
        </w:rPr>
      </w:pPr>
      <w:ins w:id="13212" w:author="Okot" w:date="2020-02-05T17:15:00Z">
        <w:r>
          <w:rPr>
            <w:noProof/>
            <w:lang w:eastAsia="pl-PL"/>
          </w:rPr>
          <w:lastRenderedPageBreak/>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106">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3213" w:author="Okot" w:date="2020-02-05T17:15:00Z"/>
        </w:rPr>
      </w:pPr>
    </w:p>
    <w:p w14:paraId="2F9C7523" w14:textId="1DC24037" w:rsidR="00283FEA" w:rsidRDefault="00283FEA" w:rsidP="00283FEA">
      <w:pPr>
        <w:jc w:val="center"/>
        <w:rPr>
          <w:ins w:id="13214" w:author="Okot" w:date="2020-02-05T17:26:00Z"/>
        </w:rPr>
      </w:pPr>
      <w:ins w:id="13215"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3216" w:author="Okot" w:date="2020-02-05T17:26:00Z"/>
        </w:rPr>
      </w:pPr>
    </w:p>
    <w:p w14:paraId="55DEEDF5" w14:textId="239AEE4B" w:rsidR="00DD0714" w:rsidRDefault="00DD0714">
      <w:pPr>
        <w:rPr>
          <w:ins w:id="13217" w:author="Okot" w:date="2020-02-05T17:27:00Z"/>
        </w:rPr>
        <w:pPrChange w:id="13218" w:author="Okot" w:date="2020-02-05T17:26:00Z">
          <w:pPr>
            <w:jc w:val="center"/>
          </w:pPr>
        </w:pPrChange>
      </w:pPr>
      <w:ins w:id="13219" w:author="Okot" w:date="2020-02-05T17:26:00Z">
        <w:r>
          <w:t>Po skończonej instalacji można po raz pierwszy uruchomi</w:t>
        </w:r>
      </w:ins>
      <w:ins w:id="13220" w:author="Okot" w:date="2020-02-05T17:27:00Z">
        <w:r>
          <w:t>ć serwer.</w:t>
        </w:r>
      </w:ins>
    </w:p>
    <w:p w14:paraId="5E4F4F1D" w14:textId="77777777" w:rsidR="00DD0714" w:rsidRDefault="00DD0714">
      <w:pPr>
        <w:rPr>
          <w:ins w:id="13221" w:author="Okot" w:date="2020-02-05T17:27:00Z"/>
        </w:rPr>
        <w:pPrChange w:id="13222" w:author="Okot" w:date="2020-02-05T17:26:00Z">
          <w:pPr>
            <w:jc w:val="center"/>
          </w:pPr>
        </w:pPrChange>
      </w:pPr>
    </w:p>
    <w:p w14:paraId="09B47629" w14:textId="74D74F0E" w:rsidR="00DD0714" w:rsidRDefault="00DD0714">
      <w:pPr>
        <w:ind w:firstLine="0"/>
        <w:rPr>
          <w:ins w:id="13223" w:author="Okot" w:date="2020-02-05T17:15:00Z"/>
        </w:rPr>
        <w:pPrChange w:id="13224" w:author="Okot" w:date="2020-02-05T17:27:00Z">
          <w:pPr>
            <w:jc w:val="center"/>
          </w:pPr>
        </w:pPrChange>
      </w:pPr>
      <w:ins w:id="13225" w:author="Okot" w:date="2020-02-05T17:27:00Z">
        <w:r>
          <w:rPr>
            <w:noProof/>
            <w:lang w:eastAsia="pl-PL"/>
          </w:rPr>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7">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3226" w:author="Okot" w:date="2020-02-05T17:27:00Z"/>
        </w:rPr>
      </w:pPr>
    </w:p>
    <w:p w14:paraId="5681423B" w14:textId="75542B30" w:rsidR="00DD0714" w:rsidRDefault="00DD0714" w:rsidP="00DD0714">
      <w:pPr>
        <w:jc w:val="center"/>
        <w:rPr>
          <w:ins w:id="13227" w:author="Okot" w:date="2020-02-05T17:27:00Z"/>
        </w:rPr>
      </w:pPr>
      <w:ins w:id="13228" w:author="Okot" w:date="2020-02-05T17:27:00Z">
        <w:r>
          <w:t>Rys. 5.3</w:t>
        </w:r>
      </w:ins>
      <w:ins w:id="13229" w:author="Okot" w:date="2020-02-05T17:28:00Z">
        <w:r w:rsidR="002E3A72">
          <w:t>2</w:t>
        </w:r>
      </w:ins>
      <w:ins w:id="13230" w:author="Okot" w:date="2020-02-05T17:27:00Z">
        <w:r>
          <w:t xml:space="preserve">. </w:t>
        </w:r>
      </w:ins>
      <w:ins w:id="13231" w:author="Okot" w:date="2020-02-05T17:28:00Z">
        <w:r w:rsidR="002E3A72">
          <w:t>Pierwsze uruchomienie serwera</w:t>
        </w:r>
      </w:ins>
      <w:ins w:id="13232" w:author="Okot" w:date="2020-02-05T17:27:00Z">
        <w:r>
          <w:t>.</w:t>
        </w:r>
      </w:ins>
    </w:p>
    <w:p w14:paraId="05061C88" w14:textId="77777777" w:rsidR="00DD0714" w:rsidRDefault="00DD0714">
      <w:pPr>
        <w:ind w:firstLine="0"/>
        <w:jc w:val="center"/>
        <w:rPr>
          <w:ins w:id="13233" w:author="Okot" w:date="2020-02-05T17:28:00Z"/>
        </w:rPr>
        <w:pPrChange w:id="13234" w:author="Okot" w:date="2020-02-05T17:27:00Z">
          <w:pPr>
            <w:ind w:firstLine="0"/>
          </w:pPr>
        </w:pPrChange>
      </w:pPr>
    </w:p>
    <w:p w14:paraId="3909B764" w14:textId="0758636A" w:rsidR="002E3A72" w:rsidRDefault="002E3A72">
      <w:pPr>
        <w:rPr>
          <w:ins w:id="13235" w:author="Okot" w:date="2020-02-06T16:48:00Z"/>
        </w:rPr>
        <w:pPrChange w:id="13236" w:author="Okot" w:date="2020-02-05T17:28:00Z">
          <w:pPr>
            <w:ind w:firstLine="0"/>
          </w:pPr>
        </w:pPrChange>
      </w:pPr>
      <w:ins w:id="13237" w:author="Okot" w:date="2020-02-05T17:28:00Z">
        <w:r>
          <w:t>Po zakończeniu wszystkich czynności związanych z przygotowaniem środowiska i instalacj</w:t>
        </w:r>
      </w:ins>
      <w:ins w:id="13238" w:author="Okot" w:date="2020-02-05T17:29:00Z">
        <w:r>
          <w:t>ą niezbędnych komponentów, można przystąpić do implementacji bazy danych.</w:t>
        </w:r>
      </w:ins>
    </w:p>
    <w:p w14:paraId="5DF0620A" w14:textId="2D019300" w:rsidR="005E2439" w:rsidRDefault="005E2439">
      <w:pPr>
        <w:rPr>
          <w:ins w:id="13239" w:author="Okot" w:date="2020-02-06T16:55:00Z"/>
        </w:rPr>
        <w:pPrChange w:id="13240" w:author="Okot" w:date="2020-02-05T17:28:00Z">
          <w:pPr>
            <w:ind w:firstLine="0"/>
          </w:pPr>
        </w:pPrChange>
      </w:pPr>
      <w:ins w:id="13241" w:author="Okot" w:date="2020-02-06T16:48:00Z">
        <w:r>
          <w:t>Domyślnie dostęp do serwera z zewn</w:t>
        </w:r>
      </w:ins>
      <w:ins w:id="13242"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3243" w:author="Okot" w:date="2020-02-06T16:55:00Z"/>
        </w:rPr>
      </w:pPr>
    </w:p>
    <w:p w14:paraId="0397CC5E" w14:textId="2F93ADDC" w:rsidR="005E2439" w:rsidRDefault="005E2439">
      <w:pPr>
        <w:ind w:firstLine="0"/>
        <w:rPr>
          <w:ins w:id="13244" w:author="Okot" w:date="2020-02-05T17:29:00Z"/>
        </w:rPr>
      </w:pPr>
      <w:r>
        <w:rPr>
          <w:noProof/>
          <w:lang w:eastAsia="pl-PL"/>
        </w:rPr>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8">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3245"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3246" w:author="Okot" w:date="2020-02-06T16:55:00Z"/>
        </w:rPr>
      </w:pPr>
      <w:r>
        <w:rPr>
          <w:noProof/>
          <w:lang w:eastAsia="pl-PL"/>
        </w:rPr>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9">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3247" w:author="Okot" w:date="2020-02-06T16:55:00Z">
        <w:r>
          <w:t>Rys. 5.3</w:t>
        </w:r>
      </w:ins>
      <w:r>
        <w:t>4</w:t>
      </w:r>
      <w:ins w:id="13248"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3249"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3D94DE41" w14:textId="77777777" w:rsidR="00D404B4" w:rsidRDefault="00D404B4" w:rsidP="00D404B4"/>
    <w:p w14:paraId="211047EA" w14:textId="726A5DAD" w:rsidR="00C4265A" w:rsidRDefault="00C4265A">
      <w:pPr>
        <w:pStyle w:val="Nagwek2"/>
        <w:pPrChange w:id="13250" w:author="Okot" w:date="2020-01-30T16:57:00Z">
          <w:pPr>
            <w:ind w:firstLine="0"/>
          </w:pPr>
        </w:pPrChange>
      </w:pPr>
      <w:bookmarkStart w:id="13251" w:name="_Toc35941968"/>
      <w:ins w:id="13252" w:author="Okot" w:date="2020-01-30T14:11:00Z">
        <w:r>
          <w:t>5.3.5.1.</w:t>
        </w:r>
      </w:ins>
      <w:r>
        <w:t>1. Umieszczenie projektu w repozytorium</w:t>
      </w:r>
      <w:bookmarkEnd w:id="13251"/>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lastRenderedPageBreak/>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10">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18F16F20" w14:textId="59A01B62" w:rsidR="00C4265A" w:rsidRDefault="00C4265A" w:rsidP="00C4265A">
      <w:pPr>
        <w:jc w:val="center"/>
      </w:pPr>
      <w:ins w:id="13253" w:author="Okot" w:date="2020-02-06T16:55:00Z">
        <w:r>
          <w:t>Rys. 5.3</w:t>
        </w:r>
      </w:ins>
      <w:r w:rsidR="00E37BC5">
        <w:t>5</w:t>
      </w:r>
      <w:ins w:id="13254"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3255"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11">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131F2A0D" w14:textId="77777777" w:rsidR="00D404B4" w:rsidRDefault="00D404B4" w:rsidP="00EA056B">
      <w:pPr>
        <w:jc w:val="center"/>
      </w:pPr>
    </w:p>
    <w:p w14:paraId="718C409B" w14:textId="5A43FE9F" w:rsidR="00EA056B" w:rsidRDefault="00EA056B" w:rsidP="00EA056B">
      <w:pPr>
        <w:jc w:val="center"/>
      </w:pPr>
      <w:ins w:id="13256" w:author="Okot" w:date="2020-02-06T16:55:00Z">
        <w:r>
          <w:t>Rys. 5.3</w:t>
        </w:r>
      </w:ins>
      <w:r>
        <w:t>6</w:t>
      </w:r>
      <w:ins w:id="13257"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12">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3258" w:author="Okot" w:date="2020-02-06T16:55:00Z">
        <w:r>
          <w:t>Rys. 5.3</w:t>
        </w:r>
      </w:ins>
      <w:r>
        <w:t>7</w:t>
      </w:r>
      <w:ins w:id="13259" w:author="Okot" w:date="2020-02-06T16:55:00Z">
        <w:r>
          <w:t>.</w:t>
        </w:r>
      </w:ins>
      <w:r>
        <w:t xml:space="preserve"> </w:t>
      </w:r>
      <w:r w:rsidR="006A6D7F">
        <w:t xml:space="preserve">Utworzenie pliku </w:t>
      </w:r>
      <w:r w:rsidR="006A6D7F" w:rsidRPr="00F527E2">
        <w:rPr>
          <w:i/>
          <w:rPrChange w:id="13260" w:author="Okot" w:date="2020-03-24T08:09:00Z">
            <w:rPr/>
          </w:rPrChange>
        </w:rPr>
        <w:t>.gitignore</w:t>
      </w:r>
      <w:r w:rsidR="006A6D7F">
        <w:t xml:space="preserv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A860D08" w:rsidR="006A6D7F" w:rsidRDefault="006A6D7F" w:rsidP="006A6D7F">
      <w:pPr>
        <w:ind w:firstLine="0"/>
      </w:pPr>
      <w:r>
        <w:t>Tabela 5.</w:t>
      </w:r>
      <w:ins w:id="13261" w:author="Okot" w:date="2020-03-23T22:37:00Z">
        <w:r w:rsidR="004307C7">
          <w:t>6</w:t>
        </w:r>
      </w:ins>
      <w:del w:id="13262" w:author="Okot" w:date="2020-03-23T22:37:00Z">
        <w:r w:rsidDel="004307C7">
          <w:delText>5</w:delText>
        </w:r>
      </w:del>
      <w:r>
        <w:t>.</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43864233" w:rsidR="00BE340A" w:rsidRDefault="00BE340A" w:rsidP="00BE340A">
      <w:r>
        <w:t>W tabeli 5.</w:t>
      </w:r>
      <w:ins w:id="13263" w:author="Okot" w:date="2020-03-24T08:09:00Z">
        <w:r w:rsidR="00F527E2">
          <w:t>6</w:t>
        </w:r>
      </w:ins>
      <w:del w:id="13264" w:author="Okot" w:date="2020-03-24T08:09:00Z">
        <w:r w:rsidDel="00F527E2">
          <w:delText>5</w:delText>
        </w:r>
      </w:del>
      <w:r>
        <w:t>.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13">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D991D1F" w:rsidR="00BE340A" w:rsidRDefault="00BE340A" w:rsidP="00BE340A">
      <w:pPr>
        <w:ind w:firstLine="0"/>
        <w:jc w:val="center"/>
      </w:pPr>
      <w:ins w:id="13265" w:author="Okot" w:date="2020-02-06T16:55:00Z">
        <w:r>
          <w:t>Rys. 5.3</w:t>
        </w:r>
      </w:ins>
      <w:r w:rsidR="00676084">
        <w:t>8</w:t>
      </w:r>
      <w:ins w:id="13266" w:author="Okot" w:date="2020-02-06T16:55:00Z">
        <w:r>
          <w:t>.</w:t>
        </w:r>
      </w:ins>
      <w:r>
        <w:t xml:space="preserve"> Podgląd zawartości GitHuba po dodaniu zmian</w:t>
      </w:r>
      <w:ins w:id="13267" w:author="Okot" w:date="2020-03-24T11:29:00Z">
        <w:r w:rsidR="00C717AA">
          <w:t> [10]</w:t>
        </w:r>
      </w:ins>
      <w:r>
        <w:t>.</w:t>
      </w:r>
    </w:p>
    <w:p w14:paraId="1A7AE5A6" w14:textId="77777777" w:rsidR="00BE340A" w:rsidRDefault="00BE340A" w:rsidP="00BE340A">
      <w:pPr>
        <w:ind w:firstLine="0"/>
        <w:jc w:val="center"/>
      </w:pPr>
    </w:p>
    <w:p w14:paraId="3F00438C" w14:textId="51FCF2FC" w:rsidR="00C4265A" w:rsidRDefault="00BE340A">
      <w:pPr>
        <w:pPrChange w:id="13268" w:author="Okot" w:date="2020-02-05T17:28:00Z">
          <w:pPr>
            <w:ind w:firstLine="0"/>
          </w:pPr>
        </w:pPrChange>
      </w:pPr>
      <w:r>
        <w:t>Kiedy środowisko zostało skonfigurowane i zadbano o kontrolę zmian, m</w:t>
      </w:r>
      <w:r w:rsidR="00C4265A">
        <w:t>ożna przystąpić do implementacji bazy danych.</w:t>
      </w:r>
    </w:p>
    <w:p w14:paraId="3529D391" w14:textId="77777777" w:rsidR="00BA3576" w:rsidRDefault="00BA3576" w:rsidP="00BA3576"/>
    <w:p w14:paraId="69F71058" w14:textId="35B2FEA4" w:rsidR="00F23897" w:rsidRDefault="00F23897">
      <w:pPr>
        <w:pStyle w:val="Nagwek2"/>
        <w:pPrChange w:id="13269" w:author="Okot" w:date="2020-01-31T16:13:00Z">
          <w:pPr>
            <w:ind w:firstLine="0"/>
          </w:pPr>
        </w:pPrChange>
      </w:pPr>
      <w:del w:id="13270" w:author="Okot" w:date="2019-11-19T20:55:00Z">
        <w:r w:rsidDel="00262253">
          <w:delText>4</w:delText>
        </w:r>
      </w:del>
      <w:bookmarkStart w:id="13271" w:name="_Toc35941969"/>
      <w:ins w:id="13272" w:author="Okot" w:date="2019-11-19T20:55:00Z">
        <w:r w:rsidR="00262253">
          <w:t>5</w:t>
        </w:r>
      </w:ins>
      <w:r>
        <w:t>.</w:t>
      </w:r>
      <w:ins w:id="13273" w:author="Okot" w:date="2019-11-19T20:55:00Z">
        <w:r w:rsidR="00262253">
          <w:t>3</w:t>
        </w:r>
      </w:ins>
      <w:del w:id="13274" w:author="Okot" w:date="2019-11-19T20:55:00Z">
        <w:r w:rsidDel="00262253">
          <w:delText>4</w:delText>
        </w:r>
      </w:del>
      <w:r>
        <w:t>.</w:t>
      </w:r>
      <w:ins w:id="13275" w:author="Okot" w:date="2020-01-28T15:23:00Z">
        <w:r w:rsidR="00EB77F1">
          <w:t>5</w:t>
        </w:r>
      </w:ins>
      <w:del w:id="13276" w:author="Okot" w:date="2020-01-28T15:23:00Z">
        <w:r w:rsidDel="00EB77F1">
          <w:delText>4</w:delText>
        </w:r>
      </w:del>
      <w:r>
        <w:t>.</w:t>
      </w:r>
      <w:ins w:id="13277" w:author="Okot" w:date="2020-01-30T14:12:00Z">
        <w:r w:rsidR="0009551B">
          <w:t>2</w:t>
        </w:r>
      </w:ins>
      <w:del w:id="13278" w:author="Okot" w:date="2020-01-30T14:12:00Z">
        <w:r w:rsidDel="0009551B">
          <w:delText>1</w:delText>
        </w:r>
      </w:del>
      <w:r>
        <w:t>. Implementacja bazy danyc</w:t>
      </w:r>
      <w:ins w:id="13279" w:author="Okot" w:date="2020-02-05T17:16:00Z">
        <w:r w:rsidR="00DD0714">
          <w:t>h</w:t>
        </w:r>
      </w:ins>
      <w:bookmarkEnd w:id="13271"/>
      <w:del w:id="13280"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67770289" w14:textId="05F60EE9" w:rsidR="00E57BC7" w:rsidRDefault="00E57BC7" w:rsidP="00F6263B">
      <w:pPr>
        <w:ind w:firstLine="0"/>
        <w:jc w:val="center"/>
      </w:pPr>
      <w:r>
        <w:rPr>
          <w:noProof/>
          <w:lang w:eastAsia="pl-PL"/>
        </w:rPr>
        <w:drawing>
          <wp:inline distT="0" distB="0" distL="0" distR="0" wp14:anchorId="4BA6B7B7" wp14:editId="489625A6">
            <wp:extent cx="5220000" cy="2307600"/>
            <wp:effectExtent l="190500" t="190500" r="190500" b="18796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14">
                      <a:extLst>
                        <a:ext uri="{28A0092B-C50C-407E-A947-70E740481C1C}">
                          <a14:useLocalDpi xmlns:a14="http://schemas.microsoft.com/office/drawing/2010/main" val="0"/>
                        </a:ext>
                      </a:extLst>
                    </a:blip>
                    <a:stretch>
                      <a:fillRect/>
                    </a:stretch>
                  </pic:blipFill>
                  <pic:spPr>
                    <a:xfrm>
                      <a:off x="0" y="0"/>
                      <a:ext cx="5220000" cy="23076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3281" w:author="Okot" w:date="2020-02-06T16:55:00Z">
        <w:r>
          <w:t>Rys. 5.3</w:t>
        </w:r>
      </w:ins>
      <w:r>
        <w:t>9</w:t>
      </w:r>
      <w:ins w:id="13282" w:author="Okot" w:date="2020-02-06T16:55:00Z">
        <w:r>
          <w:t>.</w:t>
        </w:r>
      </w:ins>
      <w:r>
        <w:t xml:space="preserve"> Tworzenie uż</w:t>
      </w:r>
      <w:r w:rsidR="00510726">
        <w:t>ytkownika baz</w:t>
      </w:r>
      <w:r>
        <w:t xml:space="preserve"> danych</w:t>
      </w:r>
      <w:r w:rsidR="00510726">
        <w:t xml:space="preserve"> PostgreSQL</w:t>
      </w:r>
      <w:r>
        <w:t>.</w:t>
      </w:r>
    </w:p>
    <w:p w14:paraId="60ECFE56" w14:textId="77777777" w:rsidR="00F6263B" w:rsidRDefault="00F6263B" w:rsidP="00E57BC7">
      <w:pPr>
        <w:ind w:firstLine="0"/>
        <w:jc w:val="center"/>
      </w:pPr>
    </w:p>
    <w:p w14:paraId="63664747" w14:textId="059A199A" w:rsidR="008214A6" w:rsidRDefault="008214A6" w:rsidP="008214A6">
      <w:r>
        <w:t>Dane do logowania zapisano w pliku konfiguracyjnym bazy danych (database.yml</w:t>
      </w:r>
      <w:r w:rsidR="00086ED9">
        <w:t>).</w:t>
      </w:r>
    </w:p>
    <w:p w14:paraId="6087E78B" w14:textId="1593F2F4" w:rsidR="00510726" w:rsidRDefault="00510726" w:rsidP="00F6263B">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ins w:id="13283" w:author="Okot" w:date="2020-03-24T10:44:00Z">
        <w:r w:rsidR="00580098">
          <w:t>22</w:t>
        </w:r>
      </w:ins>
      <w:del w:id="13284" w:author="Okot" w:date="2020-03-24T10:44:00Z">
        <w:r w:rsidR="005A135C" w:rsidDel="00580098">
          <w:delText>17</w:delText>
        </w:r>
      </w:del>
      <w:r>
        <w:t xml:space="preserve">], podpowiedziało, że właściwą komendą będzie </w:t>
      </w:r>
      <w:r>
        <w:rPr>
          <w:i/>
        </w:rPr>
        <w:t>„create database”</w:t>
      </w:r>
      <w:r>
        <w:t>, a nie</w:t>
      </w:r>
      <w:r>
        <w:rPr>
          <w:i/>
        </w:rPr>
        <w:t xml:space="preserve"> „createdb”. </w:t>
      </w:r>
      <w:r>
        <w:t>Po użyciu tej komendy baza została stworzona.</w:t>
      </w:r>
    </w:p>
    <w:p w14:paraId="58CAA2C6" w14:textId="7BED8D9E" w:rsidR="00510726" w:rsidRPr="00510726" w:rsidRDefault="00510726" w:rsidP="00F6263B">
      <w:pPr>
        <w:ind w:firstLine="0"/>
        <w:jc w:val="center"/>
      </w:pPr>
      <w:r>
        <w:rPr>
          <w:noProof/>
          <w:lang w:eastAsia="pl-PL"/>
        </w:rPr>
        <w:lastRenderedPageBreak/>
        <w:drawing>
          <wp:inline distT="0" distB="0" distL="0" distR="0" wp14:anchorId="635EE3E7" wp14:editId="5CBFE3E1">
            <wp:extent cx="5230800" cy="1627200"/>
            <wp:effectExtent l="190500" t="190500" r="198755" b="1828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15">
                      <a:extLst>
                        <a:ext uri="{28A0092B-C50C-407E-A947-70E740481C1C}">
                          <a14:useLocalDpi xmlns:a14="http://schemas.microsoft.com/office/drawing/2010/main" val="0"/>
                        </a:ext>
                      </a:extLst>
                    </a:blip>
                    <a:stretch>
                      <a:fillRect/>
                    </a:stretch>
                  </pic:blipFill>
                  <pic:spPr>
                    <a:xfrm>
                      <a:off x="0" y="0"/>
                      <a:ext cx="5230800" cy="1627200"/>
                    </a:xfrm>
                    <a:prstGeom prst="rect">
                      <a:avLst/>
                    </a:prstGeom>
                    <a:ln>
                      <a:noFill/>
                    </a:ln>
                    <a:effectLst>
                      <a:outerShdw blurRad="190500" algn="tl" rotWithShape="0">
                        <a:srgbClr val="000000">
                          <a:alpha val="70000"/>
                        </a:srgbClr>
                      </a:outerShdw>
                    </a:effectLst>
                  </pic:spPr>
                </pic:pic>
              </a:graphicData>
            </a:graphic>
          </wp:inline>
        </w:drawing>
      </w:r>
    </w:p>
    <w:p w14:paraId="0858C577" w14:textId="7CB4401C" w:rsidR="00510726" w:rsidRDefault="00510726" w:rsidP="00510726">
      <w:pPr>
        <w:ind w:firstLine="0"/>
        <w:jc w:val="center"/>
      </w:pPr>
      <w:ins w:id="13285" w:author="Okot" w:date="2020-02-06T16:55:00Z">
        <w:r>
          <w:t>Rys. 5.</w:t>
        </w:r>
      </w:ins>
      <w:r>
        <w:t>40</w:t>
      </w:r>
      <w:ins w:id="13286"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10A67513"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w:t>
      </w:r>
      <w:ins w:id="13287" w:author="Okot" w:date="2020-03-24T08:10:00Z">
        <w:r w:rsidR="00F527E2">
          <w:t> </w:t>
        </w:r>
      </w:ins>
      <w:del w:id="13288" w:author="Okot" w:date="2020-03-24T08:10:00Z">
        <w:r w:rsidR="00E45DAF" w:rsidDel="00F527E2">
          <w:delText xml:space="preserve"> </w:delText>
        </w:r>
      </w:del>
      <w:r w:rsidR="00E45DAF">
        <w:t>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lastRenderedPageBreak/>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3289" w:author="Okot" w:date="2020-02-06T16:55:00Z">
        <w:r>
          <w:t>Rys. 5.</w:t>
        </w:r>
      </w:ins>
      <w:r>
        <w:t>41</w:t>
      </w:r>
      <w:ins w:id="13290"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432F3542" w14:textId="77777777" w:rsidR="00F6263B" w:rsidRDefault="00F6263B" w:rsidP="00856172">
      <w:pPr>
        <w:ind w:firstLine="0"/>
      </w:pPr>
    </w:p>
    <w:p w14:paraId="7922AC49" w14:textId="06DB678C" w:rsidR="00773982" w:rsidRDefault="00773982" w:rsidP="00773982">
      <w:pPr>
        <w:ind w:firstLine="0"/>
        <w:jc w:val="center"/>
      </w:pPr>
      <w:r>
        <w:rPr>
          <w:noProof/>
          <w:lang w:eastAsia="pl-PL"/>
        </w:rPr>
        <w:lastRenderedPageBreak/>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3291" w:author="Okot" w:date="2020-02-06T16:55:00Z">
        <w:r>
          <w:t>Rys. 5.</w:t>
        </w:r>
      </w:ins>
      <w:r>
        <w:t>42</w:t>
      </w:r>
      <w:ins w:id="13292" w:author="Okot" w:date="2020-02-06T16:55:00Z">
        <w:r>
          <w:t>.</w:t>
        </w:r>
      </w:ins>
      <w:r>
        <w:t>Pierwsze w pełni udane uruchomienie aplikacji.</w:t>
      </w:r>
    </w:p>
    <w:p w14:paraId="3B618741" w14:textId="77777777" w:rsidR="00773982" w:rsidRPr="00510726" w:rsidRDefault="00773982" w:rsidP="00856172">
      <w:pPr>
        <w:ind w:firstLine="0"/>
      </w:pPr>
    </w:p>
    <w:p w14:paraId="79749529" w14:textId="77777777" w:rsidR="00F6263B" w:rsidRDefault="00F6263B">
      <w:pPr>
        <w:spacing w:after="160" w:line="259" w:lineRule="auto"/>
        <w:ind w:firstLine="0"/>
        <w:jc w:val="left"/>
        <w:rPr>
          <w:rFonts w:eastAsiaTheme="majorEastAsia" w:cstheme="majorBidi"/>
          <w:szCs w:val="26"/>
        </w:rPr>
      </w:pPr>
      <w:r>
        <w:br w:type="page"/>
      </w:r>
    </w:p>
    <w:p w14:paraId="27A32922" w14:textId="051B0AA8" w:rsidR="00F23897" w:rsidRDefault="00262253">
      <w:pPr>
        <w:pStyle w:val="Nagwek2"/>
        <w:pPrChange w:id="13293" w:author="Okot" w:date="2020-01-31T16:14:00Z">
          <w:pPr>
            <w:ind w:firstLine="0"/>
          </w:pPr>
        </w:pPrChange>
      </w:pPr>
      <w:bookmarkStart w:id="13294" w:name="_Toc35941970"/>
      <w:ins w:id="13295" w:author="Okot" w:date="2019-11-19T20:55:00Z">
        <w:r>
          <w:lastRenderedPageBreak/>
          <w:t>5</w:t>
        </w:r>
      </w:ins>
      <w:del w:id="13296" w:author="Okot" w:date="2019-11-19T20:55:00Z">
        <w:r w:rsidR="00F23897" w:rsidDel="00262253">
          <w:delText>4</w:delText>
        </w:r>
      </w:del>
      <w:r w:rsidR="00F23897">
        <w:t>.</w:t>
      </w:r>
      <w:ins w:id="13297" w:author="Okot" w:date="2019-11-19T20:55:00Z">
        <w:r>
          <w:t>3</w:t>
        </w:r>
      </w:ins>
      <w:del w:id="13298" w:author="Okot" w:date="2019-11-19T20:55:00Z">
        <w:r w:rsidR="00F23897" w:rsidDel="00262253">
          <w:delText>4</w:delText>
        </w:r>
      </w:del>
      <w:r w:rsidR="00F23897">
        <w:t>.</w:t>
      </w:r>
      <w:ins w:id="13299" w:author="Okot" w:date="2020-01-28T15:23:00Z">
        <w:r w:rsidR="00EB77F1">
          <w:t>5</w:t>
        </w:r>
      </w:ins>
      <w:del w:id="13300" w:author="Okot" w:date="2020-01-28T15:23:00Z">
        <w:r w:rsidR="00F23897" w:rsidDel="00EB77F1">
          <w:delText>4</w:delText>
        </w:r>
      </w:del>
      <w:r w:rsidR="00F23897">
        <w:t>.</w:t>
      </w:r>
      <w:ins w:id="13301" w:author="Okot" w:date="2020-01-30T14:12:00Z">
        <w:r w:rsidR="0009551B">
          <w:t>3</w:t>
        </w:r>
      </w:ins>
      <w:del w:id="13302" w:author="Okot" w:date="2020-01-30T14:12:00Z">
        <w:r w:rsidR="00F23897" w:rsidDel="0009551B">
          <w:delText>2</w:delText>
        </w:r>
      </w:del>
      <w:r w:rsidR="00F23897">
        <w:t>. Imple</w:t>
      </w:r>
      <w:r w:rsidR="00A366F5">
        <w:t>mentacja interfejsów graficznych</w:t>
      </w:r>
      <w:bookmarkEnd w:id="13294"/>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3303" w:author="Okot" w:date="2020-01-31T16:14:00Z">
          <w:pPr>
            <w:ind w:firstLine="0"/>
          </w:pPr>
        </w:pPrChange>
      </w:pPr>
      <w:bookmarkStart w:id="13304" w:name="_Toc35941971"/>
      <w:ins w:id="13305" w:author="Okot" w:date="2019-11-19T20:55:00Z">
        <w:r>
          <w:t>5</w:t>
        </w:r>
      </w:ins>
      <w:del w:id="13306" w:author="Okot" w:date="2019-11-19T20:55:00Z">
        <w:r w:rsidR="00A366F5" w:rsidDel="00262253">
          <w:delText>4</w:delText>
        </w:r>
      </w:del>
      <w:r w:rsidR="00A366F5">
        <w:t>.</w:t>
      </w:r>
      <w:ins w:id="13307" w:author="Okot" w:date="2019-11-19T20:55:00Z">
        <w:r>
          <w:t>3</w:t>
        </w:r>
      </w:ins>
      <w:del w:id="13308" w:author="Okot" w:date="2019-11-19T20:55:00Z">
        <w:r w:rsidR="00A366F5" w:rsidDel="00262253">
          <w:delText>4</w:delText>
        </w:r>
      </w:del>
      <w:r w:rsidR="00A366F5">
        <w:t>.</w:t>
      </w:r>
      <w:ins w:id="13309" w:author="Okot" w:date="2020-01-28T15:23:00Z">
        <w:r w:rsidR="00EB77F1">
          <w:t>5</w:t>
        </w:r>
      </w:ins>
      <w:del w:id="13310" w:author="Okot" w:date="2020-01-28T15:23:00Z">
        <w:r w:rsidR="00A366F5" w:rsidDel="00EB77F1">
          <w:delText>4</w:delText>
        </w:r>
      </w:del>
      <w:r w:rsidR="00A366F5">
        <w:t>.</w:t>
      </w:r>
      <w:ins w:id="13311" w:author="Okot" w:date="2020-01-30T14:12:00Z">
        <w:r w:rsidR="0009551B">
          <w:t>3</w:t>
        </w:r>
      </w:ins>
      <w:del w:id="13312" w:author="Okot" w:date="2020-01-30T14:12:00Z">
        <w:r w:rsidR="00A366F5" w:rsidDel="0009551B">
          <w:delText>2</w:delText>
        </w:r>
      </w:del>
      <w:r w:rsidR="00A366F5">
        <w:t>.1. Logo</w:t>
      </w:r>
      <w:bookmarkEnd w:id="13304"/>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3313" w:author="Okot" w:date="2020-01-17T16:10:00Z" w:name="move30169862"/>
      <w:moveFrom w:id="13314"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3313"/>
    </w:p>
    <w:p w14:paraId="6182C1E7" w14:textId="6841F67F" w:rsidR="00A366F5" w:rsidDel="004F1082" w:rsidRDefault="00A366F5" w:rsidP="00A366F5">
      <w:pPr>
        <w:ind w:firstLine="0"/>
        <w:rPr>
          <w:del w:id="13315" w:author="Okot" w:date="2020-01-17T16:09:00Z"/>
        </w:rPr>
      </w:pPr>
    </w:p>
    <w:p w14:paraId="7055A6BD" w14:textId="7D747728" w:rsidR="00A366F5" w:rsidRDefault="00A366F5">
      <w:pPr>
        <w:ind w:firstLine="0"/>
        <w:jc w:val="center"/>
        <w:pPrChange w:id="13316" w:author="Okot" w:date="2020-01-17T16:12:00Z">
          <w:pPr>
            <w:ind w:firstLine="0"/>
          </w:pPr>
        </w:pPrChange>
      </w:pPr>
      <w:del w:id="13317"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3318"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3319" w:author="Okot" w:date="2020-01-17T12:21:00Z"/>
        </w:rPr>
      </w:pPr>
    </w:p>
    <w:p w14:paraId="0EE5D8D8" w14:textId="77777777" w:rsidR="00395E99" w:rsidRDefault="00395E99" w:rsidP="00F23897">
      <w:pPr>
        <w:ind w:firstLine="0"/>
        <w:rPr>
          <w:ins w:id="13320" w:author="Okot" w:date="2020-01-17T12:22:00Z"/>
        </w:rPr>
      </w:pPr>
    </w:p>
    <w:p w14:paraId="740CEE78" w14:textId="4804814C" w:rsidR="00A366F5" w:rsidRDefault="00A366F5" w:rsidP="00A366F5">
      <w:pPr>
        <w:ind w:firstLine="0"/>
        <w:jc w:val="center"/>
        <w:rPr>
          <w:ins w:id="13321" w:author="Okot" w:date="2020-01-17T16:10:00Z"/>
        </w:rPr>
      </w:pPr>
      <w:r>
        <w:t xml:space="preserve">Rys. </w:t>
      </w:r>
      <w:ins w:id="13322" w:author="Okot" w:date="2019-11-19T20:55:00Z">
        <w:r w:rsidR="00262253">
          <w:t>5</w:t>
        </w:r>
      </w:ins>
      <w:del w:id="13323" w:author="Okot" w:date="2019-11-19T20:55:00Z">
        <w:r w:rsidDel="00262253">
          <w:delText>4</w:delText>
        </w:r>
      </w:del>
      <w:r>
        <w:t>.</w:t>
      </w:r>
      <w:r w:rsidR="00C26D2E">
        <w:t>4</w:t>
      </w:r>
      <w:ins w:id="13324" w:author="Okot" w:date="2019-11-19T20:55:00Z">
        <w:r w:rsidR="00E30FB9">
          <w:t>3</w:t>
        </w:r>
      </w:ins>
      <w:del w:id="13325" w:author="Okot" w:date="2019-11-19T20:55:00Z">
        <w:r w:rsidDel="00262253">
          <w:delText>4</w:delText>
        </w:r>
      </w:del>
      <w:r>
        <w:t xml:space="preserve">. </w:t>
      </w:r>
      <w:ins w:id="13326" w:author="Okot" w:date="2020-01-17T16:11:00Z">
        <w:r w:rsidR="004F1082">
          <w:t>Od projektu wersji ostatecznej logo</w:t>
        </w:r>
      </w:ins>
      <w:del w:id="13327" w:author="Okot" w:date="2020-01-17T16:11:00Z">
        <w:r w:rsidDel="004F1082">
          <w:delText>Ilustracja etapów pracy nad logo</w:delText>
        </w:r>
      </w:del>
      <w:r>
        <w:t>.</w:t>
      </w:r>
    </w:p>
    <w:p w14:paraId="353C3BE2" w14:textId="77777777" w:rsidR="004F1082" w:rsidRDefault="004F1082" w:rsidP="00A366F5">
      <w:pPr>
        <w:ind w:firstLine="0"/>
        <w:jc w:val="center"/>
        <w:rPr>
          <w:ins w:id="13328" w:author="Okot" w:date="2020-01-17T16:09:00Z"/>
        </w:rPr>
      </w:pPr>
    </w:p>
    <w:p w14:paraId="7E42EB18" w14:textId="15CC5CC5" w:rsidR="004F1082" w:rsidDel="004F1082" w:rsidRDefault="004F1082">
      <w:pPr>
        <w:rPr>
          <w:del w:id="13329" w:author="Okot" w:date="2020-01-17T16:10:00Z"/>
        </w:rPr>
        <w:pPrChange w:id="13330" w:author="Okot" w:date="2020-01-17T16:10:00Z">
          <w:pPr>
            <w:ind w:firstLine="0"/>
            <w:jc w:val="center"/>
          </w:pPr>
        </w:pPrChange>
      </w:pPr>
      <w:moveToRangeStart w:id="13331" w:author="Okot" w:date="2020-01-17T16:10:00Z" w:name="move30169862"/>
      <w:moveTo w:id="13332" w:author="Okot" w:date="2020-01-17T16:10:00Z">
        <w:r>
          <w:t xml:space="preserve">Najlepsze wrażenie robił por oraz brokuł, przy czym ten ostatni zyskał najwyższą ocenę, gdyż był zarówno łatwo identyfikowalny jako brokuł, jak i wywoływał zdecydowane </w:t>
        </w:r>
        <w:r>
          <w:lastRenderedPageBreak/>
          <w:t>skojarzenia ze zdrową żywnością, w przeciwieństwie do pora, który kojarzył się bardziej jako mało istotna część włoszczyzny.</w:t>
        </w:r>
      </w:moveTo>
      <w:moveToRangeEnd w:id="13331"/>
    </w:p>
    <w:p w14:paraId="431CFE22" w14:textId="648069F3" w:rsidR="00A366F5" w:rsidDel="004F1082" w:rsidRDefault="00A366F5">
      <w:pPr>
        <w:rPr>
          <w:del w:id="13333" w:author="Okot" w:date="2020-01-17T12:22:00Z"/>
        </w:rPr>
      </w:pPr>
    </w:p>
    <w:p w14:paraId="5BB6B382" w14:textId="77777777" w:rsidR="004F1082" w:rsidRDefault="004F1082">
      <w:pPr>
        <w:rPr>
          <w:ins w:id="13334" w:author="Okot" w:date="2020-01-17T16:10:00Z"/>
        </w:rPr>
        <w:pPrChange w:id="13335" w:author="Okot" w:date="2020-01-17T16:10:00Z">
          <w:pPr>
            <w:ind w:firstLine="0"/>
            <w:jc w:val="center"/>
          </w:pPr>
        </w:pPrChange>
      </w:pPr>
    </w:p>
    <w:p w14:paraId="35F99F89" w14:textId="2A47995F" w:rsidR="00A366F5" w:rsidRDefault="004F1082">
      <w:ins w:id="13336" w:author="Okot" w:date="2020-01-17T16:13:00Z">
        <w:r>
          <w:t>Na</w:t>
        </w:r>
      </w:ins>
      <w:del w:id="13337" w:author="Okot" w:date="2020-01-17T16:13:00Z">
        <w:r w:rsidR="004C7188" w:rsidDel="004F1082">
          <w:delText>Po lewej stronie</w:delText>
        </w:r>
      </w:del>
      <w:r w:rsidR="004C7188">
        <w:t xml:space="preserve"> </w:t>
      </w:r>
      <w:del w:id="13338" w:author="Okot" w:date="2019-11-19T20:55:00Z">
        <w:r w:rsidR="004C7188" w:rsidDel="00262253">
          <w:delText>R</w:delText>
        </w:r>
      </w:del>
      <w:ins w:id="13339" w:author="Okot" w:date="2019-11-19T20:55:00Z">
        <w:r w:rsidR="00262253">
          <w:t>r</w:t>
        </w:r>
      </w:ins>
      <w:r w:rsidR="004C7188">
        <w:t xml:space="preserve">ysunku </w:t>
      </w:r>
      <w:ins w:id="13340" w:author="Okot" w:date="2019-11-19T20:55:00Z">
        <w:r w:rsidR="00262253">
          <w:t>5</w:t>
        </w:r>
      </w:ins>
      <w:del w:id="13341" w:author="Okot" w:date="2019-11-19T20:55:00Z">
        <w:r w:rsidR="004C7188" w:rsidDel="00262253">
          <w:delText>4</w:delText>
        </w:r>
      </w:del>
      <w:r w:rsidR="004C7188">
        <w:t>.</w:t>
      </w:r>
      <w:r w:rsidR="00C26D2E">
        <w:t>4</w:t>
      </w:r>
      <w:ins w:id="13342" w:author="Okot" w:date="2020-01-17T12:22:00Z">
        <w:r w:rsidR="00E30FB9">
          <w:t>3</w:t>
        </w:r>
      </w:ins>
      <w:del w:id="13343" w:author="Okot" w:date="2019-11-19T20:55:00Z">
        <w:r w:rsidR="004C7188" w:rsidDel="00262253">
          <w:delText>4</w:delText>
        </w:r>
      </w:del>
      <w:r w:rsidR="004C7188">
        <w:t>.</w:t>
      </w:r>
      <w:ins w:id="13344" w:author="Okot" w:date="2020-01-17T16:13:00Z">
        <w:r>
          <w:t xml:space="preserve"> po lewej stronie</w:t>
        </w:r>
      </w:ins>
      <w:r w:rsidR="004C7188">
        <w:t xml:space="preserve"> można zobaczyć jeden z pierwszych etapów pracy nad logo – jego wstępny kształt. Po prawej stronie widać wersję ostateczną.</w:t>
      </w:r>
    </w:p>
    <w:p w14:paraId="36640478" w14:textId="1981DAA2" w:rsidR="008C3EC1" w:rsidRDefault="008C3EC1">
      <w:r>
        <w:t>N</w:t>
      </w:r>
      <w:r w:rsidR="0076182C">
        <w:t>a podstawie logo wykonano</w:t>
      </w:r>
      <w:r>
        <w:t xml:space="preserve"> również</w:t>
      </w:r>
      <w:r w:rsidR="0076182C">
        <w:t xml:space="preserve"> favicone</w:t>
      </w:r>
      <w:r>
        <w:t>, któ</w:t>
      </w:r>
      <w:r w:rsidR="0076182C">
        <w:t>rą</w:t>
      </w:r>
      <w:r>
        <w:t xml:space="preserve"> przedstawiono poniżej.</w:t>
      </w:r>
    </w:p>
    <w:p w14:paraId="6DA8AB0E" w14:textId="77777777" w:rsidR="00BF06B8" w:rsidRDefault="00BF06B8" w:rsidP="00BF06B8">
      <w:pPr>
        <w:ind w:firstLine="0"/>
      </w:pPr>
    </w:p>
    <w:p w14:paraId="7AB71BE3" w14:textId="43F69A27" w:rsidR="00BF06B8" w:rsidRDefault="00BF06B8" w:rsidP="00BF06B8">
      <w:pPr>
        <w:ind w:firstLine="0"/>
        <w:jc w:val="center"/>
      </w:pPr>
      <w:r>
        <w:rPr>
          <w:noProof/>
          <w:lang w:eastAsia="pl-PL"/>
        </w:rPr>
        <w:drawing>
          <wp:inline distT="0" distB="0" distL="0" distR="0" wp14:anchorId="6684AC2C" wp14:editId="6C139EEF">
            <wp:extent cx="152400" cy="152400"/>
            <wp:effectExtent l="152400" t="171450" r="114300" b="15240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avicon.ico"/>
                    <pic:cNvPicPr/>
                  </pic:nvPicPr>
                  <pic:blipFill>
                    <a:blip r:embed="rId120">
                      <a:extLst>
                        <a:ext uri="{28A0092B-C50C-407E-A947-70E740481C1C}">
                          <a14:useLocalDpi xmlns:a14="http://schemas.microsoft.com/office/drawing/2010/main" val="0"/>
                        </a:ext>
                      </a:extLst>
                    </a:blip>
                    <a:stretch>
                      <a:fillRect/>
                    </a:stretch>
                  </pic:blipFill>
                  <pic:spPr>
                    <a:xfrm>
                      <a:off x="0" y="0"/>
                      <a:ext cx="152400" cy="152400"/>
                    </a:xfrm>
                    <a:prstGeom prst="rect">
                      <a:avLst/>
                    </a:prstGeom>
                    <a:ln>
                      <a:noFill/>
                    </a:ln>
                    <a:effectLst>
                      <a:outerShdw blurRad="190500" algn="tl" rotWithShape="0">
                        <a:srgbClr val="000000">
                          <a:alpha val="70000"/>
                        </a:srgbClr>
                      </a:outerShdw>
                    </a:effectLst>
                  </pic:spPr>
                </pic:pic>
              </a:graphicData>
            </a:graphic>
          </wp:inline>
        </w:drawing>
      </w:r>
    </w:p>
    <w:p w14:paraId="661EC26D" w14:textId="25AD376B" w:rsidR="00BF06B8" w:rsidRDefault="00BF06B8" w:rsidP="00BF06B8">
      <w:pPr>
        <w:ind w:firstLine="0"/>
        <w:jc w:val="center"/>
        <w:rPr>
          <w:ins w:id="13345" w:author="Okot" w:date="2020-01-17T16:10:00Z"/>
        </w:rPr>
      </w:pPr>
      <w:r>
        <w:t xml:space="preserve">Rys. </w:t>
      </w:r>
      <w:ins w:id="13346" w:author="Okot" w:date="2019-11-19T20:55:00Z">
        <w:r>
          <w:t>5</w:t>
        </w:r>
      </w:ins>
      <w:del w:id="13347" w:author="Okot" w:date="2019-11-19T20:55:00Z">
        <w:r w:rsidDel="00262253">
          <w:delText>4</w:delText>
        </w:r>
      </w:del>
      <w:r>
        <w:t>.44</w:t>
      </w:r>
      <w:del w:id="13348" w:author="Okot" w:date="2019-11-19T20:55:00Z">
        <w:r w:rsidDel="00262253">
          <w:delText>4</w:delText>
        </w:r>
      </w:del>
      <w:r>
        <w:t>. Fav</w:t>
      </w:r>
      <w:r w:rsidR="0076182C">
        <w:t>icona dla aplikacji</w:t>
      </w:r>
      <w:del w:id="13349" w:author="Okot" w:date="2020-01-17T16:11:00Z">
        <w:r w:rsidDel="004F1082">
          <w:delText>Ilustracja etapów pracy nad logo</w:delText>
        </w:r>
      </w:del>
      <w:r>
        <w:t>.</w:t>
      </w:r>
    </w:p>
    <w:p w14:paraId="6D4D0442" w14:textId="77777777" w:rsidR="00255F9B" w:rsidRDefault="00255F9B" w:rsidP="00255F9B">
      <w:pPr>
        <w:ind w:firstLine="0"/>
      </w:pPr>
    </w:p>
    <w:p w14:paraId="3EA95854" w14:textId="58B50492" w:rsidR="00255F9B" w:rsidRDefault="00255F9B" w:rsidP="00255F9B">
      <w:pPr>
        <w:pStyle w:val="Nagwek2"/>
      </w:pPr>
      <w:bookmarkStart w:id="13350" w:name="_Toc35941972"/>
      <w:r>
        <w:t xml:space="preserve">5.3.5.3.2. </w:t>
      </w:r>
      <w:r w:rsidR="00EB08F6">
        <w:t>Strona główna aplikacji</w:t>
      </w:r>
      <w:bookmarkEnd w:id="13350"/>
      <w:r w:rsidR="00EB08F6">
        <w:t xml:space="preserve">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lastRenderedPageBreak/>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44B1C27F" w:rsidR="00D2345A" w:rsidRDefault="00D2345A" w:rsidP="00D2345A">
      <w:pPr>
        <w:ind w:firstLine="0"/>
        <w:jc w:val="center"/>
        <w:rPr>
          <w:rStyle w:val="st"/>
        </w:rPr>
      </w:pPr>
      <w:r>
        <w:rPr>
          <w:rStyle w:val="st"/>
        </w:rPr>
        <w:t>Rys. 5.4</w:t>
      </w:r>
      <w:r w:rsidR="00502E06">
        <w:rPr>
          <w:rStyle w:val="st"/>
        </w:rPr>
        <w:t>5</w:t>
      </w:r>
      <w:r>
        <w:rPr>
          <w:rStyle w:val="st"/>
        </w:rPr>
        <w:t>.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7F6E417C" w:rsidR="006119A6" w:rsidRDefault="006119A6" w:rsidP="006119A6">
      <w:pPr>
        <w:rPr>
          <w:rStyle w:val="st"/>
        </w:rPr>
      </w:pPr>
      <w:r>
        <w:rPr>
          <w:rStyle w:val="st"/>
        </w:rPr>
        <w:t>Jak widać na powyższym rysunku HAML faktycznie wprowadza istotne zmiany w sposobie pisania szablonów. Przede wszystkim likwiduje</w:t>
      </w:r>
      <w:ins w:id="13351" w:author="Okot" w:date="2020-03-24T08:11:00Z">
        <w:r w:rsidR="00F527E2">
          <w:rPr>
            <w:rStyle w:val="st"/>
          </w:rPr>
          <w:t xml:space="preserve"> przymus</w:t>
        </w:r>
      </w:ins>
      <w:r>
        <w:rPr>
          <w:rStyle w:val="st"/>
        </w:rPr>
        <w:t xml:space="preserve"> zam</w:t>
      </w:r>
      <w:ins w:id="13352" w:author="Okot" w:date="2020-03-24T08:11:00Z">
        <w:r w:rsidR="00F527E2">
          <w:rPr>
            <w:rStyle w:val="st"/>
          </w:rPr>
          <w:t>ykania</w:t>
        </w:r>
      </w:ins>
      <w:del w:id="13353" w:author="Okot" w:date="2020-03-24T08:11:00Z">
        <w:r w:rsidDel="00F527E2">
          <w:rPr>
            <w:rStyle w:val="st"/>
          </w:rPr>
          <w:delText>knięcia</w:delText>
        </w:r>
      </w:del>
      <w:r>
        <w:rPr>
          <w:rStyle w:val="st"/>
        </w:rPr>
        <w:t xml:space="preserve">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22">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18BC513B" w:rsidR="00C468DD" w:rsidRDefault="00C468DD" w:rsidP="00C468DD">
      <w:pPr>
        <w:ind w:firstLine="0"/>
        <w:jc w:val="center"/>
      </w:pPr>
      <w:r>
        <w:t xml:space="preserve">Rys. </w:t>
      </w:r>
      <w:ins w:id="13354" w:author="Okot" w:date="2019-11-19T20:55:00Z">
        <w:r>
          <w:t>5</w:t>
        </w:r>
      </w:ins>
      <w:del w:id="13355" w:author="Okot" w:date="2019-11-19T20:55:00Z">
        <w:r w:rsidDel="00262253">
          <w:delText>4</w:delText>
        </w:r>
      </w:del>
      <w:r w:rsidR="00502E06">
        <w:t>.46</w:t>
      </w:r>
      <w:del w:id="13356"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554D6976" w14:textId="0BCEFB43" w:rsidR="0091586C" w:rsidRDefault="0091586C" w:rsidP="00502E06">
      <w:r>
        <w:t xml:space="preserve">Napisano </w:t>
      </w:r>
      <w:r w:rsidR="00CC1528">
        <w:t>„</w:t>
      </w:r>
      <w:r>
        <w:t>teoretycznie</w:t>
      </w:r>
      <w:r w:rsidR="00CC1528">
        <w:t>”</w:t>
      </w:r>
      <w:r>
        <w:t>, ponieważ nie zadziałało.</w:t>
      </w:r>
      <w:r w:rsidR="00502E06">
        <w:t xml:space="preserve"> </w:t>
      </w:r>
      <w:r>
        <w:t>W szablonie globalnym aplikacji umieszczono prosty kod, który powinien wygenerować na górze strony pasek z linkami</w:t>
      </w:r>
      <w:r w:rsidR="00A43726">
        <w:t xml:space="preserve"> (</w:t>
      </w:r>
      <w:r w:rsidR="00ED2D99">
        <w:t xml:space="preserve">bootstrapowy </w:t>
      </w:r>
      <w:r w:rsidR="00ED2D99">
        <w:rPr>
          <w:i/>
        </w:rPr>
        <w:t>navbar</w:t>
      </w:r>
      <w:r w:rsidR="00ED2D99">
        <w:t>)</w:t>
      </w:r>
      <w:r>
        <w:t>, coś z czego wielokrotnie korzystano w przeszłości w róż</w:t>
      </w:r>
      <w:r w:rsidR="00ED2D99">
        <w:t>nych projektach, czyli c</w:t>
      </w:r>
      <w:r w:rsidR="00DA3007">
        <w:t>o</w:t>
      </w:r>
      <w:r>
        <w:t xml:space="preserve">ś sprawdzonego. Przeładowano stronę i chociaż linki były wyświetlane, to nie były ostylowane oraz brakowało </w:t>
      </w:r>
      <w:r w:rsidR="00ED2D99">
        <w:t xml:space="preserve">kolorowego </w:t>
      </w:r>
      <w:r>
        <w:t>paska. Na wszelki wypadek zrestartowano serwer oraz użyto na stronie podglądu źródła, żeby się upewnić czy HAML jest poprawnie interpretowany. Jak widać, na poniższym rysunku – był.</w:t>
      </w:r>
    </w:p>
    <w:p w14:paraId="0D05A8F2" w14:textId="74593BD0" w:rsidR="009E70B1" w:rsidRDefault="009E70B1" w:rsidP="00502E06">
      <w:pPr>
        <w:ind w:firstLine="0"/>
        <w:jc w:val="center"/>
      </w:pPr>
      <w:r>
        <w:rPr>
          <w:noProof/>
          <w:lang w:eastAsia="pl-PL"/>
        </w:rPr>
        <w:drawing>
          <wp:inline distT="0" distB="0" distL="0" distR="0" wp14:anchorId="39778882" wp14:editId="1E8A0146">
            <wp:extent cx="5166000" cy="3844800"/>
            <wp:effectExtent l="190500" t="190500" r="187325" b="19431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23">
                      <a:extLst>
                        <a:ext uri="{28A0092B-C50C-407E-A947-70E740481C1C}">
                          <a14:useLocalDpi xmlns:a14="http://schemas.microsoft.com/office/drawing/2010/main" val="0"/>
                        </a:ext>
                      </a:extLst>
                    </a:blip>
                    <a:stretch>
                      <a:fillRect/>
                    </a:stretch>
                  </pic:blipFill>
                  <pic:spPr>
                    <a:xfrm>
                      <a:off x="0" y="0"/>
                      <a:ext cx="5166000" cy="3844800"/>
                    </a:xfrm>
                    <a:prstGeom prst="rect">
                      <a:avLst/>
                    </a:prstGeom>
                    <a:ln>
                      <a:noFill/>
                    </a:ln>
                    <a:effectLst>
                      <a:outerShdw blurRad="190500" algn="tl" rotWithShape="0">
                        <a:srgbClr val="000000">
                          <a:alpha val="70000"/>
                        </a:srgbClr>
                      </a:outerShdw>
                    </a:effectLst>
                  </pic:spPr>
                </pic:pic>
              </a:graphicData>
            </a:graphic>
          </wp:inline>
        </w:drawing>
      </w:r>
      <w:r>
        <w:t xml:space="preserve">Rys. </w:t>
      </w:r>
      <w:ins w:id="13357" w:author="Okot" w:date="2019-11-19T20:55:00Z">
        <w:r>
          <w:t>5</w:t>
        </w:r>
      </w:ins>
      <w:del w:id="13358" w:author="Okot" w:date="2019-11-19T20:55:00Z">
        <w:r w:rsidDel="00262253">
          <w:delText>4</w:delText>
        </w:r>
      </w:del>
      <w:r>
        <w:t>.4</w:t>
      </w:r>
      <w:r w:rsidR="00502E06">
        <w:t>7</w:t>
      </w:r>
      <w:del w:id="13359" w:author="Okot" w:date="2019-11-19T20:55:00Z">
        <w:r w:rsidDel="00262253">
          <w:delText>4</w:delText>
        </w:r>
      </w:del>
      <w:r>
        <w:t>. Źródło strony – wszystko wygląda poprawnie.</w:t>
      </w:r>
    </w:p>
    <w:p w14:paraId="7897F0F2" w14:textId="370BFA56" w:rsidR="00CF1FD6" w:rsidRDefault="00CF1FD6" w:rsidP="00CF1FD6">
      <w:pPr>
        <w:ind w:firstLine="0"/>
        <w:jc w:val="center"/>
      </w:pPr>
      <w:r>
        <w:rPr>
          <w:noProof/>
          <w:lang w:eastAsia="pl-PL"/>
        </w:rPr>
        <w:lastRenderedPageBreak/>
        <w:drawing>
          <wp:inline distT="0" distB="0" distL="0" distR="0" wp14:anchorId="618F8B2F" wp14:editId="3C404A23">
            <wp:extent cx="5004000" cy="2005200"/>
            <wp:effectExtent l="190500" t="190500" r="196850" b="18605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24">
                      <a:extLst>
                        <a:ext uri="{28A0092B-C50C-407E-A947-70E740481C1C}">
                          <a14:useLocalDpi xmlns:a14="http://schemas.microsoft.com/office/drawing/2010/main" val="0"/>
                        </a:ext>
                      </a:extLst>
                    </a:blip>
                    <a:stretch>
                      <a:fillRect/>
                    </a:stretch>
                  </pic:blipFill>
                  <pic:spPr>
                    <a:xfrm>
                      <a:off x="0" y="0"/>
                      <a:ext cx="5004000" cy="2005200"/>
                    </a:xfrm>
                    <a:prstGeom prst="rect">
                      <a:avLst/>
                    </a:prstGeom>
                    <a:ln>
                      <a:noFill/>
                    </a:ln>
                    <a:effectLst>
                      <a:outerShdw blurRad="190500" algn="tl" rotWithShape="0">
                        <a:srgbClr val="000000">
                          <a:alpha val="70000"/>
                        </a:srgbClr>
                      </a:outerShdw>
                    </a:effectLst>
                  </pic:spPr>
                </pic:pic>
              </a:graphicData>
            </a:graphic>
          </wp:inline>
        </w:drawing>
      </w:r>
    </w:p>
    <w:p w14:paraId="29AC2556" w14:textId="45508451" w:rsidR="00CF1FD6" w:rsidRDefault="00CF1FD6" w:rsidP="00CF1FD6">
      <w:pPr>
        <w:ind w:firstLine="0"/>
        <w:jc w:val="center"/>
      </w:pPr>
      <w:r>
        <w:t xml:space="preserve">Rys. </w:t>
      </w:r>
      <w:ins w:id="13360" w:author="Okot" w:date="2019-11-19T20:55:00Z">
        <w:r>
          <w:t>5</w:t>
        </w:r>
      </w:ins>
      <w:del w:id="13361" w:author="Okot" w:date="2019-11-19T20:55:00Z">
        <w:r w:rsidDel="00262253">
          <w:delText>4</w:delText>
        </w:r>
      </w:del>
      <w:r>
        <w:t>.4</w:t>
      </w:r>
      <w:r w:rsidR="00502E06">
        <w:t>8</w:t>
      </w:r>
      <w:del w:id="13362" w:author="Okot" w:date="2019-11-19T20:55:00Z">
        <w:r w:rsidDel="00262253">
          <w:delText>4</w:delText>
        </w:r>
      </w:del>
      <w:r>
        <w:t>. Załadowana strona – brakuje styli.</w:t>
      </w:r>
    </w:p>
    <w:p w14:paraId="4C211342" w14:textId="77777777" w:rsidR="00CF1FD6" w:rsidRDefault="00CF1FD6" w:rsidP="001C5C08"/>
    <w:p w14:paraId="6EBD22E7" w14:textId="194136FB" w:rsidR="001C5C08" w:rsidRDefault="001C5C08" w:rsidP="00671B2B">
      <w:r>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(%link{ rel: 'stylesheet', href: 'https://stackpath.bootstrapcdn.com/bootstrap/4.4.1/css/bootstrap.min.css', integrity:'sha384-Vkoo8x4CGsO3+Hhxv8T/Q5PaXtkKtu6ug5TOeNV6gBiFeWPGFN9MuhOf23Q9Ifjh', crossorigin:'anonymous' }</w:t>
      </w:r>
      <w:r w:rsidR="004A0D9F">
        <w:t>)</w:t>
      </w:r>
      <w:ins w:id="13363" w:author="Okot" w:date="2020-03-24T08:11:00Z">
        <w:r w:rsidR="00F527E2">
          <w:t> </w:t>
        </w:r>
      </w:ins>
      <w:ins w:id="13364" w:author="Okot" w:date="2020-03-24T08:12:00Z">
        <w:r w:rsidR="00F527E2">
          <w:t>[</w:t>
        </w:r>
      </w:ins>
      <w:ins w:id="13365" w:author="Okot" w:date="2020-03-24T11:26:00Z">
        <w:r w:rsidR="00C717AA">
          <w:t>4</w:t>
        </w:r>
      </w:ins>
      <w:ins w:id="13366" w:author="Okot" w:date="2020-03-24T08:12:00Z">
        <w:r w:rsidR="00F527E2">
          <w:t>]</w:t>
        </w:r>
      </w:ins>
      <w:r w:rsidR="004A0D9F">
        <w:t xml:space="preserve"> i wklejenie go do elementu</w:t>
      </w:r>
      <w:r w:rsidR="00671B2B">
        <w:t xml:space="preserve">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3367918A">
            <wp:extent cx="5065200" cy="1926000"/>
            <wp:effectExtent l="190500" t="190500" r="193040" b="18859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25">
                      <a:extLst>
                        <a:ext uri="{28A0092B-C50C-407E-A947-70E740481C1C}">
                          <a14:useLocalDpi xmlns:a14="http://schemas.microsoft.com/office/drawing/2010/main" val="0"/>
                        </a:ext>
                      </a:extLst>
                    </a:blip>
                    <a:stretch>
                      <a:fillRect/>
                    </a:stretch>
                  </pic:blipFill>
                  <pic:spPr>
                    <a:xfrm>
                      <a:off x="0" y="0"/>
                      <a:ext cx="5065200" cy="1926000"/>
                    </a:xfrm>
                    <a:prstGeom prst="rect">
                      <a:avLst/>
                    </a:prstGeom>
                    <a:ln>
                      <a:noFill/>
                    </a:ln>
                    <a:effectLst>
                      <a:outerShdw blurRad="190500" algn="tl" rotWithShape="0">
                        <a:srgbClr val="000000">
                          <a:alpha val="70000"/>
                        </a:srgbClr>
                      </a:outerShdw>
                    </a:effectLst>
                  </pic:spPr>
                </pic:pic>
              </a:graphicData>
            </a:graphic>
          </wp:inline>
        </w:drawing>
      </w:r>
    </w:p>
    <w:p w14:paraId="1BA061EA" w14:textId="01BAF702" w:rsidR="00F00D0E" w:rsidRPr="00F00D0E" w:rsidRDefault="00F00D0E" w:rsidP="00F00D0E">
      <w:pPr>
        <w:ind w:firstLine="0"/>
        <w:jc w:val="center"/>
        <w:rPr>
          <w:i/>
        </w:rPr>
      </w:pPr>
      <w:r>
        <w:t xml:space="preserve">Rys. </w:t>
      </w:r>
      <w:ins w:id="13367" w:author="Okot" w:date="2019-11-19T20:55:00Z">
        <w:r>
          <w:t>5</w:t>
        </w:r>
      </w:ins>
      <w:del w:id="13368" w:author="Okot" w:date="2019-11-19T20:55:00Z">
        <w:r w:rsidDel="00262253">
          <w:delText>4</w:delText>
        </w:r>
      </w:del>
      <w:r w:rsidR="00502E06">
        <w:t>.49</w:t>
      </w:r>
      <w:del w:id="13369" w:author="Okot" w:date="2019-11-19T20:55:00Z">
        <w:r w:rsidDel="00262253">
          <w:delText>4</w:delText>
        </w:r>
      </w:del>
      <w:r>
        <w:t xml:space="preserve">. Poprawnie wyświetlany element </w:t>
      </w:r>
      <w:r>
        <w:rPr>
          <w:i/>
        </w:rPr>
        <w:t>nav-bar.</w:t>
      </w:r>
    </w:p>
    <w:p w14:paraId="5784A67A" w14:textId="77777777" w:rsidR="00F00D0E" w:rsidRDefault="00F00D0E" w:rsidP="00671B2B"/>
    <w:p w14:paraId="7A006E8F" w14:textId="65F3F6A4" w:rsidR="00C468DD" w:rsidRDefault="00055BDE" w:rsidP="00055BDE">
      <w:r>
        <w:t xml:space="preserve">Na dalszym etapie pracy doceniono jak bardzo frameworki ułatwiają pracę. Ponieważ </w:t>
      </w:r>
      <w:ins w:id="13370" w:author="Okot" w:date="2020-04-01T06:39:00Z">
        <w:r w:rsidR="00FE0BE3">
          <w:t>a</w:t>
        </w:r>
      </w:ins>
      <w:del w:id="13371" w:author="Okot" w:date="2020-04-01T06:39:00Z">
        <w:r w:rsidDel="00FE0BE3">
          <w:delText>A</w:delText>
        </w:r>
      </w:del>
      <w:r>
        <w:t>utorka zaczynała robić strony WWW w czasach gdy dominował czysty HTML, a CSS był nowinka, pamięta jeszcze jak bardzo niewygodne było szukanie błędów, kiedy coś się nie wyświetlało poprawnie, a potem okazywało się, że brakuje jednego średnika albo nawiasu.</w:t>
      </w:r>
    </w:p>
    <w:p w14:paraId="1C39676B" w14:textId="4453E264" w:rsidR="00055BDE" w:rsidRDefault="00055BDE" w:rsidP="00055BDE">
      <w:r>
        <w:t>Jak widać na poniższym rysunku w RoR nie tylko wyraźnie zaznaczono linię kodu, w której występuje błąd, ale jeszcze dokładnie powiedziano jaki – brak zamknięcia nawiasów klamrowych.</w:t>
      </w:r>
    </w:p>
    <w:p w14:paraId="27473C2B" w14:textId="77777777" w:rsidR="00502E06" w:rsidRDefault="00502E06" w:rsidP="00055BDE"/>
    <w:p w14:paraId="3CB2BDFB" w14:textId="185A1578" w:rsidR="00055BDE" w:rsidRDefault="00055BDE" w:rsidP="00055BDE">
      <w:pPr>
        <w:spacing w:after="160" w:line="259" w:lineRule="auto"/>
        <w:ind w:firstLine="0"/>
        <w:jc w:val="left"/>
      </w:pPr>
      <w:r>
        <w:rPr>
          <w:noProof/>
          <w:lang w:eastAsia="pl-PL"/>
        </w:rPr>
        <w:drawing>
          <wp:inline distT="0" distB="0" distL="0" distR="0" wp14:anchorId="52F6669F" wp14:editId="574B7E9B">
            <wp:extent cx="5472000" cy="2592000"/>
            <wp:effectExtent l="190500" t="190500" r="186055" b="18986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mlError.png"/>
                    <pic:cNvPicPr/>
                  </pic:nvPicPr>
                  <pic:blipFill>
                    <a:blip r:embed="rId126">
                      <a:extLst>
                        <a:ext uri="{28A0092B-C50C-407E-A947-70E740481C1C}">
                          <a14:useLocalDpi xmlns:a14="http://schemas.microsoft.com/office/drawing/2010/main" val="0"/>
                        </a:ext>
                      </a:extLst>
                    </a:blip>
                    <a:stretch>
                      <a:fillRect/>
                    </a:stretch>
                  </pic:blipFill>
                  <pic:spPr>
                    <a:xfrm>
                      <a:off x="0" y="0"/>
                      <a:ext cx="5472000" cy="2592000"/>
                    </a:xfrm>
                    <a:prstGeom prst="rect">
                      <a:avLst/>
                    </a:prstGeom>
                    <a:ln>
                      <a:noFill/>
                    </a:ln>
                    <a:effectLst>
                      <a:outerShdw blurRad="190500" algn="tl" rotWithShape="0">
                        <a:srgbClr val="000000">
                          <a:alpha val="70000"/>
                        </a:srgbClr>
                      </a:outerShdw>
                    </a:effectLst>
                  </pic:spPr>
                </pic:pic>
              </a:graphicData>
            </a:graphic>
          </wp:inline>
        </w:drawing>
      </w:r>
    </w:p>
    <w:p w14:paraId="198A75A4" w14:textId="77777777" w:rsidR="00055BDE" w:rsidRDefault="00055BDE" w:rsidP="00055BDE">
      <w:pPr>
        <w:ind w:firstLine="0"/>
        <w:jc w:val="center"/>
      </w:pPr>
    </w:p>
    <w:p w14:paraId="3172BB5C" w14:textId="4E8AFABF" w:rsidR="00055BDE" w:rsidRDefault="00055BDE" w:rsidP="00055BDE">
      <w:pPr>
        <w:ind w:firstLine="0"/>
        <w:jc w:val="center"/>
      </w:pPr>
      <w:r>
        <w:t xml:space="preserve">Rys. </w:t>
      </w:r>
      <w:ins w:id="13372" w:author="Okot" w:date="2019-11-19T20:55:00Z">
        <w:r>
          <w:t>5</w:t>
        </w:r>
      </w:ins>
      <w:del w:id="13373" w:author="Okot" w:date="2019-11-19T20:55:00Z">
        <w:r w:rsidDel="00262253">
          <w:delText>4</w:delText>
        </w:r>
      </w:del>
      <w:r w:rsidR="004A0D9F">
        <w:t>.50</w:t>
      </w:r>
      <w:del w:id="13374" w:author="Okot" w:date="2019-11-19T20:55:00Z">
        <w:r w:rsidDel="00262253">
          <w:delText>4</w:delText>
        </w:r>
      </w:del>
      <w:r>
        <w:t>. Przykład informacji o błędzie w składni.</w:t>
      </w:r>
    </w:p>
    <w:p w14:paraId="30C9D150" w14:textId="77777777" w:rsidR="00055BDE" w:rsidRPr="00F00D0E" w:rsidRDefault="00055BDE" w:rsidP="00055BDE">
      <w:pPr>
        <w:ind w:firstLine="0"/>
        <w:jc w:val="center"/>
        <w:rPr>
          <w:i/>
        </w:rPr>
      </w:pPr>
    </w:p>
    <w:p w14:paraId="3D25C4AB" w14:textId="70255B33" w:rsidR="00055BDE" w:rsidRDefault="00073FD8" w:rsidP="00073FD8">
      <w:r>
        <w:t>W pierwszej kolejności zajęto się zaimplementowaniem okna głównego aplikacji zgodnie z projektem z rys. 5.17. Efekt można zobaczyć poniżej</w:t>
      </w:r>
      <w:r w:rsidR="004A0D9F">
        <w:t xml:space="preserve"> na rysunku 5.51</w:t>
      </w:r>
      <w:r>
        <w:t>.</w:t>
      </w:r>
    </w:p>
    <w:p w14:paraId="50DDDF5C" w14:textId="661E6D9A" w:rsidR="00ED2D99" w:rsidRDefault="00ED2D99" w:rsidP="00073FD8">
      <w:r>
        <w:t>Po konsultacjach z klientem zdecydowano się wprowadzić drobne poprawki w stosunku do projektu ze względu na efekt estetyczny. Logo przeniesiono z lewej strony na prawą oraz dodano jeszcze jeden link przekierowujący do rejestracji umieszczony na środku strony, ponieważ uznano, że ten na górnym pasku jest słabo widoczny. Nowy link, wystylizowany na przycisk, przyciąga uwagę swoją centralną pozycją.</w:t>
      </w:r>
    </w:p>
    <w:p w14:paraId="027A271E" w14:textId="2BB3CEBC" w:rsidR="00A43726" w:rsidRDefault="00ED2D99" w:rsidP="00A43726">
      <w:pPr>
        <w:ind w:firstLine="0"/>
      </w:pPr>
      <w:r>
        <w:tab/>
      </w:r>
    </w:p>
    <w:p w14:paraId="233B6578" w14:textId="63B58071" w:rsidR="00A43726" w:rsidRDefault="00A43726" w:rsidP="00A43726">
      <w:pPr>
        <w:ind w:firstLine="0"/>
      </w:pPr>
      <w:r>
        <w:rPr>
          <w:noProof/>
          <w:lang w:eastAsia="pl-PL"/>
        </w:rPr>
        <w:lastRenderedPageBreak/>
        <w:drawing>
          <wp:inline distT="0" distB="0" distL="0" distR="0" wp14:anchorId="450D5CAC" wp14:editId="23F6F672">
            <wp:extent cx="5421600" cy="4140000"/>
            <wp:effectExtent l="190500" t="190500" r="198755" b="18478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in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21600" cy="4140000"/>
                    </a:xfrm>
                    <a:prstGeom prst="rect">
                      <a:avLst/>
                    </a:prstGeom>
                    <a:ln>
                      <a:noFill/>
                    </a:ln>
                    <a:effectLst>
                      <a:outerShdw blurRad="190500" algn="tl" rotWithShape="0">
                        <a:srgbClr val="000000">
                          <a:alpha val="70000"/>
                        </a:srgbClr>
                      </a:outerShdw>
                    </a:effectLst>
                  </pic:spPr>
                </pic:pic>
              </a:graphicData>
            </a:graphic>
          </wp:inline>
        </w:drawing>
      </w:r>
    </w:p>
    <w:p w14:paraId="3D79B51D" w14:textId="77777777" w:rsidR="00983C53" w:rsidRDefault="00983C53" w:rsidP="00983C53">
      <w:pPr>
        <w:ind w:firstLine="0"/>
        <w:rPr>
          <w:rFonts w:eastAsiaTheme="majorEastAsia" w:cstheme="majorBidi"/>
          <w:szCs w:val="26"/>
        </w:rPr>
      </w:pPr>
    </w:p>
    <w:p w14:paraId="2943EC8C" w14:textId="45367DB6" w:rsidR="00983C53" w:rsidRDefault="00983C53" w:rsidP="00983C53">
      <w:pPr>
        <w:ind w:firstLine="0"/>
        <w:jc w:val="center"/>
      </w:pPr>
      <w:r>
        <w:t xml:space="preserve">Rys. </w:t>
      </w:r>
      <w:ins w:id="13375" w:author="Okot" w:date="2019-11-19T20:55:00Z">
        <w:r>
          <w:t>5</w:t>
        </w:r>
      </w:ins>
      <w:del w:id="13376" w:author="Okot" w:date="2019-11-19T20:55:00Z">
        <w:r w:rsidDel="00262253">
          <w:delText>4</w:delText>
        </w:r>
      </w:del>
      <w:r>
        <w:t>.5</w:t>
      </w:r>
      <w:r w:rsidR="004A0D9F">
        <w:t>1</w:t>
      </w:r>
      <w:del w:id="13377" w:author="Okot" w:date="2019-11-19T20:55:00Z">
        <w:r w:rsidDel="00262253">
          <w:delText>4</w:delText>
        </w:r>
      </w:del>
      <w:r>
        <w:t>. Strona główna aplikacji.</w:t>
      </w:r>
    </w:p>
    <w:p w14:paraId="2B8346AC" w14:textId="77777777" w:rsidR="003917EB" w:rsidRDefault="003917EB" w:rsidP="00983C53">
      <w:pPr>
        <w:ind w:firstLine="0"/>
        <w:jc w:val="center"/>
      </w:pPr>
    </w:p>
    <w:p w14:paraId="00F50B19" w14:textId="7F67EBF2" w:rsidR="003917EB" w:rsidRDefault="003917EB" w:rsidP="003917EB">
      <w:r>
        <w:t xml:space="preserve">Kiedy uznano, że efekt końcowy jest satysfakcjonujący, przystąpiono do części, która wzbudzała dużo obaw – implementacji okien modalnych. Obawiano się procesu tworzenia okien modalnych, ponieważ nigdy wcześniej ich nie implementowano, a w ponadto Jquery nie jest technologią, z którą autorka jest dobrze obeznana.  W dodatku pierwsze próby utworzenia okna, bazujące na oficjalnej stronie bootstrapa nie przyniosły pożądanych rezultatów. Zaczęto więc szukać pomocy w Internecie. </w:t>
      </w:r>
    </w:p>
    <w:p w14:paraId="5B4918D7" w14:textId="72AA90B1" w:rsidR="003917EB" w:rsidRDefault="003917EB" w:rsidP="003917EB">
      <w:r>
        <w:t>Pierwszy znaleziony przykład nie okazał się pomocny. Pomimo wielu prób nie udało się go autorce zaimplementować, dopiero kolejny [</w:t>
      </w:r>
      <w:ins w:id="13378" w:author="Okot" w:date="2020-03-24T11:11:00Z">
        <w:r w:rsidR="003C3154">
          <w:t>19</w:t>
        </w:r>
      </w:ins>
      <w:r>
        <w:t>] był przydatny. Chociaż bazował na gemie boostrap-sass i składni ERB, udało się nim wspomóc i dokonać własnej implementacji.</w:t>
      </w:r>
    </w:p>
    <w:p w14:paraId="6D1951E7" w14:textId="40F7619E" w:rsidR="003917EB" w:rsidRDefault="002465B5" w:rsidP="003917EB">
      <w:r>
        <w:t xml:space="preserve">Początkowo wykorzystano kod z przykładu, przerobiony na HAMLA, żeby zobaczyć czy w ogóle będzie działać. Jak to często bywa z przykładami znalezionymi w </w:t>
      </w:r>
      <w:r w:rsidR="004A0D9F">
        <w:t>Internecie</w:t>
      </w:r>
      <w:r>
        <w:t xml:space="preserve"> – nie działał, ale kod i ogólny mechanizm działania wydawał się Autorce na tyle prosty, że podjęto się próby uruchomienia go.</w:t>
      </w:r>
    </w:p>
    <w:p w14:paraId="549F314C" w14:textId="527104FF" w:rsidR="009E1384" w:rsidRDefault="009E1384" w:rsidP="003917EB">
      <w:r>
        <w:lastRenderedPageBreak/>
        <w:t>N</w:t>
      </w:r>
      <w:r w:rsidR="005E4755">
        <w:t>ajpierw o</w:t>
      </w:r>
      <w:r>
        <w:t>dkryto</w:t>
      </w:r>
      <w:r w:rsidR="005E4755">
        <w:t xml:space="preserve"> kilka małych błędów w instrukcji.</w:t>
      </w:r>
      <w:r>
        <w:t xml:space="preserve"> </w:t>
      </w:r>
      <w:r w:rsidR="005E4755">
        <w:t>P</w:t>
      </w:r>
      <w:r>
        <w:t xml:space="preserve">lik </w:t>
      </w:r>
      <w:r>
        <w:rPr>
          <w:i/>
        </w:rPr>
        <w:t>modal.js.haml</w:t>
      </w:r>
      <w:r>
        <w:t>, w którym znajduje się</w:t>
      </w:r>
      <w:r w:rsidR="005E4755">
        <w:t xml:space="preserve"> kod jquery nie powinien wcale znajdować się w folderze </w:t>
      </w:r>
      <w:r w:rsidR="005E4755">
        <w:rPr>
          <w:i/>
        </w:rPr>
        <w:t xml:space="preserve">javascripts </w:t>
      </w:r>
      <w:r w:rsidR="005E4755">
        <w:t xml:space="preserve">przeznaczonym, jak sama nazwa wskazuje na skrypty, tylko w folderze </w:t>
      </w:r>
      <w:r w:rsidR="005E4755">
        <w:rPr>
          <w:i/>
        </w:rPr>
        <w:t>views/modal</w:t>
      </w:r>
      <w:r w:rsidR="005E4755">
        <w:t xml:space="preserve">, lub innym podfolderze </w:t>
      </w:r>
      <w:r w:rsidR="005E4755">
        <w:rPr>
          <w:i/>
        </w:rPr>
        <w:t>views</w:t>
      </w:r>
      <w:r w:rsidR="005E4755">
        <w:t xml:space="preserve"> – tam, gdzie znajduje się plik widoku częściowego. Z kolei w samym skrypcie jquery brakowało linii kodu, odpowiedzialnej za samo wyświetlenia okna. Po dopisaniu „</w:t>
      </w:r>
      <w:r w:rsidR="005E4755" w:rsidRPr="005E4755">
        <w:rPr>
          <w:i/>
        </w:rPr>
        <w:t>$(„</w:t>
      </w:r>
      <w:r w:rsidR="005E4755">
        <w:rPr>
          <w:i/>
        </w:rPr>
        <w:t>.modal</w:t>
      </w:r>
      <w:r w:rsidR="005E4755" w:rsidRPr="005E4755">
        <w:rPr>
          <w:i/>
        </w:rPr>
        <w:t>”).modal(‘show’);”</w:t>
      </w:r>
      <w:r w:rsidR="00666976">
        <w:t xml:space="preserve">, odniesiono pierwszy sukces – pojawiło się okno modalne. </w:t>
      </w:r>
    </w:p>
    <w:p w14:paraId="54D97F4E" w14:textId="2A337E20" w:rsidR="00666976" w:rsidRDefault="00666976" w:rsidP="003917EB">
      <w:r>
        <w:t>Następnie zaczęto się zastanawiać, co jeszcze można zrobić.</w:t>
      </w:r>
      <w:r w:rsidR="00B83261">
        <w:t xml:space="preserve"> </w:t>
      </w:r>
    </w:p>
    <w:p w14:paraId="5F25C661" w14:textId="0B017C75" w:rsidR="00B83261" w:rsidRDefault="00B83261" w:rsidP="003917EB">
      <w:r>
        <w:t xml:space="preserve">W podanym przykładzie, autor sugeruje umieszczenie właściwej treści modala w elemencie </w:t>
      </w:r>
      <w:r>
        <w:rPr>
          <w:i/>
        </w:rPr>
        <w:t>div</w:t>
      </w:r>
      <w:r>
        <w:t xml:space="preserve"> o ID </w:t>
      </w:r>
      <w:r>
        <w:rPr>
          <w:i/>
        </w:rPr>
        <w:t xml:space="preserve">modal-body. </w:t>
      </w:r>
      <w:r>
        <w:t xml:space="preserve">Tymczasem zaczęto się zastanawiać, czy skoro w HAMLu można użyć zmiennej </w:t>
      </w:r>
      <w:r>
        <w:rPr>
          <w:i/>
        </w:rPr>
        <w:t xml:space="preserve">yield </w:t>
      </w:r>
      <w:r>
        <w:t xml:space="preserve">i podstawiać pod nią dowolną zawartość dla podstron aplikacji, to może w podobny sposób da się postąpić z </w:t>
      </w:r>
      <w:r w:rsidR="004A0D9F">
        <w:t>oknem modalnym</w:t>
      </w:r>
      <w:r>
        <w:t xml:space="preserve">. Ze specyfikacji aplikacji wynika, że okien modalnym z rozmaitymi formularzami będzie więcej niż samych podstron, jeśli dla każdego trzeba by zaimplementować takie same okna, zanim będzie można wypełnić je treścią, byłby to nie tylko dodatkowy nakład pracy, ale również naruszenie zasady DRY.  </w:t>
      </w:r>
    </w:p>
    <w:p w14:paraId="4F825A78" w14:textId="4870B8AE" w:rsidR="00B83261" w:rsidRDefault="00B83261" w:rsidP="003917EB">
      <w:r>
        <w:t xml:space="preserve">W związku z czym wymyślono, że można by dopisać drugą funkcję renderującą zawartość do </w:t>
      </w:r>
      <w:r>
        <w:rPr>
          <w:i/>
        </w:rPr>
        <w:t>diva modal-body</w:t>
      </w:r>
      <w:r>
        <w:t xml:space="preserve"> w takim sam sposób jak jest rendero</w:t>
      </w:r>
      <w:r w:rsidR="008F3C47">
        <w:t>wana treść samego okna</w:t>
      </w:r>
      <w:r w:rsidR="00267008">
        <w:t>. Należało</w:t>
      </w:r>
      <w:r>
        <w:t xml:space="preserve"> jedynie znaleźć sposób na przekazanie, gdzie tej treści szukać oraz przenieść ajaxową funkcję </w:t>
      </w:r>
      <w:r>
        <w:rPr>
          <w:i/>
        </w:rPr>
        <w:t>respond_to</w:t>
      </w:r>
      <w:r>
        <w:t xml:space="preserve"> do oddzielnego kontrolera dedykowanego dla okna modalnego</w:t>
      </w:r>
      <w:r w:rsidR="00267008">
        <w:t> (wcześniej umieszczono tę funkcję w kontrolerze strony, która wywoływała okno modalne). Zdecydowano posłużyć się parametrami podawanymi w URLu, kierującym do okna modalnego. Później wymyślono, żeby w ten sam sposób podawać treść nagłówka okna.</w:t>
      </w:r>
    </w:p>
    <w:p w14:paraId="6C0AF55D" w14:textId="77777777" w:rsidR="00132AE5" w:rsidRDefault="00132AE5" w:rsidP="00132AE5">
      <w:pPr>
        <w:ind w:firstLine="0"/>
      </w:pPr>
    </w:p>
    <w:p w14:paraId="5F8F4DCA" w14:textId="2BC959ED" w:rsidR="00131657" w:rsidRPr="00B83261" w:rsidRDefault="00131657" w:rsidP="00132AE5">
      <w:pPr>
        <w:ind w:firstLine="0"/>
      </w:pPr>
      <w:r>
        <w:rPr>
          <w:noProof/>
          <w:lang w:eastAsia="pl-PL"/>
        </w:rPr>
        <w:drawing>
          <wp:inline distT="0" distB="0" distL="0" distR="0" wp14:anchorId="668B9D35" wp14:editId="56ABA921">
            <wp:extent cx="5432400" cy="1666800"/>
            <wp:effectExtent l="190500" t="190500" r="187960" b="18161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odmodalPart1.png"/>
                    <pic:cNvPicPr/>
                  </pic:nvPicPr>
                  <pic:blipFill>
                    <a:blip r:embed="rId128">
                      <a:extLst>
                        <a:ext uri="{28A0092B-C50C-407E-A947-70E740481C1C}">
                          <a14:useLocalDpi xmlns:a14="http://schemas.microsoft.com/office/drawing/2010/main" val="0"/>
                        </a:ext>
                      </a:extLst>
                    </a:blip>
                    <a:stretch>
                      <a:fillRect/>
                    </a:stretch>
                  </pic:blipFill>
                  <pic:spPr>
                    <a:xfrm>
                      <a:off x="0" y="0"/>
                      <a:ext cx="5432400" cy="1666800"/>
                    </a:xfrm>
                    <a:prstGeom prst="rect">
                      <a:avLst/>
                    </a:prstGeom>
                    <a:ln>
                      <a:noFill/>
                    </a:ln>
                    <a:effectLst>
                      <a:outerShdw blurRad="190500" algn="tl" rotWithShape="0">
                        <a:srgbClr val="000000">
                          <a:alpha val="70000"/>
                        </a:srgbClr>
                      </a:outerShdw>
                    </a:effectLst>
                  </pic:spPr>
                </pic:pic>
              </a:graphicData>
            </a:graphic>
          </wp:inline>
        </w:drawing>
      </w:r>
    </w:p>
    <w:p w14:paraId="663B0328" w14:textId="77777777" w:rsidR="003917EB" w:rsidRDefault="003917EB" w:rsidP="00983C53">
      <w:pPr>
        <w:ind w:firstLine="0"/>
        <w:jc w:val="center"/>
        <w:rPr>
          <w:lang w:val="en-US"/>
        </w:rPr>
      </w:pPr>
    </w:p>
    <w:p w14:paraId="12843A92" w14:textId="7EDA8B0A" w:rsidR="00262A20" w:rsidRPr="00262A20" w:rsidRDefault="00262A20" w:rsidP="00983C53">
      <w:pPr>
        <w:ind w:firstLine="0"/>
        <w:jc w:val="center"/>
      </w:pPr>
      <w:r w:rsidRPr="00262A20">
        <w:t>Rys. 5.5</w:t>
      </w:r>
      <w:ins w:id="13379" w:author="Okot" w:date="2020-03-26T13:29:00Z">
        <w:r w:rsidR="001819D3">
          <w:t>2</w:t>
        </w:r>
      </w:ins>
      <w:del w:id="13380" w:author="Okot" w:date="2020-03-26T13:29:00Z">
        <w:r w:rsidRPr="00262A20" w:rsidDel="001819D3">
          <w:delText>1</w:delText>
        </w:r>
      </w:del>
      <w:r w:rsidRPr="00262A20">
        <w:t>. Kod użyty do wywoływania okna modalnego</w:t>
      </w:r>
    </w:p>
    <w:p w14:paraId="0125FC12" w14:textId="77777777" w:rsidR="00983C53" w:rsidRPr="00262A20" w:rsidRDefault="00983C53" w:rsidP="00983C53">
      <w:pPr>
        <w:ind w:firstLine="0"/>
        <w:jc w:val="center"/>
      </w:pPr>
    </w:p>
    <w:p w14:paraId="34A9F77C" w14:textId="2020B2CA" w:rsidR="00983C53" w:rsidRPr="00262A20" w:rsidRDefault="00AB3D6F" w:rsidP="00AB3D6F">
      <w:pPr>
        <w:ind w:firstLine="0"/>
        <w:jc w:val="center"/>
      </w:pPr>
      <w:r>
        <w:rPr>
          <w:noProof/>
          <w:lang w:eastAsia="pl-PL"/>
        </w:rPr>
        <w:lastRenderedPageBreak/>
        <w:drawing>
          <wp:inline distT="0" distB="0" distL="0" distR="0" wp14:anchorId="2177A436" wp14:editId="41569B17">
            <wp:extent cx="4291200" cy="2145600"/>
            <wp:effectExtent l="190500" t="190500" r="186055" b="19812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odmodalPart2.png"/>
                    <pic:cNvPicPr/>
                  </pic:nvPicPr>
                  <pic:blipFill>
                    <a:blip r:embed="rId129">
                      <a:extLst>
                        <a:ext uri="{28A0092B-C50C-407E-A947-70E740481C1C}">
                          <a14:useLocalDpi xmlns:a14="http://schemas.microsoft.com/office/drawing/2010/main" val="0"/>
                        </a:ext>
                      </a:extLst>
                    </a:blip>
                    <a:stretch>
                      <a:fillRect/>
                    </a:stretch>
                  </pic:blipFill>
                  <pic:spPr>
                    <a:xfrm>
                      <a:off x="0" y="0"/>
                      <a:ext cx="4291200" cy="2145600"/>
                    </a:xfrm>
                    <a:prstGeom prst="rect">
                      <a:avLst/>
                    </a:prstGeom>
                    <a:ln>
                      <a:noFill/>
                    </a:ln>
                    <a:effectLst>
                      <a:outerShdw blurRad="190500" algn="tl" rotWithShape="0">
                        <a:srgbClr val="000000">
                          <a:alpha val="70000"/>
                        </a:srgbClr>
                      </a:outerShdw>
                    </a:effectLst>
                  </pic:spPr>
                </pic:pic>
              </a:graphicData>
            </a:graphic>
          </wp:inline>
        </w:drawing>
      </w:r>
    </w:p>
    <w:p w14:paraId="733D27CB" w14:textId="2114F71F" w:rsidR="00262A20" w:rsidRDefault="00262A20">
      <w:pPr>
        <w:jc w:val="center"/>
        <w:pPrChange w:id="13381" w:author="Okot" w:date="2020-03-24T11:30:00Z">
          <w:pPr>
            <w:pStyle w:val="Nagwek2"/>
            <w:jc w:val="center"/>
          </w:pPr>
        </w:pPrChange>
      </w:pPr>
      <w:r>
        <w:t>Rys. 5.5</w:t>
      </w:r>
      <w:ins w:id="13382" w:author="Okot" w:date="2020-03-26T13:29:00Z">
        <w:r w:rsidR="001819D3">
          <w:t>3</w:t>
        </w:r>
      </w:ins>
      <w:del w:id="13383" w:author="Okot" w:date="2020-03-26T13:29:00Z">
        <w:r w:rsidDel="001819D3">
          <w:delText>2</w:delText>
        </w:r>
      </w:del>
      <w:r>
        <w:t>. Kod generujący zawartość okna modalnego.</w:t>
      </w:r>
    </w:p>
    <w:p w14:paraId="1B3F1A82" w14:textId="77777777" w:rsidR="00262A20" w:rsidRDefault="00262A20" w:rsidP="00262A20"/>
    <w:p w14:paraId="200C21D6" w14:textId="3D307334" w:rsidR="00E76BD2" w:rsidRDefault="00262A20" w:rsidP="00AB3D6F">
      <w:r>
        <w:t>Jak widać na poniższym rysunku sam kod HTML okna modalnego jest bardzo prosty</w:t>
      </w:r>
      <w:r w:rsidR="00E76BD2">
        <w:t>, wyznacza jedynie miejsca na elementy oraz wstawia obecny w przyszłości na wszystkich modalach przycisk służący do ich zamknięcia. Za przycisk służy ikona z darmowego zestawu Font Awesome [</w:t>
      </w:r>
      <w:ins w:id="13384" w:author="Okot" w:date="2020-03-24T11:21:00Z">
        <w:r w:rsidR="00844D17">
          <w:t>8</w:t>
        </w:r>
      </w:ins>
      <w:r w:rsidR="00E76BD2">
        <w:t>]. Za</w:t>
      </w:r>
      <w:r w:rsidR="008F3C47">
        <w:t xml:space="preserve"> pomocą argumentu </w:t>
      </w:r>
      <w:r w:rsidR="008F3C47">
        <w:rPr>
          <w:i/>
        </w:rPr>
        <w:t xml:space="preserve">static </w:t>
      </w:r>
      <w:r w:rsidR="008F3C47">
        <w:t xml:space="preserve">dla </w:t>
      </w:r>
      <w:r w:rsidR="008F3C47">
        <w:rPr>
          <w:i/>
        </w:rPr>
        <w:t xml:space="preserve">data-backdrop </w:t>
      </w:r>
      <w:r w:rsidR="008F3C47">
        <w:t xml:space="preserve">zadbano </w:t>
      </w:r>
      <w:r w:rsidR="00E76BD2">
        <w:t>o to, by okno nie zamykało się przy kliknięciu poza jego obrębem.</w:t>
      </w:r>
      <w:r w:rsidR="008F3C47">
        <w:t xml:space="preserve"> Chociaż często przyjmuje się, że okna modalne mają się zamykać, kiedy użytkownik kliknie poza nimi, to uznano, że w tym wypadku, kiedy będą się na nich znajdować obszerne formularza, przypadkowe zamknięcie okna w trakcie wypełniania pól mogłoby być frustrujące dla użytkownika.</w:t>
      </w:r>
    </w:p>
    <w:p w14:paraId="024149A7" w14:textId="02254DA0" w:rsidR="00E76BD2" w:rsidRDefault="00E76BD2" w:rsidP="00E76BD2">
      <w:pPr>
        <w:ind w:firstLine="0"/>
        <w:jc w:val="center"/>
      </w:pPr>
      <w:r>
        <w:rPr>
          <w:noProof/>
          <w:lang w:eastAsia="pl-PL"/>
        </w:rPr>
        <w:drawing>
          <wp:inline distT="0" distB="0" distL="0" distR="0" wp14:anchorId="6C1FAF4A" wp14:editId="7C6006A2">
            <wp:extent cx="4345200" cy="3049200"/>
            <wp:effectExtent l="190500" t="190500" r="189230" b="18986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odalRegister.png"/>
                    <pic:cNvPicPr/>
                  </pic:nvPicPr>
                  <pic:blipFill>
                    <a:blip r:embed="rId130">
                      <a:extLst>
                        <a:ext uri="{28A0092B-C50C-407E-A947-70E740481C1C}">
                          <a14:useLocalDpi xmlns:a14="http://schemas.microsoft.com/office/drawing/2010/main" val="0"/>
                        </a:ext>
                      </a:extLst>
                    </a:blip>
                    <a:stretch>
                      <a:fillRect/>
                    </a:stretch>
                  </pic:blipFill>
                  <pic:spPr>
                    <a:xfrm>
                      <a:off x="0" y="0"/>
                      <a:ext cx="4345200" cy="3049200"/>
                    </a:xfrm>
                    <a:prstGeom prst="rect">
                      <a:avLst/>
                    </a:prstGeom>
                    <a:ln>
                      <a:noFill/>
                    </a:ln>
                    <a:effectLst>
                      <a:outerShdw blurRad="190500" algn="tl" rotWithShape="0">
                        <a:srgbClr val="000000">
                          <a:alpha val="70000"/>
                        </a:srgbClr>
                      </a:outerShdw>
                    </a:effectLst>
                  </pic:spPr>
                </pic:pic>
              </a:graphicData>
            </a:graphic>
          </wp:inline>
        </w:drawing>
      </w:r>
    </w:p>
    <w:p w14:paraId="5AC0F456" w14:textId="40CA0629" w:rsidR="00E76BD2" w:rsidRDefault="00E76BD2" w:rsidP="00E76BD2">
      <w:pPr>
        <w:ind w:firstLine="0"/>
        <w:jc w:val="center"/>
      </w:pPr>
      <w:r>
        <w:t>Rys. 5.5</w:t>
      </w:r>
      <w:del w:id="13385" w:author="Okot" w:date="2020-03-26T13:29:00Z">
        <w:r w:rsidDel="001819D3">
          <w:delText>3</w:delText>
        </w:r>
      </w:del>
      <w:ins w:id="13386" w:author="Okot" w:date="2020-03-26T13:29:00Z">
        <w:r w:rsidR="001819D3">
          <w:t>4</w:t>
        </w:r>
      </w:ins>
      <w:r>
        <w:t>. Okno modalne służące do rejestracji nowych użytkowników.</w:t>
      </w:r>
    </w:p>
    <w:p w14:paraId="376A6D38" w14:textId="7377B042" w:rsidR="00E76BD2" w:rsidRDefault="00E76BD2" w:rsidP="00FA65BC">
      <w:r>
        <w:lastRenderedPageBreak/>
        <w:t xml:space="preserve">Właściwa treść okna modalnego znajduje się w widoku częściowym przyporządkowanym do strony, która je wywołuje. W poniższym przypadku w pliku </w:t>
      </w:r>
      <w:r>
        <w:rPr>
          <w:i/>
        </w:rPr>
        <w:t>_register.html.haml</w:t>
      </w:r>
      <w:r>
        <w:t xml:space="preserve">. Jak widać, na etapie implementacji strony graficznej wyświetlane są oba rodzaje informacji o skutku działań użytkownika. Po skończeniu implementacji </w:t>
      </w:r>
      <w:ins w:id="13387" w:author="Okot" w:date="2020-03-24T08:15:00Z">
        <w:r w:rsidR="00D66347">
          <w:t xml:space="preserve">logiki </w:t>
        </w:r>
      </w:ins>
      <w:r>
        <w:t>biznesowej będzie wyświetla</w:t>
      </w:r>
      <w:ins w:id="13388" w:author="Okot" w:date="2020-03-24T08:15:00Z">
        <w:r w:rsidR="00D66347">
          <w:t>na</w:t>
        </w:r>
      </w:ins>
      <w:r>
        <w:t xml:space="preserve"> tylko jedna albo żadna w zależności od sytuacji.</w:t>
      </w:r>
      <w:r w:rsidR="00480232">
        <w:t xml:space="preserve"> Chciano jednak już teraz zobaczyć i pokazać, jak będą wyglądały</w:t>
      </w:r>
      <w:r w:rsidR="005E08F1">
        <w:t xml:space="preserve"> i gdzie będą umieszczone</w:t>
      </w:r>
      <w:r w:rsidR="00480232">
        <w:t>.</w:t>
      </w:r>
    </w:p>
    <w:p w14:paraId="5C573191" w14:textId="065C963F" w:rsidR="00E76BD2" w:rsidRDefault="005E4BB8" w:rsidP="00E76BD2">
      <w:pPr>
        <w:ind w:firstLine="0"/>
      </w:pPr>
      <w:r>
        <w:tab/>
        <w:t>Formularz logowania zgodnie z projektem wygląda tak samo, tylko ma inne nazwy pól, więc ze względu na objętość pracy nie będzie umieszczany na osobnym rysunku.</w:t>
      </w:r>
    </w:p>
    <w:p w14:paraId="168EFBBF" w14:textId="77777777" w:rsidR="005E4BB8" w:rsidRPr="00E76BD2" w:rsidRDefault="005E4BB8" w:rsidP="00E76BD2">
      <w:pPr>
        <w:ind w:firstLine="0"/>
      </w:pPr>
    </w:p>
    <w:p w14:paraId="2E622F08" w14:textId="40D62B05" w:rsidR="00F23897" w:rsidRPr="00F23897" w:rsidRDefault="00262253" w:rsidP="00C26D2E">
      <w:pPr>
        <w:pStyle w:val="Nagwek2"/>
      </w:pPr>
      <w:bookmarkStart w:id="13389" w:name="_Toc35941973"/>
      <w:ins w:id="13390" w:author="Okot" w:date="2019-11-19T20:56:00Z">
        <w:r>
          <w:t>5</w:t>
        </w:r>
      </w:ins>
      <w:del w:id="13391" w:author="Okot" w:date="2019-11-19T20:56:00Z">
        <w:r w:rsidR="00F23897" w:rsidDel="00262253">
          <w:delText>4</w:delText>
        </w:r>
      </w:del>
      <w:r w:rsidR="00F23897">
        <w:t>.</w:t>
      </w:r>
      <w:ins w:id="13392" w:author="Okot" w:date="2019-11-19T20:56:00Z">
        <w:r>
          <w:t>3</w:t>
        </w:r>
      </w:ins>
      <w:del w:id="13393" w:author="Okot" w:date="2019-11-19T20:56:00Z">
        <w:r w:rsidR="00F23897" w:rsidDel="00262253">
          <w:delText>4</w:delText>
        </w:r>
      </w:del>
      <w:r w:rsidR="00F23897">
        <w:t>.</w:t>
      </w:r>
      <w:ins w:id="13394" w:author="Okot" w:date="2020-01-28T15:23:00Z">
        <w:r w:rsidR="00EB77F1">
          <w:t>5</w:t>
        </w:r>
      </w:ins>
      <w:del w:id="13395" w:author="Okot" w:date="2020-01-28T15:23:00Z">
        <w:r w:rsidR="00F23897" w:rsidDel="00EB77F1">
          <w:delText>4</w:delText>
        </w:r>
      </w:del>
      <w:r w:rsidR="00F23897">
        <w:t>.</w:t>
      </w:r>
      <w:ins w:id="13396" w:author="Okot" w:date="2020-01-30T14:12:00Z">
        <w:r w:rsidR="0009551B">
          <w:t>4</w:t>
        </w:r>
      </w:ins>
      <w:del w:id="13397" w:author="Okot" w:date="2020-01-30T14:12:00Z">
        <w:r w:rsidR="00F23897" w:rsidDel="0009551B">
          <w:delText>3</w:delText>
        </w:r>
      </w:del>
      <w:r w:rsidR="00F23897">
        <w:t>. Implementacja logiki biznesowej</w:t>
      </w:r>
      <w:bookmarkEnd w:id="13389"/>
    </w:p>
    <w:p w14:paraId="0E1C0AE5" w14:textId="77777777" w:rsidR="007E26FD" w:rsidRDefault="007E26FD" w:rsidP="007E26FD"/>
    <w:p w14:paraId="77C4C20B" w14:textId="5F9C7A3E" w:rsidR="00223720" w:rsidRDefault="00D62F3F" w:rsidP="007E26FD">
      <w:r>
        <w:t xml:space="preserve">Implementację części backendowej rozpoczęto od utworzenia wszystkich potrzebnych modeli i zmapowania tabeli User z bazy danych. </w:t>
      </w:r>
      <w:r w:rsidR="001E5CC8">
        <w:t xml:space="preserve">Dzięki wzorcowi </w:t>
      </w:r>
      <w:r w:rsidR="001C19BB">
        <w:t>Active</w:t>
      </w:r>
      <w:del w:id="13398" w:author="Okot" w:date="2020-03-24T08:15:00Z">
        <w:r w:rsidR="001C19BB" w:rsidDel="00D66347">
          <w:delText xml:space="preserve"> </w:delText>
        </w:r>
      </w:del>
      <w:r w:rsidR="001C19BB">
        <w:t>R</w:t>
      </w:r>
      <w:r w:rsidR="001E5CC8">
        <w:t xml:space="preserve">ecord jest to bardzo proste. </w:t>
      </w:r>
    </w:p>
    <w:p w14:paraId="574CBCE1" w14:textId="77777777" w:rsidR="00C50906" w:rsidRDefault="00C50906" w:rsidP="007E26FD"/>
    <w:p w14:paraId="13074AC1" w14:textId="2FB00A19" w:rsidR="001E5CC8" w:rsidRPr="007E26FD" w:rsidRDefault="001E5CC8" w:rsidP="001E5CC8">
      <w:pPr>
        <w:ind w:firstLine="0"/>
        <w:jc w:val="center"/>
      </w:pPr>
      <w:r>
        <w:rPr>
          <w:noProof/>
          <w:lang w:eastAsia="pl-PL"/>
        </w:rPr>
        <w:drawing>
          <wp:inline distT="0" distB="0" distL="0" distR="0" wp14:anchorId="0F8026D8" wp14:editId="5EEE8EF8">
            <wp:extent cx="4435200" cy="1684800"/>
            <wp:effectExtent l="190500" t="190500" r="194310" b="18224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powanieTabeliBD.png"/>
                    <pic:cNvPicPr/>
                  </pic:nvPicPr>
                  <pic:blipFill>
                    <a:blip r:embed="rId131">
                      <a:extLst>
                        <a:ext uri="{28A0092B-C50C-407E-A947-70E740481C1C}">
                          <a14:useLocalDpi xmlns:a14="http://schemas.microsoft.com/office/drawing/2010/main" val="0"/>
                        </a:ext>
                      </a:extLst>
                    </a:blip>
                    <a:stretch>
                      <a:fillRect/>
                    </a:stretch>
                  </pic:blipFill>
                  <pic:spPr>
                    <a:xfrm>
                      <a:off x="0" y="0"/>
                      <a:ext cx="4435200" cy="1684800"/>
                    </a:xfrm>
                    <a:prstGeom prst="rect">
                      <a:avLst/>
                    </a:prstGeom>
                    <a:ln>
                      <a:noFill/>
                    </a:ln>
                    <a:effectLst>
                      <a:outerShdw blurRad="190500" algn="tl" rotWithShape="0">
                        <a:srgbClr val="000000">
                          <a:alpha val="70000"/>
                        </a:srgbClr>
                      </a:outerShdw>
                    </a:effectLst>
                  </pic:spPr>
                </pic:pic>
              </a:graphicData>
            </a:graphic>
          </wp:inline>
        </w:drawing>
      </w:r>
    </w:p>
    <w:p w14:paraId="7C900B42" w14:textId="77777777" w:rsidR="00C50906" w:rsidRDefault="00C50906" w:rsidP="00C50906">
      <w:pPr>
        <w:ind w:firstLine="0"/>
        <w:jc w:val="center"/>
      </w:pPr>
    </w:p>
    <w:p w14:paraId="59ADD34D" w14:textId="215B20E6" w:rsidR="00C50906" w:rsidRDefault="00C50906" w:rsidP="00C50906">
      <w:pPr>
        <w:ind w:firstLine="0"/>
        <w:jc w:val="center"/>
      </w:pPr>
      <w:r>
        <w:t>Rys. 5.5</w:t>
      </w:r>
      <w:ins w:id="13399" w:author="Okot" w:date="2020-03-26T13:29:00Z">
        <w:r w:rsidR="001819D3">
          <w:t>5</w:t>
        </w:r>
      </w:ins>
      <w:del w:id="13400" w:author="Okot" w:date="2020-03-26T13:29:00Z">
        <w:r w:rsidDel="001819D3">
          <w:delText>4</w:delText>
        </w:r>
      </w:del>
      <w:r>
        <w:t>. Mapowanie tabeli User z bazy danych na obiekt aplikacji.</w:t>
      </w:r>
    </w:p>
    <w:p w14:paraId="35F6D749" w14:textId="77777777" w:rsidR="00C50906" w:rsidRDefault="00C50906" w:rsidP="001E6CC1"/>
    <w:p w14:paraId="2954CF48" w14:textId="02D80BCA" w:rsidR="00C50906" w:rsidRPr="00DF14CB" w:rsidRDefault="00C50906" w:rsidP="00C50906">
      <w:r>
        <w:t xml:space="preserve">Technicznie w RoR nie istnieją interfejsy, a zgodnie z projektem przestrzegającym zasad czystej architektury zaplanowano ich użycie. Dlatego brak we frameworku zastąpiono symulacją interfejsu. Utworzono plik </w:t>
      </w:r>
      <w:r>
        <w:rPr>
          <w:i/>
        </w:rPr>
        <w:t>user_interface.rb</w:t>
      </w:r>
      <w:r>
        <w:t xml:space="preserve"> i wypełnioną go zawartością, jaka w innych okolicznościach znalazłaby się w treści interfejsu.</w:t>
      </w:r>
      <w:r w:rsidR="006A7BBE">
        <w:t xml:space="preserve"> Jak widać poniżej jedynie stworzono metody, jakie będę używane w aplikacji. Ich treść znajdzie się w implementacji „interfejsu”. Użyto również </w:t>
      </w:r>
      <w:r w:rsidR="00DF14CB">
        <w:t xml:space="preserve">metody </w:t>
      </w:r>
      <w:ins w:id="13401" w:author="Okot" w:date="2020-03-25T11:12:00Z">
        <w:r w:rsidR="00D7181D">
          <w:rPr>
            <w:i/>
          </w:rPr>
          <w:t>initialize(object)</w:t>
        </w:r>
      </w:ins>
      <w:del w:id="13402" w:author="Okot" w:date="2020-03-25T11:12:00Z">
        <w:r w:rsidR="00DF14CB" w:rsidDel="00D7181D">
          <w:rPr>
            <w:i/>
          </w:rPr>
          <w:delText>raise</w:delText>
        </w:r>
      </w:del>
      <w:r w:rsidR="001C19BB">
        <w:t>,</w:t>
      </w:r>
      <w:del w:id="13403" w:author="Okot" w:date="2020-03-25T11:13:00Z">
        <w:r w:rsidR="001C19BB" w:rsidDel="00D7181D">
          <w:delText xml:space="preserve"> żeby zapobiec używaniu funkcji</w:delText>
        </w:r>
        <w:r w:rsidR="00DF14CB" w:rsidDel="00D7181D">
          <w:delText xml:space="preserve"> bezpośrednio z interfejsu.</w:delText>
        </w:r>
      </w:del>
      <w:ins w:id="13404" w:author="Okot" w:date="2020-03-25T11:13:00Z">
        <w:r w:rsidR="00D7181D">
          <w:t xml:space="preserve"> która sprawia, że kiedy wywoływany jest nowy obiekt danej klasy, w rzeczywisto</w:t>
        </w:r>
      </w:ins>
      <w:ins w:id="13405" w:author="Okot" w:date="2020-03-25T11:14:00Z">
        <w:r w:rsidR="00D7181D">
          <w:t>ści tworzony jest obiekt podany jako argument funkcji.</w:t>
        </w:r>
      </w:ins>
    </w:p>
    <w:p w14:paraId="65BF00C3" w14:textId="77777777" w:rsidR="00C50906" w:rsidRDefault="00C50906" w:rsidP="00C50906">
      <w:pPr>
        <w:ind w:firstLine="0"/>
      </w:pPr>
    </w:p>
    <w:p w14:paraId="6B8D2FAC" w14:textId="78A6C140" w:rsidR="00C50906" w:rsidRPr="00C50906" w:rsidRDefault="00C50906" w:rsidP="00C50906">
      <w:pPr>
        <w:ind w:firstLine="0"/>
        <w:jc w:val="center"/>
        <w:rPr>
          <w:i/>
        </w:rPr>
      </w:pPr>
      <w:r>
        <w:rPr>
          <w:i/>
          <w:noProof/>
          <w:lang w:eastAsia="pl-PL"/>
        </w:rPr>
        <w:lastRenderedPageBreak/>
        <w:drawing>
          <wp:inline distT="0" distB="0" distL="0" distR="0" wp14:anchorId="3050A757" wp14:editId="37ADE794">
            <wp:extent cx="2462144" cy="2638800"/>
            <wp:effectExtent l="190500" t="190500" r="186055" b="2000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serinterface.png"/>
                    <pic:cNvPicPr/>
                  </pic:nvPicPr>
                  <pic:blipFill>
                    <a:blip r:embed="rId132">
                      <a:extLst>
                        <a:ext uri="{28A0092B-C50C-407E-A947-70E740481C1C}">
                          <a14:useLocalDpi xmlns:a14="http://schemas.microsoft.com/office/drawing/2010/main" val="0"/>
                        </a:ext>
                      </a:extLst>
                    </a:blip>
                    <a:stretch>
                      <a:fillRect/>
                    </a:stretch>
                  </pic:blipFill>
                  <pic:spPr>
                    <a:xfrm>
                      <a:off x="0" y="0"/>
                      <a:ext cx="2462144" cy="2638800"/>
                    </a:xfrm>
                    <a:prstGeom prst="rect">
                      <a:avLst/>
                    </a:prstGeom>
                    <a:ln>
                      <a:noFill/>
                    </a:ln>
                    <a:effectLst>
                      <a:outerShdw blurRad="190500" algn="tl" rotWithShape="0">
                        <a:srgbClr val="000000">
                          <a:alpha val="70000"/>
                        </a:srgbClr>
                      </a:outerShdw>
                    </a:effectLst>
                  </pic:spPr>
                </pic:pic>
              </a:graphicData>
            </a:graphic>
          </wp:inline>
        </w:drawing>
      </w:r>
    </w:p>
    <w:p w14:paraId="2AFEE74B" w14:textId="4009CE67" w:rsidR="00C50906" w:rsidRDefault="00C50906" w:rsidP="00C50906">
      <w:pPr>
        <w:ind w:firstLine="0"/>
        <w:jc w:val="center"/>
      </w:pPr>
      <w:r>
        <w:t>Rys. 5.5</w:t>
      </w:r>
      <w:ins w:id="13406" w:author="Okot" w:date="2020-03-26T13:29:00Z">
        <w:r w:rsidR="001819D3">
          <w:t>6</w:t>
        </w:r>
      </w:ins>
      <w:del w:id="13407" w:author="Okot" w:date="2020-03-26T13:29:00Z">
        <w:r w:rsidDel="001819D3">
          <w:delText>5</w:delText>
        </w:r>
      </w:del>
      <w:r>
        <w:t>. Symulacja interfejsu.</w:t>
      </w:r>
    </w:p>
    <w:p w14:paraId="558002F9" w14:textId="77777777" w:rsidR="00C50906" w:rsidRDefault="00C50906" w:rsidP="001E6CC1"/>
    <w:p w14:paraId="6721E815" w14:textId="689274AD" w:rsidR="005E6B81" w:rsidRDefault="005E6B81" w:rsidP="005E6B81">
      <w:r>
        <w:t xml:space="preserve">Na poniższym rysunku można zobaczyć jak fragment implementacji tego interfejsu, a konkretnie dwóch metod: </w:t>
      </w:r>
      <w:r w:rsidRPr="005E6B81">
        <w:rPr>
          <w:i/>
        </w:rPr>
        <w:t>userExists?</w:t>
      </w:r>
      <w:r>
        <w:t xml:space="preserve"> oraz l</w:t>
      </w:r>
      <w:r w:rsidRPr="005E6B81">
        <w:rPr>
          <w:i/>
        </w:rPr>
        <w:t>ogUser</w:t>
      </w:r>
      <w:r>
        <w:t xml:space="preserve">. </w:t>
      </w:r>
    </w:p>
    <w:p w14:paraId="6B47C5E6" w14:textId="77777777" w:rsidR="005E6B81" w:rsidRDefault="005E6B81" w:rsidP="005E6B81"/>
    <w:p w14:paraId="3B7FFE91" w14:textId="512B45EF" w:rsidR="005E6B81" w:rsidRDefault="005E6B81" w:rsidP="005E6B81">
      <w:pPr>
        <w:ind w:firstLine="0"/>
      </w:pPr>
      <w:r>
        <w:rPr>
          <w:noProof/>
          <w:lang w:eastAsia="pl-PL"/>
        </w:rPr>
        <w:drawing>
          <wp:inline distT="0" distB="0" distL="0" distR="0" wp14:anchorId="0426C5B5" wp14:editId="581F5FFF">
            <wp:extent cx="5475600" cy="2278169"/>
            <wp:effectExtent l="190500" t="190500" r="182880" b="198755"/>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plementacjaInterfejsu.png"/>
                    <pic:cNvPicPr/>
                  </pic:nvPicPr>
                  <pic:blipFill>
                    <a:blip r:embed="rId133">
                      <a:extLst>
                        <a:ext uri="{28A0092B-C50C-407E-A947-70E740481C1C}">
                          <a14:useLocalDpi xmlns:a14="http://schemas.microsoft.com/office/drawing/2010/main" val="0"/>
                        </a:ext>
                      </a:extLst>
                    </a:blip>
                    <a:stretch>
                      <a:fillRect/>
                    </a:stretch>
                  </pic:blipFill>
                  <pic:spPr>
                    <a:xfrm>
                      <a:off x="0" y="0"/>
                      <a:ext cx="5475600" cy="2278169"/>
                    </a:xfrm>
                    <a:prstGeom prst="rect">
                      <a:avLst/>
                    </a:prstGeom>
                    <a:ln>
                      <a:noFill/>
                    </a:ln>
                    <a:effectLst>
                      <a:outerShdw blurRad="190500" algn="tl" rotWithShape="0">
                        <a:srgbClr val="000000">
                          <a:alpha val="70000"/>
                        </a:srgbClr>
                      </a:outerShdw>
                    </a:effectLst>
                  </pic:spPr>
                </pic:pic>
              </a:graphicData>
            </a:graphic>
          </wp:inline>
        </w:drawing>
      </w:r>
    </w:p>
    <w:p w14:paraId="2355AE35" w14:textId="77777777" w:rsidR="005E6B81" w:rsidRDefault="005E6B81" w:rsidP="005E6B81">
      <w:pPr>
        <w:ind w:firstLine="0"/>
        <w:jc w:val="center"/>
      </w:pPr>
    </w:p>
    <w:p w14:paraId="2908EC0A" w14:textId="53401DC2" w:rsidR="005E6B81" w:rsidRDefault="005E6B81" w:rsidP="005E6B81">
      <w:pPr>
        <w:ind w:firstLine="0"/>
        <w:jc w:val="center"/>
        <w:rPr>
          <w:lang w:val="en-US"/>
        </w:rPr>
      </w:pPr>
      <w:r w:rsidRPr="005E6B81">
        <w:rPr>
          <w:lang w:val="en-US"/>
        </w:rPr>
        <w:t>Rys. 5.5</w:t>
      </w:r>
      <w:ins w:id="13408" w:author="Okot" w:date="2020-03-26T13:29:00Z">
        <w:r w:rsidR="001819D3">
          <w:rPr>
            <w:lang w:val="en-US"/>
          </w:rPr>
          <w:t>7</w:t>
        </w:r>
      </w:ins>
      <w:del w:id="13409" w:author="Okot" w:date="2020-03-26T13:29:00Z">
        <w:r w:rsidRPr="005E6B81" w:rsidDel="001819D3">
          <w:rPr>
            <w:lang w:val="en-US"/>
          </w:rPr>
          <w:delText>6</w:delText>
        </w:r>
      </w:del>
      <w:r w:rsidRPr="005E6B81">
        <w:rPr>
          <w:lang w:val="en-US"/>
        </w:rPr>
        <w:t xml:space="preserve">. Fragment implementacji „interfejsu” </w:t>
      </w:r>
      <w:r w:rsidRPr="005E6B81">
        <w:rPr>
          <w:i/>
          <w:lang w:val="en-US"/>
        </w:rPr>
        <w:t>user_interface</w:t>
      </w:r>
      <w:r>
        <w:rPr>
          <w:lang w:val="en-US"/>
        </w:rPr>
        <w:t>.</w:t>
      </w:r>
    </w:p>
    <w:p w14:paraId="7BF67423" w14:textId="77777777" w:rsidR="005E6B81" w:rsidRPr="005E6B81" w:rsidRDefault="005E6B81" w:rsidP="005E6B81">
      <w:pPr>
        <w:ind w:firstLine="0"/>
        <w:jc w:val="center"/>
        <w:rPr>
          <w:lang w:val="en-US"/>
        </w:rPr>
      </w:pPr>
    </w:p>
    <w:p w14:paraId="18197E3E" w14:textId="1266297E" w:rsidR="00410BD2" w:rsidRDefault="00410BD2" w:rsidP="005E6B81">
      <w:pPr>
        <w:rPr>
          <w:ins w:id="13410" w:author="Okot" w:date="2020-03-25T11:21:00Z"/>
        </w:rPr>
      </w:pPr>
      <w:ins w:id="13411" w:author="Okot" w:date="2020-03-25T11:17:00Z">
        <w:r>
          <w:t>Przy stosowaniu opisywanego podejścia, istotne jest, że klasa, będąca implementacją „interfejsu”</w:t>
        </w:r>
        <w:r w:rsidR="00074253">
          <w:t xml:space="preserve"> nie dziedziczy po nim w klasyczny spos</w:t>
        </w:r>
      </w:ins>
      <w:ins w:id="13412" w:author="Okot" w:date="2020-03-25T11:18:00Z">
        <w:r w:rsidR="00074253">
          <w:t>ób.</w:t>
        </w:r>
      </w:ins>
      <w:ins w:id="13413" w:author="Okot" w:date="2020-03-25T11:23:00Z">
        <w:r w:rsidR="00074253">
          <w:t xml:space="preserve"> </w:t>
        </w:r>
      </w:ins>
    </w:p>
    <w:p w14:paraId="264B89FD" w14:textId="77777777" w:rsidR="00074253" w:rsidRDefault="00074253">
      <w:pPr>
        <w:ind w:firstLine="0"/>
        <w:rPr>
          <w:ins w:id="13414" w:author="Okot" w:date="2020-03-25T11:21:00Z"/>
        </w:rPr>
        <w:pPrChange w:id="13415" w:author="Okot" w:date="2020-03-25T11:21:00Z">
          <w:pPr/>
        </w:pPrChange>
      </w:pPr>
    </w:p>
    <w:p w14:paraId="3AF96515" w14:textId="1A09C7AC" w:rsidR="00074253" w:rsidRDefault="00074253">
      <w:pPr>
        <w:ind w:firstLine="0"/>
        <w:jc w:val="center"/>
        <w:rPr>
          <w:ins w:id="13416" w:author="Okot" w:date="2020-03-25T11:18:00Z"/>
        </w:rPr>
        <w:pPrChange w:id="13417" w:author="Okot" w:date="2020-03-25T11:22:00Z">
          <w:pPr/>
        </w:pPrChange>
      </w:pPr>
      <w:ins w:id="13418" w:author="Okot" w:date="2020-03-25T11:21:00Z">
        <w:r>
          <w:rPr>
            <w:noProof/>
            <w:lang w:eastAsia="pl-PL"/>
          </w:rPr>
          <w:lastRenderedPageBreak/>
          <w:drawing>
            <wp:inline distT="0" distB="0" distL="0" distR="0" wp14:anchorId="043DC6D6" wp14:editId="13304A70">
              <wp:extent cx="4636800" cy="1353600"/>
              <wp:effectExtent l="190500" t="190500" r="182880" b="189865"/>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serloginviewmodel.png"/>
                      <pic:cNvPicPr/>
                    </pic:nvPicPr>
                    <pic:blipFill>
                      <a:blip r:embed="rId134">
                        <a:extLst>
                          <a:ext uri="{28A0092B-C50C-407E-A947-70E740481C1C}">
                            <a14:useLocalDpi xmlns:a14="http://schemas.microsoft.com/office/drawing/2010/main" val="0"/>
                          </a:ext>
                        </a:extLst>
                      </a:blip>
                      <a:stretch>
                        <a:fillRect/>
                      </a:stretch>
                    </pic:blipFill>
                    <pic:spPr>
                      <a:xfrm>
                        <a:off x="0" y="0"/>
                        <a:ext cx="4636800" cy="1353600"/>
                      </a:xfrm>
                      <a:prstGeom prst="rect">
                        <a:avLst/>
                      </a:prstGeom>
                      <a:ln>
                        <a:noFill/>
                      </a:ln>
                      <a:effectLst>
                        <a:outerShdw blurRad="190500" algn="tl" rotWithShape="0">
                          <a:srgbClr val="000000">
                            <a:alpha val="70000"/>
                          </a:srgbClr>
                        </a:outerShdw>
                      </a:effectLst>
                    </pic:spPr>
                  </pic:pic>
                </a:graphicData>
              </a:graphic>
            </wp:inline>
          </w:drawing>
        </w:r>
      </w:ins>
    </w:p>
    <w:p w14:paraId="5E665DD6" w14:textId="1F75DA36" w:rsidR="00074253" w:rsidRDefault="00616FED">
      <w:pPr>
        <w:tabs>
          <w:tab w:val="left" w:pos="5248"/>
        </w:tabs>
        <w:ind w:firstLine="0"/>
        <w:jc w:val="left"/>
        <w:rPr>
          <w:ins w:id="13419" w:author="Okot" w:date="2020-03-25T11:22:00Z"/>
          <w:lang w:val="en-US"/>
        </w:rPr>
        <w:pPrChange w:id="13420" w:author="Okot" w:date="2020-03-25T11:40:00Z">
          <w:pPr>
            <w:ind w:firstLine="0"/>
            <w:jc w:val="center"/>
          </w:pPr>
        </w:pPrChange>
      </w:pPr>
      <w:ins w:id="13421" w:author="Okot" w:date="2020-03-25T11:40:00Z">
        <w:r>
          <w:rPr>
            <w:lang w:val="en-US"/>
          </w:rPr>
          <w:tab/>
        </w:r>
      </w:ins>
    </w:p>
    <w:p w14:paraId="5C0246E3" w14:textId="08FE8BE2" w:rsidR="00074253" w:rsidRPr="00074253" w:rsidRDefault="00074253" w:rsidP="00074253">
      <w:pPr>
        <w:ind w:firstLine="0"/>
        <w:jc w:val="center"/>
        <w:rPr>
          <w:ins w:id="13422" w:author="Okot" w:date="2020-03-25T11:22:00Z"/>
          <w:rPrChange w:id="13423" w:author="Okot" w:date="2020-03-25T11:22:00Z">
            <w:rPr>
              <w:ins w:id="13424" w:author="Okot" w:date="2020-03-25T11:22:00Z"/>
              <w:lang w:val="en-US"/>
            </w:rPr>
          </w:rPrChange>
        </w:rPr>
      </w:pPr>
      <w:ins w:id="13425" w:author="Okot" w:date="2020-03-25T11:22:00Z">
        <w:r w:rsidRPr="00074253">
          <w:rPr>
            <w:rPrChange w:id="13426" w:author="Okot" w:date="2020-03-25T11:22:00Z">
              <w:rPr>
                <w:lang w:val="en-US"/>
              </w:rPr>
            </w:rPrChange>
          </w:rPr>
          <w:t>Rys. 5.5</w:t>
        </w:r>
      </w:ins>
      <w:ins w:id="13427" w:author="Okot" w:date="2020-03-26T13:29:00Z">
        <w:r w:rsidR="001819D3">
          <w:t>8</w:t>
        </w:r>
      </w:ins>
      <w:ins w:id="13428" w:author="Okot" w:date="2020-03-25T11:22:00Z">
        <w:r w:rsidRPr="00074253">
          <w:rPr>
            <w:rPrChange w:id="13429" w:author="Okot" w:date="2020-03-25T11:22:00Z">
              <w:rPr>
                <w:lang w:val="en-US"/>
              </w:rPr>
            </w:rPrChange>
          </w:rPr>
          <w:t>. Wywołanie metody “interfejsu” przez model.</w:t>
        </w:r>
      </w:ins>
    </w:p>
    <w:p w14:paraId="4C4E6FFD" w14:textId="77777777" w:rsidR="00074253" w:rsidRDefault="00074253">
      <w:pPr>
        <w:ind w:firstLine="0"/>
        <w:rPr>
          <w:ins w:id="13430" w:author="Okot" w:date="2020-03-25T11:22:00Z"/>
        </w:rPr>
        <w:pPrChange w:id="13431" w:author="Okot" w:date="2020-03-25T11:18:00Z">
          <w:pPr/>
        </w:pPrChange>
      </w:pPr>
    </w:p>
    <w:p w14:paraId="619B0044" w14:textId="44505DCA" w:rsidR="00074253" w:rsidRPr="002270CD" w:rsidRDefault="00074253">
      <w:pPr>
        <w:rPr>
          <w:ins w:id="13432" w:author="Okot" w:date="2020-03-25T11:17:00Z"/>
        </w:rPr>
      </w:pPr>
      <w:ins w:id="13433" w:author="Okot" w:date="2020-03-25T11:23:00Z">
        <w:r>
          <w:t xml:space="preserve">Model, wywołując metodę „interfejsu” przekazuje jako argument </w:t>
        </w:r>
      </w:ins>
      <w:ins w:id="13434" w:author="Okot" w:date="2020-03-25T11:24:00Z">
        <w:r>
          <w:t>zmienną, dzi</w:t>
        </w:r>
      </w:ins>
      <w:ins w:id="13435" w:author="Okot" w:date="2020-03-25T11:25:00Z">
        <w:r>
          <w:t xml:space="preserve">ęki której interfejs wie, której klasy obiekt ma stworzyć zamiast siebie. Jednocześnie model wie tylko, że korzysta z </w:t>
        </w:r>
        <w:r>
          <w:rPr>
            <w:i/>
          </w:rPr>
          <w:t>userInterface</w:t>
        </w:r>
      </w:ins>
      <w:ins w:id="13436" w:author="Okot" w:date="2020-03-25T11:26:00Z">
        <w:r>
          <w:t>, nie musi wiedzieć nic między innymi o tym, z jakiego rodzaju bazy danych korzysta. Jeśli baza zostałaby zmieniona, wystarczyłoby</w:t>
        </w:r>
      </w:ins>
      <w:ins w:id="13437" w:author="Okot" w:date="2020-03-25T11:27:00Z">
        <w:r w:rsidR="00EA63A4">
          <w:t xml:space="preserve"> jedynie</w:t>
        </w:r>
      </w:ins>
      <w:ins w:id="13438" w:author="Okot" w:date="2020-03-25T11:26:00Z">
        <w:r>
          <w:t xml:space="preserve"> zmienić argument</w:t>
        </w:r>
      </w:ins>
      <w:ins w:id="13439" w:author="Okot" w:date="2020-03-25T11:27:00Z">
        <w:r w:rsidR="00EA63A4">
          <w:t xml:space="preserve"> przy wywołaniu, czyli jest to konstrukcja zgodna z zasadami czystej architektury. </w:t>
        </w:r>
      </w:ins>
      <w:ins w:id="13440" w:author="Okot" w:date="2020-03-25T11:30:00Z">
        <w:r w:rsidR="00AF54CD">
          <w:t xml:space="preserve">Użycie metody </w:t>
        </w:r>
        <w:r w:rsidR="00AF54CD">
          <w:rPr>
            <w:i/>
          </w:rPr>
          <w:t>constantize</w:t>
        </w:r>
        <w:r w:rsidR="00AF54CD">
          <w:t xml:space="preserve"> gwarantuje, że we wszystkich funkcjach wywo</w:t>
        </w:r>
      </w:ins>
      <w:ins w:id="13441" w:author="Okot" w:date="2020-03-25T11:31:00Z">
        <w:r w:rsidR="00AF54CD">
          <w:t xml:space="preserve">ływanych przez interfejs zmienna </w:t>
        </w:r>
        <w:r w:rsidR="00AF54CD">
          <w:rPr>
            <w:i/>
          </w:rPr>
          <w:t xml:space="preserve">@object </w:t>
        </w:r>
        <w:r w:rsidR="00AF54CD">
          <w:t>będzie przyjmować taka samą wartość.</w:t>
        </w:r>
        <w:r w:rsidR="002270CD">
          <w:t xml:space="preserve"> </w:t>
        </w:r>
      </w:ins>
      <w:ins w:id="13442" w:author="Okot" w:date="2020-03-25T11:32:00Z">
        <w:r w:rsidR="002270CD">
          <w:t xml:space="preserve">Wartości podawanych zmiennych są przechowywane w osobnym pliku </w:t>
        </w:r>
      </w:ins>
      <w:ins w:id="13443" w:author="Okot" w:date="2020-03-25T11:33:00Z">
        <w:r w:rsidR="002270CD">
          <w:rPr>
            <w:i/>
          </w:rPr>
          <w:t>co</w:t>
        </w:r>
      </w:ins>
      <w:ins w:id="13444" w:author="Okot" w:date="2020-03-25T11:32:00Z">
        <w:r w:rsidR="002270CD">
          <w:rPr>
            <w:i/>
          </w:rPr>
          <w:t>nfig</w:t>
        </w:r>
      </w:ins>
      <w:ins w:id="13445" w:author="Okot" w:date="2020-03-25T11:33:00Z">
        <w:r w:rsidR="002270CD">
          <w:rPr>
            <w:i/>
          </w:rPr>
          <w:t>_db.rb</w:t>
        </w:r>
        <w:r w:rsidR="002270CD">
          <w:t>.</w:t>
        </w:r>
      </w:ins>
    </w:p>
    <w:p w14:paraId="0FB3D1A6" w14:textId="51B1D96C" w:rsidR="005E6B81" w:rsidRDefault="005E6B81" w:rsidP="005E6B81">
      <w:r>
        <w:t xml:space="preserve">Przy okazji widać, jak wygodne i proste jest korzystanie z modelu za pomocą </w:t>
      </w:r>
      <w:r w:rsidR="001C19BB" w:rsidRPr="00D66347">
        <w:t>A</w:t>
      </w:r>
      <w:r w:rsidR="001C19BB" w:rsidRPr="00D66347">
        <w:rPr>
          <w:rPrChange w:id="13446" w:author="Okot" w:date="2020-03-24T08:15:00Z">
            <w:rPr>
              <w:i/>
            </w:rPr>
          </w:rPrChange>
        </w:rPr>
        <w:t>ctive</w:t>
      </w:r>
      <w:del w:id="13447" w:author="Okot" w:date="2020-03-24T08:15:00Z">
        <w:r w:rsidR="001C19BB" w:rsidRPr="00D66347" w:rsidDel="00D66347">
          <w:rPr>
            <w:rPrChange w:id="13448" w:author="Okot" w:date="2020-03-24T08:15:00Z">
              <w:rPr>
                <w:i/>
              </w:rPr>
            </w:rPrChange>
          </w:rPr>
          <w:delText xml:space="preserve"> </w:delText>
        </w:r>
      </w:del>
      <w:r w:rsidR="001C19BB" w:rsidRPr="00D66347">
        <w:rPr>
          <w:rPrChange w:id="13449" w:author="Okot" w:date="2020-03-24T08:15:00Z">
            <w:rPr>
              <w:i/>
            </w:rPr>
          </w:rPrChange>
        </w:rPr>
        <w:t>R</w:t>
      </w:r>
      <w:r w:rsidRPr="00D66347">
        <w:rPr>
          <w:rPrChange w:id="13450" w:author="Okot" w:date="2020-03-24T08:15:00Z">
            <w:rPr>
              <w:i/>
            </w:rPr>
          </w:rPrChange>
        </w:rPr>
        <w:t>ecord</w:t>
      </w:r>
      <w:r>
        <w:t xml:space="preserve"> oraz jakie skrótowe zapisy oferuje RoR. Jeszcze w żadnym frameworku nie spotkano się z tak skrótowym i czytelnym zapisem zapytania do bazy danych. W obu pokazanych metodach można zobaczyć jak sprawdzana jest obecność konkretnych danych w tabeli. </w:t>
      </w:r>
    </w:p>
    <w:p w14:paraId="63467ABF" w14:textId="1E26B29B" w:rsidR="00F23834" w:rsidRDefault="00F23834" w:rsidP="005E6B81">
      <w:r w:rsidRPr="001C19BB">
        <w:t xml:space="preserve">W metodzie </w:t>
      </w:r>
      <w:r w:rsidRPr="001C19BB">
        <w:rPr>
          <w:i/>
        </w:rPr>
        <w:t>logUser</w:t>
      </w:r>
      <w:r w:rsidRPr="001C19BB">
        <w:t xml:space="preserve"> </w:t>
      </w:r>
      <w:ins w:id="13451" w:author="Okot" w:date="2020-03-25T11:33:00Z">
        <w:r w:rsidR="007D4024">
          <w:t xml:space="preserve"> na rysunku 5.5</w:t>
        </w:r>
      </w:ins>
      <w:ins w:id="13452" w:author="Okot" w:date="2020-03-26T13:29:00Z">
        <w:r w:rsidR="001819D3">
          <w:t>7</w:t>
        </w:r>
      </w:ins>
      <w:ins w:id="13453" w:author="Okot" w:date="2020-03-25T11:33:00Z">
        <w:r w:rsidR="007D4024">
          <w:t xml:space="preserve">. </w:t>
        </w:r>
      </w:ins>
      <w:r w:rsidRPr="001C19BB">
        <w:t>wid</w:t>
      </w:r>
      <w:r w:rsidR="001C19BB" w:rsidRPr="001C19BB">
        <w:t>ać również kod hashujący hasło przy użyciu metody MD5.</w:t>
      </w:r>
    </w:p>
    <w:p w14:paraId="1DCB3295" w14:textId="2A777C3E" w:rsidR="008E418E" w:rsidRDefault="008E418E" w:rsidP="005E6B81">
      <w:r>
        <w:t xml:space="preserve">Jednym z założeń związanych z bezpieczeństwem było wymuszenie na użytkowniku stosowania bardziej skomplikowanych haseł. Wytyczne odnośnie akceptowanych haseł wyświetlane są w formularzu rejestracji, a poprawność wprowadzanego hasła jest sprawdzana za pomocą </w:t>
      </w:r>
      <w:ins w:id="13454" w:author="Okot" w:date="2020-03-24T10:32:00Z">
        <w:r w:rsidR="00E01446">
          <w:t>R</w:t>
        </w:r>
      </w:ins>
      <w:del w:id="13455" w:author="Okot" w:date="2020-03-24T10:32:00Z">
        <w:r w:rsidDel="00E01446">
          <w:delText>r</w:delText>
        </w:r>
      </w:del>
      <w:r>
        <w:t>eg</w:t>
      </w:r>
      <w:ins w:id="13456" w:author="Okot" w:date="2020-03-24T10:32:00Z">
        <w:r w:rsidR="00E01446">
          <w:t>E</w:t>
        </w:r>
      </w:ins>
      <w:del w:id="13457" w:author="Okot" w:date="2020-03-24T10:32:00Z">
        <w:r w:rsidDel="00E01446">
          <w:delText>e</w:delText>
        </w:r>
      </w:del>
      <w:r>
        <w:t>xa [</w:t>
      </w:r>
      <w:ins w:id="13458" w:author="Okot" w:date="2020-03-24T10:43:00Z">
        <w:r w:rsidR="001445E3">
          <w:t>25,</w:t>
        </w:r>
      </w:ins>
      <w:ins w:id="13459" w:author="Okot" w:date="2020-03-24T10:32:00Z">
        <w:r w:rsidR="00E01446">
          <w:t>29</w:t>
        </w:r>
      </w:ins>
      <w:r>
        <w:t>].</w:t>
      </w:r>
    </w:p>
    <w:p w14:paraId="4B723AA8" w14:textId="77777777" w:rsidR="008E418E" w:rsidRDefault="008E418E" w:rsidP="008E418E">
      <w:pPr>
        <w:ind w:firstLine="0"/>
      </w:pPr>
    </w:p>
    <w:p w14:paraId="78410948" w14:textId="6E8993B3" w:rsidR="008E418E" w:rsidRDefault="00D17C38" w:rsidP="008E418E">
      <w:pPr>
        <w:ind w:firstLine="0"/>
      </w:pPr>
      <w:r>
        <w:rPr>
          <w:noProof/>
          <w:lang w:eastAsia="pl-PL"/>
        </w:rPr>
        <w:lastRenderedPageBreak/>
        <w:drawing>
          <wp:inline distT="0" distB="0" distL="0" distR="0" wp14:anchorId="2EF42BEB" wp14:editId="5F4B18F7">
            <wp:extent cx="5252400" cy="2548800"/>
            <wp:effectExtent l="190500" t="190500" r="196215" b="19494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ex.png"/>
                    <pic:cNvPicPr/>
                  </pic:nvPicPr>
                  <pic:blipFill>
                    <a:blip r:embed="rId135">
                      <a:extLst>
                        <a:ext uri="{28A0092B-C50C-407E-A947-70E740481C1C}">
                          <a14:useLocalDpi xmlns:a14="http://schemas.microsoft.com/office/drawing/2010/main" val="0"/>
                        </a:ext>
                      </a:extLst>
                    </a:blip>
                    <a:stretch>
                      <a:fillRect/>
                    </a:stretch>
                  </pic:blipFill>
                  <pic:spPr>
                    <a:xfrm>
                      <a:off x="0" y="0"/>
                      <a:ext cx="5252400" cy="2548800"/>
                    </a:xfrm>
                    <a:prstGeom prst="rect">
                      <a:avLst/>
                    </a:prstGeom>
                    <a:ln>
                      <a:noFill/>
                    </a:ln>
                    <a:effectLst>
                      <a:outerShdw blurRad="190500" algn="tl" rotWithShape="0">
                        <a:srgbClr val="000000">
                          <a:alpha val="70000"/>
                        </a:srgbClr>
                      </a:outerShdw>
                    </a:effectLst>
                  </pic:spPr>
                </pic:pic>
              </a:graphicData>
            </a:graphic>
          </wp:inline>
        </w:drawing>
      </w:r>
    </w:p>
    <w:p w14:paraId="74D86853" w14:textId="77777777" w:rsidR="00EF6FF5" w:rsidRDefault="00EF6FF5" w:rsidP="000858CE">
      <w:pPr>
        <w:ind w:firstLine="0"/>
        <w:jc w:val="center"/>
        <w:rPr>
          <w:ins w:id="13460" w:author="Okot" w:date="2020-03-23T22:12:00Z"/>
        </w:rPr>
      </w:pPr>
    </w:p>
    <w:p w14:paraId="3F9C162B" w14:textId="18F08E34" w:rsidR="000858CE" w:rsidRPr="000858CE" w:rsidRDefault="004E660B" w:rsidP="000858CE">
      <w:pPr>
        <w:ind w:firstLine="0"/>
        <w:jc w:val="center"/>
        <w:rPr>
          <w:ins w:id="13461" w:author="Okot" w:date="2020-03-23T21:15:00Z"/>
          <w:rPrChange w:id="13462" w:author="Okot" w:date="2020-03-23T21:16:00Z">
            <w:rPr>
              <w:ins w:id="13463" w:author="Okot" w:date="2020-03-23T21:15:00Z"/>
              <w:lang w:val="en-US"/>
            </w:rPr>
          </w:rPrChange>
        </w:rPr>
      </w:pPr>
      <w:ins w:id="13464" w:author="Okot" w:date="2020-03-23T21:15:00Z">
        <w:r>
          <w:t>Rys. 5.5</w:t>
        </w:r>
      </w:ins>
      <w:ins w:id="13465" w:author="Okot" w:date="2020-03-26T13:29:00Z">
        <w:r w:rsidR="001819D3">
          <w:t>9</w:t>
        </w:r>
      </w:ins>
      <w:ins w:id="13466" w:author="Okot" w:date="2020-03-23T21:15:00Z">
        <w:r w:rsidR="000858CE" w:rsidRPr="000858CE">
          <w:rPr>
            <w:rPrChange w:id="13467" w:author="Okot" w:date="2020-03-23T21:16:00Z">
              <w:rPr>
                <w:lang w:val="en-US"/>
              </w:rPr>
            </w:rPrChange>
          </w:rPr>
          <w:t>. Zapewnianie spełnienia wymogów bezpieczeństwa dla hase</w:t>
        </w:r>
      </w:ins>
      <w:ins w:id="13468" w:author="Okot" w:date="2020-03-23T21:16:00Z">
        <w:r w:rsidR="000858CE" w:rsidRPr="000858CE">
          <w:rPr>
            <w:rPrChange w:id="13469" w:author="Okot" w:date="2020-03-23T21:16:00Z">
              <w:rPr>
                <w:lang w:val="en-US"/>
              </w:rPr>
            </w:rPrChange>
          </w:rPr>
          <w:t>ł użytkownik</w:t>
        </w:r>
        <w:r w:rsidR="000858CE">
          <w:t>ów</w:t>
        </w:r>
      </w:ins>
      <w:ins w:id="13470" w:author="Okot" w:date="2020-03-23T21:15:00Z">
        <w:r w:rsidR="000858CE" w:rsidRPr="000858CE">
          <w:rPr>
            <w:rPrChange w:id="13471" w:author="Okot" w:date="2020-03-23T21:16:00Z">
              <w:rPr>
                <w:lang w:val="en-US"/>
              </w:rPr>
            </w:rPrChange>
          </w:rPr>
          <w:t>.</w:t>
        </w:r>
      </w:ins>
    </w:p>
    <w:p w14:paraId="76FC141A" w14:textId="77777777" w:rsidR="000858CE" w:rsidRPr="000858CE" w:rsidRDefault="000858CE">
      <w:pPr>
        <w:ind w:firstLine="0"/>
        <w:pPrChange w:id="13472" w:author="Okot" w:date="2020-03-23T21:15:00Z">
          <w:pPr/>
        </w:pPrChange>
      </w:pPr>
    </w:p>
    <w:p w14:paraId="52CE483B" w14:textId="1774FEA7" w:rsidR="00035BD2" w:rsidRDefault="00FF0359" w:rsidP="00035BD2">
      <w:r>
        <w:t>Zupełnie niespodziewanym wyzwaniem okazało się wyświetlanie komunikatów (w formie wcześniej pokazanych bootstrapowych alertów) o sukcesie lub niepowodzeniu akcji rejestracji lub logowania. Dotychczas najwięcej pracowano z językiem C# poprzez ASP.</w:t>
      </w:r>
      <w:r w:rsidR="001C19BB">
        <w:t xml:space="preserve">NET </w:t>
      </w:r>
      <w:r>
        <w:t>MVC. W tym frameworku istnieje ciągłe połączenie między stroną graficzną a serwerową, dlatego z poziomu kontrolerów można przekierowywać i przeładowywać strony, zmieniając przy tym widoczność i treść elementów. Przyzwyczajono się już do tego i niesłusznie założono, że w RoR będzie to równie proste. Tymczasem dowiedziano się, że ten mechanizm jest charakterystyczny dla ASP.NETu, a w RoR strona serwerowa nie ma żadnego wpływu na grafikę. Musiano więc szybko znaleźć inne rozwią</w:t>
      </w:r>
      <w:r w:rsidR="008730EF">
        <w:t xml:space="preserve">zanie. </w:t>
      </w:r>
    </w:p>
    <w:p w14:paraId="755C5AD6" w14:textId="77777777" w:rsidR="00035BD2" w:rsidRDefault="00035BD2" w:rsidP="00035BD2">
      <w:pPr>
        <w:ind w:firstLine="0"/>
        <w:rPr>
          <w:noProof/>
          <w:lang w:eastAsia="pl-PL"/>
        </w:rPr>
      </w:pPr>
    </w:p>
    <w:p w14:paraId="0DB5E4E9" w14:textId="397F5832" w:rsidR="00035BD2" w:rsidRDefault="00035BD2" w:rsidP="00035BD2">
      <w:pPr>
        <w:ind w:firstLine="0"/>
        <w:jc w:val="center"/>
      </w:pPr>
      <w:r>
        <w:rPr>
          <w:noProof/>
          <w:lang w:eastAsia="pl-PL"/>
        </w:rPr>
        <w:lastRenderedPageBreak/>
        <w:drawing>
          <wp:inline distT="0" distB="0" distL="0" distR="0" wp14:anchorId="656755C5" wp14:editId="635C317D">
            <wp:extent cx="5117925" cy="4539600"/>
            <wp:effectExtent l="190500" t="190500" r="197485" b="18542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jaxAlerts.png"/>
                    <pic:cNvPicPr/>
                  </pic:nvPicPr>
                  <pic:blipFill>
                    <a:blip r:embed="rId136">
                      <a:extLst>
                        <a:ext uri="{28A0092B-C50C-407E-A947-70E740481C1C}">
                          <a14:useLocalDpi xmlns:a14="http://schemas.microsoft.com/office/drawing/2010/main" val="0"/>
                        </a:ext>
                      </a:extLst>
                    </a:blip>
                    <a:stretch>
                      <a:fillRect/>
                    </a:stretch>
                  </pic:blipFill>
                  <pic:spPr>
                    <a:xfrm>
                      <a:off x="0" y="0"/>
                      <a:ext cx="5117925" cy="4539600"/>
                    </a:xfrm>
                    <a:prstGeom prst="rect">
                      <a:avLst/>
                    </a:prstGeom>
                    <a:ln>
                      <a:noFill/>
                    </a:ln>
                    <a:effectLst>
                      <a:outerShdw blurRad="190500" algn="tl" rotWithShape="0">
                        <a:srgbClr val="000000">
                          <a:alpha val="70000"/>
                        </a:srgbClr>
                      </a:outerShdw>
                    </a:effectLst>
                  </pic:spPr>
                </pic:pic>
              </a:graphicData>
            </a:graphic>
          </wp:inline>
        </w:drawing>
      </w:r>
    </w:p>
    <w:p w14:paraId="3A7BA6FE" w14:textId="77777777" w:rsidR="0037309A" w:rsidRDefault="0037309A" w:rsidP="00035BD2">
      <w:pPr>
        <w:ind w:firstLine="0"/>
        <w:jc w:val="center"/>
        <w:rPr>
          <w:ins w:id="13473" w:author="Okot" w:date="2020-03-23T21:16:00Z"/>
        </w:rPr>
      </w:pPr>
    </w:p>
    <w:p w14:paraId="4B199E95" w14:textId="586E28F9" w:rsidR="00035BD2" w:rsidRPr="00035BD2" w:rsidRDefault="00035BD2" w:rsidP="00035BD2">
      <w:pPr>
        <w:ind w:firstLine="0"/>
        <w:jc w:val="center"/>
      </w:pPr>
      <w:r w:rsidRPr="00035BD2">
        <w:t>Rys. 5.</w:t>
      </w:r>
      <w:ins w:id="13474" w:author="Okot" w:date="2020-03-26T13:29:00Z">
        <w:r w:rsidR="001819D3">
          <w:t>60</w:t>
        </w:r>
      </w:ins>
      <w:del w:id="13475" w:author="Okot" w:date="2020-03-26T13:29:00Z">
        <w:r w:rsidRPr="00035BD2" w:rsidDel="001819D3">
          <w:delText>5</w:delText>
        </w:r>
      </w:del>
      <w:del w:id="13476" w:author="Okot" w:date="2020-03-23T21:16:00Z">
        <w:r w:rsidRPr="00035BD2" w:rsidDel="0037309A">
          <w:delText>7</w:delText>
        </w:r>
      </w:del>
      <w:r w:rsidRPr="00035BD2">
        <w:t>. Kod prowadzący do wyświetlenia informacji o sukcesie lub niepowodzeniu logowania.</w:t>
      </w:r>
    </w:p>
    <w:p w14:paraId="25A14EA2" w14:textId="77777777" w:rsidR="00035BD2" w:rsidRPr="00035BD2" w:rsidRDefault="00035BD2" w:rsidP="00035BD2">
      <w:pPr>
        <w:ind w:firstLine="0"/>
        <w:jc w:val="center"/>
      </w:pPr>
    </w:p>
    <w:p w14:paraId="664016F7" w14:textId="2B7F4524" w:rsidR="008730EF" w:rsidRPr="008730EF" w:rsidRDefault="008730EF" w:rsidP="008730EF">
      <w:r>
        <w:t>Pamiętano z wykładów, że do zmiany wyświetlanych elementów na stronie bez jej jednoczesnego przeładowania, najlepiej nadaje się Ajax, więc zaczęto poszukiwać rozwiązania w tym ję</w:t>
      </w:r>
      <w:r w:rsidR="00035BD2">
        <w:t>zyku. N</w:t>
      </w:r>
      <w:r>
        <w:t xml:space="preserve">atknięto się na metodę </w:t>
      </w:r>
      <w:r>
        <w:rPr>
          <w:i/>
        </w:rPr>
        <w:t>.ajaxSuccess()</w:t>
      </w:r>
      <w:r>
        <w:t> [</w:t>
      </w:r>
      <w:ins w:id="13477" w:author="Okot" w:date="2020-03-24T11:30:00Z">
        <w:r w:rsidR="000576D2">
          <w:t>1</w:t>
        </w:r>
      </w:ins>
      <w:r>
        <w:t>]</w:t>
      </w:r>
      <w:r w:rsidR="00035BD2">
        <w:t xml:space="preserve"> i postanowiono z niej skorzystać</w:t>
      </w:r>
      <w:r>
        <w:t>.</w:t>
      </w:r>
    </w:p>
    <w:p w14:paraId="67602028" w14:textId="5C05232C" w:rsidR="00FF0359" w:rsidRPr="00E62492" w:rsidRDefault="00FF0359" w:rsidP="005E6B81">
      <w:r>
        <w:t xml:space="preserve">Jak widać na rysunku 5.56. metoda </w:t>
      </w:r>
      <w:r>
        <w:rPr>
          <w:i/>
        </w:rPr>
        <w:t>logUser</w:t>
      </w:r>
      <w:r>
        <w:t xml:space="preserve"> zwraca jedynie zero-jedynkowe wartości </w:t>
      </w:r>
      <w:r>
        <w:rPr>
          <w:i/>
        </w:rPr>
        <w:t xml:space="preserve">true </w:t>
      </w:r>
      <w:r>
        <w:t xml:space="preserve">i </w:t>
      </w:r>
      <w:r>
        <w:rPr>
          <w:i/>
        </w:rPr>
        <w:t>false.</w:t>
      </w:r>
      <w:r w:rsidR="008730EF">
        <w:rPr>
          <w:i/>
        </w:rPr>
        <w:t xml:space="preserve"> </w:t>
      </w:r>
      <w:r w:rsidR="008730EF">
        <w:t xml:space="preserve">Są one wykorzystywane w kontrolerze </w:t>
      </w:r>
      <w:r w:rsidR="008730EF">
        <w:rPr>
          <w:i/>
        </w:rPr>
        <w:t>login_controller.rb</w:t>
      </w:r>
      <w:r w:rsidR="008730EF">
        <w:t>. W zależności od tego</w:t>
      </w:r>
      <w:r w:rsidR="00035BD2">
        <w:t xml:space="preserve"> jaka</w:t>
      </w:r>
      <w:r w:rsidR="008730EF">
        <w:t xml:space="preserve"> wartość zostanie zwrócona przez metodę </w:t>
      </w:r>
      <w:r w:rsidR="008730EF">
        <w:rPr>
          <w:i/>
        </w:rPr>
        <w:t>logUser</w:t>
      </w:r>
      <w:r w:rsidR="008730EF">
        <w:t xml:space="preserve">, funkcja </w:t>
      </w:r>
      <w:r w:rsidR="008730EF">
        <w:rPr>
          <w:i/>
        </w:rPr>
        <w:t xml:space="preserve">login </w:t>
      </w:r>
      <w:r w:rsidR="008730EF">
        <w:t xml:space="preserve">wysyła do przeglądarki komunikat o sukcesie lub porażce w formie czystego tekstu. </w:t>
      </w:r>
      <w:r w:rsidR="00035BD2">
        <w:t xml:space="preserve">Jest to odbierane przez funkcję w </w:t>
      </w:r>
      <w:r w:rsidR="00035BD2" w:rsidRPr="00035BD2">
        <w:rPr>
          <w:i/>
        </w:rPr>
        <w:t>modal.js.haml</w:t>
      </w:r>
      <w:r w:rsidR="00035BD2">
        <w:t xml:space="preserve"> jako zdarzenie rodzaju </w:t>
      </w:r>
      <w:r w:rsidR="00035BD2">
        <w:rPr>
          <w:i/>
        </w:rPr>
        <w:t>ajaxSuccess</w:t>
      </w:r>
      <w:r w:rsidR="00035BD2">
        <w:t>, które w zależności od otrzymanej treści sprawia, że odpowiedni alert staje się widoczny.</w:t>
      </w:r>
      <w:r w:rsidR="00B31152">
        <w:t xml:space="preserve"> Jest to możl</w:t>
      </w:r>
      <w:r w:rsidR="00E62492">
        <w:t xml:space="preserve">iwe dzięki przypisaniu do formularza wartości </w:t>
      </w:r>
      <w:r w:rsidR="00E62492">
        <w:softHyphen/>
      </w:r>
      <w:r w:rsidR="008D01B5">
        <w:rPr>
          <w:i/>
        </w:rPr>
        <w:t xml:space="preserve">data-remote </w:t>
      </w:r>
      <w:r w:rsidR="008D01B5">
        <w:t>=&gt;</w:t>
      </w:r>
      <w:r w:rsidR="00E62492">
        <w:rPr>
          <w:i/>
        </w:rPr>
        <w:t xml:space="preserve"> true</w:t>
      </w:r>
      <w:r w:rsidR="00E62492">
        <w:t>.</w:t>
      </w:r>
    </w:p>
    <w:p w14:paraId="1A1F56B7" w14:textId="77777777" w:rsidR="00795473" w:rsidRDefault="00795473" w:rsidP="00795473">
      <w:pPr>
        <w:ind w:firstLine="0"/>
      </w:pPr>
    </w:p>
    <w:p w14:paraId="0E8F63E8" w14:textId="40A78170" w:rsidR="00E8566A" w:rsidRDefault="00795473" w:rsidP="00795473">
      <w:pPr>
        <w:ind w:firstLine="0"/>
        <w:jc w:val="center"/>
      </w:pPr>
      <w:r>
        <w:rPr>
          <w:noProof/>
          <w:lang w:eastAsia="pl-PL"/>
        </w:rPr>
        <w:lastRenderedPageBreak/>
        <w:drawing>
          <wp:inline distT="0" distB="0" distL="0" distR="0" wp14:anchorId="751D7C74" wp14:editId="7B910D60">
            <wp:extent cx="3906000" cy="3182400"/>
            <wp:effectExtent l="190500" t="190500" r="189865" b="189865"/>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wanieSukces.png"/>
                    <pic:cNvPicPr/>
                  </pic:nvPicPr>
                  <pic:blipFill>
                    <a:blip r:embed="rId137">
                      <a:extLst>
                        <a:ext uri="{28A0092B-C50C-407E-A947-70E740481C1C}">
                          <a14:useLocalDpi xmlns:a14="http://schemas.microsoft.com/office/drawing/2010/main" val="0"/>
                        </a:ext>
                      </a:extLst>
                    </a:blip>
                    <a:stretch>
                      <a:fillRect/>
                    </a:stretch>
                  </pic:blipFill>
                  <pic:spPr>
                    <a:xfrm>
                      <a:off x="0" y="0"/>
                      <a:ext cx="3906000" cy="3182400"/>
                    </a:xfrm>
                    <a:prstGeom prst="rect">
                      <a:avLst/>
                    </a:prstGeom>
                    <a:ln>
                      <a:noFill/>
                    </a:ln>
                    <a:effectLst>
                      <a:outerShdw blurRad="190500" algn="tl" rotWithShape="0">
                        <a:srgbClr val="000000">
                          <a:alpha val="70000"/>
                        </a:srgbClr>
                      </a:outerShdw>
                    </a:effectLst>
                  </pic:spPr>
                </pic:pic>
              </a:graphicData>
            </a:graphic>
          </wp:inline>
        </w:drawing>
      </w:r>
    </w:p>
    <w:p w14:paraId="3C54D2C5" w14:textId="77777777" w:rsidR="00795473" w:rsidRDefault="00795473" w:rsidP="00E8566A">
      <w:pPr>
        <w:ind w:firstLine="0"/>
        <w:jc w:val="center"/>
      </w:pPr>
    </w:p>
    <w:p w14:paraId="2D3CAB7B" w14:textId="0CC8CECA" w:rsidR="00E8566A" w:rsidRPr="00035BD2" w:rsidRDefault="00E8566A" w:rsidP="00E8566A">
      <w:pPr>
        <w:ind w:firstLine="0"/>
        <w:jc w:val="center"/>
      </w:pPr>
      <w:r w:rsidRPr="00035BD2">
        <w:t>Rys. </w:t>
      </w:r>
      <w:r>
        <w:t>5.</w:t>
      </w:r>
      <w:del w:id="13478" w:author="Okot" w:date="2020-03-25T11:48:00Z">
        <w:r w:rsidDel="00251D0B">
          <w:delText>5</w:delText>
        </w:r>
      </w:del>
      <w:ins w:id="13479" w:author="Okot" w:date="2020-03-25T11:48:00Z">
        <w:r w:rsidR="001819D3">
          <w:t>61</w:t>
        </w:r>
      </w:ins>
      <w:del w:id="13480" w:author="Okot" w:date="2020-03-23T21:16:00Z">
        <w:r w:rsidDel="0037309A">
          <w:delText>8</w:delText>
        </w:r>
      </w:del>
      <w:r w:rsidRPr="00035BD2">
        <w:t>. </w:t>
      </w:r>
      <w:r>
        <w:t>Udane logowanie do systemu.</w:t>
      </w:r>
    </w:p>
    <w:p w14:paraId="2DF864B8" w14:textId="77777777" w:rsidR="00E8566A" w:rsidRPr="00035BD2" w:rsidRDefault="00E8566A" w:rsidP="005E6B81"/>
    <w:p w14:paraId="68A757D5" w14:textId="5A15D14F" w:rsidR="00F23834" w:rsidRDefault="00950BD4" w:rsidP="005E6B81">
      <w:pPr>
        <w:rPr>
          <w:ins w:id="13481" w:author="Okot" w:date="2020-03-23T21:19:00Z"/>
        </w:rPr>
      </w:pPr>
      <w:r>
        <w:t>W przypadku funkcji rejestracji możliwych błędów jest więcej, dlatego zmodyfikowano przedstawioną na rysunku 5.</w:t>
      </w:r>
      <w:del w:id="13482" w:author="Okot" w:date="2020-03-23T21:16:00Z">
        <w:r w:rsidDel="0037309A">
          <w:delText>57</w:delText>
        </w:r>
      </w:del>
      <w:ins w:id="13483" w:author="Okot" w:date="2020-03-23T21:16:00Z">
        <w:r w:rsidR="0037309A">
          <w:t>58</w:t>
        </w:r>
      </w:ins>
      <w:r>
        <w:t>. funkcję.</w:t>
      </w:r>
    </w:p>
    <w:p w14:paraId="686F86A4" w14:textId="77777777" w:rsidR="00971D3C" w:rsidRDefault="00971D3C">
      <w:pPr>
        <w:ind w:firstLine="0"/>
        <w:rPr>
          <w:ins w:id="13484" w:author="Okot" w:date="2020-03-23T21:19:00Z"/>
        </w:rPr>
        <w:pPrChange w:id="13485" w:author="Okot" w:date="2020-03-23T21:19:00Z">
          <w:pPr/>
        </w:pPrChange>
      </w:pPr>
    </w:p>
    <w:p w14:paraId="198D2BE7" w14:textId="633512D4" w:rsidR="00971D3C" w:rsidRPr="00F23834" w:rsidRDefault="00971D3C">
      <w:pPr>
        <w:ind w:firstLine="0"/>
        <w:jc w:val="center"/>
        <w:pPrChange w:id="13486" w:author="Okot" w:date="2020-03-23T21:20:00Z">
          <w:pPr/>
        </w:pPrChange>
      </w:pPr>
      <w:ins w:id="13487" w:author="Okot" w:date="2020-03-23T21:20:00Z">
        <w:r>
          <w:rPr>
            <w:noProof/>
            <w:lang w:eastAsia="pl-PL"/>
          </w:rPr>
          <w:drawing>
            <wp:inline distT="0" distB="0" distL="0" distR="0" wp14:anchorId="0620494D" wp14:editId="18D9EE20">
              <wp:extent cx="4107600" cy="1742400"/>
              <wp:effectExtent l="190500" t="190500" r="198120" b="18224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omunikatyBłędów.png"/>
                      <pic:cNvPicPr/>
                    </pic:nvPicPr>
                    <pic:blipFill>
                      <a:blip r:embed="rId138">
                        <a:extLst>
                          <a:ext uri="{28A0092B-C50C-407E-A947-70E740481C1C}">
                            <a14:useLocalDpi xmlns:a14="http://schemas.microsoft.com/office/drawing/2010/main" val="0"/>
                          </a:ext>
                        </a:extLst>
                      </a:blip>
                      <a:stretch>
                        <a:fillRect/>
                      </a:stretch>
                    </pic:blipFill>
                    <pic:spPr>
                      <a:xfrm>
                        <a:off x="0" y="0"/>
                        <a:ext cx="4107600" cy="1742400"/>
                      </a:xfrm>
                      <a:prstGeom prst="rect">
                        <a:avLst/>
                      </a:prstGeom>
                      <a:ln>
                        <a:noFill/>
                      </a:ln>
                      <a:effectLst>
                        <a:outerShdw blurRad="190500" algn="tl" rotWithShape="0">
                          <a:srgbClr val="000000">
                            <a:alpha val="70000"/>
                          </a:srgbClr>
                        </a:outerShdw>
                      </a:effectLst>
                    </pic:spPr>
                  </pic:pic>
                </a:graphicData>
              </a:graphic>
            </wp:inline>
          </w:drawing>
        </w:r>
      </w:ins>
    </w:p>
    <w:p w14:paraId="16357639" w14:textId="77777777" w:rsidR="00CB410A" w:rsidRDefault="00CB410A">
      <w:pPr>
        <w:ind w:firstLine="0"/>
        <w:jc w:val="center"/>
        <w:rPr>
          <w:ins w:id="13488" w:author="Okot" w:date="2020-03-23T21:42:00Z"/>
        </w:rPr>
        <w:pPrChange w:id="13489" w:author="Okot" w:date="2020-03-23T21:20:00Z">
          <w:pPr>
            <w:pStyle w:val="Nagwek2"/>
          </w:pPr>
        </w:pPrChange>
      </w:pPr>
    </w:p>
    <w:p w14:paraId="7D64C0A0" w14:textId="54A7931F" w:rsidR="00971D3C" w:rsidRDefault="00251D0B">
      <w:pPr>
        <w:ind w:firstLine="0"/>
        <w:jc w:val="center"/>
        <w:rPr>
          <w:ins w:id="13490" w:author="Okot" w:date="2020-03-23T21:22:00Z"/>
        </w:rPr>
        <w:pPrChange w:id="13491" w:author="Okot" w:date="2020-03-23T21:20:00Z">
          <w:pPr>
            <w:pStyle w:val="Nagwek2"/>
          </w:pPr>
        </w:pPrChange>
      </w:pPr>
      <w:ins w:id="13492" w:author="Okot" w:date="2020-03-23T21:20:00Z">
        <w:r>
          <w:t>Rys. 5.6</w:t>
        </w:r>
      </w:ins>
      <w:ins w:id="13493" w:author="Okot" w:date="2020-03-26T13:29:00Z">
        <w:r w:rsidR="001819D3">
          <w:t>2</w:t>
        </w:r>
      </w:ins>
      <w:ins w:id="13494" w:author="Okot" w:date="2020-03-23T21:20:00Z">
        <w:r w:rsidR="00971D3C">
          <w:t xml:space="preserve">. </w:t>
        </w:r>
      </w:ins>
      <w:ins w:id="13495" w:author="Okot" w:date="2020-03-23T21:21:00Z">
        <w:r w:rsidR="00971D3C">
          <w:t>Kod wyświetlający zmieniające się komunikaty błędów.</w:t>
        </w:r>
      </w:ins>
    </w:p>
    <w:p w14:paraId="3C434898" w14:textId="77777777" w:rsidR="00971D3C" w:rsidRDefault="00971D3C">
      <w:pPr>
        <w:ind w:firstLine="0"/>
        <w:jc w:val="center"/>
        <w:rPr>
          <w:ins w:id="13496" w:author="Okot" w:date="2020-03-23T21:22:00Z"/>
        </w:rPr>
        <w:pPrChange w:id="13497" w:author="Okot" w:date="2020-03-23T21:20:00Z">
          <w:pPr>
            <w:pStyle w:val="Nagwek2"/>
          </w:pPr>
        </w:pPrChange>
      </w:pPr>
    </w:p>
    <w:p w14:paraId="7C44BF04" w14:textId="7CE96C34" w:rsidR="00971D3C" w:rsidRPr="00044E36" w:rsidRDefault="00971D3C">
      <w:pPr>
        <w:rPr>
          <w:ins w:id="13498" w:author="Okot" w:date="2020-03-23T21:20:00Z"/>
        </w:rPr>
        <w:pPrChange w:id="13499" w:author="Okot" w:date="2020-03-23T21:22:00Z">
          <w:pPr>
            <w:pStyle w:val="Nagwek2"/>
          </w:pPr>
        </w:pPrChange>
      </w:pPr>
      <w:ins w:id="13500" w:author="Okot" w:date="2020-03-23T21:23:00Z">
        <w:r>
          <w:t xml:space="preserve">Inaczej również wygląda element </w:t>
        </w:r>
        <w:r>
          <w:rPr>
            <w:i/>
          </w:rPr>
          <w:t>#error</w:t>
        </w:r>
        <w:r>
          <w:t xml:space="preserve"> w widoku – nie ma przypisanej z g</w:t>
        </w:r>
      </w:ins>
      <w:ins w:id="13501" w:author="Okot" w:date="2020-03-23T21:24:00Z">
        <w:r>
          <w:t xml:space="preserve">óry treści. Dzięki temu wyświetlany jest tekst przekazywany za pomocą </w:t>
        </w:r>
        <w:r>
          <w:rPr>
            <w:i/>
          </w:rPr>
          <w:t>xhr.responseText</w:t>
        </w:r>
        <w:r>
          <w:t>, którego treść jest przekazywana bezpośrednio do javascriptu za pomoc</w:t>
        </w:r>
      </w:ins>
      <w:ins w:id="13502" w:author="Okot" w:date="2020-03-23T21:25:00Z">
        <w:r>
          <w:t xml:space="preserve">ą funkcji </w:t>
        </w:r>
        <w:r>
          <w:rPr>
            <w:i/>
          </w:rPr>
          <w:t xml:space="preserve">return </w:t>
        </w:r>
        <w:r>
          <w:t>konkretnych metod.</w:t>
        </w:r>
      </w:ins>
    </w:p>
    <w:p w14:paraId="4545F473" w14:textId="52979D22" w:rsidR="00573E70" w:rsidRDefault="00262253">
      <w:pPr>
        <w:pStyle w:val="Nagwek2"/>
        <w:tabs>
          <w:tab w:val="left" w:pos="1664"/>
        </w:tabs>
        <w:rPr>
          <w:ins w:id="13503" w:author="Okot" w:date="2020-02-05T16:18:00Z"/>
        </w:rPr>
        <w:pPrChange w:id="13504" w:author="Okot" w:date="2020-02-05T16:18:00Z">
          <w:pPr>
            <w:pStyle w:val="Nagwek2"/>
          </w:pPr>
        </w:pPrChange>
      </w:pPr>
      <w:bookmarkStart w:id="13505" w:name="_Toc35941974"/>
      <w:ins w:id="13506" w:author="Okot" w:date="2019-11-19T20:56:00Z">
        <w:r>
          <w:lastRenderedPageBreak/>
          <w:t>5</w:t>
        </w:r>
      </w:ins>
      <w:del w:id="13507" w:author="Okot" w:date="2019-11-19T20:56:00Z">
        <w:r w:rsidR="0003742D" w:rsidDel="00262253">
          <w:delText>4</w:delText>
        </w:r>
      </w:del>
      <w:r w:rsidR="0003742D">
        <w:t>.</w:t>
      </w:r>
      <w:ins w:id="13508" w:author="Okot" w:date="2019-11-19T20:56:00Z">
        <w:r>
          <w:t>3</w:t>
        </w:r>
      </w:ins>
      <w:del w:id="13509" w:author="Okot" w:date="2019-11-19T20:56:00Z">
        <w:r w:rsidR="0003742D" w:rsidDel="00262253">
          <w:delText>4</w:delText>
        </w:r>
      </w:del>
      <w:r w:rsidR="0003742D">
        <w:t>.</w:t>
      </w:r>
      <w:ins w:id="13510" w:author="Okot" w:date="2020-01-28T15:23:00Z">
        <w:r w:rsidR="00EB77F1">
          <w:t>6</w:t>
        </w:r>
      </w:ins>
      <w:del w:id="13511" w:author="Okot" w:date="2020-01-28T15:23:00Z">
        <w:r w:rsidR="0003742D" w:rsidDel="00EB77F1">
          <w:delText>5</w:delText>
        </w:r>
      </w:del>
      <w:r w:rsidR="00573E70">
        <w:t>. Testy</w:t>
      </w:r>
      <w:bookmarkEnd w:id="13505"/>
      <w:ins w:id="13512" w:author="Okot" w:date="2020-02-05T16:18:00Z">
        <w:r w:rsidR="00665B34">
          <w:tab/>
        </w:r>
      </w:ins>
    </w:p>
    <w:p w14:paraId="1D7414F8" w14:textId="77777777" w:rsidR="00665B34" w:rsidRDefault="00665B34">
      <w:pPr>
        <w:rPr>
          <w:ins w:id="13513" w:author="Okot" w:date="2020-02-05T16:18:00Z"/>
        </w:rPr>
        <w:pPrChange w:id="13514" w:author="Okot" w:date="2020-02-05T16:18:00Z">
          <w:pPr>
            <w:pStyle w:val="Nagwek2"/>
          </w:pPr>
        </w:pPrChange>
      </w:pPr>
    </w:p>
    <w:p w14:paraId="09552BFD" w14:textId="7B9B6DCD" w:rsidR="00665B34" w:rsidRDefault="00665B34">
      <w:pPr>
        <w:rPr>
          <w:ins w:id="13515" w:author="Okot" w:date="2020-02-05T16:19:00Z"/>
        </w:rPr>
        <w:pPrChange w:id="13516" w:author="Okot" w:date="2020-02-05T16:18:00Z">
          <w:pPr>
            <w:pStyle w:val="Nagwek2"/>
          </w:pPr>
        </w:pPrChange>
      </w:pPr>
      <w:ins w:id="13517" w:author="Okot" w:date="2020-02-05T16:18:00Z">
        <w:r>
          <w:t>Po skończonej implementacji wykonano zaprojektowane wcześniej testy. Rezultaty zostaną opisane w dalszej cz</w:t>
        </w:r>
      </w:ins>
      <w:ins w:id="13518" w:author="Okot" w:date="2020-02-05T16:19:00Z">
        <w:r>
          <w:t>ęści tego punktu.</w:t>
        </w:r>
      </w:ins>
    </w:p>
    <w:p w14:paraId="5797F4E9" w14:textId="77777777" w:rsidR="00665B34" w:rsidRPr="00044E36" w:rsidRDefault="00665B34">
      <w:pPr>
        <w:rPr>
          <w:ins w:id="13519" w:author="Okot" w:date="2020-02-05T16:16:00Z"/>
        </w:rPr>
        <w:pPrChange w:id="13520" w:author="Okot" w:date="2020-02-05T16:18:00Z">
          <w:pPr>
            <w:pStyle w:val="Nagwek2"/>
          </w:pPr>
        </w:pPrChange>
      </w:pPr>
    </w:p>
    <w:p w14:paraId="3D83F5E6" w14:textId="67D55D92" w:rsidR="00665B34" w:rsidRDefault="00665B34" w:rsidP="00665B34">
      <w:pPr>
        <w:pStyle w:val="Nagwek2"/>
        <w:rPr>
          <w:ins w:id="13521" w:author="Okot" w:date="2020-02-05T16:16:00Z"/>
        </w:rPr>
      </w:pPr>
      <w:bookmarkStart w:id="13522" w:name="_Toc35941975"/>
      <w:ins w:id="13523" w:author="Okot" w:date="2020-02-05T16:16:00Z">
        <w:r>
          <w:t xml:space="preserve">5.3.6.1. </w:t>
        </w:r>
      </w:ins>
      <w:ins w:id="13524" w:author="Okot" w:date="2020-02-05T16:19:00Z">
        <w:r>
          <w:t>T</w:t>
        </w:r>
      </w:ins>
      <w:ins w:id="13525" w:author="Okot" w:date="2020-02-05T16:16:00Z">
        <w:r>
          <w:t>esty czarnej skrzynki</w:t>
        </w:r>
        <w:bookmarkEnd w:id="13522"/>
      </w:ins>
    </w:p>
    <w:p w14:paraId="0A7D5432" w14:textId="77777777" w:rsidR="00665B34" w:rsidRDefault="00665B34" w:rsidP="00665B34">
      <w:pPr>
        <w:rPr>
          <w:ins w:id="13526" w:author="Okot" w:date="2020-02-05T16:16:00Z"/>
        </w:rPr>
      </w:pPr>
    </w:p>
    <w:p w14:paraId="0513BB43" w14:textId="6DA7F729" w:rsidR="00665B34" w:rsidRDefault="00665B34" w:rsidP="00665B34">
      <w:pPr>
        <w:rPr>
          <w:ins w:id="13527" w:author="Okot" w:date="2020-02-05T16:16:00Z"/>
        </w:rPr>
      </w:pPr>
      <w:ins w:id="13528" w:author="Okot" w:date="2020-02-05T16:16:00Z">
        <w:r>
          <w:t xml:space="preserve">W ramach testów czarnej skrzynki przeprowadzono testy funkcjonalne </w:t>
        </w:r>
      </w:ins>
      <w:ins w:id="13529" w:author="Okot" w:date="2020-02-05T16:20:00Z">
        <w:r>
          <w:t>procesu rejestracji nowego użytkownika.</w:t>
        </w:r>
      </w:ins>
    </w:p>
    <w:p w14:paraId="6103BC8D" w14:textId="77777777" w:rsidR="00665B34" w:rsidRDefault="00665B34" w:rsidP="00665B34">
      <w:pPr>
        <w:ind w:firstLine="0"/>
        <w:rPr>
          <w:ins w:id="13530" w:author="Okot" w:date="2020-02-05T16:16:00Z"/>
        </w:rPr>
      </w:pPr>
    </w:p>
    <w:p w14:paraId="67654470" w14:textId="55F89E9F" w:rsidR="00665B34" w:rsidRDefault="00665B34" w:rsidP="00665B34">
      <w:pPr>
        <w:ind w:firstLine="0"/>
      </w:pPr>
      <w:ins w:id="13531" w:author="Okot" w:date="2020-02-05T16:16:00Z">
        <w:r>
          <w:t>Tabela 5.</w:t>
        </w:r>
      </w:ins>
      <w:del w:id="13532" w:author="Okot" w:date="2020-03-23T22:37:00Z">
        <w:r w:rsidR="00007F81" w:rsidDel="004307C7">
          <w:delText>6</w:delText>
        </w:r>
      </w:del>
      <w:r w:rsidR="004307C7">
        <w:t>7</w:t>
      </w:r>
      <w:r>
        <w:t>.</w:t>
      </w:r>
    </w:p>
    <w:p w14:paraId="32FF6703" w14:textId="51EBF0C9" w:rsidR="00665B34" w:rsidRDefault="00665B34" w:rsidP="00665B34">
      <w:pPr>
        <w:ind w:firstLine="0"/>
      </w:pPr>
      <w:r>
        <w:t>Testy dla przypadku użycia PU001 (Rejestracja).</w:t>
      </w:r>
    </w:p>
    <w:tbl>
      <w:tblPr>
        <w:tblStyle w:val="Tabela-Siatka"/>
        <w:tblW w:w="8992" w:type="dxa"/>
        <w:tblLayout w:type="fixed"/>
        <w:tblLook w:val="04A0" w:firstRow="1" w:lastRow="0" w:firstColumn="1" w:lastColumn="0" w:noHBand="0" w:noVBand="1"/>
        <w:tblPrChange w:id="13533" w:author="Okot" w:date="2020-03-25T12:28:00Z">
          <w:tblPr>
            <w:tblStyle w:val="Tabela-Siatka"/>
            <w:tblW w:w="8992" w:type="dxa"/>
            <w:tblLayout w:type="fixed"/>
            <w:tblLook w:val="04A0" w:firstRow="1" w:lastRow="0" w:firstColumn="1" w:lastColumn="0" w:noHBand="0" w:noVBand="1"/>
          </w:tblPr>
        </w:tblPrChange>
      </w:tblPr>
      <w:tblGrid>
        <w:gridCol w:w="1838"/>
        <w:gridCol w:w="2835"/>
        <w:gridCol w:w="1559"/>
        <w:gridCol w:w="1418"/>
        <w:gridCol w:w="1342"/>
        <w:tblGridChange w:id="13534">
          <w:tblGrid>
            <w:gridCol w:w="1838"/>
            <w:gridCol w:w="2835"/>
            <w:gridCol w:w="275"/>
            <w:gridCol w:w="1134"/>
            <w:gridCol w:w="150"/>
            <w:gridCol w:w="1418"/>
            <w:gridCol w:w="1342"/>
          </w:tblGrid>
        </w:tblGridChange>
      </w:tblGrid>
      <w:tr w:rsidR="00665B34" w14:paraId="4B9D50D8" w14:textId="77777777" w:rsidTr="007205C1">
        <w:tc>
          <w:tcPr>
            <w:tcW w:w="1838" w:type="dxa"/>
            <w:tcPrChange w:id="13535" w:author="Okot" w:date="2020-03-25T12:28:00Z">
              <w:tcPr>
                <w:tcW w:w="1838" w:type="dxa"/>
              </w:tcPr>
            </w:tcPrChange>
          </w:tcPr>
          <w:p w14:paraId="0B1FAE44" w14:textId="77777777" w:rsidR="00665B34" w:rsidRPr="002267A1" w:rsidRDefault="00665B34" w:rsidP="00AB2D33">
            <w:pPr>
              <w:ind w:firstLine="0"/>
              <w:rPr>
                <w:b/>
              </w:rPr>
            </w:pPr>
            <w:r>
              <w:rPr>
                <w:b/>
              </w:rPr>
              <w:t>PT-CZ-001</w:t>
            </w:r>
          </w:p>
        </w:tc>
        <w:tc>
          <w:tcPr>
            <w:tcW w:w="7154" w:type="dxa"/>
            <w:gridSpan w:val="4"/>
            <w:tcPrChange w:id="13536" w:author="Okot" w:date="2020-03-25T12:28:00Z">
              <w:tcPr>
                <w:tcW w:w="7154" w:type="dxa"/>
                <w:gridSpan w:val="6"/>
              </w:tcPr>
            </w:tcPrChange>
          </w:tcPr>
          <w:p w14:paraId="596D27D1" w14:textId="77777777" w:rsidR="00665B34" w:rsidRDefault="00665B34" w:rsidP="00AB2D33">
            <w:pPr>
              <w:ind w:firstLine="0"/>
              <w:rPr>
                <w:b/>
                <w:i/>
              </w:rPr>
            </w:pPr>
            <w:r>
              <w:rPr>
                <w:b/>
                <w:i/>
              </w:rPr>
              <w:t>Rejestracja nowego użytkownika</w:t>
            </w:r>
          </w:p>
        </w:tc>
      </w:tr>
      <w:tr w:rsidR="00665B34" w14:paraId="6B084D8F" w14:textId="77777777" w:rsidTr="007205C1">
        <w:tc>
          <w:tcPr>
            <w:tcW w:w="1838" w:type="dxa"/>
            <w:tcPrChange w:id="13537" w:author="Okot" w:date="2020-03-25T12:28:00Z">
              <w:tcPr>
                <w:tcW w:w="1838" w:type="dxa"/>
              </w:tcPr>
            </w:tcPrChange>
          </w:tcPr>
          <w:p w14:paraId="6D335917" w14:textId="77777777" w:rsidR="00665B34" w:rsidRPr="002267A1" w:rsidRDefault="00665B34" w:rsidP="00AB2D33">
            <w:pPr>
              <w:ind w:firstLine="0"/>
              <w:rPr>
                <w:b/>
              </w:rPr>
            </w:pPr>
            <w:r>
              <w:rPr>
                <w:b/>
              </w:rPr>
              <w:t>Metodyka</w:t>
            </w:r>
          </w:p>
        </w:tc>
        <w:tc>
          <w:tcPr>
            <w:tcW w:w="7154" w:type="dxa"/>
            <w:gridSpan w:val="4"/>
            <w:tcPrChange w:id="13538" w:author="Okot" w:date="2020-03-25T12:28:00Z">
              <w:tcPr>
                <w:tcW w:w="7154" w:type="dxa"/>
                <w:gridSpan w:val="6"/>
              </w:tcPr>
            </w:tcPrChange>
          </w:tcPr>
          <w:p w14:paraId="65EDB366" w14:textId="77777777" w:rsidR="00665B34" w:rsidRDefault="00665B34" w:rsidP="00AB2D33">
            <w:pPr>
              <w:ind w:firstLine="0"/>
            </w:pPr>
            <w:r>
              <w:t>Podczas testu sprawdzane będą wszystkie formularze w aplikacji poprzez wprowadzanie ręcznie danych i intencjonalne wywoływanie komunikatów błędów.</w:t>
            </w:r>
          </w:p>
        </w:tc>
      </w:tr>
      <w:tr w:rsidR="00665B34" w14:paraId="33BAD555" w14:textId="77777777" w:rsidTr="007205C1">
        <w:tc>
          <w:tcPr>
            <w:tcW w:w="1838" w:type="dxa"/>
            <w:tcPrChange w:id="13539" w:author="Okot" w:date="2020-03-25T12:28:00Z">
              <w:tcPr>
                <w:tcW w:w="1838" w:type="dxa"/>
              </w:tcPr>
            </w:tcPrChange>
          </w:tcPr>
          <w:p w14:paraId="38944A4E" w14:textId="77777777" w:rsidR="00665B34" w:rsidRPr="002267A1" w:rsidRDefault="00665B34" w:rsidP="00AB2D33">
            <w:pPr>
              <w:ind w:firstLine="0"/>
              <w:rPr>
                <w:b/>
              </w:rPr>
            </w:pPr>
            <w:r w:rsidRPr="002267A1">
              <w:rPr>
                <w:b/>
              </w:rPr>
              <w:t>Warunki początkowe</w:t>
            </w:r>
          </w:p>
        </w:tc>
        <w:tc>
          <w:tcPr>
            <w:tcW w:w="7154" w:type="dxa"/>
            <w:gridSpan w:val="4"/>
            <w:tcPrChange w:id="13540" w:author="Okot" w:date="2020-03-25T12:28:00Z">
              <w:tcPr>
                <w:tcW w:w="7154" w:type="dxa"/>
                <w:gridSpan w:val="6"/>
              </w:tcPr>
            </w:tcPrChange>
          </w:tcPr>
          <w:p w14:paraId="2BF366C8" w14:textId="77777777" w:rsidR="00665B34" w:rsidRDefault="00665B34" w:rsidP="00AB2D33">
            <w:pPr>
              <w:ind w:firstLine="0"/>
            </w:pPr>
            <w:r>
              <w:t>Użytkownik niezalogowany.</w:t>
            </w:r>
          </w:p>
        </w:tc>
      </w:tr>
      <w:tr w:rsidR="00665B34" w14:paraId="697927DE" w14:textId="77777777" w:rsidTr="007205C1">
        <w:tc>
          <w:tcPr>
            <w:tcW w:w="1838" w:type="dxa"/>
            <w:tcPrChange w:id="13541" w:author="Okot" w:date="2020-03-25T12:28:00Z">
              <w:tcPr>
                <w:tcW w:w="1838" w:type="dxa"/>
              </w:tcPr>
            </w:tcPrChange>
          </w:tcPr>
          <w:p w14:paraId="2196ED15" w14:textId="77777777" w:rsidR="00665B34" w:rsidRPr="002267A1" w:rsidRDefault="00665B34" w:rsidP="00AB2D33">
            <w:pPr>
              <w:ind w:firstLine="0"/>
              <w:rPr>
                <w:b/>
              </w:rPr>
            </w:pPr>
            <w:r w:rsidRPr="002267A1">
              <w:rPr>
                <w:b/>
              </w:rPr>
              <w:t>Inicjacja</w:t>
            </w:r>
          </w:p>
        </w:tc>
        <w:tc>
          <w:tcPr>
            <w:tcW w:w="7154" w:type="dxa"/>
            <w:gridSpan w:val="4"/>
            <w:tcPrChange w:id="13542" w:author="Okot" w:date="2020-03-25T12:28:00Z">
              <w:tcPr>
                <w:tcW w:w="7154" w:type="dxa"/>
                <w:gridSpan w:val="6"/>
              </w:tcPr>
            </w:tcPrChange>
          </w:tcPr>
          <w:p w14:paraId="3611F1E1" w14:textId="77777777" w:rsidR="00665B34" w:rsidRDefault="00665B34" w:rsidP="00AB2D33">
            <w:pPr>
              <w:ind w:firstLine="0"/>
            </w:pPr>
            <w:r>
              <w:t>Kliknięcia linku do rejestracji na stronie aplikacji.</w:t>
            </w:r>
          </w:p>
        </w:tc>
      </w:tr>
      <w:tr w:rsidR="00665B34" w14:paraId="42614DA2" w14:textId="77777777" w:rsidTr="007205C1">
        <w:tc>
          <w:tcPr>
            <w:tcW w:w="1838" w:type="dxa"/>
            <w:tcPrChange w:id="13543" w:author="Okot" w:date="2020-03-25T12:28:00Z">
              <w:tcPr>
                <w:tcW w:w="1838" w:type="dxa"/>
              </w:tcPr>
            </w:tcPrChange>
          </w:tcPr>
          <w:p w14:paraId="67FB5566" w14:textId="77777777" w:rsidR="00665B34" w:rsidRPr="002267A1" w:rsidRDefault="00665B34" w:rsidP="00AB2D33">
            <w:pPr>
              <w:ind w:firstLine="0"/>
              <w:rPr>
                <w:b/>
              </w:rPr>
            </w:pPr>
            <w:r w:rsidRPr="002267A1">
              <w:rPr>
                <w:b/>
              </w:rPr>
              <w:t>Warunki końcowe</w:t>
            </w:r>
          </w:p>
        </w:tc>
        <w:tc>
          <w:tcPr>
            <w:tcW w:w="7154" w:type="dxa"/>
            <w:gridSpan w:val="4"/>
            <w:tcPrChange w:id="13544" w:author="Okot" w:date="2020-03-25T12:28:00Z">
              <w:tcPr>
                <w:tcW w:w="7154" w:type="dxa"/>
                <w:gridSpan w:val="6"/>
              </w:tcPr>
            </w:tcPrChange>
          </w:tcPr>
          <w:p w14:paraId="30081D85" w14:textId="77777777" w:rsidR="00665B34" w:rsidRDefault="00665B34" w:rsidP="00AB2D33">
            <w:pPr>
              <w:ind w:firstLine="0"/>
            </w:pPr>
            <w:r>
              <w:t>Wyświetlenie komunikatu informującego o poprawnym zarejestrowaniu nowego użytkownika.</w:t>
            </w:r>
          </w:p>
        </w:tc>
      </w:tr>
      <w:tr w:rsidR="00665B34" w14:paraId="2A3D2DE5" w14:textId="77777777" w:rsidTr="007205C1">
        <w:tc>
          <w:tcPr>
            <w:tcW w:w="1838" w:type="dxa"/>
            <w:tcPrChange w:id="13545" w:author="Okot" w:date="2020-03-25T12:28:00Z">
              <w:tcPr>
                <w:tcW w:w="1838" w:type="dxa"/>
              </w:tcPr>
            </w:tcPrChange>
          </w:tcPr>
          <w:p w14:paraId="29EC2348" w14:textId="77777777" w:rsidR="00665B34" w:rsidRPr="002267A1" w:rsidRDefault="00665B34" w:rsidP="00AB2D33">
            <w:pPr>
              <w:ind w:firstLine="0"/>
              <w:rPr>
                <w:b/>
              </w:rPr>
            </w:pPr>
            <w:r>
              <w:rPr>
                <w:b/>
              </w:rPr>
              <w:t>Etap</w:t>
            </w:r>
          </w:p>
        </w:tc>
        <w:tc>
          <w:tcPr>
            <w:tcW w:w="2835" w:type="dxa"/>
            <w:tcPrChange w:id="13546" w:author="Okot" w:date="2020-03-25T12:28:00Z">
              <w:tcPr>
                <w:tcW w:w="3110" w:type="dxa"/>
                <w:gridSpan w:val="2"/>
              </w:tcPr>
            </w:tcPrChange>
          </w:tcPr>
          <w:p w14:paraId="63125C6B" w14:textId="77777777" w:rsidR="00665B34" w:rsidRPr="00793B96" w:rsidRDefault="00665B34" w:rsidP="00AB2D33">
            <w:pPr>
              <w:ind w:firstLine="0"/>
              <w:rPr>
                <w:b/>
              </w:rPr>
            </w:pPr>
            <w:r w:rsidRPr="00793B96">
              <w:rPr>
                <w:b/>
              </w:rPr>
              <w:t>O</w:t>
            </w:r>
            <w:r>
              <w:rPr>
                <w:b/>
              </w:rPr>
              <w:t>czekiwany rezultat</w:t>
            </w:r>
          </w:p>
        </w:tc>
        <w:tc>
          <w:tcPr>
            <w:tcW w:w="1559" w:type="dxa"/>
            <w:tcPrChange w:id="13547" w:author="Okot" w:date="2020-03-25T12:28:00Z">
              <w:tcPr>
                <w:tcW w:w="1134" w:type="dxa"/>
              </w:tcPr>
            </w:tcPrChange>
          </w:tcPr>
          <w:p w14:paraId="527057DA" w14:textId="77777777" w:rsidR="00665B34" w:rsidRPr="00793B96" w:rsidRDefault="00665B34" w:rsidP="00AB2D33">
            <w:pPr>
              <w:ind w:firstLine="0"/>
              <w:rPr>
                <w:b/>
              </w:rPr>
            </w:pPr>
            <w:r>
              <w:rPr>
                <w:b/>
              </w:rPr>
              <w:t>Wynik testu</w:t>
            </w:r>
          </w:p>
        </w:tc>
        <w:tc>
          <w:tcPr>
            <w:tcW w:w="1418" w:type="dxa"/>
            <w:tcPrChange w:id="13548" w:author="Okot" w:date="2020-03-25T12:28:00Z">
              <w:tcPr>
                <w:tcW w:w="1568" w:type="dxa"/>
                <w:gridSpan w:val="2"/>
              </w:tcPr>
            </w:tcPrChange>
          </w:tcPr>
          <w:p w14:paraId="3AE71E03" w14:textId="77777777" w:rsidR="00665B34" w:rsidRDefault="00665B34" w:rsidP="00AB2D33">
            <w:pPr>
              <w:ind w:firstLine="0"/>
              <w:rPr>
                <w:b/>
              </w:rPr>
            </w:pPr>
            <w:r>
              <w:rPr>
                <w:b/>
              </w:rPr>
              <w:t>Opis błędów</w:t>
            </w:r>
          </w:p>
        </w:tc>
        <w:tc>
          <w:tcPr>
            <w:tcW w:w="1342" w:type="dxa"/>
            <w:tcPrChange w:id="13549" w:author="Okot" w:date="2020-03-25T12:28:00Z">
              <w:tcPr>
                <w:tcW w:w="1342" w:type="dxa"/>
              </w:tcPr>
            </w:tcPrChange>
          </w:tcPr>
          <w:p w14:paraId="4F772E6F" w14:textId="77777777" w:rsidR="00665B34" w:rsidRDefault="00665B34" w:rsidP="00AB2D33">
            <w:pPr>
              <w:ind w:firstLine="0"/>
              <w:rPr>
                <w:b/>
              </w:rPr>
            </w:pPr>
            <w:r>
              <w:rPr>
                <w:b/>
              </w:rPr>
              <w:t>Działania naprawcze</w:t>
            </w:r>
          </w:p>
        </w:tc>
      </w:tr>
      <w:tr w:rsidR="00665B34" w14:paraId="3AC5965D" w14:textId="77777777" w:rsidTr="007205C1">
        <w:tc>
          <w:tcPr>
            <w:tcW w:w="1838" w:type="dxa"/>
            <w:tcPrChange w:id="13550" w:author="Okot" w:date="2020-03-25T12:28:00Z">
              <w:tcPr>
                <w:tcW w:w="1838" w:type="dxa"/>
              </w:tcPr>
            </w:tcPrChange>
          </w:tcPr>
          <w:p w14:paraId="08166E4E" w14:textId="77777777" w:rsidR="00665B34" w:rsidRDefault="00665B34" w:rsidP="00AB2D33">
            <w:pPr>
              <w:ind w:firstLine="0"/>
              <w:rPr>
                <w:b/>
              </w:rPr>
            </w:pPr>
            <w:r>
              <w:rPr>
                <w:b/>
              </w:rPr>
              <w:t>SG 1</w:t>
            </w:r>
          </w:p>
          <w:p w14:paraId="5F925E15" w14:textId="77777777" w:rsidR="00665B34" w:rsidRPr="002267A1" w:rsidRDefault="00665B34" w:rsidP="00AB2D33">
            <w:pPr>
              <w:ind w:firstLine="0"/>
              <w:rPr>
                <w:b/>
              </w:rPr>
            </w:pPr>
            <w:r w:rsidRPr="00793B96">
              <w:rPr>
                <w:b/>
                <w:i/>
              </w:rPr>
              <w:t>Wyświetlenie</w:t>
            </w:r>
            <w:r>
              <w:t xml:space="preserve"> </w:t>
            </w:r>
            <w:r w:rsidRPr="00793B96">
              <w:rPr>
                <w:b/>
                <w:i/>
              </w:rPr>
              <w:t>okna modalnego zawierające formularz rejestracji.</w:t>
            </w:r>
          </w:p>
        </w:tc>
        <w:tc>
          <w:tcPr>
            <w:tcW w:w="2835" w:type="dxa"/>
            <w:tcPrChange w:id="13551" w:author="Okot" w:date="2020-03-25T12:28:00Z">
              <w:tcPr>
                <w:tcW w:w="3110" w:type="dxa"/>
                <w:gridSpan w:val="2"/>
              </w:tcPr>
            </w:tcPrChange>
          </w:tcPr>
          <w:p w14:paraId="0D302ADE" w14:textId="77777777" w:rsidR="00665B34" w:rsidRDefault="00665B34" w:rsidP="00AB2D33">
            <w:pPr>
              <w:ind w:firstLine="0"/>
            </w:pPr>
            <w:r>
              <w:t>Wyświetlone zostaje okno modalne zawierające formularz rejestracji.</w:t>
            </w:r>
          </w:p>
          <w:p w14:paraId="0BE934F5" w14:textId="77777777" w:rsidR="00665B34" w:rsidRDefault="00665B34" w:rsidP="00AB2D33">
            <w:pPr>
              <w:ind w:firstLine="0"/>
            </w:pPr>
          </w:p>
        </w:tc>
        <w:tc>
          <w:tcPr>
            <w:tcW w:w="1559" w:type="dxa"/>
            <w:shd w:val="clear" w:color="auto" w:fill="92D050"/>
            <w:tcPrChange w:id="13552" w:author="Okot" w:date="2020-03-25T12:28:00Z">
              <w:tcPr>
                <w:tcW w:w="1134" w:type="dxa"/>
              </w:tcPr>
            </w:tcPrChange>
          </w:tcPr>
          <w:p w14:paraId="23FEF362" w14:textId="49703A22" w:rsidR="007205C1" w:rsidRPr="007205C1" w:rsidRDefault="007205C1">
            <w:pPr>
              <w:ind w:firstLine="0"/>
              <w:rPr>
                <w:ins w:id="13553" w:author="Okot" w:date="2020-03-25T12:27:00Z"/>
              </w:rPr>
              <w:pPrChange w:id="13554" w:author="Okot" w:date="2020-03-25T12:29:00Z">
                <w:pPr>
                  <w:ind w:left="371" w:firstLine="0"/>
                </w:pPr>
              </w:pPrChange>
            </w:pPr>
            <w:ins w:id="13555" w:author="Okot" w:date="2020-03-25T12:28:00Z">
              <w:r w:rsidRPr="007205C1">
                <w:t>pozytywny</w:t>
              </w:r>
            </w:ins>
          </w:p>
          <w:p w14:paraId="3CE6F3E1" w14:textId="77777777" w:rsidR="007205C1" w:rsidRPr="007205C1" w:rsidRDefault="007205C1">
            <w:pPr>
              <w:ind w:left="-99" w:firstLine="808"/>
              <w:rPr>
                <w:ins w:id="13556" w:author="Okot" w:date="2020-03-25T12:26:00Z"/>
                <w:rPrChange w:id="13557" w:author="Okot" w:date="2020-03-25T12:26:00Z">
                  <w:rPr>
                    <w:ins w:id="13558" w:author="Okot" w:date="2020-03-25T12:26:00Z"/>
                    <w:highlight w:val="green"/>
                  </w:rPr>
                </w:rPrChange>
              </w:rPr>
              <w:pPrChange w:id="13559" w:author="Okot" w:date="2020-03-25T12:26:00Z">
                <w:pPr>
                  <w:ind w:left="371" w:firstLine="0"/>
                </w:pPr>
              </w:pPrChange>
            </w:pPr>
          </w:p>
          <w:p w14:paraId="00E2BEE3" w14:textId="77777777" w:rsidR="007205C1" w:rsidRPr="007205C1" w:rsidRDefault="007205C1">
            <w:pPr>
              <w:rPr>
                <w:ins w:id="13560" w:author="Okot" w:date="2020-03-25T12:26:00Z"/>
                <w:rPrChange w:id="13561" w:author="Okot" w:date="2020-03-25T12:26:00Z">
                  <w:rPr>
                    <w:ins w:id="13562" w:author="Okot" w:date="2020-03-25T12:26:00Z"/>
                    <w:highlight w:val="green"/>
                  </w:rPr>
                </w:rPrChange>
              </w:rPr>
              <w:pPrChange w:id="13563" w:author="Okot" w:date="2020-03-25T12:26:00Z">
                <w:pPr>
                  <w:ind w:left="371" w:firstLine="0"/>
                </w:pPr>
              </w:pPrChange>
            </w:pPr>
          </w:p>
          <w:p w14:paraId="216CB832" w14:textId="15C1B46E" w:rsidR="007205C1" w:rsidRPr="007205C1" w:rsidRDefault="007205C1" w:rsidP="007205C1">
            <w:pPr>
              <w:rPr>
                <w:ins w:id="13564" w:author="Okot" w:date="2020-03-25T12:26:00Z"/>
                <w:rPrChange w:id="13565" w:author="Okot" w:date="2020-03-25T12:26:00Z">
                  <w:rPr>
                    <w:ins w:id="13566" w:author="Okot" w:date="2020-03-25T12:26:00Z"/>
                    <w:highlight w:val="green"/>
                  </w:rPr>
                </w:rPrChange>
              </w:rPr>
            </w:pPr>
          </w:p>
          <w:p w14:paraId="43339FA5" w14:textId="77777777" w:rsidR="00665B34" w:rsidRPr="007205C1" w:rsidRDefault="00665B34">
            <w:pPr>
              <w:pPrChange w:id="13567" w:author="Okot" w:date="2020-03-25T12:26:00Z">
                <w:pPr>
                  <w:ind w:left="371" w:firstLine="0"/>
                </w:pPr>
              </w:pPrChange>
            </w:pPr>
          </w:p>
        </w:tc>
        <w:tc>
          <w:tcPr>
            <w:tcW w:w="1418" w:type="dxa"/>
            <w:tcPrChange w:id="13568" w:author="Okot" w:date="2020-03-25T12:28:00Z">
              <w:tcPr>
                <w:tcW w:w="1568" w:type="dxa"/>
                <w:gridSpan w:val="2"/>
              </w:tcPr>
            </w:tcPrChange>
          </w:tcPr>
          <w:p w14:paraId="24C2458C" w14:textId="0BE5A20C" w:rsidR="00665B34" w:rsidRDefault="007205C1" w:rsidP="00AB2D33">
            <w:pPr>
              <w:ind w:firstLine="0"/>
            </w:pPr>
            <w:r>
              <w:t>n/d</w:t>
            </w:r>
          </w:p>
        </w:tc>
        <w:tc>
          <w:tcPr>
            <w:tcW w:w="1342" w:type="dxa"/>
            <w:tcPrChange w:id="13569" w:author="Okot" w:date="2020-03-25T12:28:00Z">
              <w:tcPr>
                <w:tcW w:w="1342" w:type="dxa"/>
              </w:tcPr>
            </w:tcPrChange>
          </w:tcPr>
          <w:p w14:paraId="4BF2C03C" w14:textId="57E9AFB6" w:rsidR="00665B34" w:rsidRDefault="007205C1" w:rsidP="00AB2D33">
            <w:pPr>
              <w:ind w:firstLine="0"/>
            </w:pPr>
            <w:r>
              <w:t>n/d</w:t>
            </w:r>
          </w:p>
        </w:tc>
      </w:tr>
      <w:tr w:rsidR="00665B34" w14:paraId="16666F16" w14:textId="77777777" w:rsidTr="007205C1">
        <w:tc>
          <w:tcPr>
            <w:tcW w:w="1838" w:type="dxa"/>
            <w:vMerge w:val="restart"/>
            <w:tcPrChange w:id="13570" w:author="Okot" w:date="2020-03-25T12:32:00Z">
              <w:tcPr>
                <w:tcW w:w="1838" w:type="dxa"/>
                <w:vMerge w:val="restart"/>
              </w:tcPr>
            </w:tcPrChange>
          </w:tcPr>
          <w:p w14:paraId="49263C16" w14:textId="50594718" w:rsidR="00665B34" w:rsidRDefault="00665B34" w:rsidP="00AB2D33">
            <w:pPr>
              <w:ind w:firstLine="0"/>
              <w:rPr>
                <w:b/>
              </w:rPr>
            </w:pPr>
            <w:r>
              <w:rPr>
                <w:b/>
              </w:rPr>
              <w:t>SG 2</w:t>
            </w:r>
          </w:p>
          <w:p w14:paraId="25527B20" w14:textId="77777777" w:rsidR="00665B34" w:rsidRDefault="00665B34" w:rsidP="00AB2D33">
            <w:pPr>
              <w:ind w:firstLine="0"/>
              <w:rPr>
                <w:ins w:id="13571" w:author="Okot" w:date="2020-03-25T12:31:00Z"/>
                <w:b/>
                <w:i/>
              </w:rPr>
            </w:pPr>
            <w:r>
              <w:rPr>
                <w:b/>
                <w:i/>
              </w:rPr>
              <w:t xml:space="preserve">Użytkownik uzupełnia dane </w:t>
            </w:r>
            <w:r>
              <w:rPr>
                <w:b/>
                <w:i/>
              </w:rPr>
              <w:lastRenderedPageBreak/>
              <w:t>niezbędne do rejestracji</w:t>
            </w:r>
          </w:p>
          <w:p w14:paraId="72B98346" w14:textId="77777777" w:rsidR="007205C1" w:rsidRDefault="007205C1" w:rsidP="00AB2D33">
            <w:pPr>
              <w:ind w:firstLine="0"/>
              <w:rPr>
                <w:ins w:id="13572" w:author="Okot" w:date="2020-03-25T12:32:00Z"/>
                <w:b/>
              </w:rPr>
            </w:pPr>
            <w:ins w:id="13573" w:author="Okot" w:date="2020-03-25T12:31:00Z">
              <w:r>
                <w:rPr>
                  <w:b/>
                </w:rPr>
                <w:t>Dane testowe:</w:t>
              </w:r>
            </w:ins>
          </w:p>
          <w:p w14:paraId="6CA350A2" w14:textId="50D96109" w:rsidR="007205C1" w:rsidRDefault="007205C1" w:rsidP="00AB2D33">
            <w:pPr>
              <w:ind w:firstLine="0"/>
              <w:rPr>
                <w:ins w:id="13574" w:author="Okot" w:date="2020-03-25T12:32:00Z"/>
              </w:rPr>
            </w:pPr>
            <w:ins w:id="13575" w:author="Okot" w:date="2020-03-25T12:32:00Z">
              <w:r>
                <w:fldChar w:fldCharType="begin"/>
              </w:r>
              <w:r>
                <w:instrText xml:space="preserve"> HYPERLINK "mailto:tester@testy.pl" </w:instrText>
              </w:r>
              <w:r>
                <w:fldChar w:fldCharType="separate"/>
              </w:r>
              <w:r w:rsidRPr="00FA0550">
                <w:rPr>
                  <w:rStyle w:val="Hipercze"/>
                </w:rPr>
                <w:t>tester@testy.pl</w:t>
              </w:r>
              <w:r>
                <w:fldChar w:fldCharType="end"/>
              </w:r>
            </w:ins>
          </w:p>
          <w:p w14:paraId="5ADBEAB6" w14:textId="2DCDC748" w:rsidR="007205C1" w:rsidRPr="007205C1" w:rsidRDefault="007205C1" w:rsidP="00AB2D33">
            <w:pPr>
              <w:ind w:firstLine="0"/>
              <w:rPr>
                <w:rPrChange w:id="13576" w:author="Okot" w:date="2020-03-25T12:32:00Z">
                  <w:rPr>
                    <w:b/>
                  </w:rPr>
                </w:rPrChange>
              </w:rPr>
            </w:pPr>
            <w:ins w:id="13577" w:author="Okot" w:date="2020-03-25T12:32:00Z">
              <w:r>
                <w:t>Tester123!@#</w:t>
              </w:r>
            </w:ins>
          </w:p>
        </w:tc>
        <w:tc>
          <w:tcPr>
            <w:tcW w:w="2835" w:type="dxa"/>
            <w:tcPrChange w:id="13578" w:author="Okot" w:date="2020-03-25T12:32:00Z">
              <w:tcPr>
                <w:tcW w:w="3110" w:type="dxa"/>
                <w:gridSpan w:val="2"/>
              </w:tcPr>
            </w:tcPrChange>
          </w:tcPr>
          <w:p w14:paraId="5EF39BBD" w14:textId="77777777" w:rsidR="00665B34" w:rsidRDefault="00665B34" w:rsidP="00AB2D33">
            <w:pPr>
              <w:ind w:firstLine="0"/>
              <w:rPr>
                <w:ins w:id="13579" w:author="Okot" w:date="2020-03-25T12:31:00Z"/>
              </w:rPr>
            </w:pPr>
            <w:r>
              <w:lastRenderedPageBreak/>
              <w:t>W polu „E-mail” wyświetlany jest wprowadzony adres e-mail użytkownika.</w:t>
            </w:r>
          </w:p>
          <w:p w14:paraId="41C83656" w14:textId="007861F4" w:rsidR="007205C1" w:rsidRPr="007205C1" w:rsidRDefault="007205C1" w:rsidP="00AB2D33">
            <w:pPr>
              <w:ind w:firstLine="0"/>
              <w:rPr>
                <w:b/>
                <w:rPrChange w:id="13580" w:author="Okot" w:date="2020-03-25T12:31:00Z">
                  <w:rPr/>
                </w:rPrChange>
              </w:rPr>
            </w:pPr>
          </w:p>
        </w:tc>
        <w:tc>
          <w:tcPr>
            <w:tcW w:w="1559" w:type="dxa"/>
            <w:shd w:val="clear" w:color="auto" w:fill="92D050"/>
            <w:tcPrChange w:id="13581" w:author="Okot" w:date="2020-03-25T12:32:00Z">
              <w:tcPr>
                <w:tcW w:w="1134" w:type="dxa"/>
              </w:tcPr>
            </w:tcPrChange>
          </w:tcPr>
          <w:p w14:paraId="38D96280" w14:textId="4A62E8B3" w:rsidR="00665B34" w:rsidRDefault="007205C1">
            <w:pPr>
              <w:ind w:firstLine="0"/>
            </w:pPr>
            <w:ins w:id="13582" w:author="Okot" w:date="2020-03-25T12:32:00Z">
              <w:r>
                <w:lastRenderedPageBreak/>
                <w:t>pozytywny</w:t>
              </w:r>
            </w:ins>
          </w:p>
        </w:tc>
        <w:tc>
          <w:tcPr>
            <w:tcW w:w="1418" w:type="dxa"/>
            <w:tcPrChange w:id="13583" w:author="Okot" w:date="2020-03-25T12:32:00Z">
              <w:tcPr>
                <w:tcW w:w="1568" w:type="dxa"/>
                <w:gridSpan w:val="2"/>
              </w:tcPr>
            </w:tcPrChange>
          </w:tcPr>
          <w:p w14:paraId="06A49980" w14:textId="4F86092C" w:rsidR="00665B34" w:rsidRDefault="007205C1" w:rsidP="00AB2D33">
            <w:pPr>
              <w:ind w:firstLine="0"/>
            </w:pPr>
            <w:ins w:id="13584" w:author="Okot" w:date="2020-03-25T12:33:00Z">
              <w:r>
                <w:t>n/d</w:t>
              </w:r>
            </w:ins>
          </w:p>
        </w:tc>
        <w:tc>
          <w:tcPr>
            <w:tcW w:w="1342" w:type="dxa"/>
            <w:tcPrChange w:id="13585" w:author="Okot" w:date="2020-03-25T12:32:00Z">
              <w:tcPr>
                <w:tcW w:w="1342" w:type="dxa"/>
              </w:tcPr>
            </w:tcPrChange>
          </w:tcPr>
          <w:p w14:paraId="73A18489" w14:textId="641AB745" w:rsidR="00665B34" w:rsidRDefault="007205C1" w:rsidP="00AB2D33">
            <w:pPr>
              <w:ind w:firstLine="0"/>
            </w:pPr>
            <w:ins w:id="13586" w:author="Okot" w:date="2020-03-25T12:33:00Z">
              <w:r>
                <w:t>n/d</w:t>
              </w:r>
            </w:ins>
          </w:p>
        </w:tc>
      </w:tr>
      <w:tr w:rsidR="00665B34" w14:paraId="11FA3C4F" w14:textId="77777777" w:rsidTr="00BF0AC7">
        <w:tc>
          <w:tcPr>
            <w:tcW w:w="1838" w:type="dxa"/>
            <w:vMerge/>
            <w:tcPrChange w:id="13587" w:author="Okot" w:date="2020-03-25T12:36:00Z">
              <w:tcPr>
                <w:tcW w:w="1838" w:type="dxa"/>
                <w:vMerge/>
              </w:tcPr>
            </w:tcPrChange>
          </w:tcPr>
          <w:p w14:paraId="72C06772" w14:textId="77777777" w:rsidR="00665B34" w:rsidRPr="002267A1" w:rsidRDefault="00665B34" w:rsidP="00AB2D33">
            <w:pPr>
              <w:ind w:firstLine="0"/>
              <w:rPr>
                <w:b/>
              </w:rPr>
            </w:pPr>
          </w:p>
        </w:tc>
        <w:tc>
          <w:tcPr>
            <w:tcW w:w="2835" w:type="dxa"/>
            <w:tcPrChange w:id="13588" w:author="Okot" w:date="2020-03-25T12:36:00Z">
              <w:tcPr>
                <w:tcW w:w="3110" w:type="dxa"/>
                <w:gridSpan w:val="2"/>
              </w:tcPr>
            </w:tcPrChange>
          </w:tcPr>
          <w:p w14:paraId="5A4D730E" w14:textId="77777777" w:rsidR="00665B34" w:rsidRDefault="00665B34" w:rsidP="00AB2D33">
            <w:pPr>
              <w:ind w:firstLine="0"/>
            </w:pPr>
            <w:r>
              <w:t>W polach „Hasło” oraz „Powtórz hasło” wyświetlane są gwiazdki maskujące wprowadzone znaki.</w:t>
            </w:r>
          </w:p>
        </w:tc>
        <w:tc>
          <w:tcPr>
            <w:tcW w:w="1559" w:type="dxa"/>
            <w:shd w:val="clear" w:color="auto" w:fill="92D050"/>
            <w:tcPrChange w:id="13589" w:author="Okot" w:date="2020-03-25T12:36:00Z">
              <w:tcPr>
                <w:tcW w:w="1134" w:type="dxa"/>
              </w:tcPr>
            </w:tcPrChange>
          </w:tcPr>
          <w:p w14:paraId="6843B6A0" w14:textId="69BB16C1" w:rsidR="00665B34" w:rsidRDefault="00BF0AC7" w:rsidP="00AB2D33">
            <w:pPr>
              <w:ind w:firstLine="0"/>
            </w:pPr>
            <w:ins w:id="13590" w:author="Okot" w:date="2020-03-25T12:36:00Z">
              <w:r>
                <w:t xml:space="preserve">Pozytywny </w:t>
              </w:r>
            </w:ins>
          </w:p>
        </w:tc>
        <w:tc>
          <w:tcPr>
            <w:tcW w:w="1418" w:type="dxa"/>
            <w:tcPrChange w:id="13591" w:author="Okot" w:date="2020-03-25T12:36:00Z">
              <w:tcPr>
                <w:tcW w:w="1568" w:type="dxa"/>
                <w:gridSpan w:val="2"/>
              </w:tcPr>
            </w:tcPrChange>
          </w:tcPr>
          <w:p w14:paraId="08C21077" w14:textId="4964D8A2" w:rsidR="00665B34" w:rsidRDefault="00BF0AC7" w:rsidP="00AB2D33">
            <w:pPr>
              <w:ind w:firstLine="0"/>
            </w:pPr>
            <w:ins w:id="13592" w:author="Okot" w:date="2020-03-25T12:36:00Z">
              <w:r>
                <w:t>n/d</w:t>
              </w:r>
            </w:ins>
          </w:p>
        </w:tc>
        <w:tc>
          <w:tcPr>
            <w:tcW w:w="1342" w:type="dxa"/>
            <w:tcPrChange w:id="13593" w:author="Okot" w:date="2020-03-25T12:36:00Z">
              <w:tcPr>
                <w:tcW w:w="1342" w:type="dxa"/>
              </w:tcPr>
            </w:tcPrChange>
          </w:tcPr>
          <w:p w14:paraId="17FE4DC5" w14:textId="3CD7A115" w:rsidR="00665B34" w:rsidRDefault="00BF0AC7" w:rsidP="00AB2D33">
            <w:pPr>
              <w:ind w:firstLine="0"/>
            </w:pPr>
            <w:ins w:id="13594" w:author="Okot" w:date="2020-03-25T12:36:00Z">
              <w:r>
                <w:t>n/d</w:t>
              </w:r>
            </w:ins>
          </w:p>
        </w:tc>
      </w:tr>
      <w:tr w:rsidR="00665B34" w14:paraId="7CCB37C5" w14:textId="77777777" w:rsidTr="00BF0AC7">
        <w:tc>
          <w:tcPr>
            <w:tcW w:w="1838" w:type="dxa"/>
            <w:tcPrChange w:id="13595" w:author="Okot" w:date="2020-03-25T12:37:00Z">
              <w:tcPr>
                <w:tcW w:w="1838" w:type="dxa"/>
              </w:tcPr>
            </w:tcPrChange>
          </w:tcPr>
          <w:p w14:paraId="47E86FF3" w14:textId="77777777" w:rsidR="00665B34" w:rsidRDefault="00665B34" w:rsidP="00AB2D33">
            <w:pPr>
              <w:ind w:firstLine="0"/>
              <w:rPr>
                <w:b/>
              </w:rPr>
            </w:pPr>
            <w:r>
              <w:rPr>
                <w:b/>
              </w:rPr>
              <w:t>SG 3</w:t>
            </w:r>
          </w:p>
          <w:p w14:paraId="3B1BA188" w14:textId="25B435EF" w:rsidR="00665B34" w:rsidRPr="002267A1" w:rsidRDefault="00665B34" w:rsidP="00AB2D33">
            <w:pPr>
              <w:ind w:firstLine="0"/>
              <w:rPr>
                <w:b/>
              </w:rPr>
            </w:pPr>
            <w:r>
              <w:rPr>
                <w:b/>
                <w:i/>
              </w:rPr>
              <w:t>Wciśnięcie przez użytkownika przycisku „Rejestruj”</w:t>
            </w:r>
          </w:p>
        </w:tc>
        <w:tc>
          <w:tcPr>
            <w:tcW w:w="2835" w:type="dxa"/>
            <w:tcPrChange w:id="13596" w:author="Okot" w:date="2020-03-25T12:37:00Z">
              <w:tcPr>
                <w:tcW w:w="3110" w:type="dxa"/>
                <w:gridSpan w:val="2"/>
              </w:tcPr>
            </w:tcPrChange>
          </w:tcPr>
          <w:p w14:paraId="2E10B998" w14:textId="77777777" w:rsidR="00665B34" w:rsidRDefault="00665B34" w:rsidP="00AB2D33">
            <w:pPr>
              <w:ind w:firstLine="0"/>
            </w:pPr>
            <w:r>
              <w:t>Wyświetlenie komunikatu informującego o poprawnym przebiegu rejestracji.</w:t>
            </w:r>
          </w:p>
        </w:tc>
        <w:tc>
          <w:tcPr>
            <w:tcW w:w="1559" w:type="dxa"/>
            <w:shd w:val="clear" w:color="auto" w:fill="FF0000"/>
            <w:tcPrChange w:id="13597" w:author="Okot" w:date="2020-03-25T12:37:00Z">
              <w:tcPr>
                <w:tcW w:w="1134" w:type="dxa"/>
              </w:tcPr>
            </w:tcPrChange>
          </w:tcPr>
          <w:p w14:paraId="52ACD83B" w14:textId="66B37099" w:rsidR="00665B34" w:rsidRDefault="00BF0AC7" w:rsidP="00AB2D33">
            <w:pPr>
              <w:ind w:firstLine="0"/>
            </w:pPr>
            <w:ins w:id="13598" w:author="Okot" w:date="2020-03-25T12:37:00Z">
              <w:r>
                <w:t>Negatywny</w:t>
              </w:r>
            </w:ins>
          </w:p>
        </w:tc>
        <w:tc>
          <w:tcPr>
            <w:tcW w:w="1418" w:type="dxa"/>
            <w:tcPrChange w:id="13599" w:author="Okot" w:date="2020-03-25T12:37:00Z">
              <w:tcPr>
                <w:tcW w:w="1568" w:type="dxa"/>
                <w:gridSpan w:val="2"/>
              </w:tcPr>
            </w:tcPrChange>
          </w:tcPr>
          <w:p w14:paraId="4BF02B5F" w14:textId="2C69BB48" w:rsidR="00665B34" w:rsidRDefault="00BF0AC7" w:rsidP="00AB2D33">
            <w:pPr>
              <w:ind w:firstLine="0"/>
            </w:pPr>
            <w:ins w:id="13600" w:author="Okot" w:date="2020-03-25T12:37:00Z">
              <w:r>
                <w:t>Wyświe</w:t>
              </w:r>
            </w:ins>
            <w:ins w:id="13601" w:author="Okot" w:date="2020-03-25T12:49:00Z">
              <w:r w:rsidR="00546606">
                <w:softHyphen/>
              </w:r>
            </w:ins>
            <w:ins w:id="13602" w:author="Okot" w:date="2020-03-25T12:37:00Z">
              <w:r>
                <w:t>tlono komu</w:t>
              </w:r>
            </w:ins>
            <w:ins w:id="13603" w:author="Okot" w:date="2020-03-25T12:49:00Z">
              <w:r w:rsidR="00546606">
                <w:softHyphen/>
              </w:r>
            </w:ins>
            <w:ins w:id="13604" w:author="Okot" w:date="2020-03-25T12:37:00Z">
              <w:r>
                <w:t>nikat błędu: Formularz zawiera nie</w:t>
              </w:r>
            </w:ins>
            <w:ins w:id="13605" w:author="Okot" w:date="2020-03-25T12:49:00Z">
              <w:r w:rsidR="00546606">
                <w:softHyphen/>
              </w:r>
            </w:ins>
            <w:ins w:id="13606" w:author="Okot" w:date="2020-03-25T12:37:00Z">
              <w:r>
                <w:t>wypełnione pola</w:t>
              </w:r>
            </w:ins>
          </w:p>
        </w:tc>
        <w:tc>
          <w:tcPr>
            <w:tcW w:w="1342" w:type="dxa"/>
            <w:tcPrChange w:id="13607" w:author="Okot" w:date="2020-03-25T12:37:00Z">
              <w:tcPr>
                <w:tcW w:w="1342" w:type="dxa"/>
              </w:tcPr>
            </w:tcPrChange>
          </w:tcPr>
          <w:p w14:paraId="40129625" w14:textId="77777777" w:rsidR="00546606" w:rsidRDefault="00BF0AC7" w:rsidP="00AB2D33">
            <w:pPr>
              <w:ind w:firstLine="0"/>
              <w:rPr>
                <w:ins w:id="13608" w:author="Okot" w:date="2020-03-25T12:49:00Z"/>
              </w:rPr>
            </w:pPr>
            <w:ins w:id="13609" w:author="Okot" w:date="2020-03-25T12:37:00Z">
              <w:r>
                <w:t>Zbadanie kodu kon</w:t>
              </w:r>
            </w:ins>
            <w:ins w:id="13610" w:author="Okot" w:date="2020-03-25T12:49:00Z">
              <w:r w:rsidR="00546606">
                <w:softHyphen/>
              </w:r>
            </w:ins>
            <w:ins w:id="13611" w:author="Okot" w:date="2020-03-25T12:37:00Z">
              <w:r>
                <w:t>trolera reje</w:t>
              </w:r>
            </w:ins>
            <w:ins w:id="13612" w:author="Okot" w:date="2020-03-25T12:49:00Z">
              <w:r w:rsidR="00546606">
                <w:softHyphen/>
              </w:r>
            </w:ins>
            <w:ins w:id="13613" w:author="Okot" w:date="2020-03-25T12:37:00Z">
              <w:r>
                <w:t xml:space="preserve">stracji, </w:t>
              </w:r>
            </w:ins>
          </w:p>
          <w:p w14:paraId="1E9B4180" w14:textId="77777777" w:rsidR="00546606" w:rsidRDefault="00BF0AC7" w:rsidP="00AB2D33">
            <w:pPr>
              <w:ind w:firstLine="0"/>
              <w:rPr>
                <w:ins w:id="13614" w:author="Okot" w:date="2020-03-25T12:50:00Z"/>
              </w:rPr>
            </w:pPr>
            <w:ins w:id="13615" w:author="Okot" w:date="2020-03-25T12:37:00Z">
              <w:r>
                <w:t>od</w:t>
              </w:r>
            </w:ins>
            <w:ins w:id="13616" w:author="Okot" w:date="2020-03-25T12:49:00Z">
              <w:r w:rsidR="00546606">
                <w:softHyphen/>
              </w:r>
            </w:ins>
            <w:ins w:id="13617" w:author="Okot" w:date="2020-03-25T12:37:00Z">
              <w:r>
                <w:t>powie</w:t>
              </w:r>
            </w:ins>
            <w:ins w:id="13618" w:author="Okot" w:date="2020-03-25T12:49:00Z">
              <w:r w:rsidR="00546606">
                <w:softHyphen/>
              </w:r>
            </w:ins>
            <w:ins w:id="13619" w:author="Okot" w:date="2020-03-25T12:37:00Z">
              <w:r>
                <w:t>dzialnego za spraw</w:t>
              </w:r>
            </w:ins>
            <w:ins w:id="13620" w:author="Okot" w:date="2020-03-25T12:49:00Z">
              <w:r w:rsidR="00546606">
                <w:softHyphen/>
              </w:r>
            </w:ins>
            <w:ins w:id="13621" w:author="Okot" w:date="2020-03-25T12:37:00Z">
              <w:r>
                <w:t>dzanie po</w:t>
              </w:r>
            </w:ins>
            <w:ins w:id="13622" w:author="Okot" w:date="2020-03-25T12:49:00Z">
              <w:r w:rsidR="00546606">
                <w:softHyphen/>
              </w:r>
            </w:ins>
            <w:ins w:id="13623" w:author="Okot" w:date="2020-03-25T12:37:00Z">
              <w:r>
                <w:t>prawno</w:t>
              </w:r>
            </w:ins>
            <w:ins w:id="13624" w:author="Okot" w:date="2020-03-25T12:38:00Z">
              <w:r>
                <w:t>ści wprowdzo</w:t>
              </w:r>
            </w:ins>
            <w:ins w:id="13625" w:author="Okot" w:date="2020-03-25T12:49:00Z">
              <w:r w:rsidR="00546606">
                <w:softHyphen/>
              </w:r>
            </w:ins>
            <w:ins w:id="13626" w:author="Okot" w:date="2020-03-25T12:38:00Z">
              <w:r>
                <w:t xml:space="preserve">nych </w:t>
              </w:r>
            </w:ins>
          </w:p>
          <w:p w14:paraId="57BCB07B" w14:textId="452C95C1" w:rsidR="00665B34" w:rsidRDefault="00BF0AC7" w:rsidP="00AB2D33">
            <w:pPr>
              <w:ind w:firstLine="0"/>
            </w:pPr>
            <w:ins w:id="13627" w:author="Okot" w:date="2020-03-25T12:38:00Z">
              <w:r>
                <w:t>da</w:t>
              </w:r>
            </w:ins>
            <w:ins w:id="13628" w:author="Okot" w:date="2020-03-25T12:49:00Z">
              <w:r w:rsidR="00546606">
                <w:softHyphen/>
              </w:r>
            </w:ins>
            <w:ins w:id="13629" w:author="Okot" w:date="2020-03-25T12:38:00Z">
              <w:r>
                <w:t>nych</w:t>
              </w:r>
            </w:ins>
          </w:p>
        </w:tc>
      </w:tr>
      <w:tr w:rsidR="00546606" w14:paraId="65C99D39" w14:textId="77777777" w:rsidTr="00BF584E">
        <w:trPr>
          <w:ins w:id="13630" w:author="Okot" w:date="2020-03-25T12:50:00Z"/>
        </w:trPr>
        <w:tc>
          <w:tcPr>
            <w:tcW w:w="1838" w:type="dxa"/>
          </w:tcPr>
          <w:p w14:paraId="32607221" w14:textId="485BC96A" w:rsidR="00546606" w:rsidRPr="00546606" w:rsidRDefault="00546606" w:rsidP="00AB2D33">
            <w:pPr>
              <w:ind w:firstLine="0"/>
              <w:rPr>
                <w:ins w:id="13631" w:author="Okot" w:date="2020-03-25T12:50:00Z"/>
                <w:b/>
              </w:rPr>
            </w:pPr>
            <w:ins w:id="13632" w:author="Okot" w:date="2020-03-25T12:51:00Z">
              <w:r>
                <w:rPr>
                  <w:b/>
                </w:rPr>
                <w:t>Wprowadzone poprawki</w:t>
              </w:r>
            </w:ins>
          </w:p>
        </w:tc>
        <w:tc>
          <w:tcPr>
            <w:tcW w:w="7154" w:type="dxa"/>
            <w:gridSpan w:val="4"/>
          </w:tcPr>
          <w:p w14:paraId="080292E2" w14:textId="462B7E71" w:rsidR="00546606" w:rsidRPr="00845A05" w:rsidRDefault="00845A05" w:rsidP="00AB2D33">
            <w:pPr>
              <w:ind w:firstLine="0"/>
              <w:rPr>
                <w:ins w:id="13633" w:author="Okot" w:date="2020-03-25T12:50:00Z"/>
              </w:rPr>
            </w:pPr>
            <w:ins w:id="13634" w:author="Okot" w:date="2020-03-25T13:26:00Z">
              <w:r>
                <w:t xml:space="preserve">Wykryto, że kontroler wywoływał metodę </w:t>
              </w:r>
              <w:r>
                <w:rPr>
                  <w:i/>
                </w:rPr>
                <w:t xml:space="preserve">saveUser </w:t>
              </w:r>
              <w:r>
                <w:t>zgodnie z nazw</w:t>
              </w:r>
            </w:ins>
            <w:ins w:id="13635" w:author="Okot" w:date="2020-03-25T13:27:00Z">
              <w:r>
                <w:t xml:space="preserve">ą metody w interfejsie i klasie go implementującej, tymczasem pomylono się i w </w:t>
              </w:r>
            </w:ins>
            <w:ins w:id="13636" w:author="Okot" w:date="2020-03-25T13:28:00Z">
              <w:r>
                <w:t xml:space="preserve">modelu nazwano tę metodę </w:t>
              </w:r>
              <w:r w:rsidRPr="00304CC9">
                <w:rPr>
                  <w:i/>
                  <w:rPrChange w:id="13637" w:author="Okot" w:date="2020-03-25T13:29:00Z">
                    <w:rPr/>
                  </w:rPrChange>
                </w:rPr>
                <w:t>registerUser</w:t>
              </w:r>
              <w:r>
                <w:t xml:space="preserve">. Poprawiono nazwę w kontrolerze. Zauważono również nieprawidłowy sposób przekazywania informacji o sukcesie do funkcji </w:t>
              </w:r>
            </w:ins>
            <w:ins w:id="13638" w:author="Okot" w:date="2020-03-25T13:29:00Z">
              <w:r>
                <w:t>Ajaxowej i to również naprawiono.</w:t>
              </w:r>
            </w:ins>
          </w:p>
        </w:tc>
      </w:tr>
      <w:tr w:rsidR="00546606" w14:paraId="1F9D15D3" w14:textId="77777777" w:rsidTr="00845A05">
        <w:trPr>
          <w:ins w:id="13639" w:author="Okot" w:date="2020-03-25T12:50:00Z"/>
        </w:trPr>
        <w:tc>
          <w:tcPr>
            <w:tcW w:w="1838" w:type="dxa"/>
            <w:tcPrChange w:id="13640" w:author="Okot" w:date="2020-03-25T13:26:00Z">
              <w:tcPr>
                <w:tcW w:w="1838" w:type="dxa"/>
              </w:tcPr>
            </w:tcPrChange>
          </w:tcPr>
          <w:p w14:paraId="26F16E4A" w14:textId="39C5C516" w:rsidR="00546606" w:rsidRDefault="00546606" w:rsidP="00546606">
            <w:pPr>
              <w:ind w:firstLine="0"/>
              <w:rPr>
                <w:ins w:id="13641" w:author="Okot" w:date="2020-03-25T12:50:00Z"/>
                <w:b/>
              </w:rPr>
            </w:pPr>
            <w:ins w:id="13642" w:author="Okot" w:date="2020-03-25T12:50:00Z">
              <w:r>
                <w:rPr>
                  <w:b/>
                </w:rPr>
                <w:t>SG 3</w:t>
              </w:r>
            </w:ins>
            <w:ins w:id="13643" w:author="Okot" w:date="2020-03-25T12:51:00Z">
              <w:r>
                <w:rPr>
                  <w:b/>
                </w:rPr>
                <w:t>: 2. próba</w:t>
              </w:r>
            </w:ins>
          </w:p>
          <w:p w14:paraId="594F5F17" w14:textId="77777777" w:rsidR="00546606" w:rsidRDefault="00546606" w:rsidP="00546606">
            <w:pPr>
              <w:ind w:firstLine="0"/>
              <w:rPr>
                <w:ins w:id="13644" w:author="Okot" w:date="2020-03-25T13:31:00Z"/>
                <w:b/>
                <w:i/>
              </w:rPr>
            </w:pPr>
            <w:ins w:id="13645" w:author="Okot" w:date="2020-03-25T12:50:00Z">
              <w:r>
                <w:rPr>
                  <w:b/>
                  <w:i/>
                </w:rPr>
                <w:t>Wciśnięcie przez użytkownika przycisku „Rejestruj</w:t>
              </w:r>
            </w:ins>
          </w:p>
          <w:p w14:paraId="54FFD8A2" w14:textId="77777777" w:rsidR="003636E0" w:rsidRDefault="003636E0" w:rsidP="003636E0">
            <w:pPr>
              <w:ind w:firstLine="0"/>
              <w:rPr>
                <w:ins w:id="13646" w:author="Okot" w:date="2020-03-25T13:31:00Z"/>
                <w:b/>
              </w:rPr>
            </w:pPr>
            <w:ins w:id="13647" w:author="Okot" w:date="2020-03-25T13:31:00Z">
              <w:r>
                <w:rPr>
                  <w:b/>
                </w:rPr>
                <w:t>Dane testowe:</w:t>
              </w:r>
            </w:ins>
          </w:p>
          <w:p w14:paraId="7626B28A" w14:textId="77777777" w:rsidR="003636E0" w:rsidRDefault="003636E0" w:rsidP="003636E0">
            <w:pPr>
              <w:ind w:firstLine="0"/>
              <w:rPr>
                <w:ins w:id="13648" w:author="Okot" w:date="2020-03-25T13:31:00Z"/>
              </w:rPr>
            </w:pPr>
            <w:ins w:id="13649" w:author="Okot" w:date="2020-03-25T13:31:00Z">
              <w:r>
                <w:fldChar w:fldCharType="begin"/>
              </w:r>
              <w:r>
                <w:instrText xml:space="preserve"> HYPERLINK "mailto:tester@testy.pl" </w:instrText>
              </w:r>
              <w:r>
                <w:fldChar w:fldCharType="separate"/>
              </w:r>
              <w:r w:rsidRPr="00FA0550">
                <w:rPr>
                  <w:rStyle w:val="Hipercze"/>
                </w:rPr>
                <w:t>tester@testy.pl</w:t>
              </w:r>
              <w:r>
                <w:fldChar w:fldCharType="end"/>
              </w:r>
            </w:ins>
          </w:p>
          <w:p w14:paraId="6CDCBD9D" w14:textId="459C435B" w:rsidR="003636E0" w:rsidRDefault="003636E0" w:rsidP="003636E0">
            <w:pPr>
              <w:ind w:firstLine="0"/>
              <w:rPr>
                <w:ins w:id="13650" w:author="Okot" w:date="2020-03-25T12:50:00Z"/>
                <w:b/>
              </w:rPr>
            </w:pPr>
            <w:ins w:id="13651" w:author="Okot" w:date="2020-03-25T13:31:00Z">
              <w:r>
                <w:t>Tester123!@#</w:t>
              </w:r>
            </w:ins>
          </w:p>
        </w:tc>
        <w:tc>
          <w:tcPr>
            <w:tcW w:w="2835" w:type="dxa"/>
            <w:tcPrChange w:id="13652" w:author="Okot" w:date="2020-03-25T13:26:00Z">
              <w:tcPr>
                <w:tcW w:w="2835" w:type="dxa"/>
              </w:tcPr>
            </w:tcPrChange>
          </w:tcPr>
          <w:p w14:paraId="6B631689" w14:textId="51F27AA5" w:rsidR="00546606" w:rsidRDefault="00546606" w:rsidP="00AB2D33">
            <w:pPr>
              <w:ind w:firstLine="0"/>
              <w:rPr>
                <w:ins w:id="13653" w:author="Okot" w:date="2020-03-25T12:50:00Z"/>
              </w:rPr>
            </w:pPr>
            <w:ins w:id="13654" w:author="Okot" w:date="2020-03-25T12:51:00Z">
              <w:r>
                <w:t>Wyświetlenie komunikatu informującego o poprawnym przebiegu rejestracji</w:t>
              </w:r>
            </w:ins>
          </w:p>
        </w:tc>
        <w:tc>
          <w:tcPr>
            <w:tcW w:w="1559" w:type="dxa"/>
            <w:shd w:val="clear" w:color="auto" w:fill="92D050"/>
            <w:tcPrChange w:id="13655" w:author="Okot" w:date="2020-03-25T13:26:00Z">
              <w:tcPr>
                <w:tcW w:w="1559" w:type="dxa"/>
                <w:gridSpan w:val="3"/>
                <w:shd w:val="clear" w:color="auto" w:fill="FF0000"/>
              </w:tcPr>
            </w:tcPrChange>
          </w:tcPr>
          <w:p w14:paraId="53647231" w14:textId="6B804CC1" w:rsidR="00845A05" w:rsidRDefault="00304CC9" w:rsidP="00AB2D33">
            <w:pPr>
              <w:ind w:firstLine="0"/>
              <w:rPr>
                <w:ins w:id="13656" w:author="Okot" w:date="2020-03-25T13:26:00Z"/>
              </w:rPr>
            </w:pPr>
            <w:ins w:id="13657" w:author="Okot" w:date="2020-03-25T13:29:00Z">
              <w:r>
                <w:t>P</w:t>
              </w:r>
            </w:ins>
            <w:ins w:id="13658" w:author="Okot" w:date="2020-03-25T13:26:00Z">
              <w:r w:rsidR="00845A05">
                <w:t>ozytywny</w:t>
              </w:r>
            </w:ins>
          </w:p>
          <w:p w14:paraId="3C0898E6" w14:textId="77777777" w:rsidR="00546606" w:rsidRPr="00845A05" w:rsidRDefault="00546606">
            <w:pPr>
              <w:rPr>
                <w:ins w:id="13659" w:author="Okot" w:date="2020-03-25T12:50:00Z"/>
              </w:rPr>
              <w:pPrChange w:id="13660" w:author="Okot" w:date="2020-03-25T13:26:00Z">
                <w:pPr>
                  <w:ind w:firstLine="0"/>
                </w:pPr>
              </w:pPrChange>
            </w:pPr>
          </w:p>
        </w:tc>
        <w:tc>
          <w:tcPr>
            <w:tcW w:w="1418" w:type="dxa"/>
            <w:tcPrChange w:id="13661" w:author="Okot" w:date="2020-03-25T13:26:00Z">
              <w:tcPr>
                <w:tcW w:w="1418" w:type="dxa"/>
              </w:tcPr>
            </w:tcPrChange>
          </w:tcPr>
          <w:p w14:paraId="4F7D9558" w14:textId="62BA2B56" w:rsidR="00546606" w:rsidRDefault="00845A05" w:rsidP="00AB2D33">
            <w:pPr>
              <w:ind w:firstLine="0"/>
              <w:rPr>
                <w:ins w:id="13662" w:author="Okot" w:date="2020-03-25T12:50:00Z"/>
              </w:rPr>
            </w:pPr>
            <w:ins w:id="13663" w:author="Okot" w:date="2020-03-25T13:26:00Z">
              <w:r>
                <w:t>n/d</w:t>
              </w:r>
            </w:ins>
          </w:p>
        </w:tc>
        <w:tc>
          <w:tcPr>
            <w:tcW w:w="1342" w:type="dxa"/>
            <w:tcPrChange w:id="13664" w:author="Okot" w:date="2020-03-25T13:26:00Z">
              <w:tcPr>
                <w:tcW w:w="1342" w:type="dxa"/>
              </w:tcPr>
            </w:tcPrChange>
          </w:tcPr>
          <w:p w14:paraId="1FD73F1E" w14:textId="1B1D7F60" w:rsidR="00546606" w:rsidRDefault="00845A05" w:rsidP="00AB2D33">
            <w:pPr>
              <w:ind w:firstLine="0"/>
              <w:rPr>
                <w:ins w:id="13665" w:author="Okot" w:date="2020-03-25T12:50:00Z"/>
              </w:rPr>
            </w:pPr>
            <w:ins w:id="13666" w:author="Okot" w:date="2020-03-25T13:26:00Z">
              <w:r>
                <w:t>n/d</w:t>
              </w:r>
            </w:ins>
          </w:p>
        </w:tc>
      </w:tr>
      <w:tr w:rsidR="00665B34" w14:paraId="1770692B" w14:textId="77777777" w:rsidTr="00C64B72">
        <w:tc>
          <w:tcPr>
            <w:tcW w:w="1838" w:type="dxa"/>
            <w:tcPrChange w:id="13667" w:author="Okot" w:date="2020-03-25T13:29:00Z">
              <w:tcPr>
                <w:tcW w:w="1838" w:type="dxa"/>
              </w:tcPr>
            </w:tcPrChange>
          </w:tcPr>
          <w:p w14:paraId="1B277FA6" w14:textId="77777777" w:rsidR="00665B34" w:rsidRDefault="00665B34" w:rsidP="00AB2D33">
            <w:pPr>
              <w:ind w:firstLine="0"/>
              <w:rPr>
                <w:b/>
              </w:rPr>
            </w:pPr>
            <w:r>
              <w:rPr>
                <w:b/>
              </w:rPr>
              <w:t>SA (1-6).1.</w:t>
            </w:r>
          </w:p>
          <w:p w14:paraId="5558B92D" w14:textId="0D6A3F7F" w:rsidR="00665B34" w:rsidRDefault="00665B34" w:rsidP="00AB2D33">
            <w:pPr>
              <w:ind w:firstLine="0"/>
              <w:rPr>
                <w:b/>
              </w:rPr>
            </w:pPr>
            <w:r>
              <w:rPr>
                <w:b/>
                <w:i/>
              </w:rPr>
              <w:t xml:space="preserve">Wciśnięcie przycisku </w:t>
            </w:r>
            <w:r>
              <w:rPr>
                <w:b/>
                <w:i/>
              </w:rPr>
              <w:lastRenderedPageBreak/>
              <w:t>zamykania  okna</w:t>
            </w:r>
          </w:p>
        </w:tc>
        <w:tc>
          <w:tcPr>
            <w:tcW w:w="2835" w:type="dxa"/>
            <w:tcPrChange w:id="13668" w:author="Okot" w:date="2020-03-25T13:29:00Z">
              <w:tcPr>
                <w:tcW w:w="3110" w:type="dxa"/>
                <w:gridSpan w:val="2"/>
              </w:tcPr>
            </w:tcPrChange>
          </w:tcPr>
          <w:p w14:paraId="47C4E431" w14:textId="77777777" w:rsidR="00665B34" w:rsidRDefault="00665B34" w:rsidP="00AB2D33">
            <w:pPr>
              <w:ind w:firstLine="0"/>
            </w:pPr>
            <w:r>
              <w:lastRenderedPageBreak/>
              <w:t xml:space="preserve">Wyświetlenie przez system okna dialogowego z </w:t>
            </w:r>
            <w:r>
              <w:lastRenderedPageBreak/>
              <w:t>pytaniem potwierdzającym chęć zamknięcia okna</w:t>
            </w:r>
          </w:p>
        </w:tc>
        <w:tc>
          <w:tcPr>
            <w:tcW w:w="1559" w:type="dxa"/>
            <w:shd w:val="clear" w:color="auto" w:fill="92D050"/>
            <w:tcPrChange w:id="13669" w:author="Okot" w:date="2020-03-25T13:29:00Z">
              <w:tcPr>
                <w:tcW w:w="1134" w:type="dxa"/>
              </w:tcPr>
            </w:tcPrChange>
          </w:tcPr>
          <w:p w14:paraId="07157E89" w14:textId="77777777" w:rsidR="00C64B72" w:rsidRDefault="00C64B72" w:rsidP="00C64B72">
            <w:pPr>
              <w:ind w:firstLine="0"/>
              <w:rPr>
                <w:ins w:id="13670" w:author="Okot" w:date="2020-03-25T13:29:00Z"/>
              </w:rPr>
            </w:pPr>
            <w:ins w:id="13671" w:author="Okot" w:date="2020-03-25T13:29:00Z">
              <w:r>
                <w:lastRenderedPageBreak/>
                <w:t>Pozytywny</w:t>
              </w:r>
            </w:ins>
          </w:p>
          <w:p w14:paraId="6772F467" w14:textId="77777777" w:rsidR="00665B34" w:rsidRDefault="00665B34" w:rsidP="00AB2D33">
            <w:pPr>
              <w:ind w:firstLine="0"/>
            </w:pPr>
          </w:p>
        </w:tc>
        <w:tc>
          <w:tcPr>
            <w:tcW w:w="1418" w:type="dxa"/>
            <w:tcPrChange w:id="13672" w:author="Okot" w:date="2020-03-25T13:29:00Z">
              <w:tcPr>
                <w:tcW w:w="1568" w:type="dxa"/>
                <w:gridSpan w:val="2"/>
              </w:tcPr>
            </w:tcPrChange>
          </w:tcPr>
          <w:p w14:paraId="401713FF" w14:textId="5EA3F9D3" w:rsidR="00665B34" w:rsidRDefault="00C64B72" w:rsidP="00AB2D33">
            <w:pPr>
              <w:ind w:firstLine="0"/>
            </w:pPr>
            <w:ins w:id="13673" w:author="Okot" w:date="2020-03-25T13:29:00Z">
              <w:r>
                <w:t>n/d</w:t>
              </w:r>
            </w:ins>
          </w:p>
        </w:tc>
        <w:tc>
          <w:tcPr>
            <w:tcW w:w="1342" w:type="dxa"/>
            <w:tcPrChange w:id="13674" w:author="Okot" w:date="2020-03-25T13:29:00Z">
              <w:tcPr>
                <w:tcW w:w="1342" w:type="dxa"/>
              </w:tcPr>
            </w:tcPrChange>
          </w:tcPr>
          <w:p w14:paraId="5066EBC9" w14:textId="53B40C5C" w:rsidR="00665B34" w:rsidRDefault="00C64B72" w:rsidP="00AB2D33">
            <w:pPr>
              <w:ind w:firstLine="0"/>
            </w:pPr>
            <w:ins w:id="13675" w:author="Okot" w:date="2020-03-25T13:29:00Z">
              <w:r>
                <w:t>n/d</w:t>
              </w:r>
            </w:ins>
          </w:p>
        </w:tc>
      </w:tr>
      <w:tr w:rsidR="00665B34" w14:paraId="0F6C4AD9" w14:textId="77777777" w:rsidTr="00C64B72">
        <w:tc>
          <w:tcPr>
            <w:tcW w:w="1838" w:type="dxa"/>
            <w:vMerge w:val="restart"/>
            <w:tcPrChange w:id="13676" w:author="Okot" w:date="2020-03-25T13:30:00Z">
              <w:tcPr>
                <w:tcW w:w="1838" w:type="dxa"/>
                <w:vMerge w:val="restart"/>
              </w:tcPr>
            </w:tcPrChange>
          </w:tcPr>
          <w:p w14:paraId="4E7F66B8" w14:textId="77777777" w:rsidR="00665B34" w:rsidRPr="002267A1" w:rsidRDefault="00665B34" w:rsidP="00AB2D33">
            <w:pPr>
              <w:ind w:firstLine="0"/>
              <w:rPr>
                <w:b/>
              </w:rPr>
            </w:pPr>
            <w:r w:rsidRPr="002267A1">
              <w:rPr>
                <w:b/>
              </w:rPr>
              <w:t>SA(1-6).1.2.1. </w:t>
            </w:r>
          </w:p>
          <w:p w14:paraId="0894815B" w14:textId="77777777" w:rsidR="00665B34" w:rsidRPr="002267A1" w:rsidRDefault="00665B34" w:rsidP="00AB2D33">
            <w:pPr>
              <w:ind w:firstLine="0"/>
              <w:rPr>
                <w:b/>
                <w:i/>
              </w:rPr>
            </w:pPr>
            <w:r w:rsidRPr="002267A1">
              <w:rPr>
                <w:b/>
                <w:i/>
              </w:rPr>
              <w:t>Potwierdzenie</w:t>
            </w:r>
            <w:r>
              <w:t xml:space="preserve"> </w:t>
            </w:r>
            <w:r w:rsidRPr="002267A1">
              <w:rPr>
                <w:b/>
                <w:i/>
              </w:rPr>
              <w:t>zamknięcie okna</w:t>
            </w:r>
          </w:p>
          <w:p w14:paraId="443331BC" w14:textId="77777777" w:rsidR="00665B34" w:rsidRPr="00EC63A6" w:rsidRDefault="00665B34" w:rsidP="00AB2D33">
            <w:pPr>
              <w:ind w:firstLine="0"/>
              <w:rPr>
                <w:b/>
              </w:rPr>
            </w:pPr>
          </w:p>
        </w:tc>
        <w:tc>
          <w:tcPr>
            <w:tcW w:w="2835" w:type="dxa"/>
            <w:tcPrChange w:id="13677" w:author="Okot" w:date="2020-03-25T13:30:00Z">
              <w:tcPr>
                <w:tcW w:w="3110" w:type="dxa"/>
                <w:gridSpan w:val="2"/>
              </w:tcPr>
            </w:tcPrChange>
          </w:tcPr>
          <w:p w14:paraId="7B07E38B" w14:textId="77777777" w:rsidR="00665B34" w:rsidRDefault="00665B34" w:rsidP="00AB2D33">
            <w:pPr>
              <w:ind w:firstLine="0"/>
            </w:pPr>
            <w:r>
              <w:t xml:space="preserve">Okno modalne zawierające formularz rejestracji zostaje zamknięte. </w:t>
            </w:r>
          </w:p>
        </w:tc>
        <w:tc>
          <w:tcPr>
            <w:tcW w:w="1559" w:type="dxa"/>
            <w:shd w:val="clear" w:color="auto" w:fill="92D050"/>
            <w:tcPrChange w:id="13678" w:author="Okot" w:date="2020-03-25T13:30:00Z">
              <w:tcPr>
                <w:tcW w:w="1134" w:type="dxa"/>
              </w:tcPr>
            </w:tcPrChange>
          </w:tcPr>
          <w:p w14:paraId="04C475C3" w14:textId="77777777" w:rsidR="00C64B72" w:rsidRDefault="00C64B72" w:rsidP="00C64B72">
            <w:pPr>
              <w:ind w:firstLine="0"/>
              <w:rPr>
                <w:ins w:id="13679" w:author="Okot" w:date="2020-03-25T13:30:00Z"/>
              </w:rPr>
            </w:pPr>
            <w:ins w:id="13680" w:author="Okot" w:date="2020-03-25T13:30:00Z">
              <w:r>
                <w:t>Pozytywny</w:t>
              </w:r>
            </w:ins>
          </w:p>
          <w:p w14:paraId="78B13B10" w14:textId="77777777" w:rsidR="00665B34" w:rsidRDefault="00665B34" w:rsidP="00AB2D33">
            <w:pPr>
              <w:ind w:firstLine="0"/>
            </w:pPr>
          </w:p>
        </w:tc>
        <w:tc>
          <w:tcPr>
            <w:tcW w:w="1418" w:type="dxa"/>
            <w:tcPrChange w:id="13681" w:author="Okot" w:date="2020-03-25T13:30:00Z">
              <w:tcPr>
                <w:tcW w:w="1568" w:type="dxa"/>
                <w:gridSpan w:val="2"/>
              </w:tcPr>
            </w:tcPrChange>
          </w:tcPr>
          <w:p w14:paraId="4233C07C" w14:textId="44618097" w:rsidR="00665B34" w:rsidRDefault="00C64B72" w:rsidP="00AB2D33">
            <w:pPr>
              <w:ind w:firstLine="0"/>
            </w:pPr>
            <w:ins w:id="13682" w:author="Okot" w:date="2020-03-25T13:30:00Z">
              <w:r>
                <w:t>n/d</w:t>
              </w:r>
            </w:ins>
          </w:p>
        </w:tc>
        <w:tc>
          <w:tcPr>
            <w:tcW w:w="1342" w:type="dxa"/>
            <w:tcPrChange w:id="13683" w:author="Okot" w:date="2020-03-25T13:30:00Z">
              <w:tcPr>
                <w:tcW w:w="1342" w:type="dxa"/>
              </w:tcPr>
            </w:tcPrChange>
          </w:tcPr>
          <w:p w14:paraId="566C2FA2" w14:textId="6B8F082E" w:rsidR="00665B34" w:rsidRDefault="00C64B72" w:rsidP="00AB2D33">
            <w:pPr>
              <w:ind w:firstLine="0"/>
            </w:pPr>
            <w:ins w:id="13684" w:author="Okot" w:date="2020-03-25T13:30:00Z">
              <w:r>
                <w:t>n/d</w:t>
              </w:r>
            </w:ins>
          </w:p>
        </w:tc>
      </w:tr>
      <w:tr w:rsidR="00665B34" w14:paraId="7CAB3E25" w14:textId="77777777" w:rsidTr="00C64B72">
        <w:tc>
          <w:tcPr>
            <w:tcW w:w="1838" w:type="dxa"/>
            <w:vMerge/>
            <w:tcPrChange w:id="13685" w:author="Okot" w:date="2020-03-25T13:30:00Z">
              <w:tcPr>
                <w:tcW w:w="1838" w:type="dxa"/>
                <w:vMerge/>
              </w:tcPr>
            </w:tcPrChange>
          </w:tcPr>
          <w:p w14:paraId="48801703" w14:textId="77777777" w:rsidR="00665B34" w:rsidRPr="008C0F36" w:rsidRDefault="00665B34" w:rsidP="00AB2D33">
            <w:pPr>
              <w:ind w:firstLine="0"/>
              <w:rPr>
                <w:b/>
              </w:rPr>
            </w:pPr>
          </w:p>
        </w:tc>
        <w:tc>
          <w:tcPr>
            <w:tcW w:w="2835" w:type="dxa"/>
            <w:tcPrChange w:id="13686" w:author="Okot" w:date="2020-03-25T13:30:00Z">
              <w:tcPr>
                <w:tcW w:w="3110" w:type="dxa"/>
                <w:gridSpan w:val="2"/>
              </w:tcPr>
            </w:tcPrChange>
          </w:tcPr>
          <w:p w14:paraId="74FFA00F" w14:textId="77777777" w:rsidR="00665B34" w:rsidRDefault="00665B34" w:rsidP="00AB2D33">
            <w:pPr>
              <w:ind w:firstLine="0"/>
            </w:pPr>
            <w:r>
              <w:t>Żadne dane nie zostały zapisane.</w:t>
            </w:r>
          </w:p>
        </w:tc>
        <w:tc>
          <w:tcPr>
            <w:tcW w:w="1559" w:type="dxa"/>
            <w:shd w:val="clear" w:color="auto" w:fill="92D050"/>
            <w:tcPrChange w:id="13687" w:author="Okot" w:date="2020-03-25T13:30:00Z">
              <w:tcPr>
                <w:tcW w:w="1134" w:type="dxa"/>
              </w:tcPr>
            </w:tcPrChange>
          </w:tcPr>
          <w:p w14:paraId="7FE66299" w14:textId="77777777" w:rsidR="00C64B72" w:rsidRDefault="00C64B72" w:rsidP="00C64B72">
            <w:pPr>
              <w:ind w:firstLine="0"/>
              <w:rPr>
                <w:ins w:id="13688" w:author="Okot" w:date="2020-03-25T13:30:00Z"/>
              </w:rPr>
            </w:pPr>
            <w:ins w:id="13689" w:author="Okot" w:date="2020-03-25T13:30:00Z">
              <w:r>
                <w:t>Pozytywny</w:t>
              </w:r>
            </w:ins>
          </w:p>
          <w:p w14:paraId="0DAC54B7" w14:textId="77777777" w:rsidR="00665B34" w:rsidRDefault="00665B34" w:rsidP="00AB2D33">
            <w:pPr>
              <w:ind w:firstLine="0"/>
            </w:pPr>
          </w:p>
        </w:tc>
        <w:tc>
          <w:tcPr>
            <w:tcW w:w="1418" w:type="dxa"/>
            <w:tcPrChange w:id="13690" w:author="Okot" w:date="2020-03-25T13:30:00Z">
              <w:tcPr>
                <w:tcW w:w="1568" w:type="dxa"/>
                <w:gridSpan w:val="2"/>
              </w:tcPr>
            </w:tcPrChange>
          </w:tcPr>
          <w:p w14:paraId="273AAE4C" w14:textId="6939B90E" w:rsidR="00665B34" w:rsidRDefault="00C64B72" w:rsidP="00AB2D33">
            <w:pPr>
              <w:ind w:firstLine="0"/>
            </w:pPr>
            <w:ins w:id="13691" w:author="Okot" w:date="2020-03-25T13:30:00Z">
              <w:r>
                <w:t>n/d</w:t>
              </w:r>
            </w:ins>
          </w:p>
        </w:tc>
        <w:tc>
          <w:tcPr>
            <w:tcW w:w="1342" w:type="dxa"/>
            <w:tcPrChange w:id="13692" w:author="Okot" w:date="2020-03-25T13:30:00Z">
              <w:tcPr>
                <w:tcW w:w="1342" w:type="dxa"/>
              </w:tcPr>
            </w:tcPrChange>
          </w:tcPr>
          <w:p w14:paraId="113D6DD5" w14:textId="667D4119" w:rsidR="00665B34" w:rsidRDefault="00C64B72" w:rsidP="00AB2D33">
            <w:pPr>
              <w:ind w:firstLine="0"/>
            </w:pPr>
            <w:ins w:id="13693" w:author="Okot" w:date="2020-03-25T13:30:00Z">
              <w:r>
                <w:t>n/d</w:t>
              </w:r>
            </w:ins>
          </w:p>
        </w:tc>
      </w:tr>
      <w:tr w:rsidR="00CA7F43" w14:paraId="0AF0049E" w14:textId="77777777" w:rsidTr="00CA7F43">
        <w:tc>
          <w:tcPr>
            <w:tcW w:w="1838" w:type="dxa"/>
            <w:vMerge w:val="restart"/>
            <w:tcPrChange w:id="13694" w:author="Okot" w:date="2020-03-25T13:30:00Z">
              <w:tcPr>
                <w:tcW w:w="1838" w:type="dxa"/>
                <w:vMerge w:val="restart"/>
              </w:tcPr>
            </w:tcPrChange>
          </w:tcPr>
          <w:p w14:paraId="507C135E" w14:textId="77777777" w:rsidR="00CA7F43" w:rsidRDefault="00CA7F43" w:rsidP="00CA7F43">
            <w:pPr>
              <w:ind w:firstLine="0"/>
              <w:rPr>
                <w:b/>
              </w:rPr>
            </w:pPr>
            <w:r w:rsidRPr="00793B96">
              <w:rPr>
                <w:b/>
              </w:rPr>
              <w:t>SA (1-6).1.2.2.</w:t>
            </w:r>
          </w:p>
          <w:p w14:paraId="42FFD5CA" w14:textId="77777777" w:rsidR="00CA7F43" w:rsidRPr="008C0F36" w:rsidRDefault="00CA7F43" w:rsidP="00CA7F43">
            <w:pPr>
              <w:ind w:firstLine="0"/>
              <w:rPr>
                <w:b/>
                <w:i/>
              </w:rPr>
            </w:pPr>
            <w:r>
              <w:rPr>
                <w:b/>
                <w:i/>
              </w:rPr>
              <w:t>Rezygnacja z zamknięcie okna</w:t>
            </w:r>
          </w:p>
        </w:tc>
        <w:tc>
          <w:tcPr>
            <w:tcW w:w="2835" w:type="dxa"/>
            <w:tcPrChange w:id="13695" w:author="Okot" w:date="2020-03-25T13:30:00Z">
              <w:tcPr>
                <w:tcW w:w="3110" w:type="dxa"/>
                <w:gridSpan w:val="2"/>
              </w:tcPr>
            </w:tcPrChange>
          </w:tcPr>
          <w:p w14:paraId="6BB97BA6" w14:textId="77777777" w:rsidR="00CA7F43" w:rsidRDefault="00CA7F43" w:rsidP="00CA7F43">
            <w:pPr>
              <w:ind w:firstLine="0"/>
            </w:pPr>
            <w:r>
              <w:t>Okno dialogowe zostaje zamknięte.</w:t>
            </w:r>
          </w:p>
        </w:tc>
        <w:tc>
          <w:tcPr>
            <w:tcW w:w="1559" w:type="dxa"/>
            <w:shd w:val="clear" w:color="auto" w:fill="92D050"/>
            <w:tcPrChange w:id="13696" w:author="Okot" w:date="2020-03-25T13:30:00Z">
              <w:tcPr>
                <w:tcW w:w="1134" w:type="dxa"/>
              </w:tcPr>
            </w:tcPrChange>
          </w:tcPr>
          <w:p w14:paraId="7192414C" w14:textId="77777777" w:rsidR="00CA7F43" w:rsidRDefault="00CA7F43" w:rsidP="00CA7F43">
            <w:pPr>
              <w:ind w:firstLine="0"/>
              <w:rPr>
                <w:ins w:id="13697" w:author="Okot" w:date="2020-03-25T13:30:00Z"/>
              </w:rPr>
            </w:pPr>
            <w:ins w:id="13698" w:author="Okot" w:date="2020-03-25T13:30:00Z">
              <w:r>
                <w:t>Pozytywny</w:t>
              </w:r>
            </w:ins>
          </w:p>
          <w:p w14:paraId="45C98445" w14:textId="77777777" w:rsidR="00CA7F43" w:rsidRDefault="00CA7F43" w:rsidP="00CA7F43">
            <w:pPr>
              <w:ind w:firstLine="0"/>
            </w:pPr>
          </w:p>
        </w:tc>
        <w:tc>
          <w:tcPr>
            <w:tcW w:w="1418" w:type="dxa"/>
            <w:tcPrChange w:id="13699" w:author="Okot" w:date="2020-03-25T13:30:00Z">
              <w:tcPr>
                <w:tcW w:w="1568" w:type="dxa"/>
                <w:gridSpan w:val="2"/>
              </w:tcPr>
            </w:tcPrChange>
          </w:tcPr>
          <w:p w14:paraId="5EE4135F" w14:textId="12DFF952" w:rsidR="00CA7F43" w:rsidRDefault="00CA7F43" w:rsidP="00CA7F43">
            <w:pPr>
              <w:ind w:firstLine="0"/>
            </w:pPr>
            <w:ins w:id="13700" w:author="Okot" w:date="2020-03-25T13:30:00Z">
              <w:r>
                <w:t>n/d</w:t>
              </w:r>
            </w:ins>
          </w:p>
        </w:tc>
        <w:tc>
          <w:tcPr>
            <w:tcW w:w="1342" w:type="dxa"/>
            <w:tcPrChange w:id="13701" w:author="Okot" w:date="2020-03-25T13:30:00Z">
              <w:tcPr>
                <w:tcW w:w="1342" w:type="dxa"/>
              </w:tcPr>
            </w:tcPrChange>
          </w:tcPr>
          <w:p w14:paraId="6EC80836" w14:textId="356C8A3E" w:rsidR="00CA7F43" w:rsidRDefault="00CA7F43" w:rsidP="00CA7F43">
            <w:pPr>
              <w:ind w:firstLine="0"/>
            </w:pPr>
            <w:ins w:id="13702" w:author="Okot" w:date="2020-03-25T13:30:00Z">
              <w:r>
                <w:t>n/d</w:t>
              </w:r>
            </w:ins>
          </w:p>
        </w:tc>
      </w:tr>
      <w:tr w:rsidR="00CA7F43" w14:paraId="0ACDFEEF" w14:textId="77777777" w:rsidTr="00CA7F43">
        <w:tc>
          <w:tcPr>
            <w:tcW w:w="1838" w:type="dxa"/>
            <w:vMerge/>
            <w:tcPrChange w:id="13703" w:author="Okot" w:date="2020-03-25T13:30:00Z">
              <w:tcPr>
                <w:tcW w:w="1838" w:type="dxa"/>
                <w:vMerge/>
              </w:tcPr>
            </w:tcPrChange>
          </w:tcPr>
          <w:p w14:paraId="34EDE4C3" w14:textId="77777777" w:rsidR="00CA7F43" w:rsidRPr="00EC63A6" w:rsidRDefault="00CA7F43" w:rsidP="00CA7F43">
            <w:pPr>
              <w:ind w:firstLine="0"/>
              <w:rPr>
                <w:b/>
                <w:i/>
              </w:rPr>
            </w:pPr>
          </w:p>
        </w:tc>
        <w:tc>
          <w:tcPr>
            <w:tcW w:w="2835" w:type="dxa"/>
            <w:tcPrChange w:id="13704" w:author="Okot" w:date="2020-03-25T13:30:00Z">
              <w:tcPr>
                <w:tcW w:w="3110" w:type="dxa"/>
                <w:gridSpan w:val="2"/>
              </w:tcPr>
            </w:tcPrChange>
          </w:tcPr>
          <w:p w14:paraId="256DCBA2" w14:textId="77777777" w:rsidR="00CA7F43" w:rsidRDefault="00CA7F43" w:rsidP="00CA7F43">
            <w:pPr>
              <w:ind w:firstLine="0"/>
            </w:pPr>
            <w:r>
              <w:t>Powrót do okna modalnego zawierającego  formularz rejestracji.</w:t>
            </w:r>
          </w:p>
        </w:tc>
        <w:tc>
          <w:tcPr>
            <w:tcW w:w="1559" w:type="dxa"/>
            <w:shd w:val="clear" w:color="auto" w:fill="92D050"/>
            <w:tcPrChange w:id="13705" w:author="Okot" w:date="2020-03-25T13:30:00Z">
              <w:tcPr>
                <w:tcW w:w="1134" w:type="dxa"/>
              </w:tcPr>
            </w:tcPrChange>
          </w:tcPr>
          <w:p w14:paraId="64B75004" w14:textId="77777777" w:rsidR="00CA7F43" w:rsidRDefault="00CA7F43" w:rsidP="00CA7F43">
            <w:pPr>
              <w:ind w:firstLine="0"/>
              <w:rPr>
                <w:ins w:id="13706" w:author="Okot" w:date="2020-03-25T13:30:00Z"/>
              </w:rPr>
            </w:pPr>
            <w:ins w:id="13707" w:author="Okot" w:date="2020-03-25T13:30:00Z">
              <w:r>
                <w:t>Pozytywny</w:t>
              </w:r>
            </w:ins>
          </w:p>
          <w:p w14:paraId="0029C193" w14:textId="77777777" w:rsidR="00CA7F43" w:rsidRDefault="00CA7F43" w:rsidP="00CA7F43">
            <w:pPr>
              <w:ind w:firstLine="0"/>
            </w:pPr>
          </w:p>
        </w:tc>
        <w:tc>
          <w:tcPr>
            <w:tcW w:w="1418" w:type="dxa"/>
            <w:tcPrChange w:id="13708" w:author="Okot" w:date="2020-03-25T13:30:00Z">
              <w:tcPr>
                <w:tcW w:w="1568" w:type="dxa"/>
                <w:gridSpan w:val="2"/>
              </w:tcPr>
            </w:tcPrChange>
          </w:tcPr>
          <w:p w14:paraId="5CF3CEF6" w14:textId="6785A276" w:rsidR="00CA7F43" w:rsidRDefault="00CA7F43" w:rsidP="00CA7F43">
            <w:pPr>
              <w:ind w:firstLine="0"/>
            </w:pPr>
            <w:ins w:id="13709" w:author="Okot" w:date="2020-03-25T13:30:00Z">
              <w:r>
                <w:t>n/d</w:t>
              </w:r>
            </w:ins>
          </w:p>
        </w:tc>
        <w:tc>
          <w:tcPr>
            <w:tcW w:w="1342" w:type="dxa"/>
            <w:tcPrChange w:id="13710" w:author="Okot" w:date="2020-03-25T13:30:00Z">
              <w:tcPr>
                <w:tcW w:w="1342" w:type="dxa"/>
              </w:tcPr>
            </w:tcPrChange>
          </w:tcPr>
          <w:p w14:paraId="105793CE" w14:textId="0CB6701F" w:rsidR="00CA7F43" w:rsidRDefault="00CA7F43" w:rsidP="00CA7F43">
            <w:pPr>
              <w:ind w:firstLine="0"/>
            </w:pPr>
            <w:ins w:id="13711" w:author="Okot" w:date="2020-03-25T13:30:00Z">
              <w:r>
                <w:t>n/d</w:t>
              </w:r>
            </w:ins>
          </w:p>
        </w:tc>
      </w:tr>
      <w:tr w:rsidR="00CA7F43" w14:paraId="6A25ACA4" w14:textId="77777777" w:rsidTr="00CA7F43">
        <w:tc>
          <w:tcPr>
            <w:tcW w:w="1838" w:type="dxa"/>
            <w:vMerge/>
            <w:tcPrChange w:id="13712" w:author="Okot" w:date="2020-03-25T13:30:00Z">
              <w:tcPr>
                <w:tcW w:w="1838" w:type="dxa"/>
                <w:vMerge/>
              </w:tcPr>
            </w:tcPrChange>
          </w:tcPr>
          <w:p w14:paraId="1BB9DA0A" w14:textId="77777777" w:rsidR="00CA7F43" w:rsidRPr="00EC63A6" w:rsidRDefault="00CA7F43" w:rsidP="00CA7F43">
            <w:pPr>
              <w:ind w:firstLine="0"/>
              <w:rPr>
                <w:b/>
                <w:i/>
              </w:rPr>
            </w:pPr>
          </w:p>
        </w:tc>
        <w:tc>
          <w:tcPr>
            <w:tcW w:w="2835" w:type="dxa"/>
            <w:tcPrChange w:id="13713" w:author="Okot" w:date="2020-03-25T13:30:00Z">
              <w:tcPr>
                <w:tcW w:w="3110" w:type="dxa"/>
                <w:gridSpan w:val="2"/>
              </w:tcPr>
            </w:tcPrChange>
          </w:tcPr>
          <w:p w14:paraId="43EE627C" w14:textId="77777777" w:rsidR="00CA7F43" w:rsidRDefault="00CA7F43" w:rsidP="00CA7F43">
            <w:pPr>
              <w:ind w:firstLine="0"/>
            </w:pPr>
            <w:r>
              <w:t>Jeżeli przed wciśnięciem przycisku "X" do formularza zostały wprowadzone jakieś dane, nadal są w nim  wyświetlane.</w:t>
            </w:r>
          </w:p>
        </w:tc>
        <w:tc>
          <w:tcPr>
            <w:tcW w:w="1559" w:type="dxa"/>
            <w:shd w:val="clear" w:color="auto" w:fill="92D050"/>
            <w:tcPrChange w:id="13714" w:author="Okot" w:date="2020-03-25T13:30:00Z">
              <w:tcPr>
                <w:tcW w:w="1134" w:type="dxa"/>
              </w:tcPr>
            </w:tcPrChange>
          </w:tcPr>
          <w:p w14:paraId="3E390AD3" w14:textId="77777777" w:rsidR="00CA7F43" w:rsidRDefault="00CA7F43" w:rsidP="00CA7F43">
            <w:pPr>
              <w:ind w:firstLine="0"/>
              <w:rPr>
                <w:ins w:id="13715" w:author="Okot" w:date="2020-03-25T13:30:00Z"/>
              </w:rPr>
            </w:pPr>
            <w:ins w:id="13716" w:author="Okot" w:date="2020-03-25T13:30:00Z">
              <w:r>
                <w:t>Pozytywny</w:t>
              </w:r>
            </w:ins>
          </w:p>
          <w:p w14:paraId="2B45195F" w14:textId="77777777" w:rsidR="00CA7F43" w:rsidRDefault="00CA7F43" w:rsidP="00CA7F43">
            <w:pPr>
              <w:ind w:firstLine="0"/>
            </w:pPr>
          </w:p>
        </w:tc>
        <w:tc>
          <w:tcPr>
            <w:tcW w:w="1418" w:type="dxa"/>
            <w:tcPrChange w:id="13717" w:author="Okot" w:date="2020-03-25T13:30:00Z">
              <w:tcPr>
                <w:tcW w:w="1568" w:type="dxa"/>
                <w:gridSpan w:val="2"/>
              </w:tcPr>
            </w:tcPrChange>
          </w:tcPr>
          <w:p w14:paraId="14EB21B0" w14:textId="2D611792" w:rsidR="00CA7F43" w:rsidRDefault="00CA7F43" w:rsidP="00CA7F43">
            <w:pPr>
              <w:ind w:firstLine="0"/>
            </w:pPr>
            <w:ins w:id="13718" w:author="Okot" w:date="2020-03-25T13:30:00Z">
              <w:r>
                <w:t>n/d</w:t>
              </w:r>
            </w:ins>
          </w:p>
        </w:tc>
        <w:tc>
          <w:tcPr>
            <w:tcW w:w="1342" w:type="dxa"/>
            <w:tcPrChange w:id="13719" w:author="Okot" w:date="2020-03-25T13:30:00Z">
              <w:tcPr>
                <w:tcW w:w="1342" w:type="dxa"/>
              </w:tcPr>
            </w:tcPrChange>
          </w:tcPr>
          <w:p w14:paraId="1B781E0E" w14:textId="00D20A7E" w:rsidR="00CA7F43" w:rsidRDefault="00CA7F43" w:rsidP="00CA7F43">
            <w:pPr>
              <w:ind w:firstLine="0"/>
            </w:pPr>
            <w:ins w:id="13720" w:author="Okot" w:date="2020-03-25T13:30:00Z">
              <w:r>
                <w:t>n/d</w:t>
              </w:r>
            </w:ins>
          </w:p>
        </w:tc>
      </w:tr>
      <w:tr w:rsidR="001E4D1A" w14:paraId="5F4BFD4B" w14:textId="77777777" w:rsidTr="001E4D1A">
        <w:tc>
          <w:tcPr>
            <w:tcW w:w="1838" w:type="dxa"/>
            <w:tcPrChange w:id="13721" w:author="Okot" w:date="2020-03-25T13:32:00Z">
              <w:tcPr>
                <w:tcW w:w="1838" w:type="dxa"/>
              </w:tcPr>
            </w:tcPrChange>
          </w:tcPr>
          <w:p w14:paraId="425CFA34" w14:textId="77777777" w:rsidR="001E4D1A" w:rsidRDefault="001E4D1A" w:rsidP="001E4D1A">
            <w:pPr>
              <w:ind w:firstLine="0"/>
              <w:rPr>
                <w:b/>
              </w:rPr>
            </w:pPr>
            <w:r>
              <w:rPr>
                <w:b/>
              </w:rPr>
              <w:t>SA 6.2.</w:t>
            </w:r>
          </w:p>
          <w:p w14:paraId="78EAA836" w14:textId="77777777" w:rsidR="001E4D1A" w:rsidRDefault="001E4D1A" w:rsidP="001E4D1A">
            <w:pPr>
              <w:ind w:firstLine="0"/>
              <w:rPr>
                <w:ins w:id="13722" w:author="Okot" w:date="2020-03-25T13:31:00Z"/>
                <w:b/>
                <w:i/>
              </w:rPr>
            </w:pPr>
            <w:r>
              <w:rPr>
                <w:b/>
                <w:i/>
              </w:rPr>
              <w:t>Próba założenia konta na już zarejestrowany adres e-mail</w:t>
            </w:r>
          </w:p>
          <w:p w14:paraId="2A3C3886" w14:textId="77777777" w:rsidR="001E4D1A" w:rsidRDefault="001E4D1A" w:rsidP="001E4D1A">
            <w:pPr>
              <w:ind w:firstLine="0"/>
              <w:rPr>
                <w:ins w:id="13723" w:author="Okot" w:date="2020-03-25T13:31:00Z"/>
                <w:b/>
              </w:rPr>
            </w:pPr>
            <w:ins w:id="13724" w:author="Okot" w:date="2020-03-25T13:31:00Z">
              <w:r>
                <w:rPr>
                  <w:b/>
                </w:rPr>
                <w:t>Dane testowe:</w:t>
              </w:r>
            </w:ins>
          </w:p>
          <w:p w14:paraId="03F76294" w14:textId="49769C38" w:rsidR="001E4D1A" w:rsidRPr="003636E0" w:rsidRDefault="001E4D1A" w:rsidP="001E4D1A">
            <w:pPr>
              <w:ind w:firstLine="0"/>
              <w:rPr>
                <w:rPrChange w:id="13725" w:author="Okot" w:date="2020-03-25T13:31:00Z">
                  <w:rPr>
                    <w:b/>
                    <w:i/>
                  </w:rPr>
                </w:rPrChange>
              </w:rPr>
            </w:pPr>
            <w:ins w:id="13726" w:author="Okot" w:date="2020-03-25T13:31:00Z">
              <w:r>
                <w:t>okoczek@gmail.com</w:t>
              </w:r>
            </w:ins>
          </w:p>
        </w:tc>
        <w:tc>
          <w:tcPr>
            <w:tcW w:w="2835" w:type="dxa"/>
            <w:tcPrChange w:id="13727" w:author="Okot" w:date="2020-03-25T13:32:00Z">
              <w:tcPr>
                <w:tcW w:w="3110" w:type="dxa"/>
                <w:gridSpan w:val="2"/>
              </w:tcPr>
            </w:tcPrChange>
          </w:tcPr>
          <w:p w14:paraId="448D7865" w14:textId="77777777" w:rsidR="001E4D1A" w:rsidRDefault="001E4D1A" w:rsidP="001E4D1A">
            <w:pPr>
              <w:ind w:firstLine="0"/>
            </w:pPr>
            <w:r>
              <w:t>Wyświetlenie stosownego komunikatu błędu.</w:t>
            </w:r>
          </w:p>
        </w:tc>
        <w:tc>
          <w:tcPr>
            <w:tcW w:w="1559" w:type="dxa"/>
            <w:shd w:val="clear" w:color="auto" w:fill="FF0000"/>
            <w:tcPrChange w:id="13728" w:author="Okot" w:date="2020-03-25T13:32:00Z">
              <w:tcPr>
                <w:tcW w:w="1134" w:type="dxa"/>
              </w:tcPr>
            </w:tcPrChange>
          </w:tcPr>
          <w:p w14:paraId="0250901D" w14:textId="6E776AD1" w:rsidR="001E4D1A" w:rsidRDefault="001E4D1A" w:rsidP="001E4D1A">
            <w:pPr>
              <w:ind w:firstLine="0"/>
            </w:pPr>
            <w:ins w:id="13729" w:author="Okot" w:date="2020-03-25T13:32:00Z">
              <w:r>
                <w:t>Negatywny</w:t>
              </w:r>
            </w:ins>
          </w:p>
        </w:tc>
        <w:tc>
          <w:tcPr>
            <w:tcW w:w="1418" w:type="dxa"/>
            <w:tcPrChange w:id="13730" w:author="Okot" w:date="2020-03-25T13:32:00Z">
              <w:tcPr>
                <w:tcW w:w="1568" w:type="dxa"/>
                <w:gridSpan w:val="2"/>
              </w:tcPr>
            </w:tcPrChange>
          </w:tcPr>
          <w:p w14:paraId="67B55EB5" w14:textId="660BBDDB" w:rsidR="001E4D1A" w:rsidRDefault="001E4D1A">
            <w:pPr>
              <w:ind w:firstLine="0"/>
            </w:pPr>
            <w:ins w:id="13731" w:author="Okot" w:date="2020-03-25T13:32:00Z">
              <w:r>
                <w:t>Wyświe</w:t>
              </w:r>
            </w:ins>
            <w:ins w:id="13732" w:author="Okot" w:date="2020-03-25T13:33:00Z">
              <w:r>
                <w:softHyphen/>
              </w:r>
            </w:ins>
            <w:ins w:id="13733" w:author="Okot" w:date="2020-03-25T13:32:00Z">
              <w:r>
                <w:t>tlono komunikat informuj</w:t>
              </w:r>
            </w:ins>
            <w:ins w:id="13734" w:author="Okot" w:date="2020-03-25T13:33:00Z">
              <w:r>
                <w:t>ący o popraw</w:t>
              </w:r>
              <w:r>
                <w:softHyphen/>
                <w:t>nym zareje</w:t>
              </w:r>
              <w:r>
                <w:softHyphen/>
                <w:t>strowaniu się w aplikacji</w:t>
              </w:r>
            </w:ins>
          </w:p>
        </w:tc>
        <w:tc>
          <w:tcPr>
            <w:tcW w:w="1342" w:type="dxa"/>
            <w:tcPrChange w:id="13735" w:author="Okot" w:date="2020-03-25T13:32:00Z">
              <w:tcPr>
                <w:tcW w:w="1342" w:type="dxa"/>
              </w:tcPr>
            </w:tcPrChange>
          </w:tcPr>
          <w:p w14:paraId="33FF2C1C" w14:textId="3BF349C2" w:rsidR="001E4D1A" w:rsidRDefault="001E4D1A" w:rsidP="001E4D1A">
            <w:pPr>
              <w:ind w:firstLine="0"/>
            </w:pPr>
            <w:ins w:id="13736" w:author="Okot" w:date="2020-03-25T13:33:00Z">
              <w:r>
                <w:t xml:space="preserve">Zbadanie kodu funkcji </w:t>
              </w:r>
              <w:r w:rsidRPr="001E4D1A">
                <w:rPr>
                  <w:i/>
                  <w:rPrChange w:id="13737" w:author="Okot" w:date="2020-03-25T13:34:00Z">
                    <w:rPr/>
                  </w:rPrChange>
                </w:rPr>
                <w:t>save</w:t>
              </w:r>
            </w:ins>
            <w:ins w:id="13738" w:author="Okot" w:date="2020-03-25T13:34:00Z">
              <w:r w:rsidRPr="001E4D1A">
                <w:rPr>
                  <w:i/>
                  <w:rPrChange w:id="13739" w:author="Okot" w:date="2020-03-25T13:34:00Z">
                    <w:rPr/>
                  </w:rPrChange>
                </w:rPr>
                <w:t>User</w:t>
              </w:r>
            </w:ins>
          </w:p>
        </w:tc>
      </w:tr>
      <w:tr w:rsidR="001E4D1A" w14:paraId="66CAB113" w14:textId="77777777" w:rsidTr="00BF584E">
        <w:trPr>
          <w:ins w:id="13740" w:author="Okot" w:date="2020-03-25T13:34:00Z"/>
        </w:trPr>
        <w:tc>
          <w:tcPr>
            <w:tcW w:w="1838" w:type="dxa"/>
          </w:tcPr>
          <w:p w14:paraId="5A43D43F" w14:textId="44C640A0" w:rsidR="001E4D1A" w:rsidRDefault="001E4D1A" w:rsidP="001E4D1A">
            <w:pPr>
              <w:ind w:firstLine="0"/>
              <w:rPr>
                <w:ins w:id="13741" w:author="Okot" w:date="2020-03-25T13:34:00Z"/>
                <w:b/>
              </w:rPr>
            </w:pPr>
            <w:ins w:id="13742" w:author="Okot" w:date="2020-03-25T13:35:00Z">
              <w:r>
                <w:rPr>
                  <w:b/>
                </w:rPr>
                <w:t>Wprowadzone poprawki</w:t>
              </w:r>
            </w:ins>
          </w:p>
        </w:tc>
        <w:tc>
          <w:tcPr>
            <w:tcW w:w="7154" w:type="dxa"/>
            <w:gridSpan w:val="4"/>
          </w:tcPr>
          <w:p w14:paraId="57440041" w14:textId="3C61C867" w:rsidR="001E4D1A" w:rsidRPr="000D4D1A" w:rsidRDefault="000D4D1A" w:rsidP="001E4D1A">
            <w:pPr>
              <w:ind w:firstLine="0"/>
              <w:rPr>
                <w:ins w:id="13743" w:author="Okot" w:date="2020-03-25T13:34:00Z"/>
              </w:rPr>
            </w:pPr>
            <w:ins w:id="13744" w:author="Okot" w:date="2020-03-25T13:46:00Z">
              <w:r>
                <w:t>W trakcie poprawiania poprzedniego błę</w:t>
              </w:r>
            </w:ins>
            <w:ins w:id="13745" w:author="Okot" w:date="2020-03-25T13:47:00Z">
              <w:r>
                <w:t>du usunięto metodę z kontrolera rejestracji fragment kodu odpowiedzialny za wyświetlanie błędów.</w:t>
              </w:r>
            </w:ins>
          </w:p>
        </w:tc>
      </w:tr>
      <w:tr w:rsidR="001E4D1A" w14:paraId="57D20CFD" w14:textId="77777777" w:rsidTr="000D4D1A">
        <w:trPr>
          <w:ins w:id="13746" w:author="Okot" w:date="2020-03-25T13:34:00Z"/>
        </w:trPr>
        <w:tc>
          <w:tcPr>
            <w:tcW w:w="1838" w:type="dxa"/>
            <w:tcPrChange w:id="13747" w:author="Okot" w:date="2020-03-25T13:48:00Z">
              <w:tcPr>
                <w:tcW w:w="1838" w:type="dxa"/>
              </w:tcPr>
            </w:tcPrChange>
          </w:tcPr>
          <w:p w14:paraId="35BF2BFA" w14:textId="4195913E" w:rsidR="001E4D1A" w:rsidRDefault="001E4D1A" w:rsidP="001E4D1A">
            <w:pPr>
              <w:ind w:firstLine="0"/>
              <w:rPr>
                <w:ins w:id="13748" w:author="Okot" w:date="2020-03-25T13:34:00Z"/>
                <w:b/>
              </w:rPr>
            </w:pPr>
            <w:ins w:id="13749" w:author="Okot" w:date="2020-03-25T13:34:00Z">
              <w:r>
                <w:rPr>
                  <w:b/>
                </w:rPr>
                <w:t>SA 6.2.: 2. pr</w:t>
              </w:r>
            </w:ins>
            <w:ins w:id="13750" w:author="Okot" w:date="2020-03-25T13:35:00Z">
              <w:r>
                <w:rPr>
                  <w:b/>
                </w:rPr>
                <w:t>óba</w:t>
              </w:r>
            </w:ins>
          </w:p>
          <w:p w14:paraId="0206F7E8" w14:textId="77777777" w:rsidR="001E4D1A" w:rsidRDefault="001E4D1A" w:rsidP="001E4D1A">
            <w:pPr>
              <w:ind w:firstLine="0"/>
              <w:rPr>
                <w:ins w:id="13751" w:author="Okot" w:date="2020-03-25T13:34:00Z"/>
                <w:b/>
                <w:i/>
              </w:rPr>
            </w:pPr>
            <w:ins w:id="13752" w:author="Okot" w:date="2020-03-25T13:34:00Z">
              <w:r>
                <w:rPr>
                  <w:b/>
                  <w:i/>
                </w:rPr>
                <w:t xml:space="preserve">Próba założenia konta na już </w:t>
              </w:r>
              <w:r>
                <w:rPr>
                  <w:b/>
                  <w:i/>
                </w:rPr>
                <w:lastRenderedPageBreak/>
                <w:t>zarejestrowany adres e-mail</w:t>
              </w:r>
            </w:ins>
          </w:p>
          <w:p w14:paraId="606129D7" w14:textId="77777777" w:rsidR="001E4D1A" w:rsidRDefault="001E4D1A" w:rsidP="001E4D1A">
            <w:pPr>
              <w:ind w:firstLine="0"/>
              <w:rPr>
                <w:ins w:id="13753" w:author="Okot" w:date="2020-03-25T13:34:00Z"/>
                <w:b/>
              </w:rPr>
            </w:pPr>
            <w:ins w:id="13754" w:author="Okot" w:date="2020-03-25T13:34:00Z">
              <w:r>
                <w:rPr>
                  <w:b/>
                </w:rPr>
                <w:t>Dane testowe:</w:t>
              </w:r>
            </w:ins>
          </w:p>
          <w:p w14:paraId="5DA6C766" w14:textId="0A8EFD8B" w:rsidR="001E4D1A" w:rsidRDefault="001E4D1A" w:rsidP="001E4D1A">
            <w:pPr>
              <w:ind w:firstLine="0"/>
              <w:rPr>
                <w:ins w:id="13755" w:author="Okot" w:date="2020-03-25T13:34:00Z"/>
                <w:b/>
              </w:rPr>
            </w:pPr>
            <w:ins w:id="13756" w:author="Okot" w:date="2020-03-25T13:34:00Z">
              <w:r w:rsidRPr="00125B8B">
                <w:t>okoczek</w:t>
              </w:r>
              <w:r>
                <w:t>@gmail.com</w:t>
              </w:r>
            </w:ins>
          </w:p>
        </w:tc>
        <w:tc>
          <w:tcPr>
            <w:tcW w:w="2835" w:type="dxa"/>
            <w:tcPrChange w:id="13757" w:author="Okot" w:date="2020-03-25T13:48:00Z">
              <w:tcPr>
                <w:tcW w:w="2835" w:type="dxa"/>
              </w:tcPr>
            </w:tcPrChange>
          </w:tcPr>
          <w:p w14:paraId="623C69B2" w14:textId="77777777" w:rsidR="001E4D1A" w:rsidRDefault="001E4D1A" w:rsidP="001E4D1A">
            <w:pPr>
              <w:ind w:firstLine="0"/>
              <w:rPr>
                <w:ins w:id="13758" w:author="Okot" w:date="2020-03-25T13:34:00Z"/>
              </w:rPr>
            </w:pPr>
          </w:p>
        </w:tc>
        <w:tc>
          <w:tcPr>
            <w:tcW w:w="1559" w:type="dxa"/>
            <w:shd w:val="clear" w:color="auto" w:fill="92D050"/>
            <w:tcPrChange w:id="13759" w:author="Okot" w:date="2020-03-25T13:48:00Z">
              <w:tcPr>
                <w:tcW w:w="1559" w:type="dxa"/>
                <w:gridSpan w:val="3"/>
                <w:shd w:val="clear" w:color="auto" w:fill="FF0000"/>
              </w:tcPr>
            </w:tcPrChange>
          </w:tcPr>
          <w:p w14:paraId="42AFC31B" w14:textId="0E51F010" w:rsidR="001E4D1A" w:rsidRDefault="000D4D1A" w:rsidP="001E4D1A">
            <w:pPr>
              <w:ind w:firstLine="0"/>
              <w:rPr>
                <w:ins w:id="13760" w:author="Okot" w:date="2020-03-25T13:34:00Z"/>
              </w:rPr>
            </w:pPr>
            <w:ins w:id="13761" w:author="Okot" w:date="2020-03-25T13:48:00Z">
              <w:r>
                <w:t>pozytywny</w:t>
              </w:r>
            </w:ins>
          </w:p>
        </w:tc>
        <w:tc>
          <w:tcPr>
            <w:tcW w:w="1418" w:type="dxa"/>
            <w:tcPrChange w:id="13762" w:author="Okot" w:date="2020-03-25T13:48:00Z">
              <w:tcPr>
                <w:tcW w:w="1418" w:type="dxa"/>
              </w:tcPr>
            </w:tcPrChange>
          </w:tcPr>
          <w:p w14:paraId="6BDCBCCC" w14:textId="787344B7" w:rsidR="001E4D1A" w:rsidRDefault="000D4D1A" w:rsidP="001E4D1A">
            <w:pPr>
              <w:ind w:firstLine="0"/>
              <w:rPr>
                <w:ins w:id="13763" w:author="Okot" w:date="2020-03-25T13:34:00Z"/>
              </w:rPr>
            </w:pPr>
            <w:ins w:id="13764" w:author="Okot" w:date="2020-03-25T13:48:00Z">
              <w:r>
                <w:t>n/d</w:t>
              </w:r>
            </w:ins>
          </w:p>
        </w:tc>
        <w:tc>
          <w:tcPr>
            <w:tcW w:w="1342" w:type="dxa"/>
            <w:tcPrChange w:id="13765" w:author="Okot" w:date="2020-03-25T13:48:00Z">
              <w:tcPr>
                <w:tcW w:w="1342" w:type="dxa"/>
              </w:tcPr>
            </w:tcPrChange>
          </w:tcPr>
          <w:p w14:paraId="0E43BDB9" w14:textId="79201571" w:rsidR="001E4D1A" w:rsidRDefault="000D4D1A" w:rsidP="001E4D1A">
            <w:pPr>
              <w:ind w:firstLine="0"/>
              <w:rPr>
                <w:ins w:id="13766" w:author="Okot" w:date="2020-03-25T13:34:00Z"/>
              </w:rPr>
            </w:pPr>
            <w:ins w:id="13767" w:author="Okot" w:date="2020-03-25T13:48:00Z">
              <w:r>
                <w:t>n/d</w:t>
              </w:r>
            </w:ins>
          </w:p>
        </w:tc>
      </w:tr>
      <w:tr w:rsidR="001E4D1A" w14:paraId="17468391" w14:textId="77777777" w:rsidTr="000D4D1A">
        <w:tc>
          <w:tcPr>
            <w:tcW w:w="1838" w:type="dxa"/>
            <w:tcPrChange w:id="13768" w:author="Okot" w:date="2020-03-25T13:53:00Z">
              <w:tcPr>
                <w:tcW w:w="1838" w:type="dxa"/>
              </w:tcPr>
            </w:tcPrChange>
          </w:tcPr>
          <w:p w14:paraId="01411F42" w14:textId="77777777" w:rsidR="001E4D1A" w:rsidRDefault="001E4D1A" w:rsidP="001E4D1A">
            <w:pPr>
              <w:ind w:firstLine="0"/>
              <w:rPr>
                <w:b/>
              </w:rPr>
            </w:pPr>
            <w:r>
              <w:rPr>
                <w:b/>
              </w:rPr>
              <w:t>SA 6.3(a)</w:t>
            </w:r>
          </w:p>
          <w:p w14:paraId="61AF3ACF" w14:textId="77777777" w:rsidR="001E4D1A" w:rsidRDefault="001E4D1A" w:rsidP="001E4D1A">
            <w:pPr>
              <w:ind w:firstLine="0"/>
              <w:rPr>
                <w:ins w:id="13769" w:author="Okot" w:date="2020-03-25T13:52:00Z"/>
                <w:b/>
                <w:i/>
              </w:rPr>
            </w:pPr>
            <w:r>
              <w:rPr>
                <w:b/>
                <w:i/>
              </w:rPr>
              <w:t>Próba wprowadzenia hasła nie- spełniającego wymogów bezpieczeństwa</w:t>
            </w:r>
          </w:p>
          <w:p w14:paraId="1A6FFA08" w14:textId="77777777" w:rsidR="000D4D1A" w:rsidRDefault="000D4D1A" w:rsidP="000D4D1A">
            <w:pPr>
              <w:ind w:firstLine="0"/>
              <w:rPr>
                <w:ins w:id="13770" w:author="Okot" w:date="2020-03-25T13:52:00Z"/>
                <w:b/>
              </w:rPr>
            </w:pPr>
            <w:ins w:id="13771" w:author="Okot" w:date="2020-03-25T13:52:00Z">
              <w:r>
                <w:rPr>
                  <w:b/>
                </w:rPr>
                <w:t>Dane testowe:</w:t>
              </w:r>
            </w:ins>
          </w:p>
          <w:p w14:paraId="54D7CEC9" w14:textId="5610A2DF" w:rsidR="000D4D1A" w:rsidRDefault="000D4D1A" w:rsidP="000D4D1A">
            <w:pPr>
              <w:ind w:firstLine="0"/>
              <w:rPr>
                <w:ins w:id="13772" w:author="Okot" w:date="2020-03-25T13:52:00Z"/>
              </w:rPr>
            </w:pPr>
            <w:ins w:id="13773" w:author="Okot" w:date="2020-03-25T13:52:00Z">
              <w:r>
                <w:fldChar w:fldCharType="begin"/>
              </w:r>
              <w:r>
                <w:instrText xml:space="preserve"> HYPERLINK "mailto:</w:instrText>
              </w:r>
              <w:r w:rsidRPr="000D4D1A">
                <w:rPr>
                  <w:rPrChange w:id="13774" w:author="Okot" w:date="2020-03-25T13:52:00Z">
                    <w:rPr>
                      <w:rStyle w:val="Hipercze"/>
                    </w:rPr>
                  </w:rPrChange>
                </w:rPr>
                <w:instrText>testerHaseł@testy.pl</w:instrText>
              </w:r>
              <w:r>
                <w:instrText xml:space="preserve">" </w:instrText>
              </w:r>
              <w:r>
                <w:fldChar w:fldCharType="separate"/>
              </w:r>
              <w:r w:rsidRPr="00FA0550">
                <w:rPr>
                  <w:rStyle w:val="Hipercze"/>
                </w:rPr>
                <w:t>testerHaseł@testy.pl</w:t>
              </w:r>
              <w:r>
                <w:fldChar w:fldCharType="end"/>
              </w:r>
            </w:ins>
          </w:p>
          <w:p w14:paraId="3A58E7DD" w14:textId="10F46E80" w:rsidR="000D4D1A" w:rsidRPr="00793B96" w:rsidRDefault="000D4D1A" w:rsidP="000D4D1A">
            <w:pPr>
              <w:ind w:firstLine="0"/>
              <w:rPr>
                <w:b/>
                <w:i/>
              </w:rPr>
            </w:pPr>
            <w:ins w:id="13775" w:author="Okot" w:date="2020-03-25T13:52:00Z">
              <w:r>
                <w:t>tester123!@#</w:t>
              </w:r>
            </w:ins>
          </w:p>
        </w:tc>
        <w:tc>
          <w:tcPr>
            <w:tcW w:w="2835" w:type="dxa"/>
            <w:tcPrChange w:id="13776" w:author="Okot" w:date="2020-03-25T13:53:00Z">
              <w:tcPr>
                <w:tcW w:w="3110" w:type="dxa"/>
                <w:gridSpan w:val="2"/>
              </w:tcPr>
            </w:tcPrChange>
          </w:tcPr>
          <w:p w14:paraId="7FC3EEA9" w14:textId="77777777" w:rsidR="001E4D1A" w:rsidRDefault="001E4D1A" w:rsidP="001E4D1A">
            <w:pPr>
              <w:ind w:firstLine="0"/>
            </w:pPr>
            <w:r>
              <w:t>Wyświetlenie stosownego komunikatu błędu.</w:t>
            </w:r>
          </w:p>
        </w:tc>
        <w:tc>
          <w:tcPr>
            <w:tcW w:w="1559" w:type="dxa"/>
            <w:shd w:val="clear" w:color="auto" w:fill="92D050"/>
            <w:tcPrChange w:id="13777" w:author="Okot" w:date="2020-03-25T13:53:00Z">
              <w:tcPr>
                <w:tcW w:w="1134" w:type="dxa"/>
              </w:tcPr>
            </w:tcPrChange>
          </w:tcPr>
          <w:p w14:paraId="1AA7CBD9" w14:textId="340FD325" w:rsidR="001E4D1A" w:rsidRDefault="000D4D1A" w:rsidP="001E4D1A">
            <w:pPr>
              <w:ind w:firstLine="0"/>
            </w:pPr>
            <w:ins w:id="13778" w:author="Okot" w:date="2020-03-25T13:53:00Z">
              <w:r>
                <w:t>pozytywny</w:t>
              </w:r>
            </w:ins>
          </w:p>
        </w:tc>
        <w:tc>
          <w:tcPr>
            <w:tcW w:w="1418" w:type="dxa"/>
            <w:tcPrChange w:id="13779" w:author="Okot" w:date="2020-03-25T13:53:00Z">
              <w:tcPr>
                <w:tcW w:w="1568" w:type="dxa"/>
                <w:gridSpan w:val="2"/>
              </w:tcPr>
            </w:tcPrChange>
          </w:tcPr>
          <w:p w14:paraId="32440073" w14:textId="5E240623" w:rsidR="001E4D1A" w:rsidRDefault="000D4D1A" w:rsidP="001E4D1A">
            <w:pPr>
              <w:ind w:firstLine="0"/>
            </w:pPr>
            <w:ins w:id="13780" w:author="Okot" w:date="2020-03-25T13:53:00Z">
              <w:r>
                <w:t>n/d</w:t>
              </w:r>
            </w:ins>
          </w:p>
        </w:tc>
        <w:tc>
          <w:tcPr>
            <w:tcW w:w="1342" w:type="dxa"/>
            <w:tcPrChange w:id="13781" w:author="Okot" w:date="2020-03-25T13:53:00Z">
              <w:tcPr>
                <w:tcW w:w="1342" w:type="dxa"/>
              </w:tcPr>
            </w:tcPrChange>
          </w:tcPr>
          <w:p w14:paraId="75D21397" w14:textId="270C426F" w:rsidR="001E4D1A" w:rsidRDefault="000D4D1A" w:rsidP="001E4D1A">
            <w:pPr>
              <w:ind w:firstLine="0"/>
            </w:pPr>
            <w:ins w:id="13782" w:author="Okot" w:date="2020-03-25T13:53:00Z">
              <w:r>
                <w:t>n/d</w:t>
              </w:r>
            </w:ins>
          </w:p>
        </w:tc>
      </w:tr>
      <w:tr w:rsidR="001E4D1A" w14:paraId="589E3067" w14:textId="77777777" w:rsidTr="000D4D1A">
        <w:tc>
          <w:tcPr>
            <w:tcW w:w="1838" w:type="dxa"/>
            <w:tcPrChange w:id="13783" w:author="Okot" w:date="2020-03-25T13:54:00Z">
              <w:tcPr>
                <w:tcW w:w="1838" w:type="dxa"/>
              </w:tcPr>
            </w:tcPrChange>
          </w:tcPr>
          <w:p w14:paraId="073200F6" w14:textId="77777777" w:rsidR="001E4D1A" w:rsidRDefault="001E4D1A" w:rsidP="001E4D1A">
            <w:pPr>
              <w:ind w:firstLine="0"/>
              <w:rPr>
                <w:b/>
              </w:rPr>
            </w:pPr>
            <w:r>
              <w:rPr>
                <w:b/>
              </w:rPr>
              <w:t>SA 6.3(b)</w:t>
            </w:r>
          </w:p>
          <w:p w14:paraId="7C152E9C" w14:textId="77777777" w:rsidR="001E4D1A" w:rsidRDefault="001E4D1A" w:rsidP="001E4D1A">
            <w:pPr>
              <w:ind w:firstLine="0"/>
              <w:rPr>
                <w:ins w:id="13784" w:author="Okot" w:date="2020-03-25T13:53:00Z"/>
                <w:b/>
                <w:i/>
              </w:rPr>
            </w:pPr>
            <w:r>
              <w:rPr>
                <w:b/>
                <w:i/>
              </w:rPr>
              <w:t>Wprowadzenie dwóch różnych haseł w pola „Hasło” i „Powtórz hasło”</w:t>
            </w:r>
          </w:p>
          <w:p w14:paraId="53AA03B1" w14:textId="77777777" w:rsidR="000D4D1A" w:rsidRDefault="000D4D1A" w:rsidP="000D4D1A">
            <w:pPr>
              <w:ind w:firstLine="0"/>
              <w:rPr>
                <w:ins w:id="13785" w:author="Okot" w:date="2020-03-25T13:53:00Z"/>
                <w:b/>
              </w:rPr>
            </w:pPr>
            <w:ins w:id="13786" w:author="Okot" w:date="2020-03-25T13:53:00Z">
              <w:r>
                <w:rPr>
                  <w:b/>
                </w:rPr>
                <w:t>Dane testowe:</w:t>
              </w:r>
            </w:ins>
          </w:p>
          <w:p w14:paraId="3C5C823B" w14:textId="77777777" w:rsidR="000D4D1A" w:rsidRDefault="000D4D1A" w:rsidP="000D4D1A">
            <w:pPr>
              <w:ind w:firstLine="0"/>
              <w:rPr>
                <w:ins w:id="13787" w:author="Okot" w:date="2020-03-25T13:53:00Z"/>
              </w:rPr>
            </w:pPr>
            <w:ins w:id="13788" w:author="Okot" w:date="2020-03-25T13:53:00Z">
              <w:r>
                <w:fldChar w:fldCharType="begin"/>
              </w:r>
              <w:r>
                <w:instrText xml:space="preserve"> HYPERLINK "mailto:</w:instrText>
              </w:r>
              <w:r w:rsidRPr="00125B8B">
                <w:instrText>testerHaseł@testy.pl</w:instrText>
              </w:r>
              <w:r>
                <w:instrText xml:space="preserve">" </w:instrText>
              </w:r>
              <w:r>
                <w:fldChar w:fldCharType="separate"/>
              </w:r>
              <w:r w:rsidRPr="00125B8B">
                <w:rPr>
                  <w:rStyle w:val="Hipercze"/>
                </w:rPr>
                <w:t>testerHaseł@testy.pl</w:t>
              </w:r>
              <w:r>
                <w:fldChar w:fldCharType="end"/>
              </w:r>
            </w:ins>
          </w:p>
          <w:p w14:paraId="473D91B3" w14:textId="77777777" w:rsidR="000D4D1A" w:rsidRDefault="000D4D1A" w:rsidP="000D4D1A">
            <w:pPr>
              <w:ind w:firstLine="0"/>
              <w:rPr>
                <w:ins w:id="13789" w:author="Okot" w:date="2020-03-25T13:53:00Z"/>
              </w:rPr>
            </w:pPr>
            <w:ins w:id="13790" w:author="Okot" w:date="2020-03-25T13:53:00Z">
              <w:r>
                <w:t>tester123!@#</w:t>
              </w:r>
            </w:ins>
          </w:p>
          <w:p w14:paraId="245B8216" w14:textId="45F0EC25" w:rsidR="000D4D1A" w:rsidRPr="00793B96" w:rsidRDefault="000D4D1A" w:rsidP="000D4D1A">
            <w:pPr>
              <w:ind w:firstLine="0"/>
              <w:rPr>
                <w:b/>
                <w:i/>
              </w:rPr>
            </w:pPr>
            <w:ins w:id="13791" w:author="Okot" w:date="2020-03-25T13:53:00Z">
              <w:r>
                <w:t>tester123!</w:t>
              </w:r>
            </w:ins>
          </w:p>
        </w:tc>
        <w:tc>
          <w:tcPr>
            <w:tcW w:w="2835" w:type="dxa"/>
            <w:tcPrChange w:id="13792" w:author="Okot" w:date="2020-03-25T13:54:00Z">
              <w:tcPr>
                <w:tcW w:w="3110" w:type="dxa"/>
                <w:gridSpan w:val="2"/>
              </w:tcPr>
            </w:tcPrChange>
          </w:tcPr>
          <w:p w14:paraId="659A399E" w14:textId="77777777" w:rsidR="001E4D1A" w:rsidRDefault="001E4D1A" w:rsidP="001E4D1A">
            <w:pPr>
              <w:ind w:firstLine="0"/>
            </w:pPr>
            <w:r>
              <w:t>Wyświetlenie stosownego komunikatu błędu.</w:t>
            </w:r>
          </w:p>
        </w:tc>
        <w:tc>
          <w:tcPr>
            <w:tcW w:w="1559" w:type="dxa"/>
            <w:shd w:val="clear" w:color="auto" w:fill="92D050"/>
            <w:tcPrChange w:id="13793" w:author="Okot" w:date="2020-03-25T13:54:00Z">
              <w:tcPr>
                <w:tcW w:w="1134" w:type="dxa"/>
              </w:tcPr>
            </w:tcPrChange>
          </w:tcPr>
          <w:p w14:paraId="4501B0E2" w14:textId="5BFD040B" w:rsidR="001E4D1A" w:rsidRDefault="000D4D1A" w:rsidP="001E4D1A">
            <w:pPr>
              <w:ind w:firstLine="0"/>
              <w:rPr>
                <w:ins w:id="13794" w:author="Okot" w:date="2020-03-25T13:54:00Z"/>
              </w:rPr>
            </w:pPr>
            <w:ins w:id="13795" w:author="Okot" w:date="2020-03-25T13:54:00Z">
              <w:r>
                <w:t>p</w:t>
              </w:r>
            </w:ins>
            <w:ins w:id="13796" w:author="Okot" w:date="2020-03-25T13:53:00Z">
              <w:r>
                <w:t>ozytywny</w:t>
              </w:r>
            </w:ins>
          </w:p>
          <w:p w14:paraId="68A14201" w14:textId="0D385FF8" w:rsidR="000D4D1A" w:rsidRDefault="000D4D1A" w:rsidP="001E4D1A">
            <w:pPr>
              <w:ind w:firstLine="0"/>
            </w:pPr>
            <w:ins w:id="13797" w:author="Okot" w:date="2020-03-25T13:54:00Z">
              <w:r>
                <w:t>(chociaż hasła nie spełniają wymogów bezpieczeń</w:t>
              </w:r>
            </w:ins>
            <w:ins w:id="13798" w:author="Okot" w:date="2020-03-25T13:55:00Z">
              <w:r>
                <w:softHyphen/>
              </w:r>
            </w:ins>
            <w:ins w:id="13799" w:author="Okot" w:date="2020-03-25T13:54:00Z">
              <w:r>
                <w:t>stwa, to najpierw sprawdzana jest ich zgodność ze sobą, dopiero jeśli są zgodne,</w:t>
              </w:r>
            </w:ins>
            <w:ins w:id="13800" w:author="Okot" w:date="2020-03-25T13:55:00Z">
              <w:r>
                <w:t xml:space="preserve"> dane z formularza</w:t>
              </w:r>
            </w:ins>
            <w:ins w:id="13801" w:author="Okot" w:date="2020-03-25T13:54:00Z">
              <w:r>
                <w:t xml:space="preserve"> są przekazy</w:t>
              </w:r>
            </w:ins>
            <w:ins w:id="13802" w:author="Okot" w:date="2020-03-25T13:55:00Z">
              <w:r>
                <w:softHyphen/>
              </w:r>
            </w:ins>
            <w:ins w:id="13803" w:author="Okot" w:date="2020-03-25T13:54:00Z">
              <w:r>
                <w:t xml:space="preserve">wane do </w:t>
              </w:r>
              <w:r>
                <w:lastRenderedPageBreak/>
                <w:t>metody rejestruj</w:t>
              </w:r>
            </w:ins>
            <w:ins w:id="13804" w:author="Okot" w:date="2020-03-25T13:55:00Z">
              <w:r>
                <w:t>ącej</w:t>
              </w:r>
            </w:ins>
          </w:p>
        </w:tc>
        <w:tc>
          <w:tcPr>
            <w:tcW w:w="1418" w:type="dxa"/>
            <w:tcPrChange w:id="13805" w:author="Okot" w:date="2020-03-25T13:54:00Z">
              <w:tcPr>
                <w:tcW w:w="1568" w:type="dxa"/>
                <w:gridSpan w:val="2"/>
              </w:tcPr>
            </w:tcPrChange>
          </w:tcPr>
          <w:p w14:paraId="0D6E17E1" w14:textId="4373EDE1" w:rsidR="001E4D1A" w:rsidRDefault="000D4D1A" w:rsidP="001E4D1A">
            <w:pPr>
              <w:ind w:firstLine="0"/>
            </w:pPr>
            <w:ins w:id="13806" w:author="Okot" w:date="2020-03-25T13:53:00Z">
              <w:r>
                <w:lastRenderedPageBreak/>
                <w:t>n/d</w:t>
              </w:r>
            </w:ins>
          </w:p>
        </w:tc>
        <w:tc>
          <w:tcPr>
            <w:tcW w:w="1342" w:type="dxa"/>
            <w:tcPrChange w:id="13807" w:author="Okot" w:date="2020-03-25T13:54:00Z">
              <w:tcPr>
                <w:tcW w:w="1342" w:type="dxa"/>
              </w:tcPr>
            </w:tcPrChange>
          </w:tcPr>
          <w:p w14:paraId="5396BB59" w14:textId="5179B42B" w:rsidR="001E4D1A" w:rsidRDefault="000D4D1A" w:rsidP="001E4D1A">
            <w:pPr>
              <w:ind w:firstLine="0"/>
            </w:pPr>
            <w:ins w:id="13808" w:author="Okot" w:date="2020-03-25T13:53:00Z">
              <w:r>
                <w:t>n/d</w:t>
              </w:r>
            </w:ins>
          </w:p>
        </w:tc>
      </w:tr>
    </w:tbl>
    <w:p w14:paraId="47B3CEE9" w14:textId="77777777" w:rsidR="00665B34" w:rsidRDefault="00665B34" w:rsidP="00665B34"/>
    <w:p w14:paraId="5815A546" w14:textId="135B5BAD" w:rsidR="00665B34" w:rsidRPr="00D21F82" w:rsidRDefault="00665B34" w:rsidP="00665B34">
      <w:r>
        <w:rPr>
          <w:b/>
        </w:rPr>
        <w:t xml:space="preserve">Rezultat testów: </w:t>
      </w:r>
      <w:ins w:id="13809" w:author="Okot" w:date="2020-03-25T13:56:00Z">
        <w:r w:rsidR="00D21F82">
          <w:t>Większość testów zakończyła się pozytywnie. Największym błędem by</w:t>
        </w:r>
      </w:ins>
      <w:ins w:id="13810" w:author="Okot" w:date="2020-03-25T13:57:00Z">
        <w:r w:rsidR="00D21F82">
          <w:t xml:space="preserve">ła pomyłka w nazwie metod, która wyszła na jaw przy teście </w:t>
        </w:r>
        <w:r w:rsidR="00D21F82">
          <w:rPr>
            <w:b/>
          </w:rPr>
          <w:t>SG 3</w:t>
        </w:r>
        <w:r w:rsidR="00D21F82">
          <w:t xml:space="preserve">. Drugi błąd wystąpił w wyniku nieuwagi przy naprawie poprzedniego. </w:t>
        </w:r>
      </w:ins>
      <w:ins w:id="13811" w:author="Okot" w:date="2020-03-25T13:58:00Z">
        <w:r w:rsidR="00D21F82">
          <w:t>W kolejnych iteracjach należy zwrócić większą uwagę na zgodność nazewnictwa.</w:t>
        </w:r>
      </w:ins>
    </w:p>
    <w:p w14:paraId="51724618" w14:textId="77777777" w:rsidR="00665B34" w:rsidRPr="00F92309" w:rsidRDefault="00665B34" w:rsidP="00665B34"/>
    <w:p w14:paraId="27F7F47E" w14:textId="127C6807" w:rsidR="00665B34" w:rsidRDefault="00665B34" w:rsidP="00665B34">
      <w:pPr>
        <w:pStyle w:val="Nagwek2"/>
      </w:pPr>
      <w:bookmarkStart w:id="13812" w:name="_Toc35941976"/>
      <w:r>
        <w:t>5.3.6.2. Testy szarej skrzynki</w:t>
      </w:r>
      <w:bookmarkEnd w:id="13812"/>
    </w:p>
    <w:p w14:paraId="6E6B3D38" w14:textId="77777777" w:rsidR="00665B34" w:rsidRDefault="00665B34" w:rsidP="00665B34"/>
    <w:p w14:paraId="23187712" w14:textId="20AE5018" w:rsidR="00665B34" w:rsidRDefault="00665B34" w:rsidP="00665B34">
      <w:r>
        <w:t>W ramach testów szarej skrzynki zostało wykonane sprawdzenie poprawności zapisu danych do bazy danych poprzez obserwację procesu dodawania nowego rekordu do tabeli User.</w:t>
      </w:r>
    </w:p>
    <w:p w14:paraId="7C9CAC67" w14:textId="77777777" w:rsidR="00665B34" w:rsidRDefault="00665B34" w:rsidP="00665B34"/>
    <w:p w14:paraId="218ED478" w14:textId="3DEA28E1" w:rsidR="00665B34" w:rsidRDefault="00665B34" w:rsidP="00665B34">
      <w:pPr>
        <w:spacing w:after="160" w:line="259" w:lineRule="auto"/>
        <w:ind w:firstLine="0"/>
        <w:jc w:val="left"/>
        <w:rPr>
          <w:ins w:id="13813" w:author="Okot" w:date="2020-02-05T16:16:00Z"/>
        </w:rPr>
      </w:pPr>
      <w:r>
        <w:t>Tabela 5.</w:t>
      </w:r>
      <w:r w:rsidR="004307C7">
        <w:t>8</w:t>
      </w:r>
      <w:del w:id="13814" w:author="Okot" w:date="2020-03-23T22:37:00Z">
        <w:r w:rsidR="00007F81" w:rsidDel="004307C7">
          <w:delText>7</w:delText>
        </w:r>
      </w:del>
      <w:ins w:id="13815" w:author="Okot" w:date="2020-02-05T16:16:00Z">
        <w:r>
          <w:t>.</w:t>
        </w:r>
      </w:ins>
    </w:p>
    <w:p w14:paraId="7F79CC8B" w14:textId="5B59A1E7" w:rsidR="00665B34" w:rsidRDefault="00665B34" w:rsidP="00665B34">
      <w:pPr>
        <w:spacing w:after="160" w:line="259" w:lineRule="auto"/>
        <w:ind w:firstLine="0"/>
        <w:jc w:val="left"/>
        <w:rPr>
          <w:ins w:id="13816" w:author="Okot" w:date="2020-02-05T16:16:00Z"/>
        </w:rPr>
      </w:pPr>
      <w:ins w:id="13817" w:author="Okot" w:date="2020-02-05T16:22:00Z">
        <w:r>
          <w:t>T</w:t>
        </w:r>
      </w:ins>
      <w:ins w:id="13818"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Change w:id="13819">
          <w:tblGrid>
            <w:gridCol w:w="1838"/>
            <w:gridCol w:w="1985"/>
            <w:gridCol w:w="1984"/>
            <w:gridCol w:w="992"/>
            <w:gridCol w:w="992"/>
            <w:gridCol w:w="1418"/>
          </w:tblGrid>
        </w:tblGridChange>
      </w:tblGrid>
      <w:tr w:rsidR="00665B34" w14:paraId="38AA0FB6" w14:textId="77777777" w:rsidTr="00AB2D33">
        <w:trPr>
          <w:ins w:id="13820" w:author="Okot" w:date="2020-02-05T16:16:00Z"/>
        </w:trPr>
        <w:tc>
          <w:tcPr>
            <w:tcW w:w="1838" w:type="dxa"/>
          </w:tcPr>
          <w:p w14:paraId="7EA8DF3D" w14:textId="77777777" w:rsidR="00665B34" w:rsidRPr="002267A1" w:rsidRDefault="00665B34" w:rsidP="00AB2D33">
            <w:pPr>
              <w:ind w:firstLine="0"/>
              <w:rPr>
                <w:ins w:id="13821" w:author="Okot" w:date="2020-02-05T16:16:00Z"/>
                <w:b/>
              </w:rPr>
            </w:pPr>
            <w:ins w:id="13822" w:author="Okot" w:date="2020-02-05T16:16:00Z">
              <w:r>
                <w:rPr>
                  <w:b/>
                </w:rPr>
                <w:t>PT-SZ-001</w:t>
              </w:r>
            </w:ins>
          </w:p>
        </w:tc>
        <w:tc>
          <w:tcPr>
            <w:tcW w:w="7371" w:type="dxa"/>
            <w:gridSpan w:val="5"/>
          </w:tcPr>
          <w:p w14:paraId="2F8912FC" w14:textId="77777777" w:rsidR="00665B34" w:rsidRDefault="00665B34" w:rsidP="00AB2D33">
            <w:pPr>
              <w:ind w:firstLine="0"/>
              <w:rPr>
                <w:ins w:id="13823" w:author="Okot" w:date="2020-02-05T16:16:00Z"/>
                <w:b/>
                <w:i/>
              </w:rPr>
            </w:pPr>
            <w:ins w:id="13824" w:author="Okot" w:date="2020-02-05T16:16:00Z">
              <w:r>
                <w:rPr>
                  <w:b/>
                  <w:i/>
                </w:rPr>
                <w:t>Dodawanie nowego rekordu do bazy danych</w:t>
              </w:r>
            </w:ins>
          </w:p>
        </w:tc>
      </w:tr>
      <w:tr w:rsidR="00665B34" w14:paraId="68AB5888" w14:textId="77777777" w:rsidTr="00AB2D33">
        <w:trPr>
          <w:ins w:id="13825" w:author="Okot" w:date="2020-02-05T16:16:00Z"/>
        </w:trPr>
        <w:tc>
          <w:tcPr>
            <w:tcW w:w="1838" w:type="dxa"/>
          </w:tcPr>
          <w:p w14:paraId="6F297B80" w14:textId="77777777" w:rsidR="00665B34" w:rsidRPr="002267A1" w:rsidRDefault="00665B34" w:rsidP="00AB2D33">
            <w:pPr>
              <w:ind w:firstLine="0"/>
              <w:rPr>
                <w:ins w:id="13826" w:author="Okot" w:date="2020-02-05T16:16:00Z"/>
                <w:b/>
              </w:rPr>
            </w:pPr>
            <w:ins w:id="13827"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3828" w:author="Okot" w:date="2020-02-05T16:16:00Z"/>
              </w:rPr>
            </w:pPr>
            <w:ins w:id="13829"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3830" w:author="Okot" w:date="2020-02-05T16:16:00Z"/>
        </w:trPr>
        <w:tc>
          <w:tcPr>
            <w:tcW w:w="1838" w:type="dxa"/>
          </w:tcPr>
          <w:p w14:paraId="107052CB" w14:textId="463C72A3" w:rsidR="00665B34" w:rsidRPr="002267A1" w:rsidRDefault="00665B34" w:rsidP="00AB2D33">
            <w:pPr>
              <w:ind w:firstLine="0"/>
              <w:rPr>
                <w:ins w:id="13831" w:author="Okot" w:date="2020-02-05T16:16:00Z"/>
                <w:b/>
              </w:rPr>
            </w:pPr>
            <w:ins w:id="13832"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3833" w:author="Okot" w:date="2020-02-05T16:16:00Z"/>
              </w:rPr>
            </w:pPr>
            <w:ins w:id="13834" w:author="Okot" w:date="2020-02-05T16:16:00Z">
              <w:r>
                <w:t>Użytkownik niezalogowany.</w:t>
              </w:r>
            </w:ins>
          </w:p>
        </w:tc>
      </w:tr>
      <w:tr w:rsidR="00665B34" w14:paraId="5EDBB1F0" w14:textId="77777777" w:rsidTr="00AB2D33">
        <w:trPr>
          <w:ins w:id="13835" w:author="Okot" w:date="2020-02-05T16:16:00Z"/>
        </w:trPr>
        <w:tc>
          <w:tcPr>
            <w:tcW w:w="1838" w:type="dxa"/>
          </w:tcPr>
          <w:p w14:paraId="6DD45931" w14:textId="77777777" w:rsidR="00665B34" w:rsidRPr="002267A1" w:rsidRDefault="00665B34" w:rsidP="00AB2D33">
            <w:pPr>
              <w:ind w:firstLine="0"/>
              <w:rPr>
                <w:ins w:id="13836" w:author="Okot" w:date="2020-02-05T16:16:00Z"/>
                <w:b/>
              </w:rPr>
            </w:pPr>
            <w:ins w:id="13837" w:author="Okot" w:date="2020-02-05T16:16:00Z">
              <w:r w:rsidRPr="002267A1">
                <w:rPr>
                  <w:b/>
                </w:rPr>
                <w:t>Inicjacja</w:t>
              </w:r>
            </w:ins>
          </w:p>
        </w:tc>
        <w:tc>
          <w:tcPr>
            <w:tcW w:w="7371" w:type="dxa"/>
            <w:gridSpan w:val="5"/>
          </w:tcPr>
          <w:p w14:paraId="066EAC7C" w14:textId="77777777" w:rsidR="00665B34" w:rsidRDefault="00665B34" w:rsidP="00AB2D33">
            <w:pPr>
              <w:ind w:firstLine="0"/>
              <w:rPr>
                <w:ins w:id="13838" w:author="Okot" w:date="2020-02-05T16:16:00Z"/>
              </w:rPr>
            </w:pPr>
            <w:ins w:id="13839" w:author="Okot" w:date="2020-02-05T16:16:00Z">
              <w:r>
                <w:t>Kliknięcia linku do rejestracji na stronie aplikacji.</w:t>
              </w:r>
            </w:ins>
          </w:p>
        </w:tc>
      </w:tr>
      <w:tr w:rsidR="00665B34" w14:paraId="72850FEE" w14:textId="77777777" w:rsidTr="00AB2D33">
        <w:trPr>
          <w:ins w:id="13840" w:author="Okot" w:date="2020-02-05T16:16:00Z"/>
        </w:trPr>
        <w:tc>
          <w:tcPr>
            <w:tcW w:w="1838" w:type="dxa"/>
          </w:tcPr>
          <w:p w14:paraId="2D463A6D" w14:textId="77777777" w:rsidR="00665B34" w:rsidRPr="002267A1" w:rsidRDefault="00665B34" w:rsidP="00AB2D33">
            <w:pPr>
              <w:ind w:firstLine="0"/>
              <w:rPr>
                <w:ins w:id="13841" w:author="Okot" w:date="2020-02-05T16:16:00Z"/>
                <w:b/>
              </w:rPr>
            </w:pPr>
            <w:ins w:id="13842"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3843" w:author="Okot" w:date="2020-02-05T16:16:00Z"/>
              </w:rPr>
            </w:pPr>
            <w:ins w:id="13844" w:author="Okot" w:date="2020-02-05T16:16:00Z">
              <w:r>
                <w:t>Na bazie danych pojawił się nowy rekord z danymi użytkownika.</w:t>
              </w:r>
            </w:ins>
          </w:p>
        </w:tc>
      </w:tr>
      <w:tr w:rsidR="00665B34" w14:paraId="1E8E092C" w14:textId="77777777" w:rsidTr="00AB2D33">
        <w:trPr>
          <w:trHeight w:val="1542"/>
          <w:ins w:id="13845" w:author="Okot" w:date="2020-02-05T16:16:00Z"/>
        </w:trPr>
        <w:tc>
          <w:tcPr>
            <w:tcW w:w="1838" w:type="dxa"/>
          </w:tcPr>
          <w:p w14:paraId="75C10695" w14:textId="77777777" w:rsidR="00665B34" w:rsidRPr="002267A1" w:rsidRDefault="00665B34" w:rsidP="00AB2D33">
            <w:pPr>
              <w:ind w:firstLine="0"/>
              <w:rPr>
                <w:ins w:id="13846" w:author="Okot" w:date="2020-02-05T16:16:00Z"/>
                <w:b/>
              </w:rPr>
            </w:pPr>
            <w:ins w:id="13847" w:author="Okot" w:date="2020-02-05T16:16:00Z">
              <w:r>
                <w:rPr>
                  <w:b/>
                </w:rPr>
                <w:t>Etap</w:t>
              </w:r>
            </w:ins>
          </w:p>
        </w:tc>
        <w:tc>
          <w:tcPr>
            <w:tcW w:w="1985" w:type="dxa"/>
          </w:tcPr>
          <w:p w14:paraId="09267C57" w14:textId="77777777" w:rsidR="00665B34" w:rsidRPr="002C385C" w:rsidRDefault="00665B34" w:rsidP="00AB2D33">
            <w:pPr>
              <w:ind w:firstLine="0"/>
              <w:rPr>
                <w:ins w:id="13848" w:author="Okot" w:date="2020-02-05T16:16:00Z"/>
                <w:b/>
              </w:rPr>
            </w:pPr>
            <w:ins w:id="13849"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3850" w:author="Okot" w:date="2020-02-05T16:16:00Z"/>
                <w:b/>
              </w:rPr>
            </w:pPr>
            <w:ins w:id="13851" w:author="Okot" w:date="2020-02-05T16:16:00Z">
              <w:r>
                <w:rPr>
                  <w:b/>
                </w:rPr>
                <w:t>Dane wejściowe/</w:t>
              </w:r>
            </w:ins>
          </w:p>
          <w:p w14:paraId="63B66B3A" w14:textId="77777777" w:rsidR="00665B34" w:rsidRPr="002C385C" w:rsidRDefault="00665B34" w:rsidP="00AB2D33">
            <w:pPr>
              <w:ind w:firstLine="0"/>
              <w:rPr>
                <w:ins w:id="13852" w:author="Okot" w:date="2020-02-05T16:16:00Z"/>
                <w:b/>
              </w:rPr>
            </w:pPr>
            <w:ins w:id="13853" w:author="Okot" w:date="2020-02-05T16:16:00Z">
              <w:r>
                <w:rPr>
                  <w:b/>
                </w:rPr>
                <w:t>Dane wyjściowe</w:t>
              </w:r>
            </w:ins>
          </w:p>
        </w:tc>
        <w:tc>
          <w:tcPr>
            <w:tcW w:w="992" w:type="dxa"/>
          </w:tcPr>
          <w:p w14:paraId="683C88ED" w14:textId="77777777" w:rsidR="00665B34" w:rsidRPr="002C385C" w:rsidRDefault="00665B34" w:rsidP="00AB2D33">
            <w:pPr>
              <w:ind w:firstLine="0"/>
              <w:rPr>
                <w:ins w:id="13854" w:author="Okot" w:date="2020-02-05T16:16:00Z"/>
                <w:b/>
              </w:rPr>
            </w:pPr>
            <w:ins w:id="13855" w:author="Okot" w:date="2020-02-05T16:16:00Z">
              <w:r>
                <w:rPr>
                  <w:b/>
                </w:rPr>
                <w:t>Wynik testu</w:t>
              </w:r>
            </w:ins>
          </w:p>
        </w:tc>
        <w:tc>
          <w:tcPr>
            <w:tcW w:w="992" w:type="dxa"/>
          </w:tcPr>
          <w:p w14:paraId="755DEBC6" w14:textId="77777777" w:rsidR="00665B34" w:rsidRDefault="00665B34" w:rsidP="00AB2D33">
            <w:pPr>
              <w:ind w:firstLine="0"/>
              <w:rPr>
                <w:ins w:id="13856" w:author="Okot" w:date="2020-02-05T16:16:00Z"/>
                <w:b/>
              </w:rPr>
            </w:pPr>
            <w:ins w:id="13857" w:author="Okot" w:date="2020-02-05T16:16:00Z">
              <w:r>
                <w:rPr>
                  <w:b/>
                </w:rPr>
                <w:t>Opis błędów</w:t>
              </w:r>
            </w:ins>
          </w:p>
        </w:tc>
        <w:tc>
          <w:tcPr>
            <w:tcW w:w="1418" w:type="dxa"/>
          </w:tcPr>
          <w:p w14:paraId="2F2AF88D" w14:textId="77777777" w:rsidR="00665B34" w:rsidRDefault="00665B34" w:rsidP="00AB2D33">
            <w:pPr>
              <w:ind w:firstLine="0"/>
              <w:rPr>
                <w:ins w:id="13858" w:author="Okot" w:date="2020-02-05T16:16:00Z"/>
                <w:b/>
              </w:rPr>
            </w:pPr>
            <w:ins w:id="13859" w:author="Okot" w:date="2020-02-05T16:16:00Z">
              <w:r>
                <w:rPr>
                  <w:b/>
                </w:rPr>
                <w:t>Działania naprawcze</w:t>
              </w:r>
            </w:ins>
          </w:p>
        </w:tc>
      </w:tr>
      <w:tr w:rsidR="00665B34" w14:paraId="0623C42D" w14:textId="77777777" w:rsidTr="00A05E02">
        <w:tblPrEx>
          <w:tblW w:w="9209" w:type="dxa"/>
          <w:tblLayout w:type="fixed"/>
          <w:tblPrExChange w:id="13860" w:author="Okot" w:date="2020-03-25T14:33:00Z">
            <w:tblPrEx>
              <w:tblW w:w="9209" w:type="dxa"/>
              <w:tblLayout w:type="fixed"/>
            </w:tblPrEx>
          </w:tblPrExChange>
        </w:tblPrEx>
        <w:trPr>
          <w:ins w:id="13861" w:author="Okot" w:date="2020-02-05T16:16:00Z"/>
        </w:trPr>
        <w:tc>
          <w:tcPr>
            <w:tcW w:w="1838" w:type="dxa"/>
            <w:tcPrChange w:id="13862" w:author="Okot" w:date="2020-03-25T14:33:00Z">
              <w:tcPr>
                <w:tcW w:w="1838" w:type="dxa"/>
              </w:tcPr>
            </w:tcPrChange>
          </w:tcPr>
          <w:p w14:paraId="4A02AF8E" w14:textId="77777777" w:rsidR="00665B34" w:rsidRDefault="00665B34" w:rsidP="00AB2D33">
            <w:pPr>
              <w:ind w:firstLine="0"/>
              <w:rPr>
                <w:ins w:id="13863" w:author="Okot" w:date="2020-02-05T16:16:00Z"/>
                <w:b/>
              </w:rPr>
            </w:pPr>
            <w:ins w:id="13864" w:author="Okot" w:date="2020-02-05T16:16:00Z">
              <w:r>
                <w:rPr>
                  <w:b/>
                </w:rPr>
                <w:t xml:space="preserve">1. </w:t>
              </w:r>
            </w:ins>
          </w:p>
          <w:p w14:paraId="6415BADE" w14:textId="0BD4CF39" w:rsidR="00A05E02" w:rsidRPr="00793B96" w:rsidRDefault="00665B34">
            <w:pPr>
              <w:ind w:firstLine="0"/>
              <w:rPr>
                <w:ins w:id="13865" w:author="Okot" w:date="2020-02-05T16:16:00Z"/>
                <w:b/>
                <w:i/>
              </w:rPr>
            </w:pPr>
            <w:ins w:id="13866" w:author="Okot" w:date="2020-02-05T16:16:00Z">
              <w:r>
                <w:rPr>
                  <w:b/>
                  <w:i/>
                </w:rPr>
                <w:t xml:space="preserve">Wypełnienie formularza danymi testowymi i kliknięcie </w:t>
              </w:r>
              <w:r>
                <w:rPr>
                  <w:b/>
                  <w:i/>
                </w:rPr>
                <w:lastRenderedPageBreak/>
                <w:t>przycisku „Zarejestruj”</w:t>
              </w:r>
            </w:ins>
          </w:p>
        </w:tc>
        <w:tc>
          <w:tcPr>
            <w:tcW w:w="1985" w:type="dxa"/>
            <w:tcPrChange w:id="13867" w:author="Okot" w:date="2020-03-25T14:33:00Z">
              <w:tcPr>
                <w:tcW w:w="1985" w:type="dxa"/>
              </w:tcPr>
            </w:tcPrChange>
          </w:tcPr>
          <w:p w14:paraId="30AEC026" w14:textId="77777777" w:rsidR="00665B34" w:rsidRPr="00807267" w:rsidRDefault="00665B34" w:rsidP="00AB2D33">
            <w:pPr>
              <w:ind w:firstLine="0"/>
              <w:rPr>
                <w:ins w:id="13868" w:author="Okot" w:date="2020-02-05T16:16:00Z"/>
              </w:rPr>
            </w:pPr>
            <w:ins w:id="13869" w:author="Okot" w:date="2020-02-05T16:16:00Z">
              <w:r>
                <w:lastRenderedPageBreak/>
                <w:t>Wyświetlenie komunikatu informującego o poprawnym przebiegu rejestracji.</w:t>
              </w:r>
            </w:ins>
          </w:p>
        </w:tc>
        <w:tc>
          <w:tcPr>
            <w:tcW w:w="1984" w:type="dxa"/>
            <w:tcPrChange w:id="13870" w:author="Okot" w:date="2020-03-25T14:33:00Z">
              <w:tcPr>
                <w:tcW w:w="1984" w:type="dxa"/>
              </w:tcPr>
            </w:tcPrChange>
          </w:tcPr>
          <w:p w14:paraId="57AFE9F2" w14:textId="12AEC23B" w:rsidR="00A05E02" w:rsidRDefault="00665B34" w:rsidP="00A05E02">
            <w:pPr>
              <w:ind w:firstLine="0"/>
              <w:rPr>
                <w:ins w:id="13871" w:author="Okot" w:date="2020-03-25T14:32:00Z"/>
              </w:rPr>
            </w:pPr>
            <w:ins w:id="13872" w:author="Okot" w:date="2020-02-05T16:16:00Z">
              <w:r>
                <w:rPr>
                  <w:b/>
                </w:rPr>
                <w:t>Dane testowe:</w:t>
              </w:r>
            </w:ins>
            <w:ins w:id="13873" w:author="Okot" w:date="2020-03-25T14:32:00Z">
              <w:r w:rsidR="00A05E02">
                <w:t xml:space="preserve"> </w:t>
              </w:r>
              <w:r w:rsidR="00A05E02">
                <w:fldChar w:fldCharType="begin"/>
              </w:r>
              <w:r w:rsidR="00A05E02">
                <w:instrText xml:space="preserve"> HYPERLINK "mailto:</w:instrText>
              </w:r>
              <w:r w:rsidR="00A05E02" w:rsidRPr="00125B8B">
                <w:instrText>testerSzary@testy.pl</w:instrText>
              </w:r>
              <w:r w:rsidR="00A05E02">
                <w:instrText xml:space="preserve">" </w:instrText>
              </w:r>
              <w:r w:rsidR="00A05E02">
                <w:fldChar w:fldCharType="separate"/>
              </w:r>
              <w:r w:rsidR="00A05E02" w:rsidRPr="00125B8B">
                <w:rPr>
                  <w:rStyle w:val="Hipercze"/>
                </w:rPr>
                <w:t>testerSzary@testy.pl</w:t>
              </w:r>
              <w:r w:rsidR="00A05E02">
                <w:fldChar w:fldCharType="end"/>
              </w:r>
            </w:ins>
          </w:p>
          <w:p w14:paraId="3B0E420E" w14:textId="0C71FBC8" w:rsidR="00665B34" w:rsidRPr="00793B96" w:rsidRDefault="00A05E02" w:rsidP="00AB2D33">
            <w:pPr>
              <w:ind w:firstLine="0"/>
              <w:rPr>
                <w:ins w:id="13874" w:author="Okot" w:date="2020-02-05T16:16:00Z"/>
                <w:b/>
              </w:rPr>
            </w:pPr>
            <w:ins w:id="13875" w:author="Okot" w:date="2020-03-25T14:32:00Z">
              <w:r>
                <w:t>Tester123!@#</w:t>
              </w:r>
            </w:ins>
          </w:p>
        </w:tc>
        <w:tc>
          <w:tcPr>
            <w:tcW w:w="992" w:type="dxa"/>
            <w:shd w:val="clear" w:color="auto" w:fill="92D050"/>
            <w:tcPrChange w:id="13876" w:author="Okot" w:date="2020-03-25T14:33:00Z">
              <w:tcPr>
                <w:tcW w:w="992" w:type="dxa"/>
              </w:tcPr>
            </w:tcPrChange>
          </w:tcPr>
          <w:p w14:paraId="2D08DB2B" w14:textId="2CC3E862" w:rsidR="00665B34" w:rsidRDefault="00A05E02">
            <w:pPr>
              <w:ind w:firstLine="0"/>
              <w:jc w:val="center"/>
              <w:rPr>
                <w:ins w:id="13877" w:author="Okot" w:date="2020-02-05T16:16:00Z"/>
              </w:rPr>
              <w:pPrChange w:id="13878" w:author="Okot" w:date="2020-03-25T14:33:00Z">
                <w:pPr>
                  <w:ind w:left="371" w:firstLine="0"/>
                </w:pPr>
              </w:pPrChange>
            </w:pPr>
            <w:ins w:id="13879" w:author="Okot" w:date="2020-03-25T14:33:00Z">
              <w:r>
                <w:t>OK</w:t>
              </w:r>
            </w:ins>
          </w:p>
        </w:tc>
        <w:tc>
          <w:tcPr>
            <w:tcW w:w="992" w:type="dxa"/>
            <w:tcPrChange w:id="13880" w:author="Okot" w:date="2020-03-25T14:33:00Z">
              <w:tcPr>
                <w:tcW w:w="992" w:type="dxa"/>
              </w:tcPr>
            </w:tcPrChange>
          </w:tcPr>
          <w:p w14:paraId="47CCD06B" w14:textId="72B6D269" w:rsidR="00665B34" w:rsidRDefault="00A05E02" w:rsidP="00AB2D33">
            <w:pPr>
              <w:ind w:firstLine="0"/>
              <w:rPr>
                <w:ins w:id="13881" w:author="Okot" w:date="2020-02-05T16:16:00Z"/>
              </w:rPr>
            </w:pPr>
            <w:ins w:id="13882" w:author="Okot" w:date="2020-03-25T14:33:00Z">
              <w:r>
                <w:t>n/d</w:t>
              </w:r>
            </w:ins>
          </w:p>
        </w:tc>
        <w:tc>
          <w:tcPr>
            <w:tcW w:w="1418" w:type="dxa"/>
            <w:tcPrChange w:id="13883" w:author="Okot" w:date="2020-03-25T14:33:00Z">
              <w:tcPr>
                <w:tcW w:w="1418" w:type="dxa"/>
              </w:tcPr>
            </w:tcPrChange>
          </w:tcPr>
          <w:p w14:paraId="176483DF" w14:textId="6AB30C0A" w:rsidR="00665B34" w:rsidRDefault="00A05E02" w:rsidP="00AB2D33">
            <w:pPr>
              <w:ind w:firstLine="0"/>
              <w:rPr>
                <w:ins w:id="13884" w:author="Okot" w:date="2020-02-05T16:16:00Z"/>
              </w:rPr>
            </w:pPr>
            <w:ins w:id="13885" w:author="Okot" w:date="2020-03-25T14:33:00Z">
              <w:r>
                <w:t>n/d</w:t>
              </w:r>
            </w:ins>
          </w:p>
        </w:tc>
      </w:tr>
      <w:tr w:rsidR="00665B34" w14:paraId="4E365069" w14:textId="77777777" w:rsidTr="00A05E02">
        <w:tblPrEx>
          <w:tblW w:w="9209" w:type="dxa"/>
          <w:tblLayout w:type="fixed"/>
          <w:tblPrExChange w:id="13886" w:author="Okot" w:date="2020-03-25T14:33:00Z">
            <w:tblPrEx>
              <w:tblW w:w="9209" w:type="dxa"/>
              <w:tblLayout w:type="fixed"/>
            </w:tblPrEx>
          </w:tblPrExChange>
        </w:tblPrEx>
        <w:trPr>
          <w:ins w:id="13887" w:author="Okot" w:date="2020-02-05T16:16:00Z"/>
        </w:trPr>
        <w:tc>
          <w:tcPr>
            <w:tcW w:w="1838" w:type="dxa"/>
            <w:vMerge w:val="restart"/>
            <w:tcPrChange w:id="13888" w:author="Okot" w:date="2020-03-25T14:33:00Z">
              <w:tcPr>
                <w:tcW w:w="1838" w:type="dxa"/>
                <w:vMerge w:val="restart"/>
              </w:tcPr>
            </w:tcPrChange>
          </w:tcPr>
          <w:p w14:paraId="2529B4BC" w14:textId="77777777" w:rsidR="00665B34" w:rsidRDefault="00665B34" w:rsidP="00AB2D33">
            <w:pPr>
              <w:ind w:firstLine="0"/>
              <w:rPr>
                <w:ins w:id="13889" w:author="Okot" w:date="2020-02-05T16:16:00Z"/>
                <w:b/>
              </w:rPr>
            </w:pPr>
            <w:ins w:id="13890" w:author="Okot" w:date="2020-02-05T16:16:00Z">
              <w:r>
                <w:rPr>
                  <w:b/>
                </w:rPr>
                <w:t>2.</w:t>
              </w:r>
            </w:ins>
          </w:p>
          <w:p w14:paraId="4C076797" w14:textId="77777777" w:rsidR="00665B34" w:rsidRPr="00793B96" w:rsidRDefault="00665B34" w:rsidP="00AB2D33">
            <w:pPr>
              <w:ind w:firstLine="0"/>
              <w:rPr>
                <w:ins w:id="13891" w:author="Okot" w:date="2020-02-05T16:16:00Z"/>
                <w:b/>
                <w:i/>
              </w:rPr>
            </w:pPr>
            <w:ins w:id="13892" w:author="Okot" w:date="2020-02-05T16:16:00Z">
              <w:r>
                <w:rPr>
                  <w:b/>
                  <w:i/>
                </w:rPr>
                <w:t>Sprawdzenie poprawności danych zapisanych w bazie poprzez konsolę bazy danych</w:t>
              </w:r>
            </w:ins>
          </w:p>
        </w:tc>
        <w:tc>
          <w:tcPr>
            <w:tcW w:w="1985" w:type="dxa"/>
            <w:tcPrChange w:id="13893" w:author="Okot" w:date="2020-03-25T14:33:00Z">
              <w:tcPr>
                <w:tcW w:w="1985" w:type="dxa"/>
              </w:tcPr>
            </w:tcPrChange>
          </w:tcPr>
          <w:p w14:paraId="531DD6C8" w14:textId="77777777" w:rsidR="00665B34" w:rsidRDefault="00665B34" w:rsidP="00AB2D33">
            <w:pPr>
              <w:ind w:firstLine="0"/>
              <w:rPr>
                <w:ins w:id="13894" w:author="Okot" w:date="2020-02-05T16:16:00Z"/>
              </w:rPr>
            </w:pPr>
            <w:ins w:id="13895" w:author="Okot" w:date="2020-02-05T16:16:00Z">
              <w:r>
                <w:t>1. Został utworzony nowe rekord w tabeli User</w:t>
              </w:r>
            </w:ins>
          </w:p>
        </w:tc>
        <w:tc>
          <w:tcPr>
            <w:tcW w:w="1984" w:type="dxa"/>
            <w:tcPrChange w:id="13896" w:author="Okot" w:date="2020-03-25T14:33:00Z">
              <w:tcPr>
                <w:tcW w:w="1984" w:type="dxa"/>
              </w:tcPr>
            </w:tcPrChange>
          </w:tcPr>
          <w:p w14:paraId="3AC5A913" w14:textId="77777777" w:rsidR="00665B34" w:rsidRDefault="00665B34" w:rsidP="00AB2D33">
            <w:pPr>
              <w:ind w:firstLine="0"/>
              <w:rPr>
                <w:ins w:id="13897" w:author="Okot" w:date="2020-02-05T16:16:00Z"/>
              </w:rPr>
            </w:pPr>
          </w:p>
        </w:tc>
        <w:tc>
          <w:tcPr>
            <w:tcW w:w="992" w:type="dxa"/>
            <w:shd w:val="clear" w:color="auto" w:fill="92D050"/>
            <w:tcPrChange w:id="13898" w:author="Okot" w:date="2020-03-25T14:33:00Z">
              <w:tcPr>
                <w:tcW w:w="992" w:type="dxa"/>
              </w:tcPr>
            </w:tcPrChange>
          </w:tcPr>
          <w:p w14:paraId="4BF3FF64" w14:textId="71E1CC3F" w:rsidR="00665B34" w:rsidRDefault="00A05E02">
            <w:pPr>
              <w:ind w:firstLine="0"/>
              <w:jc w:val="center"/>
              <w:rPr>
                <w:ins w:id="13899" w:author="Okot" w:date="2020-02-05T16:16:00Z"/>
              </w:rPr>
              <w:pPrChange w:id="13900" w:author="Okot" w:date="2020-03-25T14:34:00Z">
                <w:pPr>
                  <w:ind w:firstLine="0"/>
                </w:pPr>
              </w:pPrChange>
            </w:pPr>
            <w:ins w:id="13901" w:author="Okot" w:date="2020-03-25T14:33:00Z">
              <w:r>
                <w:t>OK</w:t>
              </w:r>
            </w:ins>
          </w:p>
        </w:tc>
        <w:tc>
          <w:tcPr>
            <w:tcW w:w="992" w:type="dxa"/>
            <w:tcPrChange w:id="13902" w:author="Okot" w:date="2020-03-25T14:33:00Z">
              <w:tcPr>
                <w:tcW w:w="992" w:type="dxa"/>
              </w:tcPr>
            </w:tcPrChange>
          </w:tcPr>
          <w:p w14:paraId="6A996FB9" w14:textId="7E658D4F" w:rsidR="00665B34" w:rsidRDefault="00A05E02" w:rsidP="00AB2D33">
            <w:pPr>
              <w:ind w:firstLine="0"/>
              <w:rPr>
                <w:ins w:id="13903" w:author="Okot" w:date="2020-02-05T16:16:00Z"/>
              </w:rPr>
            </w:pPr>
            <w:ins w:id="13904" w:author="Okot" w:date="2020-03-25T14:33:00Z">
              <w:r>
                <w:t>n/d</w:t>
              </w:r>
            </w:ins>
          </w:p>
        </w:tc>
        <w:tc>
          <w:tcPr>
            <w:tcW w:w="1418" w:type="dxa"/>
            <w:tcPrChange w:id="13905" w:author="Okot" w:date="2020-03-25T14:33:00Z">
              <w:tcPr>
                <w:tcW w:w="1418" w:type="dxa"/>
              </w:tcPr>
            </w:tcPrChange>
          </w:tcPr>
          <w:p w14:paraId="1B600897" w14:textId="18EB1CCB" w:rsidR="00665B34" w:rsidRDefault="00A05E02" w:rsidP="00AB2D33">
            <w:pPr>
              <w:ind w:firstLine="0"/>
              <w:rPr>
                <w:ins w:id="13906" w:author="Okot" w:date="2020-02-05T16:16:00Z"/>
              </w:rPr>
            </w:pPr>
            <w:ins w:id="13907" w:author="Okot" w:date="2020-03-25T14:33:00Z">
              <w:r>
                <w:t>n//d</w:t>
              </w:r>
            </w:ins>
          </w:p>
        </w:tc>
      </w:tr>
      <w:tr w:rsidR="00665B34" w14:paraId="5CEA62D8" w14:textId="77777777" w:rsidTr="00A05E02">
        <w:tblPrEx>
          <w:tblW w:w="9209" w:type="dxa"/>
          <w:tblLayout w:type="fixed"/>
          <w:tblPrExChange w:id="13908" w:author="Okot" w:date="2020-03-25T14:34:00Z">
            <w:tblPrEx>
              <w:tblW w:w="9209" w:type="dxa"/>
              <w:tblLayout w:type="fixed"/>
            </w:tblPrEx>
          </w:tblPrExChange>
        </w:tblPrEx>
        <w:trPr>
          <w:ins w:id="13909" w:author="Okot" w:date="2020-02-05T16:16:00Z"/>
        </w:trPr>
        <w:tc>
          <w:tcPr>
            <w:tcW w:w="1838" w:type="dxa"/>
            <w:vMerge/>
            <w:tcPrChange w:id="13910" w:author="Okot" w:date="2020-03-25T14:34:00Z">
              <w:tcPr>
                <w:tcW w:w="1838" w:type="dxa"/>
                <w:vMerge/>
              </w:tcPr>
            </w:tcPrChange>
          </w:tcPr>
          <w:p w14:paraId="14B7B7E5" w14:textId="77777777" w:rsidR="00665B34" w:rsidRPr="002267A1" w:rsidRDefault="00665B34" w:rsidP="00AB2D33">
            <w:pPr>
              <w:ind w:firstLine="0"/>
              <w:rPr>
                <w:ins w:id="13911" w:author="Okot" w:date="2020-02-05T16:16:00Z"/>
                <w:b/>
              </w:rPr>
            </w:pPr>
          </w:p>
        </w:tc>
        <w:tc>
          <w:tcPr>
            <w:tcW w:w="1985" w:type="dxa"/>
            <w:tcPrChange w:id="13912" w:author="Okot" w:date="2020-03-25T14:34:00Z">
              <w:tcPr>
                <w:tcW w:w="1985" w:type="dxa"/>
              </w:tcPr>
            </w:tcPrChange>
          </w:tcPr>
          <w:p w14:paraId="6716874F" w14:textId="77777777" w:rsidR="00665B34" w:rsidRDefault="00665B34" w:rsidP="00AB2D33">
            <w:pPr>
              <w:ind w:firstLine="0"/>
              <w:rPr>
                <w:ins w:id="13913" w:author="Okot" w:date="2020-02-05T16:16:00Z"/>
              </w:rPr>
            </w:pPr>
            <w:ins w:id="13914" w:author="Okot" w:date="2020-02-05T16:16:00Z">
              <w:r>
                <w:t>2. Użytkownikowi zostało nadane ID zgodnie z auto-inkrementacją</w:t>
              </w:r>
            </w:ins>
          </w:p>
        </w:tc>
        <w:tc>
          <w:tcPr>
            <w:tcW w:w="1984" w:type="dxa"/>
            <w:tcPrChange w:id="13915" w:author="Okot" w:date="2020-03-25T14:34:00Z">
              <w:tcPr>
                <w:tcW w:w="1984" w:type="dxa"/>
              </w:tcPr>
            </w:tcPrChange>
          </w:tcPr>
          <w:p w14:paraId="0EBC4C6D" w14:textId="77777777" w:rsidR="00665B34" w:rsidRDefault="00665B34" w:rsidP="00AB2D33">
            <w:pPr>
              <w:ind w:firstLine="0"/>
              <w:rPr>
                <w:ins w:id="13916" w:author="Okot" w:date="2020-03-25T14:33:00Z"/>
                <w:b/>
              </w:rPr>
            </w:pPr>
            <w:ins w:id="13917" w:author="Okot" w:date="2020-02-05T16:16:00Z">
              <w:r>
                <w:rPr>
                  <w:b/>
                </w:rPr>
                <w:t>Nadane ID:</w:t>
              </w:r>
            </w:ins>
          </w:p>
          <w:p w14:paraId="6651C79A" w14:textId="68CC994F" w:rsidR="00A05E02" w:rsidRPr="00A05E02" w:rsidRDefault="00A05E02" w:rsidP="00AB2D33">
            <w:pPr>
              <w:ind w:firstLine="0"/>
              <w:rPr>
                <w:ins w:id="13918" w:author="Okot" w:date="2020-02-05T16:16:00Z"/>
                <w:rPrChange w:id="13919" w:author="Okot" w:date="2020-03-25T14:33:00Z">
                  <w:rPr>
                    <w:ins w:id="13920" w:author="Okot" w:date="2020-02-05T16:16:00Z"/>
                    <w:b/>
                  </w:rPr>
                </w:rPrChange>
              </w:rPr>
            </w:pPr>
            <w:ins w:id="13921" w:author="Okot" w:date="2020-03-25T14:33:00Z">
              <w:r>
                <w:t>19</w:t>
              </w:r>
            </w:ins>
          </w:p>
        </w:tc>
        <w:tc>
          <w:tcPr>
            <w:tcW w:w="992" w:type="dxa"/>
            <w:shd w:val="clear" w:color="auto" w:fill="92D050"/>
            <w:tcPrChange w:id="13922" w:author="Okot" w:date="2020-03-25T14:34:00Z">
              <w:tcPr>
                <w:tcW w:w="992" w:type="dxa"/>
              </w:tcPr>
            </w:tcPrChange>
          </w:tcPr>
          <w:p w14:paraId="6A6339FB" w14:textId="0C224FE2" w:rsidR="00665B34" w:rsidRDefault="00A05E02">
            <w:pPr>
              <w:ind w:firstLine="0"/>
              <w:jc w:val="center"/>
              <w:rPr>
                <w:ins w:id="13923" w:author="Okot" w:date="2020-02-05T16:16:00Z"/>
              </w:rPr>
              <w:pPrChange w:id="13924" w:author="Okot" w:date="2020-03-25T14:33:00Z">
                <w:pPr>
                  <w:ind w:firstLine="0"/>
                </w:pPr>
              </w:pPrChange>
            </w:pPr>
            <w:ins w:id="13925" w:author="Okot" w:date="2020-03-25T14:33:00Z">
              <w:r>
                <w:t>OK</w:t>
              </w:r>
            </w:ins>
          </w:p>
        </w:tc>
        <w:tc>
          <w:tcPr>
            <w:tcW w:w="992" w:type="dxa"/>
            <w:tcPrChange w:id="13926" w:author="Okot" w:date="2020-03-25T14:34:00Z">
              <w:tcPr>
                <w:tcW w:w="992" w:type="dxa"/>
              </w:tcPr>
            </w:tcPrChange>
          </w:tcPr>
          <w:p w14:paraId="7BB4469E" w14:textId="1B5F3EF6" w:rsidR="00665B34" w:rsidRDefault="00A05E02" w:rsidP="00AB2D33">
            <w:pPr>
              <w:ind w:firstLine="0"/>
              <w:rPr>
                <w:ins w:id="13927" w:author="Okot" w:date="2020-02-05T16:16:00Z"/>
              </w:rPr>
            </w:pPr>
            <w:ins w:id="13928" w:author="Okot" w:date="2020-03-25T14:34:00Z">
              <w:r>
                <w:t>n/d</w:t>
              </w:r>
            </w:ins>
          </w:p>
        </w:tc>
        <w:tc>
          <w:tcPr>
            <w:tcW w:w="1418" w:type="dxa"/>
            <w:tcPrChange w:id="13929" w:author="Okot" w:date="2020-03-25T14:34:00Z">
              <w:tcPr>
                <w:tcW w:w="1418" w:type="dxa"/>
              </w:tcPr>
            </w:tcPrChange>
          </w:tcPr>
          <w:p w14:paraId="4E0625F1" w14:textId="2FFF1D23" w:rsidR="00665B34" w:rsidRDefault="00A05E02" w:rsidP="00AB2D33">
            <w:pPr>
              <w:ind w:firstLine="0"/>
              <w:rPr>
                <w:ins w:id="13930" w:author="Okot" w:date="2020-02-05T16:16:00Z"/>
              </w:rPr>
            </w:pPr>
            <w:ins w:id="13931" w:author="Okot" w:date="2020-03-25T14:34:00Z">
              <w:r>
                <w:t>n/d</w:t>
              </w:r>
            </w:ins>
          </w:p>
        </w:tc>
      </w:tr>
      <w:tr w:rsidR="00665B34" w14:paraId="52D99D60" w14:textId="77777777" w:rsidTr="00A05E02">
        <w:tblPrEx>
          <w:tblW w:w="9209" w:type="dxa"/>
          <w:tblLayout w:type="fixed"/>
          <w:tblPrExChange w:id="13932" w:author="Okot" w:date="2020-03-25T14:34:00Z">
            <w:tblPrEx>
              <w:tblW w:w="9209" w:type="dxa"/>
              <w:tblLayout w:type="fixed"/>
            </w:tblPrEx>
          </w:tblPrExChange>
        </w:tblPrEx>
        <w:trPr>
          <w:ins w:id="13933" w:author="Okot" w:date="2020-02-05T16:16:00Z"/>
        </w:trPr>
        <w:tc>
          <w:tcPr>
            <w:tcW w:w="1838" w:type="dxa"/>
            <w:vMerge/>
            <w:tcPrChange w:id="13934" w:author="Okot" w:date="2020-03-25T14:34:00Z">
              <w:tcPr>
                <w:tcW w:w="1838" w:type="dxa"/>
                <w:vMerge/>
              </w:tcPr>
            </w:tcPrChange>
          </w:tcPr>
          <w:p w14:paraId="26DEDF92" w14:textId="77777777" w:rsidR="00665B34" w:rsidRPr="002267A1" w:rsidRDefault="00665B34" w:rsidP="00AB2D33">
            <w:pPr>
              <w:ind w:firstLine="0"/>
              <w:rPr>
                <w:ins w:id="13935" w:author="Okot" w:date="2020-02-05T16:16:00Z"/>
                <w:b/>
              </w:rPr>
            </w:pPr>
          </w:p>
        </w:tc>
        <w:tc>
          <w:tcPr>
            <w:tcW w:w="1985" w:type="dxa"/>
            <w:tcPrChange w:id="13936" w:author="Okot" w:date="2020-03-25T14:34:00Z">
              <w:tcPr>
                <w:tcW w:w="1985" w:type="dxa"/>
              </w:tcPr>
            </w:tcPrChange>
          </w:tcPr>
          <w:p w14:paraId="4F33BB7B" w14:textId="77777777" w:rsidR="00665B34" w:rsidRDefault="00665B34" w:rsidP="00AB2D33">
            <w:pPr>
              <w:ind w:firstLine="0"/>
              <w:rPr>
                <w:ins w:id="13937" w:author="Okot" w:date="2020-02-05T16:16:00Z"/>
              </w:rPr>
            </w:pPr>
            <w:ins w:id="13938" w:author="Okot" w:date="2020-02-05T16:16:00Z">
              <w:r>
                <w:t>3. Adres e-mail podany w formularzu na etapie 1 tego scenariusza jest zgodny z adresem e-mail zapisanym w polu „Login” w tabeli „User”</w:t>
              </w:r>
            </w:ins>
          </w:p>
        </w:tc>
        <w:tc>
          <w:tcPr>
            <w:tcW w:w="1984" w:type="dxa"/>
            <w:tcPrChange w:id="13939" w:author="Okot" w:date="2020-03-25T14:34:00Z">
              <w:tcPr>
                <w:tcW w:w="1984" w:type="dxa"/>
              </w:tcPr>
            </w:tcPrChange>
          </w:tcPr>
          <w:p w14:paraId="690DA346" w14:textId="77777777" w:rsidR="00665B34" w:rsidRDefault="00665B34" w:rsidP="00AB2D33">
            <w:pPr>
              <w:ind w:firstLine="0"/>
              <w:rPr>
                <w:ins w:id="13940" w:author="Okot" w:date="2020-03-25T14:34:00Z"/>
                <w:b/>
              </w:rPr>
            </w:pPr>
            <w:ins w:id="13941" w:author="Okot" w:date="2020-02-05T16:16:00Z">
              <w:r>
                <w:rPr>
                  <w:b/>
                </w:rPr>
                <w:t>Wartość pola Login:</w:t>
              </w:r>
            </w:ins>
          </w:p>
          <w:p w14:paraId="0EAC368D" w14:textId="7F52D04F" w:rsidR="00A05E02" w:rsidRPr="00A05E02" w:rsidRDefault="00A05E02" w:rsidP="00AB2D33">
            <w:pPr>
              <w:ind w:firstLine="0"/>
              <w:rPr>
                <w:ins w:id="13942" w:author="Okot" w:date="2020-02-05T16:16:00Z"/>
                <w:rPrChange w:id="13943" w:author="Okot" w:date="2020-03-25T14:34:00Z">
                  <w:rPr>
                    <w:ins w:id="13944" w:author="Okot" w:date="2020-02-05T16:16:00Z"/>
                    <w:b/>
                  </w:rPr>
                </w:rPrChange>
              </w:rPr>
            </w:pPr>
            <w:ins w:id="13945" w:author="Okot" w:date="2020-03-25T14:34:00Z">
              <w:r>
                <w:t>testerSzary@testy.pl</w:t>
              </w:r>
            </w:ins>
          </w:p>
        </w:tc>
        <w:tc>
          <w:tcPr>
            <w:tcW w:w="992" w:type="dxa"/>
            <w:shd w:val="clear" w:color="auto" w:fill="92D050"/>
            <w:tcPrChange w:id="13946" w:author="Okot" w:date="2020-03-25T14:34:00Z">
              <w:tcPr>
                <w:tcW w:w="992" w:type="dxa"/>
              </w:tcPr>
            </w:tcPrChange>
          </w:tcPr>
          <w:p w14:paraId="7FB58307" w14:textId="67FDB464" w:rsidR="00665B34" w:rsidRDefault="00A05E02" w:rsidP="00AB2D33">
            <w:pPr>
              <w:ind w:firstLine="0"/>
              <w:rPr>
                <w:ins w:id="13947" w:author="Okot" w:date="2020-02-05T16:16:00Z"/>
              </w:rPr>
            </w:pPr>
            <w:ins w:id="13948" w:author="Okot" w:date="2020-03-25T14:34:00Z">
              <w:r>
                <w:t>OK</w:t>
              </w:r>
            </w:ins>
          </w:p>
        </w:tc>
        <w:tc>
          <w:tcPr>
            <w:tcW w:w="992" w:type="dxa"/>
            <w:tcPrChange w:id="13949" w:author="Okot" w:date="2020-03-25T14:34:00Z">
              <w:tcPr>
                <w:tcW w:w="992" w:type="dxa"/>
              </w:tcPr>
            </w:tcPrChange>
          </w:tcPr>
          <w:p w14:paraId="7170B281" w14:textId="0AFE5226" w:rsidR="00665B34" w:rsidRDefault="00A05E02" w:rsidP="00AB2D33">
            <w:pPr>
              <w:ind w:firstLine="0"/>
              <w:rPr>
                <w:ins w:id="13950" w:author="Okot" w:date="2020-02-05T16:16:00Z"/>
              </w:rPr>
            </w:pPr>
            <w:ins w:id="13951" w:author="Okot" w:date="2020-03-25T14:34:00Z">
              <w:r>
                <w:t>n/d</w:t>
              </w:r>
            </w:ins>
          </w:p>
        </w:tc>
        <w:tc>
          <w:tcPr>
            <w:tcW w:w="1418" w:type="dxa"/>
            <w:tcPrChange w:id="13952" w:author="Okot" w:date="2020-03-25T14:34:00Z">
              <w:tcPr>
                <w:tcW w:w="1418" w:type="dxa"/>
              </w:tcPr>
            </w:tcPrChange>
          </w:tcPr>
          <w:p w14:paraId="0B7CEE96" w14:textId="59A22BE8" w:rsidR="00665B34" w:rsidRDefault="00A05E02" w:rsidP="00AB2D33">
            <w:pPr>
              <w:ind w:firstLine="0"/>
              <w:rPr>
                <w:ins w:id="13953" w:author="Okot" w:date="2020-02-05T16:16:00Z"/>
              </w:rPr>
            </w:pPr>
            <w:ins w:id="13954" w:author="Okot" w:date="2020-03-25T14:34:00Z">
              <w:r>
                <w:t>n/d</w:t>
              </w:r>
            </w:ins>
          </w:p>
        </w:tc>
      </w:tr>
      <w:tr w:rsidR="00665B34" w14:paraId="4AB39C62" w14:textId="77777777" w:rsidTr="00A05E02">
        <w:tblPrEx>
          <w:tblW w:w="9209" w:type="dxa"/>
          <w:tblLayout w:type="fixed"/>
          <w:tblPrExChange w:id="13955" w:author="Okot" w:date="2020-03-25T14:35:00Z">
            <w:tblPrEx>
              <w:tblW w:w="9209" w:type="dxa"/>
              <w:tblLayout w:type="fixed"/>
            </w:tblPrEx>
          </w:tblPrExChange>
        </w:tblPrEx>
        <w:trPr>
          <w:ins w:id="13956" w:author="Okot" w:date="2020-02-05T16:16:00Z"/>
        </w:trPr>
        <w:tc>
          <w:tcPr>
            <w:tcW w:w="1838" w:type="dxa"/>
            <w:vMerge/>
            <w:tcPrChange w:id="13957" w:author="Okot" w:date="2020-03-25T14:35:00Z">
              <w:tcPr>
                <w:tcW w:w="1838" w:type="dxa"/>
                <w:vMerge/>
              </w:tcPr>
            </w:tcPrChange>
          </w:tcPr>
          <w:p w14:paraId="01773E27" w14:textId="77777777" w:rsidR="00665B34" w:rsidRPr="002267A1" w:rsidRDefault="00665B34" w:rsidP="00AB2D33">
            <w:pPr>
              <w:ind w:firstLine="0"/>
              <w:rPr>
                <w:ins w:id="13958" w:author="Okot" w:date="2020-02-05T16:16:00Z"/>
                <w:b/>
              </w:rPr>
            </w:pPr>
          </w:p>
        </w:tc>
        <w:tc>
          <w:tcPr>
            <w:tcW w:w="1985" w:type="dxa"/>
            <w:tcPrChange w:id="13959" w:author="Okot" w:date="2020-03-25T14:35:00Z">
              <w:tcPr>
                <w:tcW w:w="1985" w:type="dxa"/>
              </w:tcPr>
            </w:tcPrChange>
          </w:tcPr>
          <w:p w14:paraId="5697FC37" w14:textId="77777777" w:rsidR="00665B34" w:rsidRDefault="00665B34" w:rsidP="00AB2D33">
            <w:pPr>
              <w:ind w:firstLine="0"/>
              <w:rPr>
                <w:ins w:id="13960" w:author="Okot" w:date="2020-02-05T16:16:00Z"/>
              </w:rPr>
            </w:pPr>
            <w:ins w:id="13961" w:author="Okot" w:date="2020-02-05T16:16:00Z">
              <w:r>
                <w:t>4. Zawartość pola „Password” w tabeli „User” w bazie danych jest przedstawiona za pomocą hasha odpowiadającego wartości podanej w formularzu na etapie 1 testu po wyliczenie hasha.</w:t>
              </w:r>
            </w:ins>
          </w:p>
        </w:tc>
        <w:tc>
          <w:tcPr>
            <w:tcW w:w="1984" w:type="dxa"/>
            <w:tcPrChange w:id="13962" w:author="Okot" w:date="2020-03-25T14:35:00Z">
              <w:tcPr>
                <w:tcW w:w="1984" w:type="dxa"/>
              </w:tcPr>
            </w:tcPrChange>
          </w:tcPr>
          <w:p w14:paraId="1FB39D9B" w14:textId="77777777" w:rsidR="00665B34" w:rsidRDefault="00665B34" w:rsidP="00AB2D33">
            <w:pPr>
              <w:ind w:firstLine="0"/>
              <w:rPr>
                <w:ins w:id="13963" w:author="Okot" w:date="2020-02-05T16:16:00Z"/>
                <w:b/>
              </w:rPr>
            </w:pPr>
            <w:ins w:id="13964" w:author="Okot" w:date="2020-02-05T16:16:00Z">
              <w:r>
                <w:rPr>
                  <w:b/>
                </w:rPr>
                <w:t>Wartość pola</w:t>
              </w:r>
            </w:ins>
          </w:p>
          <w:p w14:paraId="3F6B3753" w14:textId="77777777" w:rsidR="00665B34" w:rsidRDefault="00665B34" w:rsidP="00AB2D33">
            <w:pPr>
              <w:ind w:firstLine="0"/>
              <w:rPr>
                <w:ins w:id="13965" w:author="Okot" w:date="2020-03-25T14:35:00Z"/>
                <w:b/>
              </w:rPr>
            </w:pPr>
            <w:ins w:id="13966" w:author="Okot" w:date="2020-02-05T16:16:00Z">
              <w:r>
                <w:rPr>
                  <w:b/>
                </w:rPr>
                <w:t>Password:</w:t>
              </w:r>
            </w:ins>
          </w:p>
          <w:p w14:paraId="48B1F729" w14:textId="317D04E0" w:rsidR="00A05E02" w:rsidRPr="00A05E02" w:rsidRDefault="00A05E02" w:rsidP="00AB2D33">
            <w:pPr>
              <w:ind w:firstLine="0"/>
              <w:rPr>
                <w:ins w:id="13967" w:author="Okot" w:date="2020-02-05T16:16:00Z"/>
                <w:rPrChange w:id="13968" w:author="Okot" w:date="2020-03-25T14:35:00Z">
                  <w:rPr>
                    <w:ins w:id="13969" w:author="Okot" w:date="2020-02-05T16:16:00Z"/>
                    <w:b/>
                  </w:rPr>
                </w:rPrChange>
              </w:rPr>
            </w:pPr>
            <w:ins w:id="13970" w:author="Okot" w:date="2020-03-25T14:35:00Z">
              <w:r w:rsidRPr="00A05E02">
                <w:rPr>
                  <w:rPrChange w:id="13971" w:author="Okot" w:date="2020-03-25T14:35:00Z">
                    <w:rPr>
                      <w:b/>
                    </w:rPr>
                  </w:rPrChange>
                </w:rPr>
                <w:t>88c558ab3feb037609e5c5eaf37b6b39</w:t>
              </w:r>
            </w:ins>
          </w:p>
        </w:tc>
        <w:tc>
          <w:tcPr>
            <w:tcW w:w="992" w:type="dxa"/>
            <w:shd w:val="clear" w:color="auto" w:fill="92D050"/>
            <w:tcPrChange w:id="13972" w:author="Okot" w:date="2020-03-25T14:35:00Z">
              <w:tcPr>
                <w:tcW w:w="992" w:type="dxa"/>
              </w:tcPr>
            </w:tcPrChange>
          </w:tcPr>
          <w:p w14:paraId="6E63AE0B" w14:textId="3B13E0C6" w:rsidR="00665B34" w:rsidRDefault="00A05E02" w:rsidP="00AB2D33">
            <w:pPr>
              <w:ind w:firstLine="0"/>
              <w:rPr>
                <w:ins w:id="13973" w:author="Okot" w:date="2020-02-05T16:16:00Z"/>
              </w:rPr>
            </w:pPr>
            <w:ins w:id="13974" w:author="Okot" w:date="2020-03-25T14:35:00Z">
              <w:r>
                <w:t>OK</w:t>
              </w:r>
            </w:ins>
          </w:p>
        </w:tc>
        <w:tc>
          <w:tcPr>
            <w:tcW w:w="992" w:type="dxa"/>
            <w:tcPrChange w:id="13975" w:author="Okot" w:date="2020-03-25T14:35:00Z">
              <w:tcPr>
                <w:tcW w:w="992" w:type="dxa"/>
              </w:tcPr>
            </w:tcPrChange>
          </w:tcPr>
          <w:p w14:paraId="0118C726" w14:textId="04A2DBCF" w:rsidR="00665B34" w:rsidRDefault="00A05E02" w:rsidP="00AB2D33">
            <w:pPr>
              <w:ind w:firstLine="0"/>
              <w:rPr>
                <w:ins w:id="13976" w:author="Okot" w:date="2020-02-05T16:16:00Z"/>
              </w:rPr>
            </w:pPr>
            <w:ins w:id="13977" w:author="Okot" w:date="2020-03-25T14:35:00Z">
              <w:r>
                <w:t>n/d</w:t>
              </w:r>
            </w:ins>
          </w:p>
        </w:tc>
        <w:tc>
          <w:tcPr>
            <w:tcW w:w="1418" w:type="dxa"/>
            <w:tcPrChange w:id="13978" w:author="Okot" w:date="2020-03-25T14:35:00Z">
              <w:tcPr>
                <w:tcW w:w="1418" w:type="dxa"/>
              </w:tcPr>
            </w:tcPrChange>
          </w:tcPr>
          <w:p w14:paraId="2E9CA6B1" w14:textId="76D744E6" w:rsidR="00665B34" w:rsidRDefault="00A05E02" w:rsidP="00AB2D33">
            <w:pPr>
              <w:ind w:firstLine="0"/>
              <w:rPr>
                <w:ins w:id="13979" w:author="Okot" w:date="2020-02-05T16:16:00Z"/>
              </w:rPr>
            </w:pPr>
            <w:ins w:id="13980" w:author="Okot" w:date="2020-03-25T14:35:00Z">
              <w:r>
                <w:t>n/d</w:t>
              </w:r>
            </w:ins>
          </w:p>
        </w:tc>
      </w:tr>
    </w:tbl>
    <w:p w14:paraId="678336E6" w14:textId="77777777" w:rsidR="00665B34" w:rsidRDefault="00665B34" w:rsidP="00665B34">
      <w:pPr>
        <w:rPr>
          <w:ins w:id="13981" w:author="Okot" w:date="2020-02-05T16:16:00Z"/>
        </w:rPr>
      </w:pPr>
    </w:p>
    <w:p w14:paraId="2FDE0F3D" w14:textId="2E8F022B" w:rsidR="00665B34" w:rsidRPr="00A05E02" w:rsidRDefault="00665B34" w:rsidP="00665B34">
      <w:pPr>
        <w:rPr>
          <w:ins w:id="13982" w:author="Okot" w:date="2020-02-05T16:16:00Z"/>
        </w:rPr>
      </w:pPr>
      <w:ins w:id="13983" w:author="Okot" w:date="2020-02-05T16:22:00Z">
        <w:r>
          <w:rPr>
            <w:b/>
          </w:rPr>
          <w:t>Rezulat testu:</w:t>
        </w:r>
      </w:ins>
      <w:ins w:id="13984" w:author="Okot" w:date="2020-03-25T14:35:00Z">
        <w:r w:rsidR="00A05E02">
          <w:rPr>
            <w:b/>
          </w:rPr>
          <w:t xml:space="preserve"> </w:t>
        </w:r>
        <w:r w:rsidR="00A05E02">
          <w:t>Test zakończył się wynikiem poztywnym.</w:t>
        </w:r>
      </w:ins>
    </w:p>
    <w:p w14:paraId="74FB7066" w14:textId="77777777" w:rsidR="00665B34" w:rsidRPr="00F92309" w:rsidRDefault="00665B34" w:rsidP="00665B34">
      <w:pPr>
        <w:rPr>
          <w:ins w:id="13985" w:author="Okot" w:date="2020-02-05T16:16:00Z"/>
        </w:rPr>
      </w:pPr>
    </w:p>
    <w:p w14:paraId="6D13DFB4" w14:textId="335F68C0" w:rsidR="00665B34" w:rsidRDefault="00665B34" w:rsidP="00665B34">
      <w:pPr>
        <w:pStyle w:val="Nagwek2"/>
        <w:rPr>
          <w:ins w:id="13986" w:author="Okot" w:date="2020-02-05T16:16:00Z"/>
        </w:rPr>
      </w:pPr>
      <w:bookmarkStart w:id="13987" w:name="_Toc35941977"/>
      <w:ins w:id="13988" w:author="Okot" w:date="2020-02-05T16:16:00Z">
        <w:r>
          <w:lastRenderedPageBreak/>
          <w:t xml:space="preserve">5.3.6.3. </w:t>
        </w:r>
      </w:ins>
      <w:ins w:id="13989" w:author="Okot" w:date="2020-02-05T16:23:00Z">
        <w:r>
          <w:t>T</w:t>
        </w:r>
      </w:ins>
      <w:ins w:id="13990" w:author="Okot" w:date="2020-02-05T16:16:00Z">
        <w:r>
          <w:t>esty białej skrzynki</w:t>
        </w:r>
        <w:bookmarkEnd w:id="13987"/>
      </w:ins>
    </w:p>
    <w:p w14:paraId="2E79F6E6" w14:textId="77777777" w:rsidR="00665B34" w:rsidRDefault="00665B34" w:rsidP="00665B34">
      <w:pPr>
        <w:rPr>
          <w:ins w:id="13991" w:author="Okot" w:date="2020-02-05T16:16:00Z"/>
        </w:rPr>
      </w:pPr>
    </w:p>
    <w:p w14:paraId="139B8867" w14:textId="23C3C75A" w:rsidR="00665B34" w:rsidRPr="00665B34" w:rsidRDefault="00665B34">
      <w:pPr>
        <w:rPr>
          <w:ins w:id="13992" w:author="Okot" w:date="2020-02-05T16:23:00Z"/>
        </w:rPr>
        <w:pPrChange w:id="13993" w:author="Okot" w:date="2020-02-05T16:23:00Z">
          <w:pPr>
            <w:ind w:firstLine="0"/>
          </w:pPr>
        </w:pPrChange>
      </w:pPr>
      <w:ins w:id="13994" w:author="Okot" w:date="2020-02-05T16:16:00Z">
        <w:r>
          <w:t>W ramach testów białej skrzynki zosta</w:t>
        </w:r>
      </w:ins>
      <w:ins w:id="13995" w:author="Okot" w:date="2020-02-05T16:23:00Z">
        <w:r>
          <w:t>ł</w:t>
        </w:r>
      </w:ins>
      <w:ins w:id="13996" w:author="Okot" w:date="2020-02-05T16:16:00Z">
        <w:r>
          <w:t xml:space="preserve"> wykona</w:t>
        </w:r>
      </w:ins>
      <w:ins w:id="13997" w:author="Okot" w:date="2020-02-05T16:23:00Z">
        <w:r>
          <w:t>ny</w:t>
        </w:r>
      </w:ins>
      <w:ins w:id="13998" w:author="Okot" w:date="2020-02-05T16:16:00Z">
        <w:r>
          <w:t xml:space="preserve"> test jednostkowy </w:t>
        </w:r>
      </w:ins>
      <w:ins w:id="13999" w:author="Okot" w:date="2020-02-05T16:23:00Z">
        <w:r>
          <w:t xml:space="preserve">metody </w:t>
        </w:r>
      </w:ins>
      <w:ins w:id="14000" w:author="Okot" w:date="2020-03-26T11:22:00Z">
        <w:r w:rsidR="00500BC4">
          <w:rPr>
            <w:i/>
          </w:rPr>
          <w:t>userSave</w:t>
        </w:r>
      </w:ins>
      <w:ins w:id="14001" w:author="Okot" w:date="2020-02-05T16:23:00Z">
        <w:r>
          <w:rPr>
            <w:i/>
          </w:rPr>
          <w:t>(string</w:t>
        </w:r>
      </w:ins>
      <w:ins w:id="14002" w:author="Okot" w:date="2020-03-26T11:22:00Z">
        <w:r w:rsidR="00500BC4">
          <w:rPr>
            <w:i/>
          </w:rPr>
          <w:t>,string</w:t>
        </w:r>
      </w:ins>
      <w:ins w:id="14003" w:author="Okot" w:date="2020-02-05T16:23:00Z">
        <w:r>
          <w:rPr>
            <w:i/>
          </w:rPr>
          <w:t>)</w:t>
        </w:r>
        <w:r>
          <w:t>.</w:t>
        </w:r>
      </w:ins>
    </w:p>
    <w:p w14:paraId="283581FA" w14:textId="77777777" w:rsidR="00665B34" w:rsidRDefault="00665B34">
      <w:pPr>
        <w:rPr>
          <w:ins w:id="14004" w:author="Okot" w:date="2020-02-05T16:16:00Z"/>
        </w:rPr>
        <w:pPrChange w:id="14005" w:author="Okot" w:date="2020-02-05T16:23:00Z">
          <w:pPr>
            <w:ind w:firstLine="0"/>
          </w:pPr>
        </w:pPrChange>
      </w:pPr>
    </w:p>
    <w:p w14:paraId="50CC850C" w14:textId="5B2F27E3" w:rsidR="00665B34" w:rsidRDefault="00665B34" w:rsidP="00665B34">
      <w:pPr>
        <w:ind w:firstLine="0"/>
        <w:rPr>
          <w:ins w:id="14006" w:author="Okot" w:date="2020-02-05T16:16:00Z"/>
        </w:rPr>
      </w:pPr>
      <w:ins w:id="14007" w:author="Okot" w:date="2020-02-05T16:16:00Z">
        <w:r>
          <w:t>Tabela 5.</w:t>
        </w:r>
      </w:ins>
      <w:ins w:id="14008" w:author="Okot" w:date="2020-03-23T22:37:00Z">
        <w:r w:rsidR="004307C7">
          <w:t>9</w:t>
        </w:r>
      </w:ins>
      <w:del w:id="14009" w:author="Okot" w:date="2020-03-23T22:37:00Z">
        <w:r w:rsidR="00007F81" w:rsidDel="004307C7">
          <w:delText>8</w:delText>
        </w:r>
      </w:del>
      <w:ins w:id="14010" w:author="Okot" w:date="2020-02-05T16:16:00Z">
        <w:r>
          <w:t>.</w:t>
        </w:r>
      </w:ins>
    </w:p>
    <w:p w14:paraId="51190EF3" w14:textId="31FE27E2" w:rsidR="00665B34" w:rsidRDefault="00692FFC" w:rsidP="00665B34">
      <w:pPr>
        <w:ind w:firstLine="0"/>
        <w:rPr>
          <w:ins w:id="14011" w:author="Okot" w:date="2020-02-05T16:16:00Z"/>
        </w:rPr>
      </w:pPr>
      <w:ins w:id="14012" w:author="Okot" w:date="2020-02-05T17:52:00Z">
        <w:r>
          <w:t>T</w:t>
        </w:r>
      </w:ins>
      <w:ins w:id="14013" w:author="Okot" w:date="2020-02-05T16:16:00Z">
        <w:r>
          <w:t>est jednostkowy</w:t>
        </w:r>
        <w:r w:rsidR="00665B34">
          <w:t xml:space="preserve"> rejestracji nowego użytkownika.</w:t>
        </w:r>
      </w:ins>
    </w:p>
    <w:tbl>
      <w:tblPr>
        <w:tblStyle w:val="Tabela-Siatka"/>
        <w:tblW w:w="9598" w:type="dxa"/>
        <w:tblLayout w:type="fixed"/>
        <w:tblLook w:val="04A0" w:firstRow="1" w:lastRow="0" w:firstColumn="1" w:lastColumn="0" w:noHBand="0" w:noVBand="1"/>
        <w:tblPrChange w:id="14014" w:author="Okot" w:date="2020-03-26T11:40:00Z">
          <w:tblPr>
            <w:tblStyle w:val="Tabela-Siatka"/>
            <w:tblW w:w="9067" w:type="dxa"/>
            <w:tblLayout w:type="fixed"/>
            <w:tblLook w:val="04A0" w:firstRow="1" w:lastRow="0" w:firstColumn="1" w:lastColumn="0" w:noHBand="0" w:noVBand="1"/>
          </w:tblPr>
        </w:tblPrChange>
      </w:tblPr>
      <w:tblGrid>
        <w:gridCol w:w="2547"/>
        <w:gridCol w:w="1924"/>
        <w:gridCol w:w="1725"/>
        <w:gridCol w:w="1418"/>
        <w:gridCol w:w="1984"/>
        <w:tblGridChange w:id="14015">
          <w:tblGrid>
            <w:gridCol w:w="2016"/>
            <w:gridCol w:w="389"/>
            <w:gridCol w:w="1535"/>
            <w:gridCol w:w="389"/>
            <w:gridCol w:w="769"/>
            <w:gridCol w:w="956"/>
            <w:gridCol w:w="745"/>
            <w:gridCol w:w="673"/>
            <w:gridCol w:w="1595"/>
            <w:gridCol w:w="389"/>
          </w:tblGrid>
        </w:tblGridChange>
      </w:tblGrid>
      <w:tr w:rsidR="00665B34" w14:paraId="255237E0" w14:textId="77777777" w:rsidTr="00711645">
        <w:trPr>
          <w:ins w:id="14016" w:author="Okot" w:date="2020-02-05T16:16:00Z"/>
          <w:trPrChange w:id="14017" w:author="Okot" w:date="2020-03-26T11:40:00Z">
            <w:trPr>
              <w:gridAfter w:val="0"/>
            </w:trPr>
          </w:trPrChange>
        </w:trPr>
        <w:tc>
          <w:tcPr>
            <w:tcW w:w="2547" w:type="dxa"/>
            <w:tcPrChange w:id="14018" w:author="Okot" w:date="2020-03-26T11:40:00Z">
              <w:tcPr>
                <w:tcW w:w="2016" w:type="dxa"/>
              </w:tcPr>
            </w:tcPrChange>
          </w:tcPr>
          <w:p w14:paraId="495F6834" w14:textId="77777777" w:rsidR="00665B34" w:rsidRPr="00793B96" w:rsidRDefault="00665B34" w:rsidP="00AB2D33">
            <w:pPr>
              <w:ind w:firstLine="0"/>
              <w:rPr>
                <w:ins w:id="14019" w:author="Okot" w:date="2020-02-05T16:16:00Z"/>
                <w:b/>
              </w:rPr>
            </w:pPr>
            <w:ins w:id="14020" w:author="Okot" w:date="2020-02-05T16:16:00Z">
              <w:r>
                <w:rPr>
                  <w:b/>
                </w:rPr>
                <w:t>PU-TJ-001</w:t>
              </w:r>
            </w:ins>
          </w:p>
        </w:tc>
        <w:tc>
          <w:tcPr>
            <w:tcW w:w="7051" w:type="dxa"/>
            <w:gridSpan w:val="4"/>
            <w:tcPrChange w:id="14021" w:author="Okot" w:date="2020-03-26T11:40:00Z">
              <w:tcPr>
                <w:tcW w:w="7051" w:type="dxa"/>
                <w:gridSpan w:val="8"/>
              </w:tcPr>
            </w:tcPrChange>
          </w:tcPr>
          <w:p w14:paraId="6C2D6A41" w14:textId="77777777" w:rsidR="00665B34" w:rsidRDefault="00665B34" w:rsidP="00AB2D33">
            <w:pPr>
              <w:ind w:firstLine="0"/>
              <w:rPr>
                <w:ins w:id="14022" w:author="Okot" w:date="2020-02-05T16:16:00Z"/>
                <w:b/>
                <w:i/>
              </w:rPr>
            </w:pPr>
            <w:ins w:id="14023" w:author="Okot" w:date="2020-02-05T16:16:00Z">
              <w:r>
                <w:rPr>
                  <w:b/>
                  <w:i/>
                </w:rPr>
                <w:t>Rejestracja nowego użytkownika</w:t>
              </w:r>
            </w:ins>
          </w:p>
        </w:tc>
      </w:tr>
      <w:tr w:rsidR="00665B34" w14:paraId="4893F714" w14:textId="77777777" w:rsidTr="00711645">
        <w:trPr>
          <w:ins w:id="14024" w:author="Okot" w:date="2020-02-05T16:16:00Z"/>
          <w:trPrChange w:id="14025" w:author="Okot" w:date="2020-03-26T11:40:00Z">
            <w:trPr>
              <w:gridAfter w:val="0"/>
            </w:trPr>
          </w:trPrChange>
        </w:trPr>
        <w:tc>
          <w:tcPr>
            <w:tcW w:w="2547" w:type="dxa"/>
            <w:tcPrChange w:id="14026" w:author="Okot" w:date="2020-03-26T11:40:00Z">
              <w:tcPr>
                <w:tcW w:w="2016" w:type="dxa"/>
              </w:tcPr>
            </w:tcPrChange>
          </w:tcPr>
          <w:p w14:paraId="5E365461" w14:textId="77777777" w:rsidR="00665B34" w:rsidRDefault="00665B34" w:rsidP="00AB2D33">
            <w:pPr>
              <w:ind w:firstLine="0"/>
              <w:rPr>
                <w:ins w:id="14027" w:author="Okot" w:date="2020-02-05T16:16:00Z"/>
                <w:b/>
              </w:rPr>
            </w:pPr>
            <w:ins w:id="14028" w:author="Okot" w:date="2020-02-05T16:16:00Z">
              <w:r>
                <w:rPr>
                  <w:b/>
                </w:rPr>
                <w:t>Metodyka</w:t>
              </w:r>
            </w:ins>
          </w:p>
        </w:tc>
        <w:tc>
          <w:tcPr>
            <w:tcW w:w="7051" w:type="dxa"/>
            <w:gridSpan w:val="4"/>
            <w:tcPrChange w:id="14029" w:author="Okot" w:date="2020-03-26T11:40:00Z">
              <w:tcPr>
                <w:tcW w:w="7051" w:type="dxa"/>
                <w:gridSpan w:val="8"/>
              </w:tcPr>
            </w:tcPrChange>
          </w:tcPr>
          <w:p w14:paraId="654FFC6E" w14:textId="1E82D841" w:rsidR="00665B34" w:rsidRDefault="00665B34" w:rsidP="00AB2D33">
            <w:pPr>
              <w:tabs>
                <w:tab w:val="left" w:pos="8055"/>
              </w:tabs>
              <w:ind w:firstLine="0"/>
              <w:rPr>
                <w:ins w:id="14030" w:author="Okot" w:date="2020-02-05T16:16:00Z"/>
              </w:rPr>
            </w:pPr>
            <w:ins w:id="14031" w:author="Okot" w:date="2020-02-05T16:16:00Z">
              <w:r>
                <w:t xml:space="preserve">Test automatyczny, którzy utworzy nowego użytkownika z testowym loginem wygenerowanym na podstawie aktualnego czasu, żeby zapewnić unikalność. </w:t>
              </w:r>
            </w:ins>
            <w:ins w:id="14032" w:author="Okot" w:date="2020-03-26T10:49:00Z">
              <w:r w:rsidR="00BF584E">
                <w:t>Następnie podjęta zostanie druga próba utworzenia użytkownika z takim samym loginem</w:t>
              </w:r>
            </w:ins>
            <w:ins w:id="14033" w:author="Okot" w:date="2020-02-05T16:16:00Z">
              <w:r>
                <w:t>.</w:t>
              </w:r>
            </w:ins>
          </w:p>
        </w:tc>
      </w:tr>
      <w:tr w:rsidR="00665B34" w14:paraId="238D2156" w14:textId="77777777" w:rsidTr="00711645">
        <w:trPr>
          <w:ins w:id="14034" w:author="Okot" w:date="2020-02-05T16:16:00Z"/>
          <w:trPrChange w:id="14035" w:author="Okot" w:date="2020-03-26T11:40:00Z">
            <w:trPr>
              <w:gridAfter w:val="0"/>
            </w:trPr>
          </w:trPrChange>
        </w:trPr>
        <w:tc>
          <w:tcPr>
            <w:tcW w:w="2547" w:type="dxa"/>
            <w:tcPrChange w:id="14036" w:author="Okot" w:date="2020-03-26T11:40:00Z">
              <w:tcPr>
                <w:tcW w:w="2016" w:type="dxa"/>
              </w:tcPr>
            </w:tcPrChange>
          </w:tcPr>
          <w:p w14:paraId="6F7AA26A" w14:textId="77777777" w:rsidR="00665B34" w:rsidRDefault="00665B34" w:rsidP="00AB2D33">
            <w:pPr>
              <w:ind w:firstLine="0"/>
              <w:rPr>
                <w:ins w:id="14037" w:author="Okot" w:date="2020-02-05T16:16:00Z"/>
                <w:b/>
              </w:rPr>
            </w:pPr>
            <w:ins w:id="14038" w:author="Okot" w:date="2020-02-05T16:16:00Z">
              <w:r>
                <w:rPr>
                  <w:b/>
                </w:rPr>
                <w:t>Testowane metody</w:t>
              </w:r>
            </w:ins>
          </w:p>
        </w:tc>
        <w:tc>
          <w:tcPr>
            <w:tcW w:w="1924" w:type="dxa"/>
            <w:tcPrChange w:id="14039" w:author="Okot" w:date="2020-03-26T11:40:00Z">
              <w:tcPr>
                <w:tcW w:w="1924" w:type="dxa"/>
                <w:gridSpan w:val="2"/>
              </w:tcPr>
            </w:tcPrChange>
          </w:tcPr>
          <w:p w14:paraId="4EB5A8C7" w14:textId="77777777" w:rsidR="00665B34" w:rsidRPr="00793B96" w:rsidRDefault="00665B34" w:rsidP="00AB2D33">
            <w:pPr>
              <w:ind w:firstLine="0"/>
              <w:rPr>
                <w:ins w:id="14040" w:author="Okot" w:date="2020-02-05T16:16:00Z"/>
                <w:b/>
              </w:rPr>
            </w:pPr>
            <w:ins w:id="14041" w:author="Okot" w:date="2020-02-05T16:16:00Z">
              <w:r w:rsidRPr="00793B96">
                <w:rPr>
                  <w:b/>
                </w:rPr>
                <w:t>Warunek asercji</w:t>
              </w:r>
            </w:ins>
          </w:p>
        </w:tc>
        <w:tc>
          <w:tcPr>
            <w:tcW w:w="1725" w:type="dxa"/>
            <w:tcPrChange w:id="14042" w:author="Okot" w:date="2020-03-26T11:40:00Z">
              <w:tcPr>
                <w:tcW w:w="1158" w:type="dxa"/>
                <w:gridSpan w:val="2"/>
              </w:tcPr>
            </w:tcPrChange>
          </w:tcPr>
          <w:p w14:paraId="2A18C644" w14:textId="77777777" w:rsidR="00665B34" w:rsidRPr="00793B96" w:rsidRDefault="00665B34" w:rsidP="00AB2D33">
            <w:pPr>
              <w:ind w:firstLine="0"/>
              <w:rPr>
                <w:ins w:id="14043" w:author="Okot" w:date="2020-02-05T16:16:00Z"/>
                <w:b/>
              </w:rPr>
            </w:pPr>
            <w:ins w:id="14044" w:author="Okot" w:date="2020-02-05T16:16:00Z">
              <w:r w:rsidRPr="00793B96">
                <w:rPr>
                  <w:b/>
                </w:rPr>
                <w:t>Wynik</w:t>
              </w:r>
              <w:r>
                <w:rPr>
                  <w:b/>
                </w:rPr>
                <w:t xml:space="preserve"> </w:t>
              </w:r>
              <w:r w:rsidRPr="00793B96">
                <w:rPr>
                  <w:b/>
                </w:rPr>
                <w:t>testu</w:t>
              </w:r>
            </w:ins>
          </w:p>
        </w:tc>
        <w:tc>
          <w:tcPr>
            <w:tcW w:w="1418" w:type="dxa"/>
            <w:tcPrChange w:id="14045" w:author="Okot" w:date="2020-03-26T11:40:00Z">
              <w:tcPr>
                <w:tcW w:w="1701" w:type="dxa"/>
                <w:gridSpan w:val="2"/>
              </w:tcPr>
            </w:tcPrChange>
          </w:tcPr>
          <w:p w14:paraId="137AEEBB" w14:textId="77777777" w:rsidR="00665B34" w:rsidRDefault="00665B34" w:rsidP="00AB2D33">
            <w:pPr>
              <w:ind w:right="316" w:firstLine="0"/>
              <w:rPr>
                <w:ins w:id="14046" w:author="Okot" w:date="2020-02-05T16:16:00Z"/>
                <w:b/>
              </w:rPr>
            </w:pPr>
            <w:ins w:id="14047" w:author="Okot" w:date="2020-02-05T16:16:00Z">
              <w:r>
                <w:rPr>
                  <w:b/>
                </w:rPr>
                <w:t>Opis błędu</w:t>
              </w:r>
            </w:ins>
          </w:p>
        </w:tc>
        <w:tc>
          <w:tcPr>
            <w:tcW w:w="1984" w:type="dxa"/>
            <w:tcPrChange w:id="14048" w:author="Okot" w:date="2020-03-26T11:40:00Z">
              <w:tcPr>
                <w:tcW w:w="2268" w:type="dxa"/>
                <w:gridSpan w:val="2"/>
              </w:tcPr>
            </w:tcPrChange>
          </w:tcPr>
          <w:p w14:paraId="6E252F1B" w14:textId="77777777" w:rsidR="00665B34" w:rsidRPr="000B2E14" w:rsidRDefault="00665B34" w:rsidP="00AB2D33">
            <w:pPr>
              <w:ind w:right="316" w:firstLine="0"/>
              <w:rPr>
                <w:ins w:id="14049" w:author="Okot" w:date="2020-02-05T16:16:00Z"/>
                <w:b/>
              </w:rPr>
            </w:pPr>
            <w:ins w:id="14050" w:author="Okot" w:date="2020-02-05T16:16:00Z">
              <w:r>
                <w:rPr>
                  <w:b/>
                </w:rPr>
                <w:t>Działania naprawcze</w:t>
              </w:r>
            </w:ins>
          </w:p>
        </w:tc>
      </w:tr>
      <w:tr w:rsidR="00711645" w14:paraId="3B8B5496" w14:textId="77777777" w:rsidTr="00711645">
        <w:tblPrEx>
          <w:tblPrExChange w:id="14051" w:author="Okot" w:date="2020-03-26T11:40:00Z">
            <w:tblPrEx>
              <w:tblW w:w="9456" w:type="dxa"/>
            </w:tblPrEx>
          </w:tblPrExChange>
        </w:tblPrEx>
        <w:trPr>
          <w:ins w:id="14052" w:author="Okot" w:date="2020-02-05T16:16:00Z"/>
        </w:trPr>
        <w:tc>
          <w:tcPr>
            <w:tcW w:w="2547" w:type="dxa"/>
            <w:vMerge w:val="restart"/>
            <w:tcPrChange w:id="14053" w:author="Okot" w:date="2020-03-26T11:40:00Z">
              <w:tcPr>
                <w:tcW w:w="2405" w:type="dxa"/>
                <w:gridSpan w:val="2"/>
                <w:vMerge w:val="restart"/>
              </w:tcPr>
            </w:tcPrChange>
          </w:tcPr>
          <w:p w14:paraId="7844A3E6" w14:textId="16FF620F" w:rsidR="00711645" w:rsidRPr="00711645" w:rsidRDefault="00711645" w:rsidP="00AB2D33">
            <w:pPr>
              <w:ind w:firstLine="0"/>
              <w:rPr>
                <w:ins w:id="14054" w:author="Okot" w:date="2020-02-05T16:16:00Z"/>
                <w:b/>
                <w:i/>
                <w:rPrChange w:id="14055" w:author="Okot" w:date="2020-03-26T11:40:00Z">
                  <w:rPr>
                    <w:ins w:id="14056" w:author="Okot" w:date="2020-02-05T16:16:00Z"/>
                  </w:rPr>
                </w:rPrChange>
              </w:rPr>
            </w:pPr>
            <w:ins w:id="14057" w:author="Okot" w:date="2020-02-05T16:16:00Z">
              <w:r w:rsidRPr="00711645">
                <w:rPr>
                  <w:b/>
                  <w:i/>
                  <w:rPrChange w:id="14058" w:author="Okot" w:date="2020-03-26T11:40:00Z">
                    <w:rPr/>
                  </w:rPrChange>
                </w:rPr>
                <w:t>user</w:t>
              </w:r>
            </w:ins>
            <w:ins w:id="14059" w:author="Okot" w:date="2020-03-26T11:22:00Z">
              <w:r w:rsidRPr="00711645">
                <w:rPr>
                  <w:b/>
                  <w:i/>
                  <w:rPrChange w:id="14060" w:author="Okot" w:date="2020-03-26T11:40:00Z">
                    <w:rPr/>
                  </w:rPrChange>
                </w:rPr>
                <w:t>Save</w:t>
              </w:r>
            </w:ins>
            <w:ins w:id="14061" w:author="Okot" w:date="2020-02-05T16:16:00Z">
              <w:r w:rsidRPr="00711645">
                <w:rPr>
                  <w:b/>
                  <w:i/>
                  <w:rPrChange w:id="14062" w:author="Okot" w:date="2020-03-26T11:40:00Z">
                    <w:rPr/>
                  </w:rPrChange>
                </w:rPr>
                <w:t>(string</w:t>
              </w:r>
            </w:ins>
            <w:ins w:id="14063" w:author="Okot" w:date="2020-03-26T11:22:00Z">
              <w:r w:rsidRPr="00711645">
                <w:rPr>
                  <w:b/>
                  <w:i/>
                  <w:rPrChange w:id="14064" w:author="Okot" w:date="2020-03-26T11:40:00Z">
                    <w:rPr/>
                  </w:rPrChange>
                </w:rPr>
                <w:t>,string</w:t>
              </w:r>
            </w:ins>
            <w:ins w:id="14065" w:author="Okot" w:date="2020-02-05T16:16:00Z">
              <w:r w:rsidRPr="00711645">
                <w:rPr>
                  <w:b/>
                  <w:i/>
                  <w:rPrChange w:id="14066" w:author="Okot" w:date="2020-03-26T11:40:00Z">
                    <w:rPr/>
                  </w:rPrChange>
                </w:rPr>
                <w:t>)</w:t>
              </w:r>
            </w:ins>
          </w:p>
        </w:tc>
        <w:tc>
          <w:tcPr>
            <w:tcW w:w="1924" w:type="dxa"/>
            <w:tcPrChange w:id="14067" w:author="Okot" w:date="2020-03-26T11:40:00Z">
              <w:tcPr>
                <w:tcW w:w="1924" w:type="dxa"/>
                <w:gridSpan w:val="2"/>
              </w:tcPr>
            </w:tcPrChange>
          </w:tcPr>
          <w:p w14:paraId="7C50AF94" w14:textId="68538795" w:rsidR="00711645" w:rsidRDefault="00711645">
            <w:pPr>
              <w:ind w:firstLine="0"/>
              <w:rPr>
                <w:ins w:id="14068" w:author="Okot" w:date="2020-02-05T16:16:00Z"/>
              </w:rPr>
            </w:pPr>
            <w:ins w:id="14069" w:author="Okot" w:date="2020-03-26T11:39:00Z">
              <w:r>
                <w:t>Zwrócona zostaje wartość „success”</w:t>
              </w:r>
            </w:ins>
          </w:p>
        </w:tc>
        <w:tc>
          <w:tcPr>
            <w:tcW w:w="1725" w:type="dxa"/>
            <w:shd w:val="clear" w:color="auto" w:fill="92D050"/>
            <w:tcPrChange w:id="14070" w:author="Okot" w:date="2020-03-26T11:40:00Z">
              <w:tcPr>
                <w:tcW w:w="1725" w:type="dxa"/>
                <w:gridSpan w:val="2"/>
                <w:shd w:val="clear" w:color="auto" w:fill="92D050"/>
              </w:tcPr>
            </w:tcPrChange>
          </w:tcPr>
          <w:p w14:paraId="3E6CB8E0" w14:textId="59CC056B" w:rsidR="00711645" w:rsidRDefault="00711645" w:rsidP="00AB2D33">
            <w:pPr>
              <w:ind w:firstLine="0"/>
              <w:rPr>
                <w:ins w:id="14071" w:author="Okot" w:date="2020-02-05T16:16:00Z"/>
              </w:rPr>
            </w:pPr>
            <w:ins w:id="14072" w:author="Okot" w:date="2020-03-26T11:22:00Z">
              <w:r>
                <w:t>pozytywny</w:t>
              </w:r>
            </w:ins>
          </w:p>
        </w:tc>
        <w:tc>
          <w:tcPr>
            <w:tcW w:w="1418" w:type="dxa"/>
            <w:tcPrChange w:id="14073" w:author="Okot" w:date="2020-03-26T11:40:00Z">
              <w:tcPr>
                <w:tcW w:w="1418" w:type="dxa"/>
                <w:gridSpan w:val="2"/>
              </w:tcPr>
            </w:tcPrChange>
          </w:tcPr>
          <w:p w14:paraId="6BFD49CE" w14:textId="67854E3F" w:rsidR="00711645" w:rsidRDefault="00711645" w:rsidP="00AB2D33">
            <w:pPr>
              <w:ind w:firstLine="0"/>
              <w:rPr>
                <w:ins w:id="14074" w:author="Okot" w:date="2020-02-05T16:16:00Z"/>
              </w:rPr>
            </w:pPr>
            <w:ins w:id="14075" w:author="Okot" w:date="2020-03-26T11:40:00Z">
              <w:r>
                <w:t>n/d</w:t>
              </w:r>
            </w:ins>
          </w:p>
        </w:tc>
        <w:tc>
          <w:tcPr>
            <w:tcW w:w="1984" w:type="dxa"/>
            <w:tcPrChange w:id="14076" w:author="Okot" w:date="2020-03-26T11:40:00Z">
              <w:tcPr>
                <w:tcW w:w="1984" w:type="dxa"/>
                <w:gridSpan w:val="2"/>
              </w:tcPr>
            </w:tcPrChange>
          </w:tcPr>
          <w:p w14:paraId="6F055B45" w14:textId="0017AF0B" w:rsidR="00711645" w:rsidRDefault="00711645" w:rsidP="00AB2D33">
            <w:pPr>
              <w:ind w:firstLine="0"/>
              <w:rPr>
                <w:ins w:id="14077" w:author="Okot" w:date="2020-02-05T16:16:00Z"/>
              </w:rPr>
            </w:pPr>
            <w:ins w:id="14078" w:author="Okot" w:date="2020-03-26T11:40:00Z">
              <w:r>
                <w:t>n/d</w:t>
              </w:r>
            </w:ins>
          </w:p>
        </w:tc>
      </w:tr>
      <w:tr w:rsidR="00711645" w14:paraId="37FA9213" w14:textId="77777777" w:rsidTr="00711645">
        <w:tblPrEx>
          <w:tblPrExChange w:id="14079" w:author="Okot" w:date="2020-03-26T11:40:00Z">
            <w:tblPrEx>
              <w:tblW w:w="9456" w:type="dxa"/>
            </w:tblPrEx>
          </w:tblPrExChange>
        </w:tblPrEx>
        <w:trPr>
          <w:ins w:id="14080" w:author="Okot" w:date="2020-03-26T11:39:00Z"/>
        </w:trPr>
        <w:tc>
          <w:tcPr>
            <w:tcW w:w="2547" w:type="dxa"/>
            <w:vMerge/>
            <w:tcPrChange w:id="14081" w:author="Okot" w:date="2020-03-26T11:40:00Z">
              <w:tcPr>
                <w:tcW w:w="2405" w:type="dxa"/>
                <w:gridSpan w:val="2"/>
                <w:vMerge/>
              </w:tcPr>
            </w:tcPrChange>
          </w:tcPr>
          <w:p w14:paraId="41F127E9" w14:textId="77777777" w:rsidR="00711645" w:rsidRDefault="00711645" w:rsidP="00AB2D33">
            <w:pPr>
              <w:ind w:firstLine="0"/>
              <w:rPr>
                <w:ins w:id="14082" w:author="Okot" w:date="2020-03-26T11:39:00Z"/>
              </w:rPr>
            </w:pPr>
          </w:p>
        </w:tc>
        <w:tc>
          <w:tcPr>
            <w:tcW w:w="1924" w:type="dxa"/>
            <w:tcPrChange w:id="14083" w:author="Okot" w:date="2020-03-26T11:40:00Z">
              <w:tcPr>
                <w:tcW w:w="1924" w:type="dxa"/>
                <w:gridSpan w:val="2"/>
              </w:tcPr>
            </w:tcPrChange>
          </w:tcPr>
          <w:p w14:paraId="5B94E2BF" w14:textId="1B71F99A" w:rsidR="00711645" w:rsidRDefault="00711645" w:rsidP="00AB2D33">
            <w:pPr>
              <w:ind w:firstLine="0"/>
              <w:rPr>
                <w:ins w:id="14084" w:author="Okot" w:date="2020-03-26T11:39:00Z"/>
              </w:rPr>
            </w:pPr>
            <w:ins w:id="14085" w:author="Okot" w:date="2020-03-26T11:39:00Z">
              <w:r>
                <w:t>Zwrócona zostaje wartość różna od „success”</w:t>
              </w:r>
            </w:ins>
          </w:p>
        </w:tc>
        <w:tc>
          <w:tcPr>
            <w:tcW w:w="1725" w:type="dxa"/>
            <w:shd w:val="clear" w:color="auto" w:fill="92D050"/>
            <w:tcPrChange w:id="14086" w:author="Okot" w:date="2020-03-26T11:40:00Z">
              <w:tcPr>
                <w:tcW w:w="1725" w:type="dxa"/>
                <w:gridSpan w:val="2"/>
                <w:shd w:val="clear" w:color="auto" w:fill="92D050"/>
              </w:tcPr>
            </w:tcPrChange>
          </w:tcPr>
          <w:p w14:paraId="79CB8FB3" w14:textId="300B8C6F" w:rsidR="00711645" w:rsidRDefault="00711645" w:rsidP="00AB2D33">
            <w:pPr>
              <w:ind w:firstLine="0"/>
              <w:rPr>
                <w:ins w:id="14087" w:author="Okot" w:date="2020-03-26T11:39:00Z"/>
              </w:rPr>
            </w:pPr>
            <w:ins w:id="14088" w:author="Okot" w:date="2020-03-26T11:40:00Z">
              <w:r>
                <w:t>pozytywny</w:t>
              </w:r>
            </w:ins>
          </w:p>
        </w:tc>
        <w:tc>
          <w:tcPr>
            <w:tcW w:w="1418" w:type="dxa"/>
            <w:tcPrChange w:id="14089" w:author="Okot" w:date="2020-03-26T11:40:00Z">
              <w:tcPr>
                <w:tcW w:w="1418" w:type="dxa"/>
                <w:gridSpan w:val="2"/>
              </w:tcPr>
            </w:tcPrChange>
          </w:tcPr>
          <w:p w14:paraId="1154CFD3" w14:textId="27A2D88B" w:rsidR="00711645" w:rsidRDefault="00711645" w:rsidP="00AB2D33">
            <w:pPr>
              <w:ind w:firstLine="0"/>
              <w:rPr>
                <w:ins w:id="14090" w:author="Okot" w:date="2020-03-26T11:39:00Z"/>
              </w:rPr>
            </w:pPr>
            <w:ins w:id="14091" w:author="Okot" w:date="2020-03-26T11:40:00Z">
              <w:r>
                <w:t>n/d</w:t>
              </w:r>
            </w:ins>
          </w:p>
        </w:tc>
        <w:tc>
          <w:tcPr>
            <w:tcW w:w="1984" w:type="dxa"/>
            <w:tcPrChange w:id="14092" w:author="Okot" w:date="2020-03-26T11:40:00Z">
              <w:tcPr>
                <w:tcW w:w="1984" w:type="dxa"/>
                <w:gridSpan w:val="2"/>
              </w:tcPr>
            </w:tcPrChange>
          </w:tcPr>
          <w:p w14:paraId="7DB586A0" w14:textId="2D5A1208" w:rsidR="00711645" w:rsidRDefault="00711645" w:rsidP="00AB2D33">
            <w:pPr>
              <w:ind w:firstLine="0"/>
              <w:rPr>
                <w:ins w:id="14093" w:author="Okot" w:date="2020-03-26T11:39:00Z"/>
              </w:rPr>
            </w:pPr>
            <w:ins w:id="14094" w:author="Okot" w:date="2020-03-26T11:40:00Z">
              <w:r>
                <w:t>n/d</w:t>
              </w:r>
            </w:ins>
          </w:p>
        </w:tc>
      </w:tr>
    </w:tbl>
    <w:p w14:paraId="6B38D555" w14:textId="77777777" w:rsidR="00665B34" w:rsidRPr="00F92309" w:rsidRDefault="00665B34" w:rsidP="00665B34">
      <w:pPr>
        <w:ind w:firstLine="0"/>
        <w:rPr>
          <w:ins w:id="14095" w:author="Okot" w:date="2020-02-05T16:16:00Z"/>
        </w:rPr>
      </w:pPr>
    </w:p>
    <w:p w14:paraId="1A2FF984" w14:textId="71FC00C0" w:rsidR="00665B34" w:rsidRDefault="00665B34">
      <w:pPr>
        <w:rPr>
          <w:ins w:id="14096" w:author="Okot" w:date="2020-03-26T11:41:00Z"/>
        </w:rPr>
        <w:pPrChange w:id="14097" w:author="Okot" w:date="2020-02-05T16:16:00Z">
          <w:pPr>
            <w:pStyle w:val="Nagwek2"/>
          </w:pPr>
        </w:pPrChange>
      </w:pPr>
      <w:ins w:id="14098" w:author="Okot" w:date="2020-02-05T16:24:00Z">
        <w:r>
          <w:rPr>
            <w:b/>
          </w:rPr>
          <w:t xml:space="preserve">Rezultat testu: </w:t>
        </w:r>
      </w:ins>
      <w:ins w:id="14099" w:author="Okot" w:date="2020-03-26T11:41:00Z">
        <w:r w:rsidR="00711645">
          <w:t>Testy zakończyły się wynikiem pozytywnym.</w:t>
        </w:r>
      </w:ins>
    </w:p>
    <w:p w14:paraId="3AC350B5" w14:textId="77777777" w:rsidR="00711645" w:rsidRDefault="00711645">
      <w:pPr>
        <w:ind w:firstLine="0"/>
        <w:rPr>
          <w:ins w:id="14100" w:author="Okot" w:date="2020-03-26T11:41:00Z"/>
        </w:rPr>
        <w:pPrChange w:id="14101" w:author="Okot" w:date="2020-03-26T11:41:00Z">
          <w:pPr>
            <w:pStyle w:val="Nagwek2"/>
          </w:pPr>
        </w:pPrChange>
      </w:pPr>
    </w:p>
    <w:p w14:paraId="6BB5AD26" w14:textId="47D3E61F" w:rsidR="00711645" w:rsidRPr="00044E36" w:rsidRDefault="00711645">
      <w:pPr>
        <w:ind w:firstLine="0"/>
        <w:pPrChange w:id="14102" w:author="Okot" w:date="2020-03-26T11:41:00Z">
          <w:pPr>
            <w:pStyle w:val="Nagwek2"/>
          </w:pPr>
        </w:pPrChange>
      </w:pPr>
      <w:ins w:id="14103" w:author="Okot" w:date="2020-03-26T11:45:00Z">
        <w:r>
          <w:rPr>
            <w:noProof/>
            <w:lang w:eastAsia="pl-PL"/>
          </w:rPr>
          <w:drawing>
            <wp:inline distT="0" distB="0" distL="0" distR="0" wp14:anchorId="273009CE" wp14:editId="6C66B944">
              <wp:extent cx="5392800" cy="1292400"/>
              <wp:effectExtent l="190500" t="190500" r="189230" b="1936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testjednostkow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2800" cy="1292400"/>
                      </a:xfrm>
                      <a:prstGeom prst="rect">
                        <a:avLst/>
                      </a:prstGeom>
                      <a:ln>
                        <a:noFill/>
                      </a:ln>
                      <a:effectLst>
                        <a:outerShdw blurRad="190500" algn="tl" rotWithShape="0">
                          <a:srgbClr val="000000">
                            <a:alpha val="70000"/>
                          </a:srgbClr>
                        </a:outerShdw>
                      </a:effectLst>
                    </pic:spPr>
                  </pic:pic>
                </a:graphicData>
              </a:graphic>
            </wp:inline>
          </w:drawing>
        </w:r>
      </w:ins>
    </w:p>
    <w:p w14:paraId="759D0DB2" w14:textId="77777777" w:rsidR="00585BB5" w:rsidRDefault="00585BB5">
      <w:pPr>
        <w:jc w:val="center"/>
        <w:rPr>
          <w:ins w:id="14104" w:author="Okot" w:date="2020-04-01T11:37:00Z"/>
        </w:rPr>
        <w:pPrChange w:id="14105" w:author="Okot" w:date="2020-03-26T11:46:00Z">
          <w:pPr/>
        </w:pPrChange>
      </w:pPr>
    </w:p>
    <w:p w14:paraId="64DAA5D7" w14:textId="2A59AB97" w:rsidR="007E26FD" w:rsidRPr="007E26FD" w:rsidRDefault="00711645">
      <w:pPr>
        <w:jc w:val="center"/>
        <w:pPrChange w:id="14106" w:author="Okot" w:date="2020-03-26T11:46:00Z">
          <w:pPr/>
        </w:pPrChange>
      </w:pPr>
      <w:ins w:id="14107" w:author="Okot" w:date="2020-03-26T11:46:00Z">
        <w:r>
          <w:t>Rys. </w:t>
        </w:r>
        <w:r w:rsidR="001819D3">
          <w:t>5.6</w:t>
        </w:r>
      </w:ins>
      <w:ins w:id="14108" w:author="Okot" w:date="2020-03-26T13:30:00Z">
        <w:r w:rsidR="001819D3">
          <w:t>3</w:t>
        </w:r>
      </w:ins>
      <w:ins w:id="14109" w:author="Okot" w:date="2020-03-26T11:46:00Z">
        <w:r>
          <w:t>. Wyniki testu</w:t>
        </w:r>
      </w:ins>
      <w:ins w:id="14110" w:author="Okot" w:date="2020-03-26T11:47:00Z">
        <w:r>
          <w:t xml:space="preserve"> UserRegisterViewModelTest</w:t>
        </w:r>
      </w:ins>
      <w:ins w:id="14111" w:author="Okot" w:date="2020-03-26T11:46:00Z">
        <w:r>
          <w:t xml:space="preserve">. </w:t>
        </w:r>
      </w:ins>
    </w:p>
    <w:p w14:paraId="60FCAC23" w14:textId="77777777" w:rsidR="00805DD9" w:rsidRDefault="00805DD9">
      <w:pPr>
        <w:spacing w:after="160" w:line="259" w:lineRule="auto"/>
        <w:ind w:firstLine="0"/>
        <w:jc w:val="left"/>
        <w:rPr>
          <w:ins w:id="14112" w:author="Okot" w:date="2020-04-01T11:37:00Z"/>
          <w:rFonts w:eastAsiaTheme="majorEastAsia" w:cstheme="majorBidi"/>
          <w:szCs w:val="26"/>
        </w:rPr>
      </w:pPr>
      <w:bookmarkStart w:id="14113" w:name="_Toc35941978"/>
      <w:ins w:id="14114" w:author="Okot" w:date="2020-04-01T11:37:00Z">
        <w:r>
          <w:br w:type="page"/>
        </w:r>
      </w:ins>
    </w:p>
    <w:p w14:paraId="4D7DE1EF" w14:textId="15A473D7" w:rsidR="00573E70" w:rsidRDefault="00262253" w:rsidP="00573E70">
      <w:pPr>
        <w:pStyle w:val="Nagwek2"/>
      </w:pPr>
      <w:ins w:id="14115" w:author="Okot" w:date="2019-11-19T20:56:00Z">
        <w:r>
          <w:lastRenderedPageBreak/>
          <w:t>5</w:t>
        </w:r>
      </w:ins>
      <w:del w:id="14116" w:author="Okot" w:date="2019-11-19T20:56:00Z">
        <w:r w:rsidR="0003742D" w:rsidDel="00262253">
          <w:delText>4</w:delText>
        </w:r>
      </w:del>
      <w:r w:rsidR="0003742D">
        <w:t>.</w:t>
      </w:r>
      <w:ins w:id="14117" w:author="Okot" w:date="2019-11-19T20:56:00Z">
        <w:r>
          <w:t>3</w:t>
        </w:r>
      </w:ins>
      <w:ins w:id="14118" w:author="Okot" w:date="2020-01-28T15:23:00Z">
        <w:r w:rsidR="00EB77F1">
          <w:t>.</w:t>
        </w:r>
      </w:ins>
      <w:del w:id="14119" w:author="Okot" w:date="2019-11-19T20:56:00Z">
        <w:r w:rsidR="0003742D" w:rsidDel="00262253">
          <w:delText>4</w:delText>
        </w:r>
      </w:del>
      <w:ins w:id="14120" w:author="Okot" w:date="2020-01-28T15:23:00Z">
        <w:r w:rsidR="00EB77F1">
          <w:t>7</w:t>
        </w:r>
      </w:ins>
      <w:del w:id="14121" w:author="Okot" w:date="2020-01-28T15:23:00Z">
        <w:r w:rsidR="0003742D" w:rsidDel="00EB77F1">
          <w:delText>.6</w:delText>
        </w:r>
      </w:del>
      <w:r w:rsidR="00573E70">
        <w:t>. Podsumowanie I iteracji</w:t>
      </w:r>
      <w:bookmarkEnd w:id="14113"/>
    </w:p>
    <w:p w14:paraId="4836AC50" w14:textId="77777777" w:rsidR="00D93DF5" w:rsidRDefault="00D93DF5" w:rsidP="00D93DF5"/>
    <w:p w14:paraId="0B7FBC04" w14:textId="77777777" w:rsidR="002F76DE" w:rsidRDefault="00D93DF5" w:rsidP="00D93DF5">
      <w:r>
        <w:t xml:space="preserve">Prace nad pierwszą iterację znacząco się przeciągnęły zarówno ze względu na sytuację prywatną, epidemiologiczną oraz drobne komplikacje przy samej implementacji. </w:t>
      </w:r>
    </w:p>
    <w:p w14:paraId="7FC5C6C1" w14:textId="60D2486C" w:rsidR="002F76DE" w:rsidRDefault="002F76DE" w:rsidP="00D93DF5">
      <w:r>
        <w:t>Początkowo dość nieefektywnie wprowadzano zmiany w kodzie. Stworzona lokalną kopię plików i w nich pisano kod. Następnie za pomocą klienta SFTP kopiowano zmienione pliki na serwer i dopiero wtedy można było odświeżyć stronę. Rozwiązanie to było nie tylko niewygodne, ale również stwarzało ryzyko nadpisania niewłaściwego pliku. Dlatego szybko przerzucono się na korzystanie z Visual Studio Code, w którym można zainstalować wtyczkę obsługującą dostęp do plików poprzez SSH i wprowadza</w:t>
      </w:r>
      <w:del w:id="14122" w:author="Okot" w:date="2020-03-26T11:52:00Z">
        <w:r w:rsidDel="00E3286C">
          <w:delText>n</w:delText>
        </w:r>
      </w:del>
      <w:ins w:id="14123" w:author="Okot" w:date="2020-03-26T11:52:00Z">
        <w:r w:rsidR="00E3286C">
          <w:t>ć</w:t>
        </w:r>
      </w:ins>
      <w:del w:id="14124" w:author="Okot" w:date="2020-03-26T11:52:00Z">
        <w:r w:rsidDel="00E3286C">
          <w:delText>ia</w:delText>
        </w:r>
      </w:del>
      <w:r>
        <w:t xml:space="preserve"> zmian</w:t>
      </w:r>
      <w:ins w:id="14125" w:author="Okot" w:date="2020-03-26T11:52:00Z">
        <w:r w:rsidR="00E3286C">
          <w:t>y</w:t>
        </w:r>
      </w:ins>
      <w:r>
        <w:t xml:space="preserve"> bezpośrednio na serwerze, co znacznie przyśpieszyło pracę.</w:t>
      </w:r>
    </w:p>
    <w:p w14:paraId="747D5A64" w14:textId="7E313F29" w:rsidR="00D93DF5" w:rsidDel="0042523A" w:rsidRDefault="00D93DF5" w:rsidP="00D93DF5">
      <w:pPr>
        <w:rPr>
          <w:del w:id="14126" w:author="Okot" w:date="2020-03-23T22:19:00Z"/>
        </w:rPr>
      </w:pPr>
      <w:r>
        <w:t>Zauważono, że chociaż Asana to świetne narzędzie, to już po kilku dniach, zaczęto je ignorować, a co dzienne zadania zapisywano w fizycznym planerze. Uznano, że przy pracy w większej grupie na pewno nie byłoby takiej sytuacji, ale</w:t>
      </w:r>
      <w:ins w:id="14127" w:author="Okot" w:date="2020-03-26T11:53:00Z">
        <w:r w:rsidR="00E3286C">
          <w:t xml:space="preserve"> w</w:t>
        </w:r>
      </w:ins>
      <w:r>
        <w:t xml:space="preserve"> pracy indywidualnej niekoniecznie jest potrzebna taka aplikacja. Niemniej doceniono możliwość zapoznania się z tego typu oprogramowaniem.</w:t>
      </w:r>
    </w:p>
    <w:p w14:paraId="3896D133" w14:textId="77777777" w:rsidR="002F76DE" w:rsidRDefault="002F76DE">
      <w:pPr>
        <w:pPrChange w:id="14128" w:author="Okot" w:date="2020-03-23T22:19:00Z">
          <w:pPr>
            <w:ind w:firstLine="0"/>
          </w:pPr>
        </w:pPrChange>
      </w:pPr>
    </w:p>
    <w:p w14:paraId="0CE46407" w14:textId="529EB665" w:rsidR="002F76DE" w:rsidRDefault="002F76DE" w:rsidP="002F76DE">
      <w:pPr>
        <w:ind w:firstLine="0"/>
      </w:pPr>
      <w:r>
        <w:rPr>
          <w:noProof/>
          <w:lang w:eastAsia="pl-PL"/>
        </w:rPr>
        <w:drawing>
          <wp:inline distT="0" distB="0" distL="0" distR="0" wp14:anchorId="2DC81091" wp14:editId="46792C04">
            <wp:extent cx="5364000" cy="3884400"/>
            <wp:effectExtent l="190500" t="190500" r="198755" b="19240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oweTaskiAsana.png"/>
                    <pic:cNvPicPr/>
                  </pic:nvPicPr>
                  <pic:blipFill>
                    <a:blip r:embed="rId140">
                      <a:extLst>
                        <a:ext uri="{28A0092B-C50C-407E-A947-70E740481C1C}">
                          <a14:useLocalDpi xmlns:a14="http://schemas.microsoft.com/office/drawing/2010/main" val="0"/>
                        </a:ext>
                      </a:extLst>
                    </a:blip>
                    <a:stretch>
                      <a:fillRect/>
                    </a:stretch>
                  </pic:blipFill>
                  <pic:spPr>
                    <a:xfrm>
                      <a:off x="0" y="0"/>
                      <a:ext cx="5364000" cy="3884400"/>
                    </a:xfrm>
                    <a:prstGeom prst="rect">
                      <a:avLst/>
                    </a:prstGeom>
                    <a:ln>
                      <a:noFill/>
                    </a:ln>
                    <a:effectLst>
                      <a:outerShdw blurRad="190500" algn="tl" rotWithShape="0">
                        <a:srgbClr val="000000">
                          <a:alpha val="70000"/>
                        </a:srgbClr>
                      </a:outerShdw>
                    </a:effectLst>
                  </pic:spPr>
                </pic:pic>
              </a:graphicData>
            </a:graphic>
          </wp:inline>
        </w:drawing>
      </w:r>
    </w:p>
    <w:p w14:paraId="7A816327" w14:textId="0E278FAE" w:rsidR="002F76DE" w:rsidDel="0042523A" w:rsidRDefault="002F76DE" w:rsidP="002F76DE">
      <w:pPr>
        <w:ind w:firstLine="0"/>
        <w:jc w:val="center"/>
        <w:rPr>
          <w:del w:id="14129" w:author="Okot" w:date="2020-03-23T22:19:00Z"/>
        </w:rPr>
      </w:pPr>
    </w:p>
    <w:p w14:paraId="09E941BC" w14:textId="4251A468" w:rsidR="002F76DE" w:rsidRDefault="002F76DE" w:rsidP="002F76DE">
      <w:pPr>
        <w:ind w:firstLine="0"/>
        <w:jc w:val="center"/>
      </w:pPr>
      <w:r>
        <w:t xml:space="preserve">Rys. </w:t>
      </w:r>
      <w:ins w:id="14130" w:author="Okot" w:date="2019-11-19T20:55:00Z">
        <w:r>
          <w:t>5</w:t>
        </w:r>
      </w:ins>
      <w:del w:id="14131" w:author="Okot" w:date="2019-11-19T20:55:00Z">
        <w:r w:rsidDel="00262253">
          <w:delText>4</w:delText>
        </w:r>
      </w:del>
      <w:r>
        <w:t>.</w:t>
      </w:r>
      <w:ins w:id="14132" w:author="Okot" w:date="2020-03-23T22:19:00Z">
        <w:r w:rsidR="0042523A">
          <w:t>6</w:t>
        </w:r>
      </w:ins>
      <w:ins w:id="14133" w:author="Okot" w:date="2020-03-25T11:49:00Z">
        <w:r w:rsidR="001819D3">
          <w:t>4</w:t>
        </w:r>
      </w:ins>
      <w:del w:id="14134" w:author="Okot" w:date="2020-03-23T22:19:00Z">
        <w:r w:rsidDel="0042523A">
          <w:delText>50</w:delText>
        </w:r>
      </w:del>
      <w:del w:id="14135" w:author="Okot" w:date="2019-11-19T20:55:00Z">
        <w:r w:rsidDel="00262253">
          <w:delText>4</w:delText>
        </w:r>
      </w:del>
      <w:r>
        <w:t xml:space="preserve">. </w:t>
      </w:r>
      <w:r w:rsidR="003F7645">
        <w:t>Próba dodawania zadań do Asany w trakcie implementacji</w:t>
      </w:r>
      <w:ins w:id="14136" w:author="Okot" w:date="2020-03-24T11:29:00Z">
        <w:r w:rsidR="00C717AA">
          <w:t> [2]</w:t>
        </w:r>
      </w:ins>
      <w:r>
        <w:t>.</w:t>
      </w:r>
    </w:p>
    <w:p w14:paraId="548B8CA8" w14:textId="2022107E" w:rsidR="002F76DE" w:rsidDel="00E3286C" w:rsidRDefault="002F76DE" w:rsidP="00573E70">
      <w:pPr>
        <w:rPr>
          <w:del w:id="14137" w:author="Okot" w:date="2020-03-26T11:53:00Z"/>
        </w:rPr>
      </w:pPr>
    </w:p>
    <w:p w14:paraId="5EC5BF07" w14:textId="405CB5A6" w:rsidR="00573E70" w:rsidRDefault="005450AE" w:rsidP="00573E70">
      <w:r>
        <w:t xml:space="preserve">Może się wydawać, że skończonych funkcjonalności jest za mało, żeby szumnie nazywać tę część kompletną iteracją. Ale jeśli wziąć pod uwagę czas poświęcony na przygotowanie środowiska oraz fakt, że w efekcie powstały dwie kompletne funkcje: rejestracja i logowanie nowych użytkowników, można mówić o zamkniętej całości. </w:t>
      </w:r>
      <w:ins w:id="14138" w:author="Okot" w:date="2020-03-26T11:53:00Z">
        <w:r w:rsidR="00E3286C">
          <w:t>Położono przy tym solidne podwaliny pod dalszą pracę – dzięki przygotowaniu globalnego szablonu dla aplikacji oraz okien modalnych, w dalszych iteracjach b</w:t>
        </w:r>
      </w:ins>
      <w:ins w:id="14139" w:author="Okot" w:date="2020-03-26T11:54:00Z">
        <w:r w:rsidR="00E3286C">
          <w:t xml:space="preserve">ędzie można szybko wypełnić je treścią. </w:t>
        </w:r>
      </w:ins>
      <w:r>
        <w:t xml:space="preserve">Dodatkowo dzięki temu, że implementacja tych funkcji była szybka, </w:t>
      </w:r>
      <w:ins w:id="14140" w:author="Okot" w:date="2020-04-01T06:39:00Z">
        <w:r w:rsidR="00FE0BE3">
          <w:t>a</w:t>
        </w:r>
      </w:ins>
      <w:del w:id="14141" w:author="Okot" w:date="2020-04-01T06:39:00Z">
        <w:r w:rsidDel="00FE0BE3">
          <w:delText>A</w:delText>
        </w:r>
      </w:del>
      <w:r>
        <w:t>utorka</w:t>
      </w:r>
      <w:r w:rsidR="00AC1301">
        <w:t xml:space="preserve"> łatwo</w:t>
      </w:r>
      <w:r>
        <w:t xml:space="preserve"> osiągnęła satysfakcję z zamknięcia etapu, co dało jej motywację do dalszej pracy.</w:t>
      </w:r>
    </w:p>
    <w:p w14:paraId="01A93B40" w14:textId="20892333" w:rsidR="00803B38" w:rsidRPr="00573E70" w:rsidRDefault="00803B38" w:rsidP="00573E70"/>
    <w:p w14:paraId="191F20BE" w14:textId="3AFF345A" w:rsidR="00EF6592" w:rsidRDefault="00262253" w:rsidP="00EF6592">
      <w:pPr>
        <w:pStyle w:val="Podtytu"/>
      </w:pPr>
      <w:bookmarkStart w:id="14142" w:name="_Toc35941979"/>
      <w:ins w:id="14143" w:author="Okot" w:date="2019-11-19T20:56:00Z">
        <w:r>
          <w:t>5</w:t>
        </w:r>
      </w:ins>
      <w:del w:id="14144" w:author="Okot" w:date="2019-11-19T20:56:00Z">
        <w:r w:rsidR="001401C4" w:rsidDel="00262253">
          <w:delText>4</w:delText>
        </w:r>
      </w:del>
      <w:r w:rsidR="001401C4">
        <w:t>.</w:t>
      </w:r>
      <w:ins w:id="14145" w:author="Okot" w:date="2019-11-19T20:56:00Z">
        <w:r>
          <w:t>4</w:t>
        </w:r>
      </w:ins>
      <w:del w:id="14146" w:author="Okot" w:date="2019-11-19T20:56:00Z">
        <w:r w:rsidR="001401C4" w:rsidDel="00262253">
          <w:delText>5</w:delText>
        </w:r>
      </w:del>
      <w:r w:rsidR="00EF6592">
        <w:t>. II iteracja</w:t>
      </w:r>
      <w:r w:rsidR="002E7570">
        <w:t>: koncentracja na użytkowniku</w:t>
      </w:r>
      <w:bookmarkEnd w:id="14142"/>
    </w:p>
    <w:p w14:paraId="07CFDDD7" w14:textId="77777777" w:rsidR="00EF6592" w:rsidRDefault="00EF6592" w:rsidP="00EF6592">
      <w:pPr>
        <w:ind w:firstLine="0"/>
      </w:pPr>
    </w:p>
    <w:p w14:paraId="2CD1F7F6" w14:textId="3C92D233" w:rsidR="00EF6592" w:rsidRDefault="00EF6592" w:rsidP="00EF6592">
      <w:pPr>
        <w:ind w:firstLine="0"/>
        <w:rPr>
          <w:ins w:id="14147" w:author="Okot" w:date="2020-04-01T06:35:00Z"/>
        </w:rPr>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33044A88" w14:textId="77777777" w:rsidR="00967F53" w:rsidRDefault="00967F53" w:rsidP="00EF6592">
      <w:pPr>
        <w:ind w:firstLine="0"/>
        <w:rPr>
          <w:ins w:id="14148" w:author="Okot" w:date="2020-04-01T06:35:00Z"/>
        </w:rPr>
      </w:pPr>
    </w:p>
    <w:p w14:paraId="46AC0FC2" w14:textId="6BA7A155" w:rsidR="00967F53" w:rsidRDefault="00967F53">
      <w:pPr>
        <w:ind w:firstLine="0"/>
        <w:jc w:val="center"/>
        <w:rPr>
          <w:ins w:id="14149" w:author="Okot" w:date="2020-04-01T06:36:00Z"/>
        </w:rPr>
        <w:pPrChange w:id="14150" w:author="Okot" w:date="2020-04-01T06:36:00Z">
          <w:pPr>
            <w:ind w:firstLine="0"/>
          </w:pPr>
        </w:pPrChange>
      </w:pPr>
      <w:ins w:id="14151" w:author="Okot" w:date="2020-04-01T06:36:00Z">
        <w:r>
          <w:rPr>
            <w:noProof/>
            <w:lang w:eastAsia="pl-PL"/>
          </w:rPr>
          <w:drawing>
            <wp:inline distT="0" distB="0" distL="0" distR="0" wp14:anchorId="18E519B7" wp14:editId="59CB5D80">
              <wp:extent cx="5313600" cy="2901600"/>
              <wp:effectExtent l="190500" t="190500" r="192405" b="184785"/>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san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13600" cy="2901600"/>
                      </a:xfrm>
                      <a:prstGeom prst="rect">
                        <a:avLst/>
                      </a:prstGeom>
                      <a:ln>
                        <a:noFill/>
                      </a:ln>
                      <a:effectLst>
                        <a:outerShdw blurRad="190500" algn="tl" rotWithShape="0">
                          <a:srgbClr val="000000">
                            <a:alpha val="70000"/>
                          </a:srgbClr>
                        </a:outerShdw>
                      </a:effectLst>
                    </pic:spPr>
                  </pic:pic>
                </a:graphicData>
              </a:graphic>
            </wp:inline>
          </w:drawing>
        </w:r>
      </w:ins>
    </w:p>
    <w:p w14:paraId="51E562D6" w14:textId="77777777" w:rsidR="00967F53" w:rsidRDefault="00967F53" w:rsidP="00EF6592">
      <w:pPr>
        <w:ind w:firstLine="0"/>
        <w:rPr>
          <w:ins w:id="14152" w:author="Okot" w:date="2020-04-01T06:36:00Z"/>
        </w:rPr>
      </w:pPr>
    </w:p>
    <w:p w14:paraId="69CEE7E4" w14:textId="77305EDE" w:rsidR="00967F53" w:rsidRDefault="00967F53">
      <w:pPr>
        <w:ind w:firstLine="0"/>
        <w:jc w:val="center"/>
        <w:rPr>
          <w:ins w:id="14153" w:author="Okot" w:date="2020-03-26T13:35:00Z"/>
        </w:rPr>
        <w:pPrChange w:id="14154" w:author="Okot" w:date="2020-04-01T06:36:00Z">
          <w:pPr>
            <w:ind w:firstLine="0"/>
          </w:pPr>
        </w:pPrChange>
      </w:pPr>
      <w:ins w:id="14155" w:author="Okot" w:date="2020-04-01T06:37:00Z">
        <w:r>
          <w:t>Rys. 5.65. Rozplanowanie zadań w Asanie dla II iteracji.</w:t>
        </w:r>
      </w:ins>
    </w:p>
    <w:p w14:paraId="0911465D" w14:textId="1724483C" w:rsidR="006B1E35" w:rsidRPr="00FD1BF5" w:rsidRDefault="006B1E35">
      <w:pPr>
        <w:pPrChange w:id="14156" w:author="Okot" w:date="2020-03-26T13:35:00Z">
          <w:pPr>
            <w:ind w:firstLine="0"/>
          </w:pPr>
        </w:pPrChange>
      </w:pPr>
      <w:ins w:id="14157" w:author="Okot" w:date="2020-03-26T13:35:00Z">
        <w:r>
          <w:lastRenderedPageBreak/>
          <w:t xml:space="preserve">Podobnie jak poprzednio najpierw umieszczono wszystkie zadania do wykonania na tablicy w Asanie. </w:t>
        </w:r>
      </w:ins>
      <w:ins w:id="14158" w:author="Okot" w:date="2020-03-26T13:36:00Z">
        <w:r>
          <w:t xml:space="preserve">Po zakończeniu pierwszej iteracji tablica opustoszała – wszystkie zadania zostały przeniesione do kolumny </w:t>
        </w:r>
        <w:r>
          <w:rPr>
            <w:i/>
          </w:rPr>
          <w:t>Done</w:t>
        </w:r>
      </w:ins>
      <w:ins w:id="14159" w:author="Okot" w:date="2020-03-26T13:37:00Z">
        <w:r w:rsidR="00FD1BF5">
          <w:t>. Po zaprezentowaniu efektu końcowego, nie otrzymano żadnych uwag, wi</w:t>
        </w:r>
      </w:ins>
      <w:ins w:id="14160" w:author="Okot" w:date="2020-03-26T13:38:00Z">
        <w:r w:rsidR="00FD1BF5">
          <w:t>ec do dalszej pracy można było przystąpić z czystym kontem. Poznawszy już tr</w:t>
        </w:r>
        <w:r w:rsidR="00FE0BE3">
          <w:t>ochę swój rytm i sposób pracy, a</w:t>
        </w:r>
        <w:r w:rsidR="00FD1BF5">
          <w:t>utorka postanowiła większą uwagę poświęcić zapisywaniu zadań, a zw</w:t>
        </w:r>
      </w:ins>
      <w:ins w:id="14161" w:author="Okot" w:date="2020-03-26T13:39:00Z">
        <w:r w:rsidR="00FD1BF5">
          <w:t>łaszcza szczegółowemu rozbijaniu ich na mniejsze części.</w:t>
        </w:r>
      </w:ins>
    </w:p>
    <w:p w14:paraId="1B7B1363" w14:textId="67C8C255" w:rsidR="002E7570" w:rsidDel="00262253" w:rsidRDefault="002E7570" w:rsidP="00EF6592">
      <w:pPr>
        <w:ind w:firstLine="0"/>
        <w:rPr>
          <w:del w:id="14162" w:author="Okot" w:date="2019-11-19T20:56:00Z"/>
        </w:rPr>
      </w:pPr>
    </w:p>
    <w:p w14:paraId="78430F91" w14:textId="1BD42A1F" w:rsidR="007236B1" w:rsidDel="00262253" w:rsidRDefault="007236B1" w:rsidP="00EF6592">
      <w:pPr>
        <w:ind w:firstLine="0"/>
        <w:rPr>
          <w:del w:id="14163" w:author="Okot" w:date="2019-11-19T20:56:00Z"/>
        </w:rPr>
      </w:pPr>
      <w:del w:id="14164"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4165" w:author="Okot" w:date="2019-11-19T20:56:00Z"/>
        </w:rPr>
      </w:pPr>
      <w:del w:id="14166" w:author="Okot" w:date="2019-11-19T20:56:00Z">
        <w:r w:rsidDel="00262253">
          <w:tab/>
        </w:r>
      </w:del>
    </w:p>
    <w:p w14:paraId="380B0179" w14:textId="252D2F02" w:rsidR="007236B1" w:rsidDel="00262253" w:rsidRDefault="007236B1" w:rsidP="007236B1">
      <w:pPr>
        <w:ind w:firstLine="0"/>
        <w:jc w:val="center"/>
        <w:rPr>
          <w:del w:id="14167" w:author="Okot" w:date="2019-11-19T20:56:00Z"/>
        </w:rPr>
      </w:pPr>
      <w:del w:id="14168"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4169" w:author="Okot" w:date="2019-11-27T10:36:00Z">
          <w:pPr>
            <w:pStyle w:val="Nagwek2"/>
          </w:pPr>
        </w:pPrChange>
      </w:pPr>
    </w:p>
    <w:p w14:paraId="0708CB96" w14:textId="13E0A621" w:rsidR="00573E70" w:rsidRDefault="00262253" w:rsidP="00573E70">
      <w:pPr>
        <w:pStyle w:val="Nagwek2"/>
      </w:pPr>
      <w:bookmarkStart w:id="14170" w:name="_Toc35941980"/>
      <w:ins w:id="14171" w:author="Okot" w:date="2019-11-19T20:56:00Z">
        <w:r>
          <w:t>5</w:t>
        </w:r>
      </w:ins>
      <w:del w:id="14172" w:author="Okot" w:date="2019-11-19T20:56:00Z">
        <w:r w:rsidR="0003742D" w:rsidDel="00262253">
          <w:delText>4</w:delText>
        </w:r>
      </w:del>
      <w:r w:rsidR="0003742D">
        <w:t>.</w:t>
      </w:r>
      <w:ins w:id="14173" w:author="Okot" w:date="2019-11-19T20:56:00Z">
        <w:r>
          <w:t>4</w:t>
        </w:r>
      </w:ins>
      <w:del w:id="14174" w:author="Okot" w:date="2019-11-19T20:56:00Z">
        <w:r w:rsidR="0003742D" w:rsidDel="00262253">
          <w:delText>5</w:delText>
        </w:r>
      </w:del>
      <w:r w:rsidR="00573E70">
        <w:t>.1. Projekt bazy danych</w:t>
      </w:r>
      <w:bookmarkEnd w:id="14170"/>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4A28A221" w:rsidR="006D43AA" w:rsidRDefault="006D43AA" w:rsidP="00C56083">
      <w:r>
        <w:t xml:space="preserve">Tabela Target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0CE217CC" w:rsidR="006D43AA" w:rsidRDefault="006D43AA" w:rsidP="006D43AA">
      <w:pPr>
        <w:ind w:firstLine="0"/>
      </w:pPr>
      <w:r>
        <w:t>Tabela</w:t>
      </w:r>
      <w:ins w:id="14175" w:author="Okot" w:date="2020-03-23T22:43:00Z">
        <w:r w:rsidR="00534756">
          <w:t> </w:t>
        </w:r>
      </w:ins>
      <w:del w:id="14176" w:author="Okot" w:date="2020-03-23T22:43:00Z">
        <w:r w:rsidDel="00534756">
          <w:delText xml:space="preserve"> Tabela </w:delText>
        </w:r>
      </w:del>
      <w:ins w:id="14177" w:author="Okot" w:date="2019-11-19T20:56:00Z">
        <w:r w:rsidR="00262253">
          <w:t>5</w:t>
        </w:r>
      </w:ins>
      <w:del w:id="14178" w:author="Okot" w:date="2019-11-19T20:56:00Z">
        <w:r w:rsidDel="00262253">
          <w:delText>4</w:delText>
        </w:r>
      </w:del>
      <w:r>
        <w:t>.</w:t>
      </w:r>
      <w:ins w:id="14179" w:author="Okot" w:date="2020-03-23T22:38:00Z">
        <w:r w:rsidR="004307C7">
          <w:t>10</w:t>
        </w:r>
      </w:ins>
      <w:del w:id="14180" w:author="Okot" w:date="2020-03-23T22:38:00Z">
        <w:r w:rsidR="00007F81" w:rsidDel="004307C7">
          <w:delText>9</w:delText>
        </w:r>
      </w:del>
      <w:del w:id="14181" w:author="Okot" w:date="2020-01-29T13:24:00Z">
        <w:r w:rsidDel="00ED5F16">
          <w:delText>2</w:delText>
        </w:r>
      </w:del>
      <w:r>
        <w:t>.</w:t>
      </w:r>
    </w:p>
    <w:p w14:paraId="6E9312A1" w14:textId="1E0BEA4F" w:rsidR="006D43AA" w:rsidRDefault="006D43AA" w:rsidP="006D43AA">
      <w:pPr>
        <w:ind w:firstLine="0"/>
      </w:pPr>
      <w:r>
        <w:t>Wykaz pól w tabeli Target</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4182" w:author="Okot" w:date="2020-03-31T13:58:00Z"/>
        </w:rPr>
      </w:pPr>
      <w:r>
        <w:t xml:space="preserve">Tabela Activity będzie przechowywała informacje o dostępnych do wybrania stopniach aktywności użytkownika oraz ich wartości jako </w:t>
      </w:r>
      <w:r w:rsidR="00D27351">
        <w:t>współczynnik aktywności fizycznej.</w:t>
      </w:r>
    </w:p>
    <w:p w14:paraId="383D4CB9" w14:textId="77777777" w:rsidR="002F1938" w:rsidRDefault="002F1938" w:rsidP="006D43AA">
      <w:pPr>
        <w:rPr>
          <w:ins w:id="14183" w:author="Okot" w:date="2020-01-17T16:13:00Z"/>
        </w:rPr>
      </w:pPr>
    </w:p>
    <w:p w14:paraId="1E5627A5" w14:textId="6DBB5AC3" w:rsidR="00AB184B" w:rsidDel="00FD4499" w:rsidRDefault="00AB184B" w:rsidP="006D43AA">
      <w:pPr>
        <w:rPr>
          <w:del w:id="14184" w:author="Okot" w:date="2020-03-26T13:11:00Z"/>
        </w:rPr>
      </w:pPr>
    </w:p>
    <w:p w14:paraId="61B868E1" w14:textId="7207E110" w:rsidR="006D43AA" w:rsidDel="00CA3A47" w:rsidRDefault="006D43AA" w:rsidP="006D43AA">
      <w:pPr>
        <w:rPr>
          <w:del w:id="14185" w:author="Okot" w:date="2020-01-17T12:23:00Z"/>
        </w:rPr>
      </w:pPr>
    </w:p>
    <w:p w14:paraId="358F1473" w14:textId="73A6E731" w:rsidR="006D43AA" w:rsidRDefault="00D149BE" w:rsidP="006D43AA">
      <w:pPr>
        <w:ind w:firstLine="0"/>
      </w:pPr>
      <w:r>
        <w:t xml:space="preserve">Tabela </w:t>
      </w:r>
      <w:ins w:id="14186" w:author="Okot" w:date="2019-11-19T20:57:00Z">
        <w:r w:rsidR="00262253">
          <w:t>5</w:t>
        </w:r>
      </w:ins>
      <w:del w:id="14187" w:author="Okot" w:date="2019-11-19T20:57:00Z">
        <w:r w:rsidR="00D27351" w:rsidDel="00262253">
          <w:delText>4</w:delText>
        </w:r>
      </w:del>
      <w:r w:rsidR="00D27351">
        <w:t>.</w:t>
      </w:r>
      <w:del w:id="14188" w:author="Okot" w:date="2020-01-29T13:24:00Z">
        <w:r w:rsidR="00D27351" w:rsidDel="00ED5F16">
          <w:delText>3</w:delText>
        </w:r>
      </w:del>
      <w:r w:rsidR="00007F81">
        <w:t>1</w:t>
      </w:r>
      <w:ins w:id="14189" w:author="Okot" w:date="2020-03-23T22:38:00Z">
        <w:r w:rsidR="004307C7">
          <w:t>1</w:t>
        </w:r>
      </w:ins>
      <w:del w:id="14190" w:author="Okot" w:date="2020-03-23T22:38:00Z">
        <w:r w:rsidR="00007F81" w:rsidDel="004307C7">
          <w:delText>0</w:delText>
        </w:r>
      </w:del>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02CFA81" w:rsidR="006D43AA" w:rsidDel="00FD4499" w:rsidRDefault="006D43AA">
      <w:pPr>
        <w:spacing w:after="160" w:line="259" w:lineRule="auto"/>
        <w:ind w:firstLine="0"/>
        <w:jc w:val="left"/>
        <w:rPr>
          <w:del w:id="14191" w:author="Okot" w:date="2020-03-23T22:20:00Z"/>
        </w:rPr>
      </w:pPr>
      <w:r>
        <w:lastRenderedPageBreak/>
        <w:t xml:space="preserve">UsersData będzie przechowywała </w:t>
      </w:r>
      <w:r w:rsidR="00775565">
        <w:t>niezmienne dane na temat użytkownika: jego płeć, datę urodzenia, wzrost oraz informację o jego aktywności fizycznej i aktualnym celu.</w:t>
      </w:r>
    </w:p>
    <w:p w14:paraId="4795CD4C" w14:textId="77777777" w:rsidR="00FD4499" w:rsidRDefault="00FD4499" w:rsidP="006D43AA">
      <w:pPr>
        <w:rPr>
          <w:ins w:id="14192" w:author="Okot" w:date="2020-03-26T13:11:00Z"/>
        </w:rPr>
      </w:pPr>
    </w:p>
    <w:p w14:paraId="7C63AA19" w14:textId="38931742" w:rsidR="00170E26" w:rsidDel="00890887" w:rsidRDefault="00170E26" w:rsidP="00C56083">
      <w:pPr>
        <w:rPr>
          <w:del w:id="14193" w:author="Okot" w:date="2020-03-23T22:20:00Z"/>
        </w:rPr>
      </w:pPr>
    </w:p>
    <w:p w14:paraId="4E6DB30B" w14:textId="7DF00422" w:rsidR="00EF5ADB" w:rsidRDefault="00EF5ADB">
      <w:pPr>
        <w:spacing w:after="160" w:line="259" w:lineRule="auto"/>
        <w:ind w:firstLine="0"/>
        <w:jc w:val="left"/>
        <w:rPr>
          <w:ins w:id="14194" w:author="Okot" w:date="2020-01-30T17:04:00Z"/>
        </w:rPr>
      </w:pPr>
    </w:p>
    <w:p w14:paraId="08C02850" w14:textId="65003238" w:rsidR="00170E26" w:rsidRDefault="00170E26" w:rsidP="00E55A87">
      <w:pPr>
        <w:ind w:firstLine="0"/>
      </w:pPr>
      <w:r>
        <w:t>Ta</w:t>
      </w:r>
      <w:r w:rsidR="00026961">
        <w:t xml:space="preserve">bela </w:t>
      </w:r>
      <w:ins w:id="14195" w:author="Okot" w:date="2019-11-19T20:57:00Z">
        <w:r w:rsidR="00262253">
          <w:t>5</w:t>
        </w:r>
      </w:ins>
      <w:del w:id="14196" w:author="Okot" w:date="2019-11-19T20:57:00Z">
        <w:r w:rsidR="00026961" w:rsidDel="00262253">
          <w:delText>4</w:delText>
        </w:r>
      </w:del>
      <w:r w:rsidR="00026961">
        <w:t>.</w:t>
      </w:r>
      <w:ins w:id="14197" w:author="Okot" w:date="2020-01-29T13:24:00Z">
        <w:r w:rsidR="006C2F53">
          <w:t>1</w:t>
        </w:r>
      </w:ins>
      <w:ins w:id="14198" w:author="Okot" w:date="2020-03-23T22:38:00Z">
        <w:r w:rsidR="004307C7">
          <w:t>2</w:t>
        </w:r>
      </w:ins>
      <w:del w:id="14199" w:author="Okot" w:date="2020-03-23T22:38:00Z">
        <w:r w:rsidR="00007F81" w:rsidDel="004307C7">
          <w:delText>1</w:delText>
        </w:r>
      </w:del>
      <w:del w:id="14200"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64532A70" w14:textId="77777777" w:rsidR="00FA1FE2" w:rsidRPr="00FA1FE2" w:rsidRDefault="00FA1FE2" w:rsidP="00775565">
            <w:pPr>
              <w:ind w:firstLine="0"/>
              <w:jc w:val="center"/>
              <w:rPr>
                <w:position w:val="-6"/>
                <w:sz w:val="16"/>
                <w:szCs w:val="16"/>
              </w:rPr>
            </w:pPr>
          </w:p>
          <w:p w14:paraId="5C1B210B" w14:textId="4545B8F1" w:rsidR="00775565" w:rsidRPr="0011578E" w:rsidRDefault="00FA1FE2" w:rsidP="00775565">
            <w:pPr>
              <w:ind w:firstLine="0"/>
              <w:jc w:val="center"/>
              <w:rPr>
                <w:position w:val="-6"/>
                <w:sz w:val="8"/>
                <w:szCs w:val="8"/>
              </w:rPr>
            </w:pPr>
            <w:r w:rsidRPr="0011578E">
              <w:rPr>
                <w:position w:val="-6"/>
              </w:rPr>
              <w:t>√</w:t>
            </w: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6590045E" w14:textId="77777777" w:rsidR="00FA1FE2" w:rsidRPr="00FA1FE2" w:rsidRDefault="00FA1FE2" w:rsidP="00775565">
            <w:pPr>
              <w:ind w:firstLine="0"/>
              <w:jc w:val="center"/>
              <w:rPr>
                <w:position w:val="-6"/>
                <w:sz w:val="16"/>
                <w:szCs w:val="16"/>
              </w:rPr>
            </w:pPr>
          </w:p>
          <w:p w14:paraId="40AE238F" w14:textId="1ED4C9EC" w:rsidR="00775565" w:rsidRPr="0011578E" w:rsidRDefault="00FA1FE2" w:rsidP="00775565">
            <w:pPr>
              <w:ind w:firstLine="0"/>
              <w:jc w:val="center"/>
              <w:rPr>
                <w:position w:val="-6"/>
                <w:sz w:val="8"/>
                <w:szCs w:val="8"/>
              </w:rPr>
            </w:pPr>
            <w:r w:rsidRPr="0011578E">
              <w:rPr>
                <w:position w:val="-6"/>
              </w:rPr>
              <w:t>√</w:t>
            </w: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3936C14" w:rsidR="00775565" w:rsidRDefault="00775565" w:rsidP="00775565">
      <w:pPr>
        <w:ind w:firstLine="0"/>
      </w:pPr>
      <w:r>
        <w:t xml:space="preserve">Tabela </w:t>
      </w:r>
      <w:ins w:id="14201" w:author="Okot" w:date="2019-11-19T20:57:00Z">
        <w:r w:rsidR="00262253">
          <w:t>5</w:t>
        </w:r>
      </w:ins>
      <w:del w:id="14202" w:author="Okot" w:date="2019-11-19T20:57:00Z">
        <w:r w:rsidDel="00262253">
          <w:delText>4</w:delText>
        </w:r>
      </w:del>
      <w:r>
        <w:t>.</w:t>
      </w:r>
      <w:del w:id="14203" w:author="Okot" w:date="2020-01-29T13:24:00Z">
        <w:r w:rsidDel="00ED5F16">
          <w:delText>5</w:delText>
        </w:r>
      </w:del>
      <w:ins w:id="14204" w:author="Okot" w:date="2020-01-29T13:24:00Z">
        <w:r w:rsidR="006C2F53">
          <w:t>1</w:t>
        </w:r>
      </w:ins>
      <w:ins w:id="14205" w:author="Okot" w:date="2020-03-23T22:38:00Z">
        <w:r w:rsidR="004307C7">
          <w:t>3</w:t>
        </w:r>
      </w:ins>
      <w:del w:id="14206" w:author="Okot" w:date="2020-03-23T22:38:00Z">
        <w:r w:rsidR="00007F81" w:rsidDel="004307C7">
          <w:delText>2</w:delText>
        </w:r>
      </w:del>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lastRenderedPageBreak/>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4DA8F17" w:rsidR="00C63660" w:rsidRDefault="00C63660" w:rsidP="00C63660">
      <w:pPr>
        <w:ind w:firstLine="0"/>
      </w:pPr>
      <w:r>
        <w:t>Ta</w:t>
      </w:r>
      <w:r w:rsidR="00775565">
        <w:t xml:space="preserve">bela </w:t>
      </w:r>
      <w:del w:id="14207" w:author="Okot" w:date="2019-11-19T20:57:00Z">
        <w:r w:rsidR="00775565" w:rsidDel="00262253">
          <w:delText>4</w:delText>
        </w:r>
      </w:del>
      <w:ins w:id="14208" w:author="Okot" w:date="2019-11-19T20:57:00Z">
        <w:r w:rsidR="00262253">
          <w:t>5</w:t>
        </w:r>
      </w:ins>
      <w:r w:rsidR="00775565">
        <w:t>.</w:t>
      </w:r>
      <w:del w:id="14209" w:author="Okot" w:date="2020-01-29T13:24:00Z">
        <w:r w:rsidR="00775565" w:rsidDel="00ED5F16">
          <w:delText>6</w:delText>
        </w:r>
      </w:del>
      <w:ins w:id="14210" w:author="Okot" w:date="2020-01-29T13:24:00Z">
        <w:r w:rsidR="006C2F53">
          <w:t>1</w:t>
        </w:r>
      </w:ins>
      <w:del w:id="14211" w:author="Okot" w:date="2020-03-23T22:38:00Z">
        <w:r w:rsidR="00007F81" w:rsidDel="004307C7">
          <w:delText>3</w:delText>
        </w:r>
      </w:del>
      <w:ins w:id="14212" w:author="Okot" w:date="2020-03-23T22:38:00Z">
        <w:r w:rsidR="004307C7">
          <w:t>4</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lastRenderedPageBreak/>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4213"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214"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215"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216" w:author="Okot" w:date="2019-03-28T23:02:00Z">
              <w:r>
                <w:t>T</w:t>
              </w:r>
            </w:ins>
            <w:r w:rsidR="00757B38">
              <w:t>h</w:t>
            </w:r>
            <w:ins w:id="14217"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218" w:author="Okot" w:date="2019-03-28T23:02:00Z">
              <w:r>
                <w:t>Trypto</w:t>
              </w:r>
            </w:ins>
            <w:r w:rsidR="00757B38">
              <w:t>ph</w:t>
            </w:r>
            <w:ins w:id="14219"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46BC40A4" w:rsidR="00942FA8" w:rsidRDefault="00753502" w:rsidP="00942FA8">
            <w:pPr>
              <w:ind w:firstLine="0"/>
              <w:jc w:val="center"/>
            </w:pPr>
            <w:ins w:id="14220" w:author="Okot" w:date="2020-04-01T09:56:00Z">
              <w:r>
                <w:t>V</w:t>
              </w:r>
            </w:ins>
            <w:del w:id="14221" w:author="Okot" w:date="2020-04-01T09:56:00Z">
              <w:r w:rsidR="00942FA8" w:rsidDel="00753502">
                <w:delText>W</w:delText>
              </w:r>
            </w:del>
            <w:r w:rsidR="00942FA8">
              <w:t>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3F08A6C0" w:rsidR="00E73D2D" w:rsidRDefault="00753502" w:rsidP="0013245B">
            <w:pPr>
              <w:ind w:firstLine="0"/>
              <w:jc w:val="center"/>
            </w:pPr>
            <w:ins w:id="14222" w:author="Okot" w:date="2020-04-01T09:56:00Z">
              <w:r>
                <w:t>V</w:t>
              </w:r>
            </w:ins>
            <w:del w:id="14223" w:author="Okot" w:date="2020-04-01T09:56:00Z">
              <w:r w:rsidR="00E73D2D" w:rsidDel="00753502">
                <w:delText>W</w:delText>
              </w:r>
            </w:del>
            <w:r w:rsidR="00E73D2D">
              <w:t>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49F1DF0D" w:rsidR="00E73D2D" w:rsidRDefault="00753502" w:rsidP="00942FA8">
            <w:pPr>
              <w:ind w:firstLine="0"/>
              <w:jc w:val="center"/>
            </w:pPr>
            <w:ins w:id="14224" w:author="Okot" w:date="2020-04-01T09:56:00Z">
              <w:r>
                <w:t>V</w:t>
              </w:r>
            </w:ins>
            <w:del w:id="14225" w:author="Okot" w:date="2020-04-01T09:56:00Z">
              <w:r w:rsidR="00E73D2D" w:rsidDel="00753502">
                <w:delText>W</w:delText>
              </w:r>
            </w:del>
            <w:r w:rsidR="00E73D2D">
              <w:t>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lastRenderedPageBreak/>
              <w:t>19</w:t>
            </w:r>
          </w:p>
        </w:tc>
        <w:tc>
          <w:tcPr>
            <w:tcW w:w="851" w:type="dxa"/>
          </w:tcPr>
          <w:p w14:paraId="2306B2F5" w14:textId="77777777" w:rsidR="00E73D2D" w:rsidRDefault="00E73D2D" w:rsidP="0013245B">
            <w:pPr>
              <w:ind w:firstLine="0"/>
              <w:jc w:val="center"/>
            </w:pPr>
          </w:p>
        </w:tc>
        <w:tc>
          <w:tcPr>
            <w:tcW w:w="2126" w:type="dxa"/>
          </w:tcPr>
          <w:p w14:paraId="530C2018" w14:textId="267D54A5" w:rsidR="00E73D2D" w:rsidRDefault="00E73D2D" w:rsidP="0013245B">
            <w:pPr>
              <w:ind w:firstLine="0"/>
              <w:jc w:val="center"/>
            </w:pPr>
            <w:del w:id="14226" w:author="Okot" w:date="2020-04-01T09:56:00Z">
              <w:r w:rsidDel="00753502">
                <w:delText>W</w:delText>
              </w:r>
            </w:del>
            <w:ins w:id="14227" w:author="Okot" w:date="2020-04-01T09:56:00Z">
              <w:r w:rsidR="00753502">
                <w:t>V</w:t>
              </w:r>
            </w:ins>
            <w:r>
              <w:t>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1251037" w:rsidR="00E73D2D" w:rsidRDefault="00753502" w:rsidP="0013245B">
            <w:pPr>
              <w:ind w:firstLine="0"/>
              <w:jc w:val="center"/>
            </w:pPr>
            <w:ins w:id="14228" w:author="Okot" w:date="2020-04-01T09:56:00Z">
              <w:r>
                <w:t>V</w:t>
              </w:r>
            </w:ins>
            <w:del w:id="14229" w:author="Okot" w:date="2020-04-01T09:56:00Z">
              <w:r w:rsidR="00E73D2D" w:rsidDel="00753502">
                <w:delText>W</w:delText>
              </w:r>
            </w:del>
            <w:r w:rsidR="00E73D2D">
              <w:t>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5EBD263" w:rsidR="00E73D2D" w:rsidRDefault="00753502" w:rsidP="0013245B">
            <w:pPr>
              <w:ind w:firstLine="0"/>
              <w:jc w:val="center"/>
            </w:pPr>
            <w:ins w:id="14230" w:author="Okot" w:date="2020-04-01T09:56:00Z">
              <w:r>
                <w:t>V</w:t>
              </w:r>
            </w:ins>
            <w:del w:id="14231" w:author="Okot" w:date="2020-04-01T09:56:00Z">
              <w:r w:rsidR="00E73D2D" w:rsidDel="00753502">
                <w:delText>W</w:delText>
              </w:r>
            </w:del>
            <w:r w:rsidR="00E73D2D">
              <w:t>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72F319F2" w:rsidR="00E73D2D" w:rsidRDefault="00753502" w:rsidP="0013245B">
            <w:pPr>
              <w:ind w:firstLine="0"/>
              <w:jc w:val="center"/>
            </w:pPr>
            <w:ins w:id="14232" w:author="Okot" w:date="2020-04-01T09:56:00Z">
              <w:r>
                <w:t>V</w:t>
              </w:r>
            </w:ins>
            <w:del w:id="14233" w:author="Okot" w:date="2020-04-01T09:56:00Z">
              <w:r w:rsidR="00E73D2D" w:rsidDel="00753502">
                <w:delText>W</w:delText>
              </w:r>
            </w:del>
            <w:r w:rsidR="00E73D2D">
              <w:t>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73374E06" w:rsidR="00E73D2D" w:rsidRDefault="00753502" w:rsidP="0013245B">
            <w:pPr>
              <w:ind w:firstLine="0"/>
              <w:jc w:val="center"/>
            </w:pPr>
            <w:ins w:id="14234" w:author="Okot" w:date="2020-04-01T09:56:00Z">
              <w:r>
                <w:t>V</w:t>
              </w:r>
            </w:ins>
            <w:del w:id="14235" w:author="Okot" w:date="2020-04-01T09:56:00Z">
              <w:r w:rsidR="00E73D2D" w:rsidDel="00753502">
                <w:delText>W</w:delText>
              </w:r>
            </w:del>
            <w:r w:rsidR="00E73D2D">
              <w:t>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2BB938C9" w:rsidR="00942FA8" w:rsidRDefault="00753502" w:rsidP="002F10AE">
            <w:pPr>
              <w:ind w:firstLine="0"/>
              <w:jc w:val="center"/>
            </w:pPr>
            <w:ins w:id="14236" w:author="Okot" w:date="2020-04-01T09:56:00Z">
              <w:r>
                <w:t>V</w:t>
              </w:r>
            </w:ins>
            <w:del w:id="14237" w:author="Okot" w:date="2020-04-01T09:56:00Z">
              <w:r w:rsidR="00942FA8" w:rsidDel="00753502">
                <w:delText>W</w:delText>
              </w:r>
            </w:del>
            <w:r w:rsidR="00942FA8">
              <w:t>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3E1C53" w14:paraId="00322F6A" w14:textId="77777777" w:rsidTr="00381D9E">
        <w:trPr>
          <w:ins w:id="14238" w:author="Okot" w:date="2020-04-01T14:43:00Z"/>
        </w:trPr>
        <w:tc>
          <w:tcPr>
            <w:tcW w:w="562" w:type="dxa"/>
          </w:tcPr>
          <w:p w14:paraId="55CA2B33" w14:textId="2051A52A" w:rsidR="003E1C53" w:rsidRDefault="003E1C53">
            <w:pPr>
              <w:tabs>
                <w:tab w:val="center" w:pos="156"/>
              </w:tabs>
              <w:ind w:firstLine="0"/>
              <w:jc w:val="center"/>
              <w:rPr>
                <w:ins w:id="14239" w:author="Okot" w:date="2020-04-01T14:43:00Z"/>
              </w:rPr>
              <w:pPrChange w:id="14240" w:author="Okot" w:date="2020-04-01T14:43:00Z">
                <w:pPr>
                  <w:tabs>
                    <w:tab w:val="center" w:pos="156"/>
                  </w:tabs>
                  <w:ind w:firstLine="0"/>
                </w:pPr>
              </w:pPrChange>
            </w:pPr>
            <w:ins w:id="14241" w:author="Okot" w:date="2020-04-01T14:43:00Z">
              <w:r>
                <w:t>25</w:t>
              </w:r>
            </w:ins>
          </w:p>
        </w:tc>
        <w:tc>
          <w:tcPr>
            <w:tcW w:w="851" w:type="dxa"/>
          </w:tcPr>
          <w:p w14:paraId="47E82C47" w14:textId="77777777" w:rsidR="003E1C53" w:rsidRDefault="003E1C53" w:rsidP="002F10AE">
            <w:pPr>
              <w:ind w:firstLine="0"/>
              <w:jc w:val="center"/>
              <w:rPr>
                <w:ins w:id="14242" w:author="Okot" w:date="2020-04-01T14:43:00Z"/>
              </w:rPr>
            </w:pPr>
          </w:p>
        </w:tc>
        <w:tc>
          <w:tcPr>
            <w:tcW w:w="2126" w:type="dxa"/>
          </w:tcPr>
          <w:p w14:paraId="30F77716" w14:textId="35725580" w:rsidR="003E1C53" w:rsidRDefault="003E1C53" w:rsidP="002F10AE">
            <w:pPr>
              <w:ind w:firstLine="0"/>
              <w:jc w:val="center"/>
              <w:rPr>
                <w:ins w:id="14243" w:author="Okot" w:date="2020-04-01T14:43:00Z"/>
              </w:rPr>
            </w:pPr>
            <w:ins w:id="14244" w:author="Okot" w:date="2020-04-01T14:43:00Z">
              <w:r>
                <w:t>VitC</w:t>
              </w:r>
            </w:ins>
          </w:p>
        </w:tc>
        <w:tc>
          <w:tcPr>
            <w:tcW w:w="1485" w:type="dxa"/>
          </w:tcPr>
          <w:p w14:paraId="20A051EC" w14:textId="281DF5F6" w:rsidR="003E1C53" w:rsidRDefault="003E1C53" w:rsidP="002F10AE">
            <w:pPr>
              <w:ind w:firstLine="0"/>
              <w:jc w:val="center"/>
              <w:rPr>
                <w:ins w:id="14245" w:author="Okot" w:date="2020-04-01T14:43:00Z"/>
              </w:rPr>
            </w:pPr>
            <w:ins w:id="14246" w:author="Okot" w:date="2020-04-01T14:43:00Z">
              <w:r>
                <w:t>numeric(2,1)</w:t>
              </w:r>
            </w:ins>
          </w:p>
        </w:tc>
        <w:tc>
          <w:tcPr>
            <w:tcW w:w="746" w:type="dxa"/>
          </w:tcPr>
          <w:p w14:paraId="417396C9" w14:textId="77777777" w:rsidR="003E1C53" w:rsidRPr="0011578E" w:rsidRDefault="003E1C53" w:rsidP="002F10AE">
            <w:pPr>
              <w:ind w:firstLine="0"/>
              <w:jc w:val="center"/>
              <w:rPr>
                <w:ins w:id="14247" w:author="Okot" w:date="2020-04-01T14:43:00Z"/>
                <w:position w:val="-6"/>
              </w:rPr>
            </w:pPr>
          </w:p>
        </w:tc>
        <w:tc>
          <w:tcPr>
            <w:tcW w:w="3291" w:type="dxa"/>
          </w:tcPr>
          <w:p w14:paraId="0A6C84E0" w14:textId="566ECFB8" w:rsidR="003E1C53" w:rsidRDefault="008528DB" w:rsidP="00942FA8">
            <w:pPr>
              <w:ind w:firstLine="0"/>
              <w:jc w:val="center"/>
              <w:rPr>
                <w:ins w:id="14248" w:author="Okot" w:date="2020-04-01T14:43:00Z"/>
                <w:rFonts w:eastAsia="LiberationSerif"/>
                <w:lang w:eastAsia="en-US"/>
              </w:rPr>
            </w:pPr>
            <w:ins w:id="14249" w:author="Okot" w:date="2020-04-01T14:44:00Z">
              <w:r>
                <w:rPr>
                  <w:rFonts w:eastAsia="LiberationSerif"/>
                  <w:lang w:eastAsia="en-US"/>
                </w:rPr>
                <w:t>Dziennie zapotrzebowanie użytkownika na witaminę wyrażone w mg</w:t>
              </w:r>
            </w:ins>
          </w:p>
        </w:tc>
      </w:tr>
      <w:tr w:rsidR="00E73D2D" w14:paraId="4DCB7021" w14:textId="77777777" w:rsidTr="00381D9E">
        <w:tc>
          <w:tcPr>
            <w:tcW w:w="562" w:type="dxa"/>
          </w:tcPr>
          <w:p w14:paraId="2071A481" w14:textId="42C09CF0" w:rsidR="003E1C53" w:rsidRDefault="00241286" w:rsidP="0013245B">
            <w:pPr>
              <w:ind w:firstLine="0"/>
              <w:jc w:val="center"/>
              <w:rPr>
                <w:ins w:id="14250" w:author="Okot" w:date="2020-04-01T14:43:00Z"/>
              </w:rPr>
            </w:pPr>
            <w:r>
              <w:t>2</w:t>
            </w:r>
            <w:ins w:id="14251" w:author="Okot" w:date="2020-04-01T14:43:00Z">
              <w:r w:rsidR="003E1C53">
                <w:t>6</w:t>
              </w:r>
            </w:ins>
          </w:p>
          <w:p w14:paraId="2B7C0282" w14:textId="08C84E5A" w:rsidR="00E73D2D" w:rsidRDefault="00241286" w:rsidP="0013245B">
            <w:pPr>
              <w:ind w:firstLine="0"/>
              <w:jc w:val="center"/>
            </w:pPr>
            <w:del w:id="14252" w:author="Okot" w:date="2020-04-01T14:43:00Z">
              <w:r w:rsidDel="003E1C53">
                <w:delText>5</w:delText>
              </w:r>
            </w:del>
          </w:p>
        </w:tc>
        <w:tc>
          <w:tcPr>
            <w:tcW w:w="851" w:type="dxa"/>
          </w:tcPr>
          <w:p w14:paraId="4F7906FA" w14:textId="77777777" w:rsidR="00E73D2D" w:rsidRDefault="00E73D2D" w:rsidP="0013245B">
            <w:pPr>
              <w:ind w:firstLine="0"/>
              <w:jc w:val="center"/>
            </w:pPr>
          </w:p>
        </w:tc>
        <w:tc>
          <w:tcPr>
            <w:tcW w:w="2126" w:type="dxa"/>
          </w:tcPr>
          <w:p w14:paraId="710D75D1" w14:textId="1CCDF360" w:rsidR="00E73D2D" w:rsidRDefault="00E73D2D">
            <w:pPr>
              <w:ind w:firstLine="0"/>
              <w:jc w:val="center"/>
            </w:pPr>
            <w:del w:id="14253" w:author="Okot" w:date="2020-04-01T09:57:00Z">
              <w:r w:rsidDel="00753502">
                <w:delText>W</w:delText>
              </w:r>
            </w:del>
            <w:ins w:id="14254" w:author="Okot" w:date="2020-04-01T09:57:00Z">
              <w:r w:rsidR="00753502">
                <w:t>V</w:t>
              </w:r>
            </w:ins>
            <w:r>
              <w:t>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7251863D" w:rsidR="00942FA8" w:rsidRDefault="00241286" w:rsidP="002F10AE">
            <w:pPr>
              <w:ind w:firstLine="0"/>
              <w:jc w:val="center"/>
            </w:pPr>
            <w:r>
              <w:t>2</w:t>
            </w:r>
            <w:ins w:id="14255" w:author="Okot" w:date="2020-04-01T14:43:00Z">
              <w:r w:rsidR="003E1C53">
                <w:t>7</w:t>
              </w:r>
            </w:ins>
            <w:del w:id="14256" w:author="Okot" w:date="2020-04-01T14:43:00Z">
              <w:r w:rsidDel="003E1C53">
                <w:delText>6</w:delText>
              </w:r>
            </w:del>
          </w:p>
        </w:tc>
        <w:tc>
          <w:tcPr>
            <w:tcW w:w="851" w:type="dxa"/>
          </w:tcPr>
          <w:p w14:paraId="5A7A4EE1" w14:textId="77777777" w:rsidR="00942FA8" w:rsidRDefault="00942FA8" w:rsidP="002F10AE">
            <w:pPr>
              <w:ind w:firstLine="0"/>
              <w:jc w:val="center"/>
            </w:pPr>
          </w:p>
        </w:tc>
        <w:tc>
          <w:tcPr>
            <w:tcW w:w="2126" w:type="dxa"/>
          </w:tcPr>
          <w:p w14:paraId="2130F092" w14:textId="14B559D3" w:rsidR="00942FA8" w:rsidRDefault="00753502" w:rsidP="002F10AE">
            <w:pPr>
              <w:ind w:firstLine="0"/>
              <w:jc w:val="center"/>
            </w:pPr>
            <w:ins w:id="14257" w:author="Okot" w:date="2020-04-01T09:57:00Z">
              <w:r>
                <w:t>V</w:t>
              </w:r>
            </w:ins>
            <w:del w:id="14258" w:author="Okot" w:date="2020-04-01T09:57:00Z">
              <w:r w:rsidR="00E73D2D" w:rsidDel="00753502">
                <w:delText>W</w:delText>
              </w:r>
            </w:del>
            <w:r w:rsidR="00E73D2D">
              <w:t>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3C97D74F" w:rsidR="00E73D2D" w:rsidRDefault="00241286" w:rsidP="0013245B">
            <w:pPr>
              <w:ind w:firstLine="0"/>
              <w:jc w:val="center"/>
            </w:pPr>
            <w:r>
              <w:t>2</w:t>
            </w:r>
            <w:ins w:id="14259" w:author="Okot" w:date="2020-04-01T14:43:00Z">
              <w:r w:rsidR="003E1C53">
                <w:t>8</w:t>
              </w:r>
            </w:ins>
            <w:del w:id="14260" w:author="Okot" w:date="2020-04-01T14:43:00Z">
              <w:r w:rsidDel="003E1C53">
                <w:delText>7</w:delText>
              </w:r>
            </w:del>
          </w:p>
        </w:tc>
        <w:tc>
          <w:tcPr>
            <w:tcW w:w="851" w:type="dxa"/>
          </w:tcPr>
          <w:p w14:paraId="26B248EA" w14:textId="77777777" w:rsidR="00E73D2D" w:rsidRDefault="00E73D2D" w:rsidP="0013245B">
            <w:pPr>
              <w:ind w:firstLine="0"/>
              <w:jc w:val="center"/>
            </w:pPr>
          </w:p>
        </w:tc>
        <w:tc>
          <w:tcPr>
            <w:tcW w:w="2126" w:type="dxa"/>
          </w:tcPr>
          <w:p w14:paraId="20A40D4E" w14:textId="23FE69B7" w:rsidR="00E73D2D" w:rsidRDefault="00753502" w:rsidP="0013245B">
            <w:pPr>
              <w:ind w:firstLine="0"/>
              <w:jc w:val="center"/>
            </w:pPr>
            <w:ins w:id="14261" w:author="Okot" w:date="2020-04-01T09:57:00Z">
              <w:r>
                <w:t>V</w:t>
              </w:r>
            </w:ins>
            <w:del w:id="14262" w:author="Okot" w:date="2020-04-01T09:57:00Z">
              <w:r w:rsidR="00E73D2D" w:rsidDel="00753502">
                <w:delText>W</w:delText>
              </w:r>
            </w:del>
            <w:r w:rsidR="00E73D2D">
              <w:t>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282BC300" w:rsidR="00E73D2D" w:rsidRDefault="00241286" w:rsidP="0013245B">
            <w:pPr>
              <w:ind w:firstLine="0"/>
              <w:jc w:val="center"/>
            </w:pPr>
            <w:r>
              <w:t>2</w:t>
            </w:r>
            <w:ins w:id="14263" w:author="Okot" w:date="2020-04-01T14:43:00Z">
              <w:r w:rsidR="003E1C53">
                <w:t>9</w:t>
              </w:r>
            </w:ins>
            <w:del w:id="14264" w:author="Okot" w:date="2020-04-01T14:43:00Z">
              <w:r w:rsidDel="003E1C53">
                <w:delText>8</w:delText>
              </w:r>
            </w:del>
          </w:p>
        </w:tc>
        <w:tc>
          <w:tcPr>
            <w:tcW w:w="851" w:type="dxa"/>
          </w:tcPr>
          <w:p w14:paraId="6451C017" w14:textId="77777777" w:rsidR="00E73D2D" w:rsidRDefault="00E73D2D" w:rsidP="0013245B">
            <w:pPr>
              <w:ind w:firstLine="0"/>
              <w:jc w:val="center"/>
            </w:pPr>
          </w:p>
        </w:tc>
        <w:tc>
          <w:tcPr>
            <w:tcW w:w="2126" w:type="dxa"/>
          </w:tcPr>
          <w:p w14:paraId="2F432A04" w14:textId="0C710FF8" w:rsidR="00E73D2D" w:rsidRDefault="00753502" w:rsidP="0013245B">
            <w:pPr>
              <w:ind w:firstLine="0"/>
              <w:jc w:val="center"/>
            </w:pPr>
            <w:ins w:id="14265" w:author="Okot" w:date="2020-04-01T09:58:00Z">
              <w:r>
                <w:t>V</w:t>
              </w:r>
            </w:ins>
            <w:del w:id="14266" w:author="Okot" w:date="2020-04-01T09:57:00Z">
              <w:r w:rsidR="00E73D2D" w:rsidDel="00753502">
                <w:delText>W</w:delText>
              </w:r>
            </w:del>
            <w:r w:rsidR="00E73D2D">
              <w:t>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1E48D8D" w:rsidR="00692B68" w:rsidRDefault="003E1C53" w:rsidP="0013245B">
            <w:pPr>
              <w:ind w:firstLine="0"/>
              <w:jc w:val="center"/>
            </w:pPr>
            <w:ins w:id="14267" w:author="Okot" w:date="2020-04-01T14:43:00Z">
              <w:r>
                <w:lastRenderedPageBreak/>
                <w:t>30</w:t>
              </w:r>
            </w:ins>
            <w:del w:id="14268" w:author="Okot" w:date="2020-04-01T14:43:00Z">
              <w:r w:rsidR="00241286" w:rsidDel="003E1C53">
                <w:delText>29</w:delText>
              </w:r>
            </w:del>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281716B1" w:rsidR="00942FA8" w:rsidRDefault="00241286" w:rsidP="002F10AE">
            <w:pPr>
              <w:ind w:firstLine="0"/>
              <w:jc w:val="center"/>
            </w:pPr>
            <w:r>
              <w:t>3</w:t>
            </w:r>
            <w:ins w:id="14269" w:author="Okot" w:date="2020-04-01T14:43:00Z">
              <w:r w:rsidR="003E1C53">
                <w:t>1</w:t>
              </w:r>
            </w:ins>
            <w:del w:id="14270" w:author="Okot" w:date="2020-04-01T14:43:00Z">
              <w:r w:rsidDel="003E1C53">
                <w:delText>0</w:delText>
              </w:r>
            </w:del>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18CE4E2F" w:rsidR="00692B68" w:rsidRDefault="00241286" w:rsidP="002F10AE">
            <w:pPr>
              <w:ind w:firstLine="0"/>
              <w:jc w:val="center"/>
            </w:pPr>
            <w:r>
              <w:t>3</w:t>
            </w:r>
            <w:ins w:id="14271" w:author="Okot" w:date="2020-04-01T14:43:00Z">
              <w:r w:rsidR="003E1C53">
                <w:t>2</w:t>
              </w:r>
            </w:ins>
            <w:del w:id="14272" w:author="Okot" w:date="2020-04-01T14:43:00Z">
              <w:r w:rsidDel="003E1C53">
                <w:delText>1</w:delText>
              </w:r>
            </w:del>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3D9A184C" w:rsidR="00942FA8" w:rsidRDefault="00241286" w:rsidP="002F10AE">
            <w:pPr>
              <w:ind w:firstLine="0"/>
              <w:jc w:val="center"/>
            </w:pPr>
            <w:r>
              <w:t>3</w:t>
            </w:r>
            <w:ins w:id="14273" w:author="Okot" w:date="2020-04-01T14:43:00Z">
              <w:r w:rsidR="003E1C53">
                <w:t>3</w:t>
              </w:r>
            </w:ins>
            <w:del w:id="14274" w:author="Okot" w:date="2020-04-01T14:43:00Z">
              <w:r w:rsidDel="003E1C53">
                <w:delText>2</w:delText>
              </w:r>
            </w:del>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5BA2F06D" w:rsidR="002254AA" w:rsidRDefault="00241286" w:rsidP="002F10AE">
            <w:pPr>
              <w:ind w:firstLine="0"/>
              <w:jc w:val="center"/>
            </w:pPr>
            <w:r>
              <w:t>3</w:t>
            </w:r>
            <w:ins w:id="14275" w:author="Okot" w:date="2020-04-01T14:43:00Z">
              <w:r w:rsidR="003E1C53">
                <w:t>4</w:t>
              </w:r>
            </w:ins>
            <w:del w:id="14276" w:author="Okot" w:date="2020-04-01T14:43:00Z">
              <w:r w:rsidDel="003E1C53">
                <w:delText>3</w:delText>
              </w:r>
            </w:del>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14EE771E" w:rsidR="00692B68" w:rsidRDefault="00241286" w:rsidP="002F10AE">
            <w:pPr>
              <w:ind w:firstLine="0"/>
              <w:jc w:val="center"/>
            </w:pPr>
            <w:r>
              <w:t>3</w:t>
            </w:r>
            <w:ins w:id="14277" w:author="Okot" w:date="2020-04-01T14:43:00Z">
              <w:r w:rsidR="003E1C53">
                <w:t>5</w:t>
              </w:r>
            </w:ins>
            <w:del w:id="14278" w:author="Okot" w:date="2020-04-01T14:43:00Z">
              <w:r w:rsidDel="003E1C53">
                <w:delText>4</w:delText>
              </w:r>
            </w:del>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1B5C747F" w:rsidR="00692B68" w:rsidRDefault="00241286" w:rsidP="002F10AE">
            <w:pPr>
              <w:ind w:firstLine="0"/>
              <w:jc w:val="center"/>
            </w:pPr>
            <w:r>
              <w:t>3</w:t>
            </w:r>
            <w:ins w:id="14279" w:author="Okot" w:date="2020-04-01T14:43:00Z">
              <w:r w:rsidR="003E1C53">
                <w:t>6</w:t>
              </w:r>
            </w:ins>
            <w:del w:id="14280" w:author="Okot" w:date="2020-04-01T14:43:00Z">
              <w:r w:rsidDel="003E1C53">
                <w:delText>5</w:delText>
              </w:r>
            </w:del>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44EDE143" w:rsidR="00692B68" w:rsidRDefault="00241286" w:rsidP="002F10AE">
            <w:pPr>
              <w:ind w:firstLine="0"/>
              <w:jc w:val="center"/>
            </w:pPr>
            <w:r>
              <w:t>3</w:t>
            </w:r>
            <w:ins w:id="14281" w:author="Okot" w:date="2020-04-01T14:43:00Z">
              <w:r w:rsidR="003E1C53">
                <w:t>7</w:t>
              </w:r>
            </w:ins>
            <w:del w:id="14282" w:author="Okot" w:date="2020-04-01T14:43:00Z">
              <w:r w:rsidDel="003E1C53">
                <w:delText>6</w:delText>
              </w:r>
            </w:del>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74E798DC" w:rsidR="00692B68" w:rsidRDefault="00241286" w:rsidP="002F10AE">
            <w:pPr>
              <w:ind w:firstLine="0"/>
              <w:jc w:val="center"/>
            </w:pPr>
            <w:r>
              <w:t>3</w:t>
            </w:r>
            <w:ins w:id="14283" w:author="Okot" w:date="2020-04-01T14:43:00Z">
              <w:r w:rsidR="003E1C53">
                <w:t>8</w:t>
              </w:r>
            </w:ins>
            <w:del w:id="14284" w:author="Okot" w:date="2020-04-01T14:43:00Z">
              <w:r w:rsidDel="003E1C53">
                <w:delText>7</w:delText>
              </w:r>
            </w:del>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3E021BC" w:rsidR="00692B68" w:rsidRDefault="00241286" w:rsidP="00241286">
            <w:pPr>
              <w:ind w:firstLine="0"/>
              <w:jc w:val="center"/>
            </w:pPr>
            <w:r>
              <w:t>3</w:t>
            </w:r>
            <w:ins w:id="14285" w:author="Okot" w:date="2020-04-01T14:43:00Z">
              <w:r w:rsidR="003E1C53">
                <w:t>9</w:t>
              </w:r>
            </w:ins>
            <w:del w:id="14286" w:author="Okot" w:date="2020-04-01T14:43:00Z">
              <w:r w:rsidDel="003E1C53">
                <w:delText>8</w:delText>
              </w:r>
            </w:del>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787B2633" w:rsidR="00942FA8" w:rsidRDefault="003E1C53" w:rsidP="002F10AE">
            <w:pPr>
              <w:ind w:firstLine="0"/>
              <w:jc w:val="center"/>
            </w:pPr>
            <w:ins w:id="14287" w:author="Okot" w:date="2020-04-01T14:44:00Z">
              <w:r>
                <w:t>40</w:t>
              </w:r>
            </w:ins>
            <w:del w:id="14288" w:author="Okot" w:date="2020-04-01T14:44:00Z">
              <w:r w:rsidR="00241286" w:rsidDel="003E1C53">
                <w:delText>39</w:delText>
              </w:r>
            </w:del>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27756AF0" w:rsidR="00942FA8" w:rsidRDefault="00241286" w:rsidP="002F10AE">
            <w:pPr>
              <w:ind w:firstLine="0"/>
              <w:jc w:val="center"/>
            </w:pPr>
            <w:r>
              <w:lastRenderedPageBreak/>
              <w:t>4</w:t>
            </w:r>
            <w:ins w:id="14289" w:author="Okot" w:date="2020-04-01T14:44:00Z">
              <w:r w:rsidR="003E1C53">
                <w:t>1</w:t>
              </w:r>
            </w:ins>
            <w:del w:id="14290" w:author="Okot" w:date="2020-04-01T14:44:00Z">
              <w:r w:rsidDel="003E1C53">
                <w:delText>0</w:delText>
              </w:r>
            </w:del>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8A30543" w:rsidR="00093DD1" w:rsidRDefault="006A1C53" w:rsidP="00093DD1">
      <w:pPr>
        <w:ind w:firstLine="0"/>
      </w:pPr>
      <w:r>
        <w:t xml:space="preserve">Tabela </w:t>
      </w:r>
      <w:ins w:id="14291" w:author="Okot" w:date="2019-11-19T20:57:00Z">
        <w:r w:rsidR="00262253">
          <w:t>5</w:t>
        </w:r>
      </w:ins>
      <w:del w:id="14292" w:author="Okot" w:date="2019-11-19T20:57:00Z">
        <w:r w:rsidDel="00262253">
          <w:delText>4</w:delText>
        </w:r>
      </w:del>
      <w:r>
        <w:t>.</w:t>
      </w:r>
      <w:ins w:id="14293" w:author="Okot" w:date="2020-01-29T13:24:00Z">
        <w:r w:rsidR="006C2F53">
          <w:t>1</w:t>
        </w:r>
      </w:ins>
      <w:ins w:id="14294" w:author="Okot" w:date="2020-03-23T22:38:00Z">
        <w:r w:rsidR="004307C7">
          <w:t>5</w:t>
        </w:r>
      </w:ins>
      <w:del w:id="14295" w:author="Okot" w:date="2020-03-23T22:38:00Z">
        <w:r w:rsidR="00007F81" w:rsidDel="004307C7">
          <w:delText>4</w:delText>
        </w:r>
      </w:del>
      <w:del w:id="14296"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5F47E928" w:rsidR="00AC6880" w:rsidDel="00BC0887" w:rsidRDefault="00AC6880" w:rsidP="00412161">
      <w:pPr>
        <w:rPr>
          <w:del w:id="14297" w:author="Okot" w:date="2020-03-23T22:20:00Z"/>
        </w:rPr>
      </w:pPr>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64C895F2" w:rsidR="00AC6880" w:rsidDel="00BC0887" w:rsidRDefault="00AC6880" w:rsidP="00412161">
      <w:pPr>
        <w:rPr>
          <w:del w:id="14298" w:author="Okot" w:date="2020-03-23T22:20:00Z"/>
        </w:rPr>
      </w:pPr>
    </w:p>
    <w:p w14:paraId="2AE6CB9A" w14:textId="133ADF3C" w:rsidR="00A9661C" w:rsidRDefault="00A9661C">
      <w:pPr>
        <w:rPr>
          <w:ins w:id="14299" w:author="Okot" w:date="2020-04-01T14:45:00Z"/>
        </w:rPr>
        <w:pPrChange w:id="14300" w:author="Okot" w:date="2020-04-01T14:45:00Z">
          <w:pPr>
            <w:spacing w:after="160" w:line="259" w:lineRule="auto"/>
            <w:ind w:firstLine="0"/>
            <w:jc w:val="left"/>
          </w:pPr>
        </w:pPrChange>
      </w:pPr>
    </w:p>
    <w:p w14:paraId="5492CAC0" w14:textId="77777777" w:rsidR="00823AE9" w:rsidRDefault="00823AE9">
      <w:pPr>
        <w:rPr>
          <w:ins w:id="14301" w:author="Okot" w:date="2020-04-01T06:41:00Z"/>
        </w:rPr>
        <w:pPrChange w:id="14302" w:author="Okot" w:date="2020-04-01T14:45:00Z">
          <w:pPr>
            <w:spacing w:after="160" w:line="259" w:lineRule="auto"/>
            <w:ind w:firstLine="0"/>
            <w:jc w:val="left"/>
          </w:pPr>
        </w:pPrChange>
      </w:pPr>
    </w:p>
    <w:p w14:paraId="2919C890" w14:textId="2E806CDE" w:rsidR="00AC6880" w:rsidRDefault="006A1C53" w:rsidP="00AC6880">
      <w:pPr>
        <w:ind w:firstLine="0"/>
      </w:pPr>
      <w:r>
        <w:t xml:space="preserve">Tabela </w:t>
      </w:r>
      <w:ins w:id="14303" w:author="Okot" w:date="2019-11-19T20:58:00Z">
        <w:r w:rsidR="00262253">
          <w:t>5</w:t>
        </w:r>
      </w:ins>
      <w:del w:id="14304" w:author="Okot" w:date="2019-11-19T20:58:00Z">
        <w:r w:rsidDel="00262253">
          <w:delText>4</w:delText>
        </w:r>
      </w:del>
      <w:r>
        <w:t>.</w:t>
      </w:r>
      <w:ins w:id="14305" w:author="Okot" w:date="2020-01-29T13:24:00Z">
        <w:r w:rsidR="00ED5F16">
          <w:t>1</w:t>
        </w:r>
      </w:ins>
      <w:ins w:id="14306" w:author="Okot" w:date="2020-03-23T22:38:00Z">
        <w:r w:rsidR="004307C7">
          <w:t>6</w:t>
        </w:r>
      </w:ins>
      <w:del w:id="14307" w:author="Okot" w:date="2020-03-23T22:38:00Z">
        <w:r w:rsidR="00007F81" w:rsidDel="004307C7">
          <w:delText>5</w:delText>
        </w:r>
      </w:del>
      <w:del w:id="14308"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39DF7F57" w:rsidR="00AA621B" w:rsidRDefault="00942409" w:rsidP="00AA621B">
      <w:pPr>
        <w:ind w:firstLine="0"/>
      </w:pPr>
      <w:r>
        <w:t xml:space="preserve">Tabela </w:t>
      </w:r>
      <w:ins w:id="14309" w:author="Okot" w:date="2019-11-19T20:58:00Z">
        <w:r w:rsidR="00262253">
          <w:t>5</w:t>
        </w:r>
      </w:ins>
      <w:del w:id="14310" w:author="Okot" w:date="2019-11-19T20:58:00Z">
        <w:r w:rsidDel="00262253">
          <w:delText>4</w:delText>
        </w:r>
      </w:del>
      <w:r>
        <w:t>.</w:t>
      </w:r>
      <w:del w:id="14311" w:author="Okot" w:date="2020-01-29T13:25:00Z">
        <w:r w:rsidDel="00ED5F16">
          <w:delText>9</w:delText>
        </w:r>
      </w:del>
      <w:ins w:id="14312" w:author="Okot" w:date="2020-01-29T13:25:00Z">
        <w:r w:rsidR="00ED5F16">
          <w:t>1</w:t>
        </w:r>
      </w:ins>
      <w:del w:id="14313" w:author="Okot" w:date="2020-03-23T22:38:00Z">
        <w:r w:rsidR="00007F81" w:rsidDel="004307C7">
          <w:delText>6</w:delText>
        </w:r>
      </w:del>
      <w:ins w:id="14314" w:author="Okot" w:date="2020-03-23T22:38:00Z">
        <w:r w:rsidR="004307C7">
          <w:t>7</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E250E3D" w:rsidR="007A3E86" w:rsidRDefault="00942409" w:rsidP="007A3E86">
      <w:pPr>
        <w:ind w:firstLine="0"/>
      </w:pPr>
      <w:r>
        <w:t xml:space="preserve">Tabela </w:t>
      </w:r>
      <w:ins w:id="14315" w:author="Okot" w:date="2019-11-19T20:58:00Z">
        <w:r w:rsidR="00262253">
          <w:t>5</w:t>
        </w:r>
      </w:ins>
      <w:del w:id="14316" w:author="Okot" w:date="2019-11-19T20:58:00Z">
        <w:r w:rsidDel="00262253">
          <w:delText>4</w:delText>
        </w:r>
      </w:del>
      <w:r>
        <w:t>.1</w:t>
      </w:r>
      <w:ins w:id="14317" w:author="Okot" w:date="2020-03-23T22:38:00Z">
        <w:r w:rsidR="004307C7">
          <w:t>8</w:t>
        </w:r>
      </w:ins>
      <w:del w:id="14318" w:author="Okot" w:date="2020-03-23T22:38:00Z">
        <w:r w:rsidR="00007F81" w:rsidDel="004307C7">
          <w:delText>7</w:delText>
        </w:r>
      </w:del>
      <w:del w:id="14319"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5A60F4CE" w:rsidR="000822D9" w:rsidRDefault="008344C3" w:rsidP="00C8595C">
            <w:pPr>
              <w:ind w:firstLine="0"/>
              <w:jc w:val="center"/>
            </w:pPr>
            <w:r>
              <w:t>varchar(3</w:t>
            </w:r>
            <w:r w:rsidR="000822D9">
              <w:t>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116A9EAE" w:rsidR="000822D9" w:rsidRDefault="00AD2856" w:rsidP="008344C3">
            <w:pPr>
              <w:ind w:firstLine="0"/>
              <w:jc w:val="center"/>
            </w:pPr>
            <w:r>
              <w:t>numeric(</w:t>
            </w:r>
            <w:r w:rsidR="008344C3">
              <w:t>5</w:t>
            </w:r>
            <w:r>
              <w:t>,2)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24767B9" w:rsidR="000822D9" w:rsidRDefault="008344C3" w:rsidP="00C8595C">
            <w:pPr>
              <w:ind w:firstLine="0"/>
              <w:jc w:val="center"/>
            </w:pPr>
            <w:r>
              <w:t>numeric(5</w:t>
            </w:r>
            <w:r w:rsidR="00AD2856">
              <w:t>,2)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502D6673" w:rsidR="000822D9" w:rsidRDefault="008344C3" w:rsidP="00C8595C">
            <w:pPr>
              <w:ind w:firstLine="0"/>
              <w:jc w:val="center"/>
            </w:pPr>
            <w:r>
              <w:t>numeric(5</w:t>
            </w:r>
            <w:r w:rsidR="00AD2856">
              <w:t>,2)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320"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321"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322"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323" w:author="Okot" w:date="2019-03-28T23:02:00Z">
              <w:r>
                <w:t>T</w:t>
              </w:r>
            </w:ins>
            <w:r>
              <w:t>h</w:t>
            </w:r>
            <w:ins w:id="14324"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325" w:author="Okot" w:date="2019-03-28T23:02:00Z">
              <w:r>
                <w:t>Trypto</w:t>
              </w:r>
            </w:ins>
            <w:r>
              <w:t>ph</w:t>
            </w:r>
            <w:ins w:id="14326"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4C1B31E3" w:rsidR="00CB35CB" w:rsidRDefault="00CB35CB" w:rsidP="00CB35CB">
            <w:pPr>
              <w:ind w:firstLine="0"/>
              <w:jc w:val="center"/>
            </w:pPr>
            <w:del w:id="14327" w:author="Okot" w:date="2020-04-01T14:45:00Z">
              <w:r w:rsidDel="007943C5">
                <w:delText>W</w:delText>
              </w:r>
            </w:del>
            <w:ins w:id="14328" w:author="Okot" w:date="2020-04-01T14:45:00Z">
              <w:r w:rsidR="007943C5">
                <w:t>V</w:t>
              </w:r>
            </w:ins>
            <w:r>
              <w:t>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4A55AA41" w:rsidR="003345EE" w:rsidRDefault="007943C5" w:rsidP="003345EE">
            <w:pPr>
              <w:ind w:firstLine="0"/>
              <w:jc w:val="center"/>
            </w:pPr>
            <w:ins w:id="14329" w:author="Okot" w:date="2020-04-01T14:45:00Z">
              <w:r>
                <w:t>V</w:t>
              </w:r>
            </w:ins>
            <w:del w:id="14330" w:author="Okot" w:date="2020-04-01T14:45:00Z">
              <w:r w:rsidR="003345EE" w:rsidDel="007943C5">
                <w:delText>W</w:delText>
              </w:r>
            </w:del>
            <w:r w:rsidR="003345EE">
              <w:t>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537162D1" w:rsidR="003345EE" w:rsidRDefault="007943C5" w:rsidP="003345EE">
            <w:pPr>
              <w:ind w:firstLine="0"/>
              <w:jc w:val="center"/>
            </w:pPr>
            <w:ins w:id="14331" w:author="Okot" w:date="2020-04-01T14:45:00Z">
              <w:r>
                <w:t>V</w:t>
              </w:r>
            </w:ins>
            <w:del w:id="14332" w:author="Okot" w:date="2020-04-01T14:45:00Z">
              <w:r w:rsidR="003345EE" w:rsidDel="007943C5">
                <w:delText>W</w:delText>
              </w:r>
            </w:del>
            <w:r w:rsidR="003345EE">
              <w:t>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3FE8D8A6" w:rsidR="003345EE" w:rsidRDefault="007943C5" w:rsidP="003345EE">
            <w:pPr>
              <w:ind w:firstLine="0"/>
              <w:jc w:val="center"/>
            </w:pPr>
            <w:ins w:id="14333" w:author="Okot" w:date="2020-04-01T14:45:00Z">
              <w:r>
                <w:t>V</w:t>
              </w:r>
            </w:ins>
            <w:del w:id="14334" w:author="Okot" w:date="2020-04-01T14:45:00Z">
              <w:r w:rsidR="003345EE" w:rsidDel="007943C5">
                <w:delText>W</w:delText>
              </w:r>
            </w:del>
            <w:r w:rsidR="003345EE">
              <w:t>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62CC2148" w:rsidR="003345EE" w:rsidRDefault="007943C5" w:rsidP="003345EE">
            <w:pPr>
              <w:ind w:firstLine="0"/>
              <w:jc w:val="center"/>
            </w:pPr>
            <w:ins w:id="14335" w:author="Okot" w:date="2020-04-01T14:45:00Z">
              <w:r>
                <w:t>V</w:t>
              </w:r>
            </w:ins>
            <w:del w:id="14336" w:author="Okot" w:date="2020-04-01T14:45:00Z">
              <w:r w:rsidR="003345EE" w:rsidDel="007943C5">
                <w:delText>W</w:delText>
              </w:r>
            </w:del>
            <w:r w:rsidR="003345EE">
              <w:t>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4C25C436" w:rsidR="003345EE" w:rsidRDefault="007943C5" w:rsidP="003345EE">
            <w:pPr>
              <w:ind w:firstLine="0"/>
              <w:jc w:val="center"/>
            </w:pPr>
            <w:ins w:id="14337" w:author="Okot" w:date="2020-04-01T14:45:00Z">
              <w:r>
                <w:t>V</w:t>
              </w:r>
            </w:ins>
            <w:del w:id="14338" w:author="Okot" w:date="2020-04-01T14:45:00Z">
              <w:r w:rsidR="003345EE" w:rsidDel="007943C5">
                <w:delText>W</w:delText>
              </w:r>
            </w:del>
            <w:r w:rsidR="003345EE">
              <w:t>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5FE52B86" w:rsidR="003345EE" w:rsidRDefault="007943C5" w:rsidP="003345EE">
            <w:pPr>
              <w:ind w:firstLine="0"/>
              <w:jc w:val="center"/>
            </w:pPr>
            <w:ins w:id="14339" w:author="Okot" w:date="2020-04-01T14:45:00Z">
              <w:r>
                <w:t>V</w:t>
              </w:r>
            </w:ins>
            <w:del w:id="14340" w:author="Okot" w:date="2020-04-01T14:45:00Z">
              <w:r w:rsidR="003345EE" w:rsidDel="007943C5">
                <w:delText>W</w:delText>
              </w:r>
            </w:del>
            <w:r w:rsidR="003345EE">
              <w:t>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75C3A0B3" w:rsidR="003345EE" w:rsidRDefault="007943C5" w:rsidP="003345EE">
            <w:pPr>
              <w:ind w:firstLine="0"/>
              <w:jc w:val="center"/>
            </w:pPr>
            <w:ins w:id="14341" w:author="Okot" w:date="2020-04-01T14:45:00Z">
              <w:r>
                <w:t>V</w:t>
              </w:r>
            </w:ins>
            <w:del w:id="14342" w:author="Okot" w:date="2020-04-01T14:45:00Z">
              <w:r w:rsidR="003345EE" w:rsidDel="007943C5">
                <w:delText>W</w:delText>
              </w:r>
            </w:del>
            <w:r w:rsidR="003345EE">
              <w:t>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12411DD1" w:rsidR="003345EE" w:rsidRDefault="007943C5" w:rsidP="003345EE">
            <w:pPr>
              <w:ind w:firstLine="0"/>
              <w:jc w:val="center"/>
            </w:pPr>
            <w:ins w:id="14343" w:author="Okot" w:date="2020-04-01T14:45:00Z">
              <w:r>
                <w:t>V</w:t>
              </w:r>
            </w:ins>
            <w:del w:id="14344" w:author="Okot" w:date="2020-04-01T14:45:00Z">
              <w:r w:rsidR="003345EE" w:rsidDel="007943C5">
                <w:delText>W</w:delText>
              </w:r>
            </w:del>
            <w:r w:rsidR="003345EE">
              <w:t>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7943C5" w:rsidRPr="00DF64C5" w14:paraId="7C817656" w14:textId="77777777" w:rsidTr="00C8595C">
        <w:trPr>
          <w:ins w:id="14345" w:author="Okot" w:date="2020-04-01T14:45:00Z"/>
        </w:trPr>
        <w:tc>
          <w:tcPr>
            <w:tcW w:w="562" w:type="dxa"/>
          </w:tcPr>
          <w:p w14:paraId="0E39BE68" w14:textId="0DA5AC8B" w:rsidR="007943C5" w:rsidRDefault="007943C5" w:rsidP="003345EE">
            <w:pPr>
              <w:ind w:firstLine="0"/>
              <w:jc w:val="center"/>
              <w:rPr>
                <w:ins w:id="14346" w:author="Okot" w:date="2020-04-01T14:45:00Z"/>
              </w:rPr>
            </w:pPr>
            <w:ins w:id="14347" w:author="Okot" w:date="2020-04-01T14:45:00Z">
              <w:r>
                <w:t>31</w:t>
              </w:r>
            </w:ins>
          </w:p>
        </w:tc>
        <w:tc>
          <w:tcPr>
            <w:tcW w:w="851" w:type="dxa"/>
          </w:tcPr>
          <w:p w14:paraId="584A431E" w14:textId="77777777" w:rsidR="007943C5" w:rsidRDefault="007943C5" w:rsidP="003345EE">
            <w:pPr>
              <w:ind w:firstLine="0"/>
              <w:jc w:val="center"/>
              <w:rPr>
                <w:ins w:id="14348" w:author="Okot" w:date="2020-04-01T14:45:00Z"/>
              </w:rPr>
            </w:pPr>
          </w:p>
        </w:tc>
        <w:tc>
          <w:tcPr>
            <w:tcW w:w="2126" w:type="dxa"/>
          </w:tcPr>
          <w:p w14:paraId="33FDBD9A" w14:textId="12480F7B" w:rsidR="007943C5" w:rsidRDefault="007943C5" w:rsidP="003345EE">
            <w:pPr>
              <w:ind w:firstLine="0"/>
              <w:jc w:val="center"/>
              <w:rPr>
                <w:ins w:id="14349" w:author="Okot" w:date="2020-04-01T14:45:00Z"/>
              </w:rPr>
            </w:pPr>
            <w:ins w:id="14350" w:author="Okot" w:date="2020-04-01T14:45:00Z">
              <w:r>
                <w:t>VitC</w:t>
              </w:r>
            </w:ins>
          </w:p>
        </w:tc>
        <w:tc>
          <w:tcPr>
            <w:tcW w:w="1485" w:type="dxa"/>
          </w:tcPr>
          <w:p w14:paraId="285F7F69" w14:textId="00DBA340" w:rsidR="007943C5" w:rsidRDefault="007943C5" w:rsidP="003345EE">
            <w:pPr>
              <w:ind w:firstLine="0"/>
              <w:jc w:val="center"/>
              <w:rPr>
                <w:ins w:id="14351" w:author="Okot" w:date="2020-04-01T14:45:00Z"/>
              </w:rPr>
            </w:pPr>
            <w:ins w:id="14352" w:author="Okot" w:date="2020-04-01T14:45:00Z">
              <w:r>
                <w:t>numeric</w:t>
              </w:r>
            </w:ins>
            <w:ins w:id="14353" w:author="Okot" w:date="2020-04-01T14:46:00Z">
              <w:r>
                <w:t>(4,2)</w:t>
              </w:r>
            </w:ins>
          </w:p>
        </w:tc>
        <w:tc>
          <w:tcPr>
            <w:tcW w:w="746" w:type="dxa"/>
          </w:tcPr>
          <w:p w14:paraId="580B36ED" w14:textId="77777777" w:rsidR="007943C5" w:rsidRDefault="007943C5" w:rsidP="007943C5">
            <w:pPr>
              <w:ind w:firstLine="0"/>
              <w:jc w:val="center"/>
              <w:rPr>
                <w:ins w:id="14354" w:author="Okot" w:date="2020-04-01T14:46:00Z"/>
                <w:sz w:val="8"/>
                <w:szCs w:val="8"/>
              </w:rPr>
            </w:pPr>
          </w:p>
          <w:p w14:paraId="72A7970A" w14:textId="41470321" w:rsidR="007943C5" w:rsidRDefault="007943C5" w:rsidP="007943C5">
            <w:pPr>
              <w:ind w:firstLine="0"/>
              <w:jc w:val="center"/>
              <w:rPr>
                <w:ins w:id="14355" w:author="Okot" w:date="2020-04-01T14:45:00Z"/>
                <w:sz w:val="8"/>
                <w:szCs w:val="8"/>
              </w:rPr>
            </w:pPr>
            <w:ins w:id="14356" w:author="Okot" w:date="2020-04-01T14:46:00Z">
              <w:r>
                <w:t>√</w:t>
              </w:r>
            </w:ins>
          </w:p>
        </w:tc>
        <w:tc>
          <w:tcPr>
            <w:tcW w:w="3291" w:type="dxa"/>
          </w:tcPr>
          <w:p w14:paraId="7373C681" w14:textId="77777777" w:rsidR="007943C5" w:rsidRDefault="007943C5" w:rsidP="003345EE">
            <w:pPr>
              <w:ind w:firstLine="0"/>
              <w:jc w:val="center"/>
              <w:rPr>
                <w:ins w:id="14357" w:author="Okot" w:date="2020-04-01T14:46:00Z"/>
              </w:rPr>
            </w:pPr>
            <w:ins w:id="14358" w:author="Okot" w:date="2020-04-01T14:46:00Z">
              <w:r>
                <w:t>Zawartość witaminy C</w:t>
              </w:r>
            </w:ins>
          </w:p>
          <w:p w14:paraId="225A47CE" w14:textId="5ECA748B" w:rsidR="007943C5" w:rsidRPr="007943C5" w:rsidRDefault="007943C5" w:rsidP="003345EE">
            <w:pPr>
              <w:ind w:firstLine="0"/>
              <w:jc w:val="center"/>
              <w:rPr>
                <w:ins w:id="14359" w:author="Okot" w:date="2020-04-01T14:45:00Z"/>
                <w:sz w:val="12"/>
                <w:szCs w:val="12"/>
                <w:rPrChange w:id="14360" w:author="Okot" w:date="2020-04-01T14:46:00Z">
                  <w:rPr>
                    <w:ins w:id="14361" w:author="Okot" w:date="2020-04-01T14:45:00Z"/>
                  </w:rPr>
                </w:rPrChange>
              </w:rPr>
            </w:pPr>
          </w:p>
        </w:tc>
      </w:tr>
      <w:tr w:rsidR="003345EE" w:rsidRPr="00DF64C5" w14:paraId="7A08B76B" w14:textId="77777777" w:rsidTr="00C8595C">
        <w:tc>
          <w:tcPr>
            <w:tcW w:w="562" w:type="dxa"/>
          </w:tcPr>
          <w:p w14:paraId="21F4CE97" w14:textId="010841D2" w:rsidR="003345EE" w:rsidRDefault="003345EE">
            <w:pPr>
              <w:ind w:firstLine="0"/>
              <w:jc w:val="center"/>
            </w:pPr>
            <w:r>
              <w:t>3</w:t>
            </w:r>
            <w:del w:id="14362" w:author="Okot" w:date="2020-04-01T14:46:00Z">
              <w:r w:rsidDel="007943C5">
                <w:delText>1</w:delText>
              </w:r>
            </w:del>
            <w:ins w:id="14363" w:author="Okot" w:date="2020-04-01T14:46:00Z">
              <w:r w:rsidR="007943C5">
                <w:t>2</w:t>
              </w:r>
            </w:ins>
          </w:p>
        </w:tc>
        <w:tc>
          <w:tcPr>
            <w:tcW w:w="851" w:type="dxa"/>
          </w:tcPr>
          <w:p w14:paraId="47A62CF4" w14:textId="77777777" w:rsidR="003345EE" w:rsidRDefault="003345EE" w:rsidP="003345EE">
            <w:pPr>
              <w:ind w:firstLine="0"/>
              <w:jc w:val="center"/>
            </w:pPr>
          </w:p>
        </w:tc>
        <w:tc>
          <w:tcPr>
            <w:tcW w:w="2126" w:type="dxa"/>
          </w:tcPr>
          <w:p w14:paraId="4D176C06" w14:textId="05A5EDB3" w:rsidR="003345EE" w:rsidRDefault="007943C5" w:rsidP="003345EE">
            <w:pPr>
              <w:ind w:firstLine="0"/>
              <w:jc w:val="center"/>
            </w:pPr>
            <w:ins w:id="14364" w:author="Okot" w:date="2020-04-01T14:47:00Z">
              <w:r>
                <w:t>V</w:t>
              </w:r>
            </w:ins>
            <w:del w:id="14365" w:author="Okot" w:date="2020-04-01T14:47:00Z">
              <w:r w:rsidR="003345EE" w:rsidDel="007943C5">
                <w:delText>W</w:delText>
              </w:r>
            </w:del>
            <w:r w:rsidR="003345EE">
              <w:t>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34D1BAC1" w:rsidR="003345EE" w:rsidRDefault="003345EE" w:rsidP="003345EE">
            <w:pPr>
              <w:ind w:firstLine="0"/>
              <w:jc w:val="center"/>
            </w:pPr>
            <w:r>
              <w:lastRenderedPageBreak/>
              <w:t>3</w:t>
            </w:r>
            <w:ins w:id="14366" w:author="Okot" w:date="2020-04-01T14:46:00Z">
              <w:r w:rsidR="007943C5">
                <w:t>3</w:t>
              </w:r>
            </w:ins>
            <w:del w:id="14367" w:author="Okot" w:date="2020-04-01T14:46:00Z">
              <w:r w:rsidDel="007943C5">
                <w:delText>2</w:delText>
              </w:r>
            </w:del>
          </w:p>
        </w:tc>
        <w:tc>
          <w:tcPr>
            <w:tcW w:w="851" w:type="dxa"/>
          </w:tcPr>
          <w:p w14:paraId="13847D7F" w14:textId="77777777" w:rsidR="003345EE" w:rsidRDefault="003345EE" w:rsidP="003345EE">
            <w:pPr>
              <w:ind w:firstLine="0"/>
              <w:jc w:val="center"/>
            </w:pPr>
          </w:p>
        </w:tc>
        <w:tc>
          <w:tcPr>
            <w:tcW w:w="2126" w:type="dxa"/>
          </w:tcPr>
          <w:p w14:paraId="5CCF2BCE" w14:textId="499CAEDD" w:rsidR="003345EE" w:rsidRDefault="007943C5" w:rsidP="003345EE">
            <w:pPr>
              <w:ind w:firstLine="0"/>
              <w:jc w:val="center"/>
            </w:pPr>
            <w:ins w:id="14368" w:author="Okot" w:date="2020-04-01T14:47:00Z">
              <w:r>
                <w:t>V</w:t>
              </w:r>
            </w:ins>
            <w:del w:id="14369" w:author="Okot" w:date="2020-04-01T14:47:00Z">
              <w:r w:rsidR="003345EE" w:rsidDel="007943C5">
                <w:delText>W</w:delText>
              </w:r>
            </w:del>
            <w:r w:rsidR="003345EE">
              <w:t>itE</w:t>
            </w:r>
          </w:p>
        </w:tc>
        <w:tc>
          <w:tcPr>
            <w:tcW w:w="1485" w:type="dxa"/>
          </w:tcPr>
          <w:p w14:paraId="12D0604B" w14:textId="7EED7D50" w:rsidR="003345EE" w:rsidRDefault="003345EE" w:rsidP="003345EE">
            <w:pPr>
              <w:ind w:firstLine="0"/>
              <w:jc w:val="center"/>
            </w:pPr>
            <w:r>
              <w:t>numeric(4,2)</w:t>
            </w:r>
          </w:p>
        </w:tc>
        <w:tc>
          <w:tcPr>
            <w:tcW w:w="746" w:type="dxa"/>
          </w:tcPr>
          <w:p w14:paraId="76758FE9" w14:textId="64268673" w:rsidR="003345EE" w:rsidRDefault="003345EE" w:rsidP="003345EE">
            <w:pPr>
              <w:ind w:firstLine="0"/>
              <w:jc w:val="center"/>
              <w:rPr>
                <w:ins w:id="14370" w:author="Okot" w:date="2020-04-01T14:46:00Z"/>
                <w:sz w:val="8"/>
                <w:szCs w:val="8"/>
              </w:rPr>
            </w:pPr>
          </w:p>
          <w:p w14:paraId="66C01F0B" w14:textId="77777777" w:rsidR="007943C5" w:rsidRDefault="007943C5"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CF6510F" w:rsidR="003345EE" w:rsidRDefault="003345EE" w:rsidP="003345EE">
            <w:pPr>
              <w:ind w:firstLine="0"/>
              <w:jc w:val="center"/>
            </w:pPr>
            <w:r>
              <w:t>3</w:t>
            </w:r>
            <w:ins w:id="14371" w:author="Okot" w:date="2020-04-01T14:46:00Z">
              <w:r w:rsidR="007943C5">
                <w:t>4</w:t>
              </w:r>
            </w:ins>
            <w:del w:id="14372" w:author="Okot" w:date="2020-04-01T14:46:00Z">
              <w:r w:rsidDel="007943C5">
                <w:delText>3</w:delText>
              </w:r>
            </w:del>
          </w:p>
        </w:tc>
        <w:tc>
          <w:tcPr>
            <w:tcW w:w="851" w:type="dxa"/>
          </w:tcPr>
          <w:p w14:paraId="2EC92254" w14:textId="77777777" w:rsidR="003345EE" w:rsidRDefault="003345EE" w:rsidP="003345EE">
            <w:pPr>
              <w:ind w:firstLine="0"/>
              <w:jc w:val="center"/>
            </w:pPr>
          </w:p>
        </w:tc>
        <w:tc>
          <w:tcPr>
            <w:tcW w:w="2126" w:type="dxa"/>
          </w:tcPr>
          <w:p w14:paraId="7536B7D8" w14:textId="1AED2F07" w:rsidR="003345EE" w:rsidRDefault="007943C5" w:rsidP="003345EE">
            <w:pPr>
              <w:ind w:firstLine="0"/>
              <w:jc w:val="center"/>
            </w:pPr>
            <w:ins w:id="14373" w:author="Okot" w:date="2020-04-01T14:47:00Z">
              <w:r>
                <w:t>V</w:t>
              </w:r>
            </w:ins>
            <w:del w:id="14374" w:author="Okot" w:date="2020-04-01T14:47:00Z">
              <w:r w:rsidR="003345EE" w:rsidDel="007943C5">
                <w:delText>W</w:delText>
              </w:r>
            </w:del>
            <w:r w:rsidR="003345EE">
              <w:t>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409094B6" w:rsidR="003345EE" w:rsidRDefault="003345EE" w:rsidP="003345EE">
            <w:pPr>
              <w:ind w:firstLine="0"/>
              <w:jc w:val="center"/>
            </w:pPr>
            <w:r>
              <w:t>3</w:t>
            </w:r>
            <w:ins w:id="14375" w:author="Okot" w:date="2020-04-01T14:46:00Z">
              <w:r w:rsidR="007943C5">
                <w:t>5</w:t>
              </w:r>
            </w:ins>
            <w:del w:id="14376" w:author="Okot" w:date="2020-04-01T14:46:00Z">
              <w:r w:rsidDel="007943C5">
                <w:delText>4</w:delText>
              </w:r>
            </w:del>
          </w:p>
        </w:tc>
        <w:tc>
          <w:tcPr>
            <w:tcW w:w="851" w:type="dxa"/>
          </w:tcPr>
          <w:p w14:paraId="6505DE36" w14:textId="77777777" w:rsidR="003345EE" w:rsidRDefault="003345EE" w:rsidP="003345EE">
            <w:pPr>
              <w:ind w:firstLine="0"/>
              <w:jc w:val="center"/>
            </w:pPr>
          </w:p>
        </w:tc>
        <w:tc>
          <w:tcPr>
            <w:tcW w:w="2126" w:type="dxa"/>
          </w:tcPr>
          <w:p w14:paraId="2D2AA94A" w14:textId="1831D1BF" w:rsidR="003345EE" w:rsidRDefault="007943C5" w:rsidP="003345EE">
            <w:pPr>
              <w:ind w:firstLine="0"/>
              <w:jc w:val="center"/>
            </w:pPr>
            <w:ins w:id="14377" w:author="Okot" w:date="2020-04-01T14:47:00Z">
              <w:r>
                <w:t>V</w:t>
              </w:r>
            </w:ins>
            <w:del w:id="14378" w:author="Okot" w:date="2020-04-01T14:47:00Z">
              <w:r w:rsidR="003345EE" w:rsidDel="007943C5">
                <w:delText>W</w:delText>
              </w:r>
            </w:del>
            <w:r w:rsidR="003345EE">
              <w:t>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54CBE4A8" w:rsidR="003345EE" w:rsidRDefault="003345EE">
            <w:pPr>
              <w:ind w:firstLine="0"/>
              <w:jc w:val="center"/>
            </w:pPr>
            <w:r>
              <w:t>3</w:t>
            </w:r>
            <w:del w:id="14379" w:author="Okot" w:date="2020-04-01T14:47:00Z">
              <w:r w:rsidDel="007943C5">
                <w:delText>5</w:delText>
              </w:r>
            </w:del>
            <w:ins w:id="14380" w:author="Okot" w:date="2020-04-01T14:47:00Z">
              <w:r w:rsidR="007943C5">
                <w:t>6</w:t>
              </w:r>
            </w:ins>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2D0FEF41" w:rsidR="003345EE" w:rsidRDefault="003345EE" w:rsidP="003345EE">
            <w:pPr>
              <w:ind w:firstLine="0"/>
              <w:jc w:val="center"/>
            </w:pPr>
            <w:r>
              <w:t>3</w:t>
            </w:r>
            <w:ins w:id="14381" w:author="Okot" w:date="2020-04-01T14:47:00Z">
              <w:r w:rsidR="007943C5">
                <w:t>7</w:t>
              </w:r>
            </w:ins>
            <w:del w:id="14382" w:author="Okot" w:date="2020-04-01T14:47:00Z">
              <w:r w:rsidDel="007943C5">
                <w:delText>6</w:delText>
              </w:r>
            </w:del>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575A4B81" w:rsidR="003345EE" w:rsidRDefault="003345EE" w:rsidP="003345EE">
            <w:pPr>
              <w:ind w:firstLine="0"/>
              <w:jc w:val="center"/>
            </w:pPr>
            <w:r>
              <w:t>3</w:t>
            </w:r>
            <w:ins w:id="14383" w:author="Okot" w:date="2020-04-01T14:47:00Z">
              <w:r w:rsidR="007943C5">
                <w:t>8</w:t>
              </w:r>
            </w:ins>
            <w:del w:id="14384" w:author="Okot" w:date="2020-04-01T14:47:00Z">
              <w:r w:rsidDel="007943C5">
                <w:delText>7</w:delText>
              </w:r>
            </w:del>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3E0F8B39" w:rsidR="003345EE" w:rsidRDefault="003345EE" w:rsidP="003345EE">
            <w:pPr>
              <w:ind w:firstLine="0"/>
              <w:jc w:val="center"/>
            </w:pPr>
            <w:r>
              <w:t>3</w:t>
            </w:r>
            <w:ins w:id="14385" w:author="Okot" w:date="2020-04-01T14:47:00Z">
              <w:r w:rsidR="007943C5">
                <w:t>9</w:t>
              </w:r>
            </w:ins>
            <w:del w:id="14386" w:author="Okot" w:date="2020-04-01T14:47:00Z">
              <w:r w:rsidDel="007943C5">
                <w:delText>8</w:delText>
              </w:r>
            </w:del>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755CF11B" w:rsidR="003345EE" w:rsidRDefault="007943C5" w:rsidP="003345EE">
            <w:pPr>
              <w:ind w:firstLine="0"/>
              <w:jc w:val="center"/>
            </w:pPr>
            <w:ins w:id="14387" w:author="Okot" w:date="2020-04-01T14:47:00Z">
              <w:r>
                <w:t>40</w:t>
              </w:r>
            </w:ins>
            <w:del w:id="14388" w:author="Okot" w:date="2020-04-01T14:47:00Z">
              <w:r w:rsidR="003345EE" w:rsidDel="007943C5">
                <w:delText>39</w:delText>
              </w:r>
            </w:del>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99A8C20" w:rsidR="003345EE" w:rsidRDefault="003345EE" w:rsidP="003345EE">
            <w:pPr>
              <w:ind w:firstLine="0"/>
              <w:jc w:val="center"/>
            </w:pPr>
            <w:r>
              <w:t>4</w:t>
            </w:r>
            <w:ins w:id="14389" w:author="Okot" w:date="2020-04-01T14:47:00Z">
              <w:r w:rsidR="007943C5">
                <w:t>1</w:t>
              </w:r>
            </w:ins>
            <w:del w:id="14390" w:author="Okot" w:date="2020-04-01T14:47:00Z">
              <w:r w:rsidDel="007943C5">
                <w:delText>0</w:delText>
              </w:r>
            </w:del>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08FE7016" w:rsidR="003345EE" w:rsidRDefault="003345EE" w:rsidP="003345EE">
            <w:pPr>
              <w:ind w:firstLine="0"/>
              <w:jc w:val="center"/>
            </w:pPr>
            <w:r>
              <w:t>4</w:t>
            </w:r>
            <w:ins w:id="14391" w:author="Okot" w:date="2020-04-01T14:47:00Z">
              <w:r w:rsidR="007943C5">
                <w:t>2</w:t>
              </w:r>
            </w:ins>
            <w:del w:id="14392" w:author="Okot" w:date="2020-04-01T14:47:00Z">
              <w:r w:rsidDel="007943C5">
                <w:delText>1</w:delText>
              </w:r>
            </w:del>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241EA1E8" w:rsidR="003345EE" w:rsidRDefault="003345EE" w:rsidP="003345EE">
            <w:pPr>
              <w:ind w:firstLine="0"/>
              <w:jc w:val="center"/>
            </w:pPr>
            <w:r>
              <w:t>4</w:t>
            </w:r>
            <w:ins w:id="14393" w:author="Okot" w:date="2020-04-01T14:47:00Z">
              <w:r w:rsidR="007943C5">
                <w:t>3</w:t>
              </w:r>
            </w:ins>
            <w:del w:id="14394" w:author="Okot" w:date="2020-04-01T14:47:00Z">
              <w:r w:rsidDel="007943C5">
                <w:delText>2</w:delText>
              </w:r>
            </w:del>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463617AC" w:rsidR="003345EE" w:rsidRDefault="003345EE" w:rsidP="003345EE">
            <w:pPr>
              <w:ind w:firstLine="0"/>
              <w:jc w:val="center"/>
            </w:pPr>
            <w:r>
              <w:t>4</w:t>
            </w:r>
            <w:ins w:id="14395" w:author="Okot" w:date="2020-04-01T14:47:00Z">
              <w:r w:rsidR="007943C5">
                <w:t>4</w:t>
              </w:r>
            </w:ins>
            <w:del w:id="14396" w:author="Okot" w:date="2020-04-01T14:47:00Z">
              <w:r w:rsidDel="007943C5">
                <w:delText>3</w:delText>
              </w:r>
            </w:del>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24370BE2" w:rsidR="003345EE" w:rsidRDefault="003345EE" w:rsidP="003345EE">
            <w:pPr>
              <w:ind w:firstLine="0"/>
              <w:jc w:val="center"/>
            </w:pPr>
            <w:r>
              <w:t>4</w:t>
            </w:r>
            <w:ins w:id="14397" w:author="Okot" w:date="2020-04-01T14:47:00Z">
              <w:r w:rsidR="007943C5">
                <w:t>5</w:t>
              </w:r>
            </w:ins>
            <w:del w:id="14398" w:author="Okot" w:date="2020-04-01T14:47:00Z">
              <w:r w:rsidDel="007943C5">
                <w:delText>4</w:delText>
              </w:r>
            </w:del>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314291E1" w:rsidR="003345EE" w:rsidRDefault="003345EE" w:rsidP="003345EE">
            <w:pPr>
              <w:ind w:firstLine="0"/>
              <w:jc w:val="center"/>
            </w:pPr>
            <w:r>
              <w:t>4</w:t>
            </w:r>
            <w:del w:id="14399" w:author="Okot" w:date="2020-04-01T14:47:00Z">
              <w:r w:rsidDel="007943C5">
                <w:delText>5</w:delText>
              </w:r>
            </w:del>
            <w:ins w:id="14400" w:author="Okot" w:date="2020-04-01T14:47:00Z">
              <w:r w:rsidR="007943C5">
                <w:t>6</w:t>
              </w:r>
            </w:ins>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65158EBF" w:rsidR="003345EE" w:rsidRDefault="003345EE">
            <w:pPr>
              <w:ind w:firstLine="0"/>
              <w:jc w:val="center"/>
            </w:pPr>
            <w:r>
              <w:t>4</w:t>
            </w:r>
            <w:del w:id="14401" w:author="Okot" w:date="2020-04-01T14:47:00Z">
              <w:r w:rsidDel="007943C5">
                <w:delText>6</w:delText>
              </w:r>
            </w:del>
            <w:ins w:id="14402" w:author="Okot" w:date="2020-04-01T14:47:00Z">
              <w:r w:rsidR="007943C5">
                <w:t>7</w:t>
              </w:r>
            </w:ins>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335223EA" w14:textId="77777777" w:rsidR="00CA3A47" w:rsidRPr="002756C9" w:rsidRDefault="00CA3A47" w:rsidP="00C14436"/>
    <w:p w14:paraId="7776F98E" w14:textId="7D184A40" w:rsidR="00573E70" w:rsidRDefault="00262253" w:rsidP="00573E70">
      <w:pPr>
        <w:pStyle w:val="Nagwek2"/>
        <w:rPr>
          <w:ins w:id="14403" w:author="Okot" w:date="2019-11-25T06:56:00Z"/>
        </w:rPr>
      </w:pPr>
      <w:bookmarkStart w:id="14404" w:name="_Toc35941981"/>
      <w:ins w:id="14405" w:author="Okot" w:date="2019-11-19T20:58:00Z">
        <w:r>
          <w:t>5</w:t>
        </w:r>
      </w:ins>
      <w:del w:id="14406" w:author="Okot" w:date="2019-11-19T20:58:00Z">
        <w:r w:rsidR="0003742D" w:rsidDel="00262253">
          <w:delText>4</w:delText>
        </w:r>
      </w:del>
      <w:r w:rsidR="0003742D">
        <w:t>.</w:t>
      </w:r>
      <w:ins w:id="14407" w:author="Okot" w:date="2019-11-19T20:58:00Z">
        <w:r>
          <w:t>4</w:t>
        </w:r>
      </w:ins>
      <w:del w:id="14408" w:author="Okot" w:date="2019-11-19T20:58:00Z">
        <w:r w:rsidR="0003742D" w:rsidDel="00262253">
          <w:delText>5</w:delText>
        </w:r>
      </w:del>
      <w:r w:rsidR="00573E70">
        <w:t>.2. Projekt interfejsów</w:t>
      </w:r>
      <w:ins w:id="14409" w:author="Okot" w:date="2019-12-03T18:18:00Z">
        <w:r w:rsidR="004E24A6">
          <w:t xml:space="preserve"> użytkownika</w:t>
        </w:r>
      </w:ins>
      <w:bookmarkEnd w:id="14404"/>
    </w:p>
    <w:p w14:paraId="2926D17A" w14:textId="77777777" w:rsidR="002E5BDA" w:rsidRDefault="002E5BDA">
      <w:pPr>
        <w:rPr>
          <w:ins w:id="14410" w:author="Okot" w:date="2019-11-25T06:56:00Z"/>
        </w:rPr>
        <w:pPrChange w:id="14411" w:author="Okot" w:date="2019-11-25T06:56:00Z">
          <w:pPr>
            <w:pStyle w:val="Nagwek2"/>
          </w:pPr>
        </w:pPrChange>
      </w:pPr>
    </w:p>
    <w:p w14:paraId="513EFEE6" w14:textId="2A6B3DB6" w:rsidR="002E5BDA" w:rsidRDefault="004E24A6">
      <w:pPr>
        <w:rPr>
          <w:ins w:id="14412" w:author="Okot" w:date="2019-11-25T07:09:00Z"/>
        </w:rPr>
        <w:pPrChange w:id="14413" w:author="Okot" w:date="2019-11-25T06:56:00Z">
          <w:pPr>
            <w:pStyle w:val="Nagwek2"/>
          </w:pPr>
        </w:pPrChange>
      </w:pPr>
      <w:ins w:id="14414" w:author="Okot" w:date="2019-12-03T18:18:00Z">
        <w:r>
          <w:t>W</w:t>
        </w:r>
      </w:ins>
      <w:ins w:id="14415" w:author="Okot" w:date="2019-11-25T06:57:00Z">
        <w:r w:rsidR="002E5BDA">
          <w:t xml:space="preserve"> tej iteracji należy przygotować</w:t>
        </w:r>
      </w:ins>
      <w:ins w:id="14416" w:author="Okot" w:date="2019-11-25T06:58:00Z">
        <w:r w:rsidR="002E5BDA">
          <w:t xml:space="preserve"> interfejs umożliwiający użytkownikowi pracę ze swoimi danymi. Przy okazji zostanie przygotowana strona, na kt</w:t>
        </w:r>
      </w:ins>
      <w:ins w:id="14417" w:author="Okot" w:date="2019-11-25T06:59:00Z">
        <w:r w:rsidR="002E5BDA">
          <w:t>órej będzie można przeczytać, z jaką aplikacją użytkownik ma do czynienia.</w:t>
        </w:r>
      </w:ins>
    </w:p>
    <w:p w14:paraId="17BA60AD" w14:textId="016A0284" w:rsidR="00ED5F16" w:rsidRDefault="00EA1B71">
      <w:pPr>
        <w:rPr>
          <w:ins w:id="14418" w:author="Okot" w:date="2020-01-30T17:04:00Z"/>
        </w:rPr>
        <w:pPrChange w:id="14419" w:author="Okot" w:date="2020-01-30T17:04:00Z">
          <w:pPr>
            <w:spacing w:after="160" w:line="259" w:lineRule="auto"/>
            <w:ind w:firstLine="0"/>
            <w:jc w:val="left"/>
          </w:pPr>
        </w:pPrChange>
      </w:pPr>
      <w:ins w:id="14420" w:author="Okot" w:date="2019-11-25T07:09:00Z">
        <w:r>
          <w:t xml:space="preserve">Wiele elementów graficznych </w:t>
        </w:r>
      </w:ins>
      <w:ins w:id="14421" w:author="Okot" w:date="2019-11-25T07:10:00Z">
        <w:r>
          <w:t>(formularze, okna dialogowe, okna modalne) będą wyglądać bardzo do siebie podobnie, różnić się będą jedynie np.: tekstem komunikatu, polami formularza, etc. Dlatego ze względu na objętość pracy część tych element</w:t>
        </w:r>
      </w:ins>
      <w:ins w:id="14422" w:author="Okot" w:date="2019-11-25T07:11:00Z">
        <w:r>
          <w:t xml:space="preserve">ów nie dostanie osobnego rysunku projektowego, jedynie opis słowny.  </w:t>
        </w:r>
      </w:ins>
    </w:p>
    <w:p w14:paraId="5AEF4384" w14:textId="77777777" w:rsidR="00B75F01" w:rsidRDefault="00B75F01">
      <w:pPr>
        <w:rPr>
          <w:ins w:id="14423" w:author="Okot" w:date="2020-01-29T13:25:00Z"/>
          <w:rFonts w:eastAsiaTheme="majorEastAsia" w:cstheme="majorBidi"/>
          <w:szCs w:val="26"/>
        </w:rPr>
        <w:pPrChange w:id="14424" w:author="Okot" w:date="2020-01-30T17:04:00Z">
          <w:pPr>
            <w:spacing w:after="160" w:line="259" w:lineRule="auto"/>
            <w:ind w:firstLine="0"/>
            <w:jc w:val="left"/>
          </w:pPr>
        </w:pPrChange>
      </w:pPr>
    </w:p>
    <w:p w14:paraId="4DCD346B" w14:textId="77777777" w:rsidR="00EB1ADF" w:rsidRDefault="00EB1ADF">
      <w:pPr>
        <w:spacing w:after="160" w:line="259" w:lineRule="auto"/>
        <w:ind w:firstLine="0"/>
        <w:jc w:val="left"/>
        <w:rPr>
          <w:rFonts w:eastAsiaTheme="majorEastAsia" w:cstheme="majorBidi"/>
          <w:szCs w:val="26"/>
        </w:rPr>
      </w:pPr>
      <w:bookmarkStart w:id="14425" w:name="_Toc35941982"/>
      <w:r>
        <w:br w:type="page"/>
      </w:r>
    </w:p>
    <w:p w14:paraId="6EC50975" w14:textId="6EDDCB4D" w:rsidR="002E5BDA" w:rsidRDefault="002E5BDA">
      <w:pPr>
        <w:pStyle w:val="Nagwek2"/>
        <w:rPr>
          <w:ins w:id="14426" w:author="Okot" w:date="2019-11-25T06:59:00Z"/>
        </w:rPr>
      </w:pPr>
      <w:bookmarkStart w:id="14427" w:name="_GoBack"/>
      <w:bookmarkEnd w:id="14427"/>
      <w:ins w:id="14428" w:author="Okot" w:date="2019-11-25T06:59:00Z">
        <w:r>
          <w:lastRenderedPageBreak/>
          <w:t>5.4.2.1. Pierwsze logowanie</w:t>
        </w:r>
        <w:bookmarkEnd w:id="14425"/>
      </w:ins>
    </w:p>
    <w:p w14:paraId="00C335D6" w14:textId="77777777" w:rsidR="002E5BDA" w:rsidRDefault="002E5BDA">
      <w:pPr>
        <w:ind w:firstLine="0"/>
        <w:rPr>
          <w:ins w:id="14429" w:author="Okot" w:date="2019-11-25T07:11:00Z"/>
        </w:rPr>
        <w:pPrChange w:id="14430" w:author="Okot" w:date="2019-11-25T06:59:00Z">
          <w:pPr>
            <w:pStyle w:val="Nagwek2"/>
          </w:pPr>
        </w:pPrChange>
      </w:pPr>
    </w:p>
    <w:p w14:paraId="36D41FC3" w14:textId="7C11DD73" w:rsidR="00EA1B71" w:rsidRDefault="00057C33">
      <w:pPr>
        <w:pPrChange w:id="14431" w:author="Okot" w:date="2019-11-25T07:12:00Z">
          <w:pPr>
            <w:pStyle w:val="Nagwek2"/>
          </w:pPr>
        </w:pPrChange>
      </w:pPr>
      <w:ins w:id="14432" w:author="Okot" w:date="2019-11-25T07:12:00Z">
        <w:r>
          <w:t>Po pierwszym poprawnym logowaniu użytkownikowi zostanie wyświetlone okno modalne zawierające formularz</w:t>
        </w:r>
      </w:ins>
      <w:ins w:id="14433" w:author="Okot" w:date="2019-11-25T15:37:00Z">
        <w:r w:rsidR="00BA079E">
          <w:t xml:space="preserve"> (10)</w:t>
        </w:r>
      </w:ins>
      <w:ins w:id="14434" w:author="Okot" w:date="2019-11-25T07:12:00Z">
        <w:r>
          <w:t xml:space="preserve"> s</w:t>
        </w:r>
      </w:ins>
      <w:ins w:id="14435" w:author="Okot" w:date="2019-11-25T07:13:00Z">
        <w:r>
          <w:t>łużący do wprowadzenia podstawowych danych: daty urodzenia, płci i wzrostu. Wypełnienie formularza nie jest obowiązkowe – użytkownik będzie m</w:t>
        </w:r>
      </w:ins>
      <w:ins w:id="14436" w:author="Okot" w:date="2019-11-25T07:14:00Z">
        <w:r>
          <w:t>ógł</w:t>
        </w:r>
      </w:ins>
      <w:ins w:id="14437" w:author="Okot" w:date="2019-11-25T07:13:00Z">
        <w:r>
          <w:t xml:space="preserve"> go zamkn</w:t>
        </w:r>
      </w:ins>
      <w:ins w:id="14438" w:author="Okot" w:date="2019-11-25T07:14:00Z">
        <w:r>
          <w:t>ą</w:t>
        </w:r>
      </w:ins>
      <w:ins w:id="14439" w:author="Okot" w:date="2019-11-25T07:13:00Z">
        <w:r>
          <w:t>ć</w:t>
        </w:r>
      </w:ins>
      <w:ins w:id="14440" w:author="Okot" w:date="2019-11-25T07:14:00Z">
        <w:r>
          <w:t xml:space="preserve"> bez zapisywania danych</w:t>
        </w:r>
      </w:ins>
      <w:ins w:id="14441" w:author="Okot" w:date="2019-11-25T15:37:00Z">
        <w:r w:rsidR="00BA079E">
          <w:t xml:space="preserve"> (8)</w:t>
        </w:r>
      </w:ins>
      <w:ins w:id="14442" w:author="Okot" w:date="2019-11-25T07:14:00Z">
        <w:r>
          <w:t>.</w:t>
        </w:r>
      </w:ins>
    </w:p>
    <w:p w14:paraId="4E6AB63B" w14:textId="77777777" w:rsidR="00EB1ADF" w:rsidRDefault="00EB1ADF" w:rsidP="00EB1ADF">
      <w:pPr>
        <w:rPr>
          <w:ins w:id="14443" w:author="Okot" w:date="2019-11-25T07:14:00Z"/>
        </w:rPr>
      </w:pPr>
    </w:p>
    <w:p w14:paraId="144A9510" w14:textId="4F9129E2" w:rsidR="00057C33" w:rsidRDefault="00057C33">
      <w:pPr>
        <w:ind w:firstLine="0"/>
        <w:jc w:val="center"/>
        <w:rPr>
          <w:ins w:id="14444" w:author="Okot" w:date="2019-11-25T07:11:00Z"/>
        </w:rPr>
        <w:pPrChange w:id="14445" w:author="Okot" w:date="2020-01-17T16:14:00Z">
          <w:pPr>
            <w:pStyle w:val="Nagwek2"/>
          </w:pPr>
        </w:pPrChange>
      </w:pPr>
      <w:ins w:id="14446"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43">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7E1A923D" w14:textId="64E07C74" w:rsidR="00057C33" w:rsidRDefault="00933854">
      <w:pPr>
        <w:ind w:firstLine="0"/>
        <w:jc w:val="center"/>
        <w:rPr>
          <w:ins w:id="14447" w:author="Okot" w:date="2019-11-25T07:16:00Z"/>
        </w:rPr>
        <w:pPrChange w:id="14448" w:author="Okot" w:date="2019-11-25T07:15:00Z">
          <w:pPr>
            <w:pStyle w:val="Nagwek2"/>
          </w:pPr>
        </w:pPrChange>
      </w:pPr>
      <w:ins w:id="14449" w:author="Okot" w:date="2019-11-25T07:15:00Z">
        <w:r>
          <w:t>Rys. 5</w:t>
        </w:r>
      </w:ins>
      <w:ins w:id="14450" w:author="Okot" w:date="2020-01-27T17:17:00Z">
        <w:r w:rsidR="009B070D">
          <w:t>.</w:t>
        </w:r>
      </w:ins>
      <w:ins w:id="14451" w:author="Okot" w:date="2020-03-23T22:22:00Z">
        <w:r w:rsidR="00251D0B">
          <w:t>6</w:t>
        </w:r>
      </w:ins>
      <w:ins w:id="14452" w:author="Okot" w:date="2020-04-01T06:45:00Z">
        <w:r w:rsidR="00F6671C">
          <w:t>6</w:t>
        </w:r>
      </w:ins>
      <w:del w:id="14453" w:author="Okot" w:date="2020-03-23T22:22:00Z">
        <w:r w:rsidR="00C26D2E" w:rsidDel="00EB4A4F">
          <w:delText>4</w:delText>
        </w:r>
      </w:del>
      <w:ins w:id="14454" w:author="Okot" w:date="2020-01-26T15:18:00Z">
        <w:r>
          <w:t>.</w:t>
        </w:r>
      </w:ins>
      <w:ins w:id="14455" w:author="Okot" w:date="2019-11-25T07:15:00Z">
        <w:r w:rsidR="00057C33">
          <w:t> Ekran widoczny po pierwszym zalogowaniu u</w:t>
        </w:r>
      </w:ins>
      <w:ins w:id="14456" w:author="Okot" w:date="2019-11-25T07:16:00Z">
        <w:r w:rsidR="00057C33">
          <w:t>żytkownika.</w:t>
        </w:r>
      </w:ins>
    </w:p>
    <w:p w14:paraId="17D63545" w14:textId="77777777" w:rsidR="00057C33" w:rsidRDefault="00057C33">
      <w:pPr>
        <w:ind w:firstLine="0"/>
        <w:jc w:val="center"/>
        <w:rPr>
          <w:ins w:id="14457" w:author="Okot" w:date="2019-11-25T07:16:00Z"/>
        </w:rPr>
        <w:pPrChange w:id="14458" w:author="Okot" w:date="2019-11-25T07:15:00Z">
          <w:pPr>
            <w:pStyle w:val="Nagwek2"/>
          </w:pPr>
        </w:pPrChange>
      </w:pPr>
    </w:p>
    <w:p w14:paraId="4B8E223C" w14:textId="28EBAEB1" w:rsidR="00ED5F16" w:rsidRDefault="00BA079E">
      <w:pPr>
        <w:rPr>
          <w:ins w:id="14459" w:author="Okot" w:date="2020-01-30T17:04:00Z"/>
        </w:rPr>
        <w:pPrChange w:id="14460" w:author="Okot" w:date="2020-01-30T17:04:00Z">
          <w:pPr>
            <w:spacing w:after="160" w:line="259" w:lineRule="auto"/>
            <w:ind w:firstLine="0"/>
            <w:jc w:val="left"/>
          </w:pPr>
        </w:pPrChange>
      </w:pPr>
      <w:ins w:id="14461" w:author="Okot" w:date="2019-11-25T15:38:00Z">
        <w:r>
          <w:t xml:space="preserve">Nad formularzem została przewidziane przestrzeń, w której będą zwracane potencjalne komunikaty o błędach (9). </w:t>
        </w:r>
      </w:ins>
      <w:ins w:id="14462" w:author="Okot" w:date="2019-11-25T16:40:00Z">
        <w:r w:rsidR="00EE7C5B">
          <w:t>W lewym górnym rogu, widać już zarezerwowaną przestrzeń na nawigację po aplikacji (12). Na tym etapie przewidywane s</w:t>
        </w:r>
      </w:ins>
      <w:ins w:id="14463" w:author="Okot" w:date="2019-11-25T16:41:00Z">
        <w:r w:rsidR="00EE7C5B">
          <w:t>ą dwie podstrony: „</w:t>
        </w:r>
      </w:ins>
      <w:r w:rsidR="004B7CD0">
        <w:t>M</w:t>
      </w:r>
      <w:ins w:id="14464" w:author="Okot" w:date="2019-11-25T16:41:00Z">
        <w:r w:rsidR="00EE7C5B">
          <w:t xml:space="preserve">oje dane” i „O aplikacji”. </w:t>
        </w:r>
      </w:ins>
      <w:ins w:id="14465" w:author="Okot" w:date="2019-12-03T18:19:00Z">
        <w:r w:rsidR="004E24A6">
          <w:t xml:space="preserve">Zapisanie płci użytkownika będzie skutkowało tym, że </w:t>
        </w:r>
      </w:ins>
      <w:ins w:id="14466" w:author="Okot" w:date="2019-12-03T18:23:00Z">
        <w:r w:rsidR="00A02AC0">
          <w:t xml:space="preserve">we </w:t>
        </w:r>
      </w:ins>
      <w:ins w:id="14467" w:author="Okot" w:date="2019-12-03T18:19:00Z">
        <w:r w:rsidR="00A02AC0">
          <w:t>wszystkich</w:t>
        </w:r>
        <w:r w:rsidR="004E24A6">
          <w:t xml:space="preserve"> wyś</w:t>
        </w:r>
        <w:r w:rsidR="00A02AC0">
          <w:t>wietlanyc</w:t>
        </w:r>
      </w:ins>
      <w:ins w:id="14468" w:author="Okot" w:date="2019-12-03T18:23:00Z">
        <w:r w:rsidR="00A02AC0">
          <w:t>h</w:t>
        </w:r>
      </w:ins>
      <w:ins w:id="14469" w:author="Okot" w:date="2019-12-03T18:19:00Z">
        <w:r w:rsidR="00A02AC0">
          <w:t xml:space="preserve"> komunikatach</w:t>
        </w:r>
        <w:r w:rsidR="004E24A6">
          <w:t xml:space="preserve"> </w:t>
        </w:r>
      </w:ins>
      <w:ins w:id="14470" w:author="Okot" w:date="2019-12-03T18:20:00Z">
        <w:r w:rsidR="004E24A6">
          <w:t>końcówki fleksyjne</w:t>
        </w:r>
      </w:ins>
      <w:ins w:id="14471" w:author="Okot" w:date="2019-12-03T18:23:00Z">
        <w:r w:rsidR="00A02AC0">
          <w:t xml:space="preserve"> będą</w:t>
        </w:r>
      </w:ins>
      <w:ins w:id="14472"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4473" w:author="Okot" w:date="2020-01-29T13:25:00Z"/>
        </w:rPr>
        <w:pPrChange w:id="14474"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4475" w:author="Okot" w:date="2019-11-25T16:44:00Z"/>
        </w:rPr>
        <w:pPrChange w:id="14476" w:author="Okot" w:date="2020-01-17T16:14:00Z">
          <w:pPr>
            <w:pStyle w:val="Nagwek2"/>
          </w:pPr>
        </w:pPrChange>
      </w:pPr>
      <w:ins w:id="14477" w:author="Okot" w:date="2019-11-25T06:59:00Z">
        <w:r>
          <w:t>5.4.2.2. Dane użytkownika</w:t>
        </w:r>
      </w:ins>
    </w:p>
    <w:p w14:paraId="39BD6E63" w14:textId="77777777" w:rsidR="00EE7C5B" w:rsidRDefault="00EE7C5B">
      <w:pPr>
        <w:ind w:firstLine="0"/>
        <w:rPr>
          <w:ins w:id="14478" w:author="Okot" w:date="2019-11-25T16:44:00Z"/>
        </w:rPr>
        <w:pPrChange w:id="14479" w:author="Okot" w:date="2019-11-25T06:59:00Z">
          <w:pPr>
            <w:pStyle w:val="Nagwek2"/>
          </w:pPr>
        </w:pPrChange>
      </w:pPr>
    </w:p>
    <w:p w14:paraId="6DAE0BB6" w14:textId="6363CD2D" w:rsidR="00EE7C5B" w:rsidRDefault="00EE7C5B" w:rsidP="00EE7C5B">
      <w:pPr>
        <w:rPr>
          <w:ins w:id="14480" w:author="Okot" w:date="2019-11-25T16:46:00Z"/>
        </w:rPr>
      </w:pPr>
      <w:ins w:id="14481" w:author="Okot" w:date="2019-11-25T16:46:00Z">
        <w:r>
          <w:t>Po poprawnym przesłaniu formularza</w:t>
        </w:r>
      </w:ins>
      <w:ins w:id="14482" w:author="Okot" w:date="2019-12-25T11:02:00Z">
        <w:r w:rsidR="00731DD1">
          <w:t xml:space="preserve"> z podpunktu 5.4.2.1. lub jego zamknięciu bez zapisywania</w:t>
        </w:r>
      </w:ins>
      <w:ins w:id="14483" w:author="Okot" w:date="2019-11-25T16:46:00Z">
        <w:r>
          <w:t>, użytkownik zostanie przekierowany na stronę ze swoimi danymi.</w:t>
        </w:r>
      </w:ins>
    </w:p>
    <w:p w14:paraId="334098FE" w14:textId="77777777" w:rsidR="00EE7C5B" w:rsidRDefault="00EE7C5B">
      <w:pPr>
        <w:ind w:firstLine="0"/>
        <w:rPr>
          <w:ins w:id="14484" w:author="Okot" w:date="2019-11-25T16:46:00Z"/>
        </w:rPr>
        <w:pPrChange w:id="14485" w:author="Okot" w:date="2019-11-25T06:59:00Z">
          <w:pPr>
            <w:pStyle w:val="Nagwek2"/>
          </w:pPr>
        </w:pPrChange>
      </w:pPr>
    </w:p>
    <w:p w14:paraId="49043F06" w14:textId="406D115B" w:rsidR="00EE7C5B" w:rsidRDefault="00EE7C5B">
      <w:pPr>
        <w:ind w:firstLine="0"/>
        <w:rPr>
          <w:ins w:id="14486" w:author="Okot" w:date="2019-11-25T06:59:00Z"/>
        </w:rPr>
        <w:pPrChange w:id="14487" w:author="Okot" w:date="2019-11-25T06:59:00Z">
          <w:pPr>
            <w:pStyle w:val="Nagwek2"/>
          </w:pPr>
        </w:pPrChange>
      </w:pPr>
      <w:ins w:id="14488"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4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4489" w:author="Okot" w:date="2019-11-25T16:47:00Z"/>
        </w:rPr>
        <w:pPrChange w:id="14490" w:author="Okot" w:date="2019-11-25T16:47:00Z">
          <w:pPr>
            <w:pStyle w:val="Nagwek2"/>
          </w:pPr>
        </w:pPrChange>
      </w:pPr>
    </w:p>
    <w:p w14:paraId="70DD35D6" w14:textId="34FB1C51" w:rsidR="00EE7C5B" w:rsidRDefault="00EE7C5B">
      <w:pPr>
        <w:ind w:firstLine="0"/>
        <w:jc w:val="center"/>
        <w:rPr>
          <w:ins w:id="14491" w:author="Okot" w:date="2019-11-25T16:52:00Z"/>
        </w:rPr>
        <w:pPrChange w:id="14492" w:author="Okot" w:date="2019-11-25T16:47:00Z">
          <w:pPr>
            <w:pStyle w:val="Nagwek2"/>
          </w:pPr>
        </w:pPrChange>
      </w:pPr>
      <w:ins w:id="14493" w:author="Okot" w:date="2019-11-25T16:47:00Z">
        <w:r>
          <w:t>Rys. 5.</w:t>
        </w:r>
      </w:ins>
      <w:ins w:id="14494" w:author="Okot" w:date="2020-03-23T22:22:00Z">
        <w:r w:rsidR="00EB4A4F">
          <w:t>6</w:t>
        </w:r>
      </w:ins>
      <w:ins w:id="14495" w:author="Okot" w:date="2020-03-25T11:49:00Z">
        <w:r w:rsidR="00F6671C">
          <w:t>7</w:t>
        </w:r>
      </w:ins>
      <w:del w:id="14496" w:author="Okot" w:date="2020-03-23T22:22:00Z">
        <w:r w:rsidR="00C26D2E" w:rsidDel="00EB4A4F">
          <w:delText>4</w:delText>
        </w:r>
      </w:del>
      <w:ins w:id="14497" w:author="Okot" w:date="2019-11-25T16:47:00Z">
        <w:r>
          <w:t>. Projekt interfejsu profilu użytkownika.</w:t>
        </w:r>
      </w:ins>
    </w:p>
    <w:p w14:paraId="1A8AC180" w14:textId="77777777" w:rsidR="008C6157" w:rsidRDefault="008C6157">
      <w:pPr>
        <w:ind w:firstLine="0"/>
        <w:jc w:val="center"/>
        <w:rPr>
          <w:ins w:id="14498" w:author="Okot" w:date="2019-11-25T16:52:00Z"/>
        </w:rPr>
        <w:pPrChange w:id="14499" w:author="Okot" w:date="2019-11-25T16:47:00Z">
          <w:pPr>
            <w:pStyle w:val="Nagwek2"/>
          </w:pPr>
        </w:pPrChange>
      </w:pPr>
    </w:p>
    <w:p w14:paraId="582E1D52" w14:textId="2D0EA032" w:rsidR="008C6157" w:rsidRDefault="008C6157">
      <w:pPr>
        <w:rPr>
          <w:ins w:id="14500" w:author="Okot" w:date="2019-11-25T16:58:00Z"/>
        </w:rPr>
        <w:pPrChange w:id="14501" w:author="Okot" w:date="2019-11-25T16:52:00Z">
          <w:pPr>
            <w:pStyle w:val="Nagwek2"/>
          </w:pPr>
        </w:pPrChange>
      </w:pPr>
      <w:ins w:id="14502" w:author="Okot" w:date="2019-11-25T16:52:00Z">
        <w:r>
          <w:t>Rozważa się umieszczenie ma</w:t>
        </w:r>
      </w:ins>
      <w:ins w:id="14503" w:author="Okot" w:date="2019-11-25T16:53:00Z">
        <w:r>
          <w:t xml:space="preserve">łego logo aplikacji w lewym górnym logu (13). </w:t>
        </w:r>
      </w:ins>
      <w:ins w:id="14504" w:author="Okot" w:date="2019-11-25T16:54:00Z">
        <w:r>
          <w:t>Centralny obszar na górze strony przewidziany jest na informację o docelowej dziennej kaloryczności użytkownika</w:t>
        </w:r>
      </w:ins>
      <w:ins w:id="14505" w:author="Okot" w:date="2019-11-25T16:56:00Z">
        <w:r>
          <w:t> (21) oraz</w:t>
        </w:r>
      </w:ins>
      <w:ins w:id="14506" w:author="Okot" w:date="2019-11-25T16:54:00Z">
        <w:r>
          <w:t xml:space="preserve"> przycisk</w:t>
        </w:r>
      </w:ins>
      <w:ins w:id="14507" w:author="Okot" w:date="2019-11-25T16:58:00Z">
        <w:r>
          <w:t> (22)</w:t>
        </w:r>
      </w:ins>
      <w:ins w:id="14508" w:author="Okot" w:date="2019-11-25T16:54:00Z">
        <w:r>
          <w:t>, kt</w:t>
        </w:r>
      </w:ins>
      <w:ins w:id="14509" w:author="Okot" w:date="2019-11-25T16:55:00Z">
        <w:r>
          <w:t>órym użytkownik będzie mógł przesłać żądanie ponownego jej wyliczenia.</w:t>
        </w:r>
      </w:ins>
      <w:ins w:id="14510" w:author="Okot" w:date="2019-11-25T16:56:00Z">
        <w:r>
          <w:t xml:space="preserve"> Zanim jednak wyliczenia zostanie wykonane po raz pierwszy w obszarze </w:t>
        </w:r>
      </w:ins>
      <w:ins w:id="14511" w:author="Okot" w:date="2019-11-25T16:57:00Z">
        <w:r>
          <w:t>(21) b</w:t>
        </w:r>
      </w:ins>
      <w:ins w:id="14512" w:author="Okot" w:date="2019-11-25T16:58:00Z">
        <w:r>
          <w:t>ędzie tekst zachęcający do wyliczenia swojego zapotrzebowania.</w:t>
        </w:r>
      </w:ins>
    </w:p>
    <w:p w14:paraId="184FFDB4" w14:textId="18E34625" w:rsidR="008C6157" w:rsidRDefault="008C6157">
      <w:pPr>
        <w:rPr>
          <w:ins w:id="14513" w:author="Okot" w:date="2019-11-25T17:27:00Z"/>
        </w:rPr>
        <w:pPrChange w:id="14514" w:author="Okot" w:date="2019-11-25T16:52:00Z">
          <w:pPr>
            <w:pStyle w:val="Nagwek2"/>
          </w:pPr>
        </w:pPrChange>
      </w:pPr>
      <w:ins w:id="14515" w:author="Okot" w:date="2019-11-25T16:58:00Z">
        <w:r>
          <w:t>Środkowy obszar strony będą zajmowa</w:t>
        </w:r>
      </w:ins>
      <w:ins w:id="14516" w:author="Okot" w:date="2019-11-25T16:59:00Z">
        <w:r>
          <w:t>ły dane użytkownika. W lewej kolumnie (14) wypisane będą dane, które użytkownik wprowadził po zalogowaniu</w:t>
        </w:r>
      </w:ins>
      <w:ins w:id="14517" w:author="Okot" w:date="2019-11-25T17:00:00Z">
        <w:r>
          <w:t>: płeć, data urodzenia, wzrost. Obok każdej pozycji będzie znajdować się przycisk do edycji tej informacji (15). Jeśli użytkownik nie wprowadzi</w:t>
        </w:r>
      </w:ins>
      <w:ins w:id="14518" w:author="Okot" w:date="2019-11-25T17:01:00Z">
        <w:r>
          <w:t>ł swoich danych od razu po zalogowaniu pod nagłówkiem będzie znajdować się przycisk do aktywacji formularza. Wszystkie formularze, zar</w:t>
        </w:r>
      </w:ins>
      <w:ins w:id="14519" w:author="Okot" w:date="2019-11-25T17:02:00Z">
        <w:r>
          <w:t>ówno pierwszego wprowadzania danych, jak i ich edycji będę wyświetlane na oknach moda</w:t>
        </w:r>
        <w:r w:rsidR="00ED5F16">
          <w:t>lnych, takich jak na rysunku 5.10</w:t>
        </w:r>
        <w:r>
          <w:t xml:space="preserve">. </w:t>
        </w:r>
      </w:ins>
      <w:ins w:id="14520" w:author="Okot" w:date="2019-11-25T17:03:00Z">
        <w:r w:rsidR="00AE2348">
          <w:t>Środkowa kolumna jest przewidziana na wymiary użytkownika: jego wagę, obwód bioder i talii. Dopóki nie zostaną wprowadzone po raz pierwszy pod nag</w:t>
        </w:r>
      </w:ins>
      <w:ins w:id="14521" w:author="Okot" w:date="2019-11-25T17:04:00Z">
        <w:r w:rsidR="00AE2348">
          <w:t>łówkiem będzie się znajdował przycisk (16) wywołujący formularz do ich uzupełniania.</w:t>
        </w:r>
      </w:ins>
      <w:ins w:id="14522" w:author="Okot" w:date="2019-11-25T17:22:00Z">
        <w:r w:rsidR="00AB742F">
          <w:t xml:space="preserve"> W prawej kolumnie </w:t>
        </w:r>
        <w:r w:rsidR="00AB742F">
          <w:lastRenderedPageBreak/>
          <w:t>będzie znajdować się suwak</w:t>
        </w:r>
      </w:ins>
      <w:ins w:id="14523" w:author="Okot" w:date="2019-11-25T17:24:00Z">
        <w:r w:rsidR="00AB742F">
          <w:t> (17)</w:t>
        </w:r>
      </w:ins>
      <w:ins w:id="14524" w:author="Okot" w:date="2019-11-25T17:22:00Z">
        <w:r w:rsidR="00AB742F">
          <w:t>, umożliwiający użytkownikowi określenie swojego stopnia aktywności fizycznej oraz przycisk</w:t>
        </w:r>
      </w:ins>
      <w:ins w:id="14525" w:author="Okot" w:date="2019-11-25T17:24:00Z">
        <w:r w:rsidR="00AB742F">
          <w:t> (18)</w:t>
        </w:r>
      </w:ins>
      <w:ins w:id="14526" w:author="Okot" w:date="2019-11-25T17:22:00Z">
        <w:r w:rsidR="00AB742F">
          <w:t xml:space="preserve"> do zapisu tej informacji, a pod nim</w:t>
        </w:r>
      </w:ins>
      <w:ins w:id="14527" w:author="Okot" w:date="2019-11-25T17:23:00Z">
        <w:r w:rsidR="00AB742F">
          <w:t>i lista rozwijana</w:t>
        </w:r>
      </w:ins>
      <w:ins w:id="14528" w:author="Okot" w:date="2019-11-25T17:24:00Z">
        <w:r w:rsidR="00AB742F">
          <w:t> (19)</w:t>
        </w:r>
      </w:ins>
      <w:ins w:id="14529" w:author="Okot" w:date="2019-11-25T17:23:00Z">
        <w:r w:rsidR="00AB742F">
          <w:t xml:space="preserve"> umożliwiająca użytkownikowi wybranie celu dietetycznego oraz przycisk</w:t>
        </w:r>
      </w:ins>
      <w:ins w:id="14530" w:author="Okot" w:date="2019-11-25T17:24:00Z">
        <w:r w:rsidR="00AB742F">
          <w:t xml:space="preserve"> (20) </w:t>
        </w:r>
      </w:ins>
      <w:ins w:id="14531" w:author="Okot" w:date="2019-11-25T17:23:00Z">
        <w:r w:rsidR="00AB742F">
          <w:t>do zapisu tego celu.</w:t>
        </w:r>
      </w:ins>
      <w:ins w:id="14532" w:author="Okot" w:date="2019-11-25T17:24:00Z">
        <w:r w:rsidR="00AB742F">
          <w:t xml:space="preserve"> Kiedy te informacje zostaną zapisane zamiast suwaka i listy rozwijanej pod nag</w:t>
        </w:r>
      </w:ins>
      <w:ins w:id="14533" w:author="Okot" w:date="2019-11-25T17:26:00Z">
        <w:r w:rsidR="00AB742F">
          <w:t>łówkami</w:t>
        </w:r>
      </w:ins>
      <w:ins w:id="14534" w:author="Okot" w:date="2019-11-25T17:24:00Z">
        <w:r w:rsidR="00AB742F">
          <w:t xml:space="preserve"> wy</w:t>
        </w:r>
      </w:ins>
      <w:ins w:id="14535" w:author="Okot" w:date="2019-11-25T17:25:00Z">
        <w:r w:rsidR="00AB742F">
          <w:t xml:space="preserve">świetlany będzie </w:t>
        </w:r>
      </w:ins>
      <w:ins w:id="14536" w:author="Okot" w:date="2019-11-25T17:26:00Z">
        <w:r w:rsidR="00AB742F">
          <w:t>tekst</w:t>
        </w:r>
      </w:ins>
      <w:ins w:id="14537" w:author="Okot" w:date="2019-11-25T17:25:00Z">
        <w:r w:rsidR="00AB742F">
          <w:t xml:space="preserve"> informujący</w:t>
        </w:r>
      </w:ins>
      <w:ins w:id="14538"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4539" w:author="Okot" w:date="2019-11-25T17:27:00Z">
        <w:r w:rsidR="00C84C2E">
          <w:t>ła okno modalne</w:t>
        </w:r>
        <w:r w:rsidR="0005557E">
          <w:t>,</w:t>
        </w:r>
      </w:ins>
      <w:ins w:id="14540" w:author="Okot" w:date="2020-01-16T17:14:00Z">
        <w:r w:rsidR="00C84C2E">
          <w:t xml:space="preserve"> </w:t>
        </w:r>
      </w:ins>
      <w:ins w:id="14541" w:author="Okot" w:date="2020-01-16T17:13:00Z">
        <w:r w:rsidR="00C84C2E">
          <w:t xml:space="preserve">w którym </w:t>
        </w:r>
      </w:ins>
      <w:ins w:id="14542" w:author="Okot" w:date="2020-01-16T17:14:00Z">
        <w:r w:rsidR="00C84C2E">
          <w:t>będzie można modyfikować ustalenia</w:t>
        </w:r>
      </w:ins>
      <w:ins w:id="14543" w:author="Okot" w:date="2019-11-25T17:27:00Z">
        <w:r w:rsidR="0005557E">
          <w:t>.</w:t>
        </w:r>
      </w:ins>
    </w:p>
    <w:p w14:paraId="0100DC22" w14:textId="45A8FCD9" w:rsidR="00E1407F" w:rsidRDefault="00E1407F">
      <w:pPr>
        <w:rPr>
          <w:ins w:id="14544" w:author="Okot" w:date="2019-11-27T12:11:00Z"/>
        </w:rPr>
        <w:pPrChange w:id="14545" w:author="Okot" w:date="2019-11-25T16:52:00Z">
          <w:pPr>
            <w:pStyle w:val="Nagwek2"/>
          </w:pPr>
        </w:pPrChange>
      </w:pPr>
      <w:ins w:id="14546" w:author="Okot" w:date="2019-11-25T17:27:00Z">
        <w:r>
          <w:t>Między informacją o ustalonej docelowej kaloryczności a obszarem z danymi została przewidziana przestrzeń, w kt</w:t>
        </w:r>
      </w:ins>
      <w:ins w:id="14547" w:author="Okot" w:date="2019-11-25T17:28:00Z">
        <w:r>
          <w:t>órej będą mogły się wyświetlać potencjalne komunikaty błędów.</w:t>
        </w:r>
      </w:ins>
    </w:p>
    <w:p w14:paraId="0F4078DC" w14:textId="5A895BC0" w:rsidR="0051068A" w:rsidRDefault="0051068A">
      <w:pPr>
        <w:rPr>
          <w:ins w:id="14548" w:author="Okot" w:date="2019-11-25T17:28:00Z"/>
        </w:rPr>
        <w:pPrChange w:id="14549" w:author="Okot" w:date="2019-11-25T16:52:00Z">
          <w:pPr>
            <w:pStyle w:val="Nagwek2"/>
          </w:pPr>
        </w:pPrChange>
      </w:pPr>
      <w:ins w:id="14550" w:author="Okot" w:date="2019-11-27T12:11:00Z">
        <w:r>
          <w:t>Po aktywacji przycisku do w</w:t>
        </w:r>
      </w:ins>
      <w:ins w:id="14551" w:author="Okot" w:date="2019-11-27T12:12:00Z">
        <w:r>
          <w:t>yliczania docelowej kaloryczności, zostanie wyświetlone okno modalne z informacją o rezultacie wyliczeń oraz dwoma przyciskami</w:t>
        </w:r>
      </w:ins>
      <w:ins w:id="14552" w:author="Okot" w:date="2019-11-27T12:13:00Z">
        <w:r>
          <w:t xml:space="preserve">: jednym służącym do akceptacji proponowanej wartości oraz drugim do edycji. </w:t>
        </w:r>
      </w:ins>
      <w:ins w:id="14553" w:author="Okot" w:date="2019-11-27T12:14:00Z">
        <w:r>
          <w:t>Przycisk do edycji powoduje wyświetlenie formularza z polem, w kt</w:t>
        </w:r>
      </w:ins>
      <w:ins w:id="14554" w:author="Okot" w:date="2019-11-27T12:15:00Z">
        <w:r>
          <w:t>óre użytkownik może wprowadzić swoją propozycję.</w:t>
        </w:r>
      </w:ins>
      <w:ins w:id="14555" w:author="Okot" w:date="2019-11-27T12:18:00Z">
        <w:r>
          <w:t xml:space="preserve"> System wyświetli komunikat </w:t>
        </w:r>
      </w:ins>
      <w:ins w:id="14556" w:author="Okot" w:date="2019-11-27T12:19:00Z">
        <w:r>
          <w:t>błędu, jeśli</w:t>
        </w:r>
      </w:ins>
      <w:ins w:id="14557" w:author="Okot" w:date="2019-11-27T12:18:00Z">
        <w:r>
          <w:t xml:space="preserve"> proponowana wartość b</w:t>
        </w:r>
      </w:ins>
      <w:ins w:id="14558" w:author="Okot" w:date="2019-11-27T12:19:00Z">
        <w:r>
          <w:t>ędzie niższa niż PPM użytkownika albo sprzeczna z jego celem. Jeśli wartość zostanie zaakceptowana, okno modalne się zamknie, a użytkownikowi zostanie wy</w:t>
        </w:r>
      </w:ins>
      <w:ins w:id="14559" w:author="Okot" w:date="2019-11-27T12:20:00Z">
        <w:r>
          <w:t>świetlona strona z jego danymi.</w:t>
        </w:r>
      </w:ins>
    </w:p>
    <w:p w14:paraId="57CBEF52" w14:textId="26E2DD7B" w:rsidR="00E1407F" w:rsidRDefault="00E1407F">
      <w:pPr>
        <w:rPr>
          <w:ins w:id="14560" w:author="Okot" w:date="2019-11-25T16:58:00Z"/>
        </w:rPr>
        <w:pPrChange w:id="14561" w:author="Okot" w:date="2019-11-25T16:52:00Z">
          <w:pPr>
            <w:pStyle w:val="Nagwek2"/>
          </w:pPr>
        </w:pPrChange>
      </w:pPr>
      <w:ins w:id="14562" w:author="Okot" w:date="2019-11-25T17:29:00Z">
        <w:r>
          <w:t>W projekcie przyciski są przedstawione za pomocą prostych ikonek, żeby</w:t>
        </w:r>
      </w:ins>
      <w:ins w:id="14563" w:author="Okot" w:date="2019-11-25T17:31:00Z">
        <w:r>
          <w:t xml:space="preserve"> przekaz wizualny był czytelny bez szczegółowego wczytywania się w opis słowny. W</w:t>
        </w:r>
        <w:r w:rsidR="00673E7E">
          <w:t xml:space="preserve"> trakcie implementacji wi</w:t>
        </w:r>
      </w:ins>
      <w:ins w:id="14564" w:author="Okot" w:date="2019-11-25T17:37:00Z">
        <w:r w:rsidR="00673E7E">
          <w:t>ększość p</w:t>
        </w:r>
      </w:ins>
      <w:ins w:id="14565" w:author="Okot" w:date="2019-11-25T17:31:00Z">
        <w:r w:rsidR="00673E7E">
          <w:t>rzycisk</w:t>
        </w:r>
      </w:ins>
      <w:ins w:id="14566" w:author="Okot" w:date="2019-11-25T17:37:00Z">
        <w:r w:rsidR="00673E7E">
          <w:t>ów</w:t>
        </w:r>
      </w:ins>
      <w:ins w:id="14567" w:author="Okot" w:date="2019-11-25T17:31:00Z">
        <w:r w:rsidR="00A95F40">
          <w:t xml:space="preserve"> b</w:t>
        </w:r>
      </w:ins>
      <w:ins w:id="14568" w:author="Okot" w:date="2019-11-25T17:34:00Z">
        <w:r w:rsidR="00A95F40">
          <w:t>ęd</w:t>
        </w:r>
        <w:r w:rsidR="00673E7E">
          <w:t>zie dostosowana</w:t>
        </w:r>
        <w:r w:rsidR="00A95F40">
          <w:t xml:space="preserve"> do trend</w:t>
        </w:r>
      </w:ins>
      <w:ins w:id="14569" w:author="Okot" w:date="2019-11-25T17:35:00Z">
        <w:r w:rsidR="00A95F40">
          <w:t>ów projektowych z ostatnich lat, czyli będą si</w:t>
        </w:r>
      </w:ins>
      <w:ins w:id="14570"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4571" w:author="Okot" w:date="2020-01-17T16:14:00Z"/>
          <w:rFonts w:eastAsiaTheme="majorEastAsia" w:cstheme="majorBidi"/>
          <w:szCs w:val="26"/>
        </w:rPr>
      </w:pPr>
    </w:p>
    <w:p w14:paraId="36BE13F9" w14:textId="4A8A22DC" w:rsidR="002E5BDA" w:rsidRDefault="002E5BDA">
      <w:pPr>
        <w:pStyle w:val="Nagwek2"/>
        <w:rPr>
          <w:ins w:id="14572" w:author="Okot" w:date="2019-11-25T17:39:00Z"/>
        </w:rPr>
      </w:pPr>
      <w:bookmarkStart w:id="14573" w:name="_Toc35941983"/>
      <w:ins w:id="14574" w:author="Okot" w:date="2019-11-25T07:00:00Z">
        <w:r>
          <w:t>5.4.2.3. O aplikacji</w:t>
        </w:r>
      </w:ins>
      <w:bookmarkEnd w:id="14573"/>
    </w:p>
    <w:p w14:paraId="2D96209C" w14:textId="77777777" w:rsidR="00F25B77" w:rsidRDefault="00F25B77">
      <w:pPr>
        <w:ind w:firstLine="0"/>
        <w:rPr>
          <w:ins w:id="14575" w:author="Okot" w:date="2019-11-25T17:39:00Z"/>
        </w:rPr>
        <w:pPrChange w:id="14576" w:author="Okot" w:date="2019-11-25T06:59:00Z">
          <w:pPr>
            <w:pStyle w:val="Nagwek2"/>
          </w:pPr>
        </w:pPrChange>
      </w:pPr>
    </w:p>
    <w:p w14:paraId="1808B535" w14:textId="5E739B48" w:rsidR="002E5BDA" w:rsidRPr="00BD52C7" w:rsidDel="00CB6194" w:rsidRDefault="00F25B77">
      <w:pPr>
        <w:rPr>
          <w:del w:id="14577" w:author="Okot" w:date="2020-01-17T16:14:00Z"/>
        </w:rPr>
        <w:pPrChange w:id="14578" w:author="Okot" w:date="2020-01-17T16:14:00Z">
          <w:pPr>
            <w:pStyle w:val="Nagwek2"/>
          </w:pPr>
        </w:pPrChange>
      </w:pPr>
      <w:ins w:id="14579" w:author="Okot" w:date="2019-11-25T17:39:00Z">
        <w:r>
          <w:t>Po namyśle zdecydowano się nie umieszczać graficznego projektu tej podstrony, ze względu na jej ograniczon</w:t>
        </w:r>
      </w:ins>
      <w:ins w:id="14580" w:author="Okot" w:date="2019-11-25T17:40:00Z">
        <w:r>
          <w:t>ą zawartość. Na stronie należy zawrze</w:t>
        </w:r>
      </w:ins>
      <w:ins w:id="14581" w:author="Okot" w:date="2019-11-25T17:41:00Z">
        <w:r>
          <w:t>ć</w:t>
        </w:r>
      </w:ins>
      <w:ins w:id="14582" w:author="Okot" w:date="2019-11-25T17:40:00Z">
        <w:r>
          <w:t xml:space="preserve"> logo oraz centralnie umiejscowiony tekst, dbając o to, żeby jego format gwarantowa</w:t>
        </w:r>
      </w:ins>
      <w:ins w:id="14583" w:author="Okot" w:date="2019-11-25T17:41:00Z">
        <w:r>
          <w:t>ł czytelność i przejrzystość.</w:t>
        </w:r>
      </w:ins>
    </w:p>
    <w:p w14:paraId="1EF8ED71" w14:textId="14190116" w:rsidR="004B7613" w:rsidRDefault="004B7613">
      <w:pPr>
        <w:rPr>
          <w:ins w:id="14584" w:author="Okot" w:date="2020-01-17T16:14:00Z"/>
          <w:rFonts w:eastAsiaTheme="majorEastAsia" w:cstheme="majorBidi"/>
          <w:szCs w:val="26"/>
        </w:rPr>
        <w:pPrChange w:id="14585" w:author="Okot" w:date="2020-01-17T16:14:00Z">
          <w:pPr>
            <w:spacing w:after="160" w:line="259" w:lineRule="auto"/>
            <w:ind w:firstLine="0"/>
            <w:jc w:val="left"/>
          </w:pPr>
        </w:pPrChange>
      </w:pPr>
    </w:p>
    <w:p w14:paraId="1E4B59FF" w14:textId="77777777" w:rsidR="00CB6194" w:rsidRDefault="00CB6194">
      <w:pPr>
        <w:rPr>
          <w:ins w:id="14586" w:author="Okot" w:date="2020-01-17T12:24:00Z"/>
          <w:rFonts w:eastAsiaTheme="majorEastAsia" w:cstheme="majorBidi"/>
          <w:szCs w:val="26"/>
        </w:rPr>
        <w:pPrChange w:id="14587" w:author="Okot" w:date="2020-01-17T16:14:00Z">
          <w:pPr>
            <w:spacing w:after="160" w:line="259" w:lineRule="auto"/>
            <w:ind w:firstLine="0"/>
            <w:jc w:val="left"/>
          </w:pPr>
        </w:pPrChange>
      </w:pPr>
    </w:p>
    <w:p w14:paraId="55563479" w14:textId="367AC589" w:rsidR="0003742D" w:rsidRDefault="00262253">
      <w:pPr>
        <w:pStyle w:val="Nagwek2"/>
        <w:rPr>
          <w:ins w:id="14588" w:author="Okot" w:date="2020-03-31T13:47:00Z"/>
        </w:rPr>
      </w:pPr>
      <w:bookmarkStart w:id="14589" w:name="_Toc35941984"/>
      <w:ins w:id="14590" w:author="Okot" w:date="2019-11-19T20:58:00Z">
        <w:r w:rsidRPr="004B7613">
          <w:t>5</w:t>
        </w:r>
      </w:ins>
      <w:del w:id="14591" w:author="Okot" w:date="2019-11-19T20:58:00Z">
        <w:r w:rsidR="0003742D" w:rsidRPr="004B7613" w:rsidDel="00262253">
          <w:delText>4</w:delText>
        </w:r>
      </w:del>
      <w:r w:rsidR="0003742D" w:rsidRPr="004B7613">
        <w:t>.</w:t>
      </w:r>
      <w:ins w:id="14592" w:author="Okot" w:date="2019-11-19T20:58:00Z">
        <w:r w:rsidRPr="004B7613">
          <w:t>4</w:t>
        </w:r>
      </w:ins>
      <w:del w:id="14593" w:author="Okot" w:date="2019-11-19T20:58:00Z">
        <w:r w:rsidR="0003742D" w:rsidRPr="004B7613" w:rsidDel="00262253">
          <w:delText>5</w:delText>
        </w:r>
      </w:del>
      <w:r w:rsidR="00573E70" w:rsidRPr="004B7613">
        <w:t xml:space="preserve">.3. </w:t>
      </w:r>
      <w:r w:rsidR="0003742D" w:rsidRPr="004B7613">
        <w:t>Projekt logiki biznesowej</w:t>
      </w:r>
      <w:bookmarkEnd w:id="14589"/>
    </w:p>
    <w:p w14:paraId="58A17E90" w14:textId="77777777" w:rsidR="00070C52" w:rsidRDefault="00070C52">
      <w:pPr>
        <w:rPr>
          <w:ins w:id="14594" w:author="Okot" w:date="2020-04-01T06:43:00Z"/>
        </w:rPr>
        <w:pPrChange w:id="14595" w:author="Okot" w:date="2020-03-31T13:47:00Z">
          <w:pPr>
            <w:pStyle w:val="Nagwek2"/>
          </w:pPr>
        </w:pPrChange>
      </w:pPr>
    </w:p>
    <w:p w14:paraId="7768FACA" w14:textId="66F48254" w:rsidR="00F6671C" w:rsidRDefault="00F6671C">
      <w:pPr>
        <w:rPr>
          <w:ins w:id="14596" w:author="Okot" w:date="2020-04-01T06:43:00Z"/>
        </w:rPr>
        <w:pPrChange w:id="14597" w:author="Okot" w:date="2020-03-31T13:47:00Z">
          <w:pPr>
            <w:pStyle w:val="Nagwek2"/>
          </w:pPr>
        </w:pPrChange>
      </w:pPr>
      <w:ins w:id="14598" w:author="Okot" w:date="2020-04-01T06:43:00Z">
        <w:r>
          <w:t xml:space="preserve">Podobnie jak w poprzedniej iteracji, projekt logiki biznesowej zaczęto od przygotowania diagramu klas, które będą potrzebne w trakcie implementacji. </w:t>
        </w:r>
      </w:ins>
    </w:p>
    <w:p w14:paraId="4D38B2F9" w14:textId="6ABB50D7" w:rsidR="00F6671C" w:rsidRDefault="00F6671C">
      <w:pPr>
        <w:rPr>
          <w:ins w:id="14599" w:author="Okot" w:date="2020-04-01T06:46:00Z"/>
        </w:rPr>
        <w:pPrChange w:id="14600" w:author="Okot" w:date="2020-03-31T13:47:00Z">
          <w:pPr>
            <w:pStyle w:val="Nagwek2"/>
          </w:pPr>
        </w:pPrChange>
      </w:pPr>
      <w:ins w:id="14601" w:author="Okot" w:date="2020-04-01T06:43:00Z">
        <w:r>
          <w:t>Ze wzgl</w:t>
        </w:r>
      </w:ins>
      <w:ins w:id="14602" w:author="Okot" w:date="2020-04-01T06:44:00Z">
        <w:r>
          <w:t>ędu na czytelność obrazu, zamieszczone zost</w:t>
        </w:r>
        <w:r w:rsidR="000C2240">
          <w:t>aną poniżej tylko nowe elementy, a diagram zostanie podzielony na trzy cz</w:t>
        </w:r>
      </w:ins>
      <w:ins w:id="14603" w:author="Okot" w:date="2020-04-01T13:01:00Z">
        <w:r w:rsidR="000C2240">
          <w:t>ęści</w:t>
        </w:r>
      </w:ins>
      <w:ins w:id="14604" w:author="Okot" w:date="2020-04-01T06:44:00Z">
        <w:r>
          <w:t>.</w:t>
        </w:r>
      </w:ins>
    </w:p>
    <w:p w14:paraId="6F98DAE6" w14:textId="77777777" w:rsidR="00A47A7A" w:rsidRDefault="00A47A7A">
      <w:pPr>
        <w:ind w:firstLine="0"/>
        <w:rPr>
          <w:ins w:id="14605" w:author="Okot" w:date="2020-04-01T11:37:00Z"/>
        </w:rPr>
        <w:pPrChange w:id="14606" w:author="Okot" w:date="2020-04-01T06:46:00Z">
          <w:pPr>
            <w:pStyle w:val="Nagwek2"/>
          </w:pPr>
        </w:pPrChange>
      </w:pPr>
    </w:p>
    <w:p w14:paraId="25235BAE" w14:textId="021CFFA1" w:rsidR="00585BB5" w:rsidRDefault="00D362AC">
      <w:pPr>
        <w:ind w:firstLine="0"/>
        <w:jc w:val="center"/>
        <w:rPr>
          <w:ins w:id="14607" w:author="Okot" w:date="2020-04-01T06:46:00Z"/>
        </w:rPr>
        <w:pPrChange w:id="14608" w:author="Okot" w:date="2020-04-01T14:11:00Z">
          <w:pPr>
            <w:pStyle w:val="Nagwek2"/>
          </w:pPr>
        </w:pPrChange>
      </w:pPr>
      <w:ins w:id="14609" w:author="Okot" w:date="2020-04-01T14:11:00Z">
        <w:r>
          <w:rPr>
            <w:noProof/>
            <w:lang w:eastAsia="pl-PL"/>
          </w:rPr>
          <w:lastRenderedPageBreak/>
          <w:drawing>
            <wp:inline distT="0" distB="0" distL="0" distR="0" wp14:anchorId="2D87625C" wp14:editId="0CA13253">
              <wp:extent cx="4701600" cy="1699200"/>
              <wp:effectExtent l="190500" t="190500" r="194310" b="18732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teracja 2 part 1.png"/>
                      <pic:cNvPicPr/>
                    </pic:nvPicPr>
                    <pic:blipFill>
                      <a:blip r:embed="rId145">
                        <a:extLst>
                          <a:ext uri="{28A0092B-C50C-407E-A947-70E740481C1C}">
                            <a14:useLocalDpi xmlns:a14="http://schemas.microsoft.com/office/drawing/2010/main" val="0"/>
                          </a:ext>
                        </a:extLst>
                      </a:blip>
                      <a:stretch>
                        <a:fillRect/>
                      </a:stretch>
                    </pic:blipFill>
                    <pic:spPr>
                      <a:xfrm>
                        <a:off x="0" y="0"/>
                        <a:ext cx="4701600" cy="1699200"/>
                      </a:xfrm>
                      <a:prstGeom prst="rect">
                        <a:avLst/>
                      </a:prstGeom>
                      <a:ln>
                        <a:noFill/>
                      </a:ln>
                      <a:effectLst>
                        <a:outerShdw blurRad="190500" algn="tl" rotWithShape="0">
                          <a:srgbClr val="000000">
                            <a:alpha val="70000"/>
                          </a:srgbClr>
                        </a:outerShdw>
                      </a:effectLst>
                    </pic:spPr>
                  </pic:pic>
                </a:graphicData>
              </a:graphic>
            </wp:inline>
          </w:drawing>
        </w:r>
      </w:ins>
    </w:p>
    <w:p w14:paraId="3C2B63C3" w14:textId="77777777" w:rsidR="00585BB5" w:rsidRDefault="00585BB5">
      <w:pPr>
        <w:ind w:firstLine="0"/>
        <w:jc w:val="center"/>
        <w:rPr>
          <w:ins w:id="14610" w:author="Okot" w:date="2020-04-01T11:38:00Z"/>
        </w:rPr>
        <w:pPrChange w:id="14611" w:author="Okot" w:date="2020-04-01T06:46:00Z">
          <w:pPr>
            <w:pStyle w:val="Nagwek2"/>
          </w:pPr>
        </w:pPrChange>
      </w:pPr>
    </w:p>
    <w:p w14:paraId="5612AF9A" w14:textId="06874FD6" w:rsidR="00A47A7A" w:rsidRDefault="00A47A7A">
      <w:pPr>
        <w:ind w:firstLine="0"/>
        <w:jc w:val="center"/>
        <w:rPr>
          <w:ins w:id="14612" w:author="Okot" w:date="2020-04-01T14:12:00Z"/>
        </w:rPr>
        <w:pPrChange w:id="14613" w:author="Okot" w:date="2020-04-01T06:46:00Z">
          <w:pPr>
            <w:pStyle w:val="Nagwek2"/>
          </w:pPr>
        </w:pPrChange>
      </w:pPr>
      <w:ins w:id="14614" w:author="Okot" w:date="2020-04-01T06:46:00Z">
        <w:r>
          <w:t>Rys.</w:t>
        </w:r>
      </w:ins>
      <w:ins w:id="14615" w:author="Okot" w:date="2020-04-01T06:47:00Z">
        <w:r w:rsidR="00D362AC">
          <w:t> 5.6</w:t>
        </w:r>
      </w:ins>
      <w:r w:rsidR="0036646E">
        <w:t>8</w:t>
      </w:r>
      <w:ins w:id="14616" w:author="Okot" w:date="2020-04-01T06:47:00Z">
        <w:r>
          <w:t>. Diagram klas wprowadzanych w II iteracji</w:t>
        </w:r>
      </w:ins>
      <w:ins w:id="14617" w:author="Okot" w:date="2020-04-01T14:11:00Z">
        <w:r w:rsidR="00D362AC">
          <w:t>: klasy powiązane z widokami nowych podstron</w:t>
        </w:r>
      </w:ins>
      <w:ins w:id="14618" w:author="Okot" w:date="2020-04-01T06:47:00Z">
        <w:r>
          <w:t>.</w:t>
        </w:r>
      </w:ins>
    </w:p>
    <w:p w14:paraId="1AF037A3" w14:textId="77777777" w:rsidR="00D362AC" w:rsidRDefault="00D362AC">
      <w:pPr>
        <w:ind w:firstLine="0"/>
        <w:jc w:val="center"/>
        <w:rPr>
          <w:ins w:id="14619" w:author="Okot" w:date="2020-04-01T14:12:00Z"/>
        </w:rPr>
        <w:pPrChange w:id="14620" w:author="Okot" w:date="2020-04-01T06:46:00Z">
          <w:pPr>
            <w:pStyle w:val="Nagwek2"/>
          </w:pPr>
        </w:pPrChange>
      </w:pPr>
    </w:p>
    <w:p w14:paraId="02078D93" w14:textId="0600E4B5" w:rsidR="00D362AC" w:rsidRDefault="00D362AC">
      <w:pPr>
        <w:rPr>
          <w:ins w:id="14621" w:author="Okot" w:date="2020-04-01T14:14:00Z"/>
        </w:rPr>
        <w:pPrChange w:id="14622" w:author="Okot" w:date="2020-04-01T14:13:00Z">
          <w:pPr>
            <w:pStyle w:val="Akapitzlist"/>
            <w:numPr>
              <w:numId w:val="25"/>
            </w:numPr>
            <w:ind w:hanging="360"/>
          </w:pPr>
        </w:pPrChange>
      </w:pPr>
      <w:ins w:id="14623" w:author="Okot" w:date="2020-04-01T14:12:00Z">
        <w:r>
          <w:t>ProfileController b</w:t>
        </w:r>
      </w:ins>
      <w:ins w:id="14624" w:author="Okot" w:date="2020-04-01T14:13:00Z">
        <w:r>
          <w:t>ędzie kontrolerem odpowiedzialnym za wyświetlanie strony z danymi użytkownika, podczas gdy AboutController będzie odpowiadał za wyświetlanie strony z informacjami na temat aplikacji.</w:t>
        </w:r>
      </w:ins>
    </w:p>
    <w:p w14:paraId="3F1630C5" w14:textId="6E4BAE8E" w:rsidR="00DF5ECA" w:rsidRDefault="004B1A87">
      <w:pPr>
        <w:ind w:firstLine="0"/>
        <w:pPrChange w:id="14625" w:author="Okot" w:date="2020-04-01T14:14:00Z">
          <w:pPr>
            <w:pStyle w:val="Akapitzlist"/>
            <w:numPr>
              <w:numId w:val="25"/>
            </w:numPr>
            <w:ind w:hanging="360"/>
          </w:pPr>
        </w:pPrChange>
      </w:pPr>
      <w:r>
        <w:tab/>
        <w:t>W dalszej części diagramu znajdują się modele i ich kontrolery oraz interfejs i jego realizacja.</w:t>
      </w:r>
    </w:p>
    <w:p w14:paraId="2A4467AD" w14:textId="77777777" w:rsidR="004B1A87" w:rsidRDefault="004B1A87" w:rsidP="004B1A87">
      <w:pPr>
        <w:pStyle w:val="Akapitzlist"/>
        <w:numPr>
          <w:ilvl w:val="0"/>
          <w:numId w:val="25"/>
        </w:numPr>
        <w:rPr>
          <w:ins w:id="14626" w:author="Okot" w:date="2020-04-01T14:19:00Z"/>
        </w:rPr>
      </w:pPr>
      <w:ins w:id="14627" w:author="Okot" w:date="2020-04-01T14:19:00Z">
        <w:r>
          <w:rPr>
            <w:i/>
          </w:rPr>
          <w:t xml:space="preserve">UserDataController </w:t>
        </w:r>
        <w:r>
          <w:t>odpowiadający za wyświetlenie okna modalnego zawierającego formularz wprowadzania danych użytkownika, sprawdzenie poprawności danych z formularza oraz przekazanie ich do modelu.</w:t>
        </w:r>
      </w:ins>
    </w:p>
    <w:p w14:paraId="1D4A10F3" w14:textId="77777777" w:rsidR="004B1A87" w:rsidRDefault="004B1A87" w:rsidP="004B1A87">
      <w:pPr>
        <w:pStyle w:val="Akapitzlist"/>
        <w:numPr>
          <w:ilvl w:val="0"/>
          <w:numId w:val="38"/>
        </w:numPr>
        <w:rPr>
          <w:ins w:id="14628" w:author="Okot" w:date="2020-04-01T14:20:00Z"/>
        </w:rPr>
        <w:pPrChange w:id="14629" w:author="Okot" w:date="2020-04-01T14:19:00Z">
          <w:pPr>
            <w:pStyle w:val="Nagwek2"/>
          </w:pPr>
        </w:pPrChange>
      </w:pPr>
      <w:ins w:id="14630" w:author="Okot" w:date="2020-04-01T14:19:00Z">
        <w:r>
          <w:rPr>
            <w:i/>
          </w:rPr>
          <w:t xml:space="preserve">UserMeasurementController </w:t>
        </w:r>
        <w:r>
          <w:t>odpowiadający za wyświetlenie okna modalnego zawierającego formularz</w:t>
        </w:r>
      </w:ins>
      <w:ins w:id="14631" w:author="Okot" w:date="2020-04-01T14:20:00Z">
        <w:r>
          <w:t xml:space="preserve"> dodawania wymiarów</w:t>
        </w:r>
      </w:ins>
      <w:ins w:id="14632" w:author="Okot" w:date="2020-04-01T14:19:00Z">
        <w:r>
          <w:t xml:space="preserve"> użytkownika, sprawdzenie poprawności danych z formularza oraz przekazanie ich do modelu.</w:t>
        </w:r>
      </w:ins>
    </w:p>
    <w:p w14:paraId="30ADC7DD" w14:textId="77777777" w:rsidR="004B1A87" w:rsidRPr="00DF5ECA" w:rsidRDefault="004B1A87" w:rsidP="004B1A87">
      <w:pPr>
        <w:pStyle w:val="Akapitzlist"/>
        <w:numPr>
          <w:ilvl w:val="0"/>
          <w:numId w:val="38"/>
        </w:numPr>
        <w:rPr>
          <w:ins w:id="14633" w:author="Okot" w:date="2020-04-01T14:20:00Z"/>
          <w:rPrChange w:id="14634" w:author="Okot" w:date="2020-04-01T14:20:00Z">
            <w:rPr>
              <w:ins w:id="14635" w:author="Okot" w:date="2020-04-01T14:20:00Z"/>
              <w:i/>
            </w:rPr>
          </w:rPrChange>
        </w:rPr>
        <w:pPrChange w:id="14636" w:author="Okot" w:date="2020-04-01T14:19:00Z">
          <w:pPr>
            <w:pStyle w:val="Nagwek2"/>
          </w:pPr>
        </w:pPrChange>
      </w:pPr>
      <w:ins w:id="14637" w:author="Okot" w:date="2020-04-01T14:20:00Z">
        <w:r w:rsidRPr="00384129">
          <w:rPr>
            <w:rPrChange w:id="14638" w:author="Okot" w:date="2020-04-01T14:22:00Z">
              <w:rPr>
                <w:i/>
              </w:rPr>
            </w:rPrChange>
          </w:rPr>
          <w:t>UserDataViewModel</w:t>
        </w:r>
      </w:ins>
      <w:ins w:id="14639" w:author="Okot" w:date="2020-04-01T14:22:00Z">
        <w:r>
          <w:t xml:space="preserve"> – </w:t>
        </w:r>
        <w:r w:rsidRPr="00044E36">
          <w:t>dodatkowa</w:t>
        </w:r>
        <w:r>
          <w:t xml:space="preserve"> warstwa abstrakcji odpowiadająca za przekazanie danych użytkownika z kontrolera do interfejsu komunikującego się z bazą danych i zapisującego w niej informacje na temat użytkownika.</w:t>
        </w:r>
      </w:ins>
    </w:p>
    <w:p w14:paraId="15D93963" w14:textId="77777777" w:rsidR="004B1A87" w:rsidRPr="00DF5ECA" w:rsidRDefault="004B1A87" w:rsidP="004B1A87">
      <w:pPr>
        <w:pStyle w:val="Akapitzlist"/>
        <w:numPr>
          <w:ilvl w:val="0"/>
          <w:numId w:val="38"/>
        </w:numPr>
        <w:rPr>
          <w:ins w:id="14640" w:author="Okot" w:date="2020-04-01T14:20:00Z"/>
          <w:rPrChange w:id="14641" w:author="Okot" w:date="2020-04-01T14:20:00Z">
            <w:rPr>
              <w:ins w:id="14642" w:author="Okot" w:date="2020-04-01T14:20:00Z"/>
              <w:i/>
            </w:rPr>
          </w:rPrChange>
        </w:rPr>
        <w:pPrChange w:id="14643" w:author="Okot" w:date="2020-04-01T14:19:00Z">
          <w:pPr>
            <w:pStyle w:val="Nagwek2"/>
          </w:pPr>
        </w:pPrChange>
      </w:pPr>
      <w:ins w:id="14644" w:author="Okot" w:date="2020-04-01T14:20:00Z">
        <w:r w:rsidRPr="00044E36">
          <w:rPr>
            <w:i/>
          </w:rPr>
          <w:t>UserMeasurementsViewModel</w:t>
        </w:r>
      </w:ins>
      <w:ins w:id="14645" w:author="Okot" w:date="2020-04-01T14:23:00Z">
        <w:r>
          <w:t xml:space="preserve"> – </w:t>
        </w:r>
        <w:r w:rsidRPr="0022323D">
          <w:t>dodatkowa</w:t>
        </w:r>
        <w:r>
          <w:t xml:space="preserve"> warstwa abstrakcji odpowiadająca za przekazanie wymiarów użytkownika z kontrolera do interfejsu komunikującego się z bazą danych i zapisującego w niej informacje na temat wymiarów użytkownika.</w:t>
        </w:r>
      </w:ins>
    </w:p>
    <w:p w14:paraId="19171B37" w14:textId="77777777" w:rsidR="004B1A87" w:rsidRPr="00DF5ECA" w:rsidRDefault="004B1A87" w:rsidP="004B1A87">
      <w:pPr>
        <w:pStyle w:val="Akapitzlist"/>
        <w:numPr>
          <w:ilvl w:val="0"/>
          <w:numId w:val="38"/>
        </w:numPr>
        <w:rPr>
          <w:ins w:id="14646" w:author="Okot" w:date="2020-04-01T14:21:00Z"/>
          <w:rPrChange w:id="14647" w:author="Okot" w:date="2020-04-01T14:21:00Z">
            <w:rPr>
              <w:ins w:id="14648" w:author="Okot" w:date="2020-04-01T14:21:00Z"/>
              <w:i/>
            </w:rPr>
          </w:rPrChange>
        </w:rPr>
        <w:pPrChange w:id="14649" w:author="Okot" w:date="2020-04-01T14:19:00Z">
          <w:pPr>
            <w:pStyle w:val="Nagwek2"/>
          </w:pPr>
        </w:pPrChange>
      </w:pPr>
      <w:ins w:id="14650" w:author="Okot" w:date="2020-04-01T14:20:00Z">
        <w:r w:rsidRPr="00044E36">
          <w:rPr>
            <w:i/>
          </w:rPr>
          <w:t>Activity</w:t>
        </w:r>
      </w:ins>
      <w:ins w:id="14651" w:author="Okot" w:date="2020-04-01T14:21:00Z">
        <w:r w:rsidRPr="00044E36">
          <w:rPr>
            <w:i/>
          </w:rPr>
          <w:t>ViewModel</w:t>
        </w:r>
      </w:ins>
      <w:ins w:id="14652" w:author="Okot" w:date="2020-04-01T14:23:00Z">
        <w:r>
          <w:t xml:space="preserve"> – </w:t>
        </w:r>
        <w:r w:rsidRPr="0022323D">
          <w:t>dodatkowa</w:t>
        </w:r>
        <w:r>
          <w:t xml:space="preserve"> warstwa abstrakcji odpowiadająca za przekazanie danych o stopniu aktywno</w:t>
        </w:r>
      </w:ins>
      <w:ins w:id="14653" w:author="Okot" w:date="2020-04-01T14:24:00Z">
        <w:r>
          <w:t>ści użytkownika</w:t>
        </w:r>
      </w:ins>
      <w:ins w:id="14654" w:author="Okot" w:date="2020-04-01T14:23:00Z">
        <w:r>
          <w:t xml:space="preserve"> z kontrolera do interfejsu komunikującego się z bazą danych i zapisującego w niej informacje na temat </w:t>
        </w:r>
      </w:ins>
      <w:ins w:id="14655" w:author="Okot" w:date="2020-04-01T14:24:00Z">
        <w:r>
          <w:t xml:space="preserve">aktywności </w:t>
        </w:r>
      </w:ins>
      <w:ins w:id="14656" w:author="Okot" w:date="2020-04-01T14:23:00Z">
        <w:r>
          <w:t>użytkownika.</w:t>
        </w:r>
      </w:ins>
    </w:p>
    <w:p w14:paraId="77089DDA" w14:textId="77777777" w:rsidR="004B1A87" w:rsidRPr="00DF5ECA" w:rsidRDefault="004B1A87" w:rsidP="004B1A87">
      <w:pPr>
        <w:pStyle w:val="Akapitzlist"/>
        <w:numPr>
          <w:ilvl w:val="0"/>
          <w:numId w:val="38"/>
        </w:numPr>
        <w:rPr>
          <w:ins w:id="14657" w:author="Okot" w:date="2020-04-01T14:21:00Z"/>
          <w:rPrChange w:id="14658" w:author="Okot" w:date="2020-04-01T14:21:00Z">
            <w:rPr>
              <w:ins w:id="14659" w:author="Okot" w:date="2020-04-01T14:21:00Z"/>
              <w:i/>
            </w:rPr>
          </w:rPrChange>
        </w:rPr>
        <w:pPrChange w:id="14660" w:author="Okot" w:date="2020-04-01T14:19:00Z">
          <w:pPr>
            <w:pStyle w:val="Nagwek2"/>
          </w:pPr>
        </w:pPrChange>
      </w:pPr>
      <w:ins w:id="14661" w:author="Okot" w:date="2020-04-01T14:21:00Z">
        <w:r w:rsidRPr="00044E36">
          <w:rPr>
            <w:i/>
          </w:rPr>
          <w:lastRenderedPageBreak/>
          <w:t>TargetViewModel</w:t>
        </w:r>
      </w:ins>
      <w:ins w:id="14662" w:author="Okot" w:date="2020-04-01T14:24:00Z">
        <w:r>
          <w:t xml:space="preserve"> – </w:t>
        </w:r>
        <w:r w:rsidRPr="0022323D">
          <w:t>dodatkowa</w:t>
        </w:r>
        <w:r>
          <w:t xml:space="preserve"> warstwa abstrakcji odpowiadająca za przekazanie celu użytkownika z kontrolera do interfejsu komunikującego się z bazą danych i zapisującego w niej informacje na temat </w:t>
        </w:r>
      </w:ins>
      <w:r>
        <w:t xml:space="preserve">celu </w:t>
      </w:r>
      <w:ins w:id="14663" w:author="Okot" w:date="2020-04-01T14:24:00Z">
        <w:r>
          <w:t>użytkownika.</w:t>
        </w:r>
      </w:ins>
    </w:p>
    <w:p w14:paraId="02F5C99E" w14:textId="77777777" w:rsidR="004B1A87" w:rsidRDefault="004B1A87" w:rsidP="004B1A87">
      <w:pPr>
        <w:ind w:firstLine="0"/>
        <w:rPr>
          <w:ins w:id="14664" w:author="Okot" w:date="2020-04-01T14:14:00Z"/>
        </w:rPr>
      </w:pPr>
    </w:p>
    <w:p w14:paraId="5159CC8F" w14:textId="1DE1DBDC" w:rsidR="00DF5ECA" w:rsidRDefault="004B1A87" w:rsidP="0014781F">
      <w:pPr>
        <w:ind w:firstLine="0"/>
        <w:jc w:val="right"/>
        <w:rPr>
          <w:ins w:id="14665" w:author="Okot" w:date="2020-04-01T14:12:00Z"/>
        </w:rPr>
        <w:pPrChange w:id="14666" w:author="Okot" w:date="2020-04-01T14:14:00Z">
          <w:pPr>
            <w:pStyle w:val="Akapitzlist"/>
            <w:numPr>
              <w:numId w:val="25"/>
            </w:numPr>
            <w:ind w:hanging="360"/>
          </w:pPr>
        </w:pPrChange>
      </w:pPr>
      <w:r>
        <w:rPr>
          <w:noProof/>
          <w:lang w:eastAsia="pl-PL"/>
        </w:rPr>
        <w:drawing>
          <wp:inline distT="0" distB="0" distL="0" distR="0" wp14:anchorId="7CBC3BBE" wp14:editId="76C7B1FB">
            <wp:extent cx="5310122" cy="5724000"/>
            <wp:effectExtent l="190500" t="190500" r="195580" b="18161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teracja 2-b.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10122" cy="5724000"/>
                    </a:xfrm>
                    <a:prstGeom prst="rect">
                      <a:avLst/>
                    </a:prstGeom>
                    <a:ln>
                      <a:noFill/>
                    </a:ln>
                    <a:effectLst>
                      <a:outerShdw blurRad="190500" algn="tl" rotWithShape="0">
                        <a:srgbClr val="000000">
                          <a:alpha val="70000"/>
                        </a:srgbClr>
                      </a:outerShdw>
                    </a:effectLst>
                  </pic:spPr>
                </pic:pic>
              </a:graphicData>
            </a:graphic>
          </wp:inline>
        </w:drawing>
      </w:r>
    </w:p>
    <w:p w14:paraId="659F0774" w14:textId="77777777" w:rsidR="00DF5ECA" w:rsidRDefault="00DF5ECA">
      <w:pPr>
        <w:ind w:firstLine="0"/>
        <w:rPr>
          <w:ins w:id="14667" w:author="Okot" w:date="2020-04-01T14:17:00Z"/>
        </w:rPr>
        <w:pPrChange w:id="14668" w:author="Okot" w:date="2020-04-01T14:17:00Z">
          <w:pPr>
            <w:pStyle w:val="Nagwek2"/>
          </w:pPr>
        </w:pPrChange>
      </w:pPr>
    </w:p>
    <w:p w14:paraId="0C9317DF" w14:textId="6E93DECF" w:rsidR="00D362AC" w:rsidRDefault="00DF5ECA">
      <w:pPr>
        <w:ind w:firstLine="0"/>
        <w:jc w:val="center"/>
        <w:rPr>
          <w:ins w:id="14669" w:author="Okot" w:date="2020-04-01T06:44:00Z"/>
        </w:rPr>
        <w:pPrChange w:id="14670" w:author="Okot" w:date="2020-04-01T14:17:00Z">
          <w:pPr>
            <w:pStyle w:val="Nagwek2"/>
          </w:pPr>
        </w:pPrChange>
      </w:pPr>
      <w:ins w:id="14671" w:author="Okot" w:date="2020-04-01T14:17:00Z">
        <w:r>
          <w:t>Rys. 5.</w:t>
        </w:r>
      </w:ins>
      <w:r w:rsidR="0036646E">
        <w:t>69</w:t>
      </w:r>
      <w:ins w:id="14672" w:author="Okot" w:date="2020-04-01T14:17:00Z">
        <w:r>
          <w:t>. Diagram klas wprowadzanych w II iteracji: klasy związane z działaniami użytkownika od strony GUI</w:t>
        </w:r>
      </w:ins>
      <w:r w:rsidR="0036646E">
        <w:t>.</w:t>
      </w:r>
    </w:p>
    <w:p w14:paraId="70DA34B0" w14:textId="77777777" w:rsidR="00F6671C" w:rsidRDefault="00F6671C">
      <w:pPr>
        <w:rPr>
          <w:ins w:id="14673" w:author="Okot" w:date="2020-04-01T14:18:00Z"/>
        </w:rPr>
        <w:pPrChange w:id="14674" w:author="Okot" w:date="2020-03-31T13:47:00Z">
          <w:pPr>
            <w:pStyle w:val="Nagwek2"/>
          </w:pPr>
        </w:pPrChange>
      </w:pPr>
    </w:p>
    <w:p w14:paraId="2323451A" w14:textId="6D06D56A" w:rsidR="00DF5ECA" w:rsidRPr="00DF5ECA" w:rsidRDefault="00DF5ECA" w:rsidP="0014781F">
      <w:pPr>
        <w:pStyle w:val="Akapitzlist"/>
        <w:numPr>
          <w:ilvl w:val="0"/>
          <w:numId w:val="38"/>
        </w:numPr>
        <w:rPr>
          <w:ins w:id="14675" w:author="Okot" w:date="2020-04-01T14:21:00Z"/>
          <w:rPrChange w:id="14676" w:author="Okot" w:date="2020-04-01T14:21:00Z">
            <w:rPr>
              <w:ins w:id="14677" w:author="Okot" w:date="2020-04-01T14:21:00Z"/>
              <w:i/>
            </w:rPr>
          </w:rPrChange>
        </w:rPr>
      </w:pPr>
      <w:ins w:id="14678" w:author="Okot" w:date="2020-04-01T14:21:00Z">
        <w:r w:rsidRPr="00432AA5">
          <w:rPr>
            <w:i/>
          </w:rPr>
          <w:t>UserProfileInterface</w:t>
        </w:r>
      </w:ins>
      <w:ins w:id="14679" w:author="Okot" w:date="2020-04-01T14:25:00Z">
        <w:r w:rsidR="007029DA">
          <w:t>,</w:t>
        </w:r>
        <w:r w:rsidR="007029DA" w:rsidRPr="007029DA">
          <w:t xml:space="preserve"> </w:t>
        </w:r>
        <w:r w:rsidR="007029DA">
          <w:t>który zapewni podstawowe metody służące do odczytywania i zapisywania informacji na temat użytkownika z i do bazy danych</w:t>
        </w:r>
      </w:ins>
    </w:p>
    <w:p w14:paraId="5BFBE473" w14:textId="6A09EE10" w:rsidR="00DF5ECA" w:rsidRDefault="00DF5ECA">
      <w:pPr>
        <w:pStyle w:val="Akapitzlist"/>
        <w:numPr>
          <w:ilvl w:val="0"/>
          <w:numId w:val="38"/>
        </w:numPr>
        <w:rPr>
          <w:ins w:id="14680" w:author="Okot" w:date="2020-04-01T14:33:00Z"/>
        </w:rPr>
        <w:pPrChange w:id="14681" w:author="Okot" w:date="2020-04-01T14:19:00Z">
          <w:pPr>
            <w:pStyle w:val="Nagwek2"/>
          </w:pPr>
        </w:pPrChange>
      </w:pPr>
      <w:ins w:id="14682" w:author="Okot" w:date="2020-04-01T14:21:00Z">
        <w:r>
          <w:rPr>
            <w:i/>
          </w:rPr>
          <w:lastRenderedPageBreak/>
          <w:t>UserProfilePg</w:t>
        </w:r>
      </w:ins>
      <w:ins w:id="14683" w:author="Okot" w:date="2020-04-01T14:26:00Z">
        <w:r w:rsidR="007029DA">
          <w:t xml:space="preserve"> – Klasa będąca implementacją w/w interfejsu dostosowaną do współpracy z bazą PostgreSQL.</w:t>
        </w:r>
      </w:ins>
    </w:p>
    <w:p w14:paraId="17EAE7B6" w14:textId="77777777" w:rsidR="00286259" w:rsidRDefault="00286259">
      <w:pPr>
        <w:rPr>
          <w:ins w:id="14684" w:author="Okot" w:date="2020-04-01T14:33:00Z"/>
        </w:rPr>
        <w:pPrChange w:id="14685" w:author="Okot" w:date="2020-04-01T14:33:00Z">
          <w:pPr>
            <w:pStyle w:val="Nagwek2"/>
          </w:pPr>
        </w:pPrChange>
      </w:pPr>
    </w:p>
    <w:p w14:paraId="6D43769F" w14:textId="1D91313B" w:rsidR="00286259" w:rsidRDefault="002A517F" w:rsidP="002A517F">
      <w:pPr>
        <w:ind w:firstLine="0"/>
        <w:jc w:val="center"/>
        <w:rPr>
          <w:ins w:id="14686" w:author="Okot" w:date="2020-04-01T12:59:00Z"/>
        </w:rPr>
        <w:pPrChange w:id="14687" w:author="Okot" w:date="2020-04-01T14:35:00Z">
          <w:pPr>
            <w:pStyle w:val="Nagwek2"/>
          </w:pPr>
        </w:pPrChange>
      </w:pPr>
      <w:r>
        <w:rPr>
          <w:noProof/>
          <w:lang w:eastAsia="pl-PL"/>
        </w:rPr>
        <w:drawing>
          <wp:inline distT="0" distB="0" distL="0" distR="0" wp14:anchorId="661A591B" wp14:editId="2EE452EE">
            <wp:extent cx="5500800" cy="6624000"/>
            <wp:effectExtent l="190500" t="190500" r="195580" b="196215"/>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teracja 2-c.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00800" cy="6624000"/>
                    </a:xfrm>
                    <a:prstGeom prst="rect">
                      <a:avLst/>
                    </a:prstGeom>
                    <a:ln>
                      <a:noFill/>
                    </a:ln>
                    <a:effectLst>
                      <a:outerShdw blurRad="190500" algn="tl" rotWithShape="0">
                        <a:srgbClr val="000000">
                          <a:alpha val="70000"/>
                        </a:srgbClr>
                      </a:outerShdw>
                    </a:effectLst>
                  </pic:spPr>
                </pic:pic>
              </a:graphicData>
            </a:graphic>
          </wp:inline>
        </w:drawing>
      </w:r>
    </w:p>
    <w:p w14:paraId="6AAB0752" w14:textId="77777777" w:rsidR="003D684D" w:rsidRDefault="003D684D" w:rsidP="003D684D">
      <w:pPr>
        <w:ind w:firstLine="0"/>
        <w:jc w:val="center"/>
      </w:pPr>
    </w:p>
    <w:p w14:paraId="76F9244A" w14:textId="7714B856" w:rsidR="00212307" w:rsidRDefault="00212307">
      <w:pPr>
        <w:ind w:firstLine="0"/>
        <w:jc w:val="center"/>
        <w:rPr>
          <w:ins w:id="14688" w:author="Okot" w:date="2020-04-01T14:49:00Z"/>
        </w:rPr>
        <w:pPrChange w:id="14689" w:author="Okot" w:date="2020-04-01T14:49:00Z">
          <w:pPr>
            <w:pStyle w:val="Nagwek2"/>
          </w:pPr>
        </w:pPrChange>
      </w:pPr>
      <w:ins w:id="14690" w:author="Okot" w:date="2020-04-01T14:49:00Z">
        <w:r>
          <w:t>Rys. 5.7</w:t>
        </w:r>
      </w:ins>
      <w:r w:rsidR="0036646E">
        <w:t>0</w:t>
      </w:r>
      <w:ins w:id="14691" w:author="Okot" w:date="2020-04-01T14:49:00Z">
        <w:r>
          <w:t>. Diagram klas wprowadzanych w II iteracji: odwzorowanie tabel bazy danych w systemie.</w:t>
        </w:r>
      </w:ins>
    </w:p>
    <w:p w14:paraId="6EA023C4" w14:textId="4F411842" w:rsidR="002A517F" w:rsidRDefault="002A517F" w:rsidP="002A517F">
      <w:pPr>
        <w:rPr>
          <w:ins w:id="14692" w:author="Okot" w:date="2020-04-01T14:35:00Z"/>
        </w:rPr>
        <w:pPrChange w:id="14693" w:author="Okot" w:date="2020-04-01T14:35:00Z">
          <w:pPr>
            <w:pStyle w:val="Nagwek2"/>
          </w:pPr>
        </w:pPrChange>
      </w:pPr>
      <w:ins w:id="14694" w:author="Okot" w:date="2020-04-01T14:33:00Z">
        <w:r>
          <w:lastRenderedPageBreak/>
          <w:t>Na ostatnim diagramie, umieszczonym po</w:t>
        </w:r>
      </w:ins>
      <w:r>
        <w:t>wy</w:t>
      </w:r>
      <w:ins w:id="14695" w:author="Okot" w:date="2020-04-01T14:33:00Z">
        <w:r>
          <w:t>żej widoczne s</w:t>
        </w:r>
      </w:ins>
      <w:ins w:id="14696" w:author="Okot" w:date="2020-04-01T14:34:00Z">
        <w:r>
          <w:t>ą modele – klasy będ</w:t>
        </w:r>
      </w:ins>
      <w:ins w:id="14697" w:author="Okot" w:date="2020-04-01T14:35:00Z">
        <w:r>
          <w:t xml:space="preserve">ące odwzorowaniem </w:t>
        </w:r>
      </w:ins>
      <w:ins w:id="14698" w:author="Okot" w:date="2020-04-01T14:49:00Z">
        <w:r>
          <w:t xml:space="preserve">tabel </w:t>
        </w:r>
      </w:ins>
      <w:ins w:id="14699" w:author="Okot" w:date="2020-04-01T14:35:00Z">
        <w:r>
          <w:t>bazy danych w systemie, ich relacji ze sobą oraz realizacj</w:t>
        </w:r>
      </w:ins>
      <w:ins w:id="14700" w:author="Okot" w:date="2020-04-01T14:49:00Z">
        <w:r>
          <w:t>ą</w:t>
        </w:r>
      </w:ins>
      <w:ins w:id="14701" w:author="Okot" w:date="2020-04-01T14:35:00Z">
        <w:r>
          <w:t xml:space="preserve"> interfejsu.</w:t>
        </w:r>
      </w:ins>
    </w:p>
    <w:p w14:paraId="57ACA3BE" w14:textId="6276A604" w:rsidR="001F5A8D" w:rsidRDefault="001F5A8D">
      <w:pPr>
        <w:rPr>
          <w:ins w:id="14702" w:author="Okot" w:date="2020-04-01T17:09:00Z"/>
        </w:rPr>
        <w:pPrChange w:id="14703" w:author="Okot" w:date="2020-03-31T13:47:00Z">
          <w:pPr>
            <w:pStyle w:val="Nagwek2"/>
          </w:pPr>
        </w:pPrChange>
      </w:pPr>
      <w:ins w:id="14704" w:author="Okot" w:date="2020-04-01T12:59:00Z">
        <w:r>
          <w:t xml:space="preserve">Najważniejszą funkcją realizowaną w tej iteracji będzie obliczanie zapotrzebowania użytkownika na składniki odżywcze. </w:t>
        </w:r>
      </w:ins>
      <w:ins w:id="14705" w:author="Okot" w:date="2020-04-01T13:00:00Z">
        <w:r>
          <w:t>Na poniższym schemacie blokowym przedstawiono jak przebiegać będzie ten proces.</w:t>
        </w:r>
      </w:ins>
    </w:p>
    <w:p w14:paraId="0B55BD62" w14:textId="77777777" w:rsidR="0036646E" w:rsidRDefault="0036646E">
      <w:pPr>
        <w:ind w:firstLine="0"/>
        <w:rPr>
          <w:ins w:id="14706" w:author="Okot" w:date="2020-04-01T17:09:00Z"/>
        </w:rPr>
        <w:pPrChange w:id="14707" w:author="Okot" w:date="2020-04-01T17:09:00Z">
          <w:pPr>
            <w:pStyle w:val="Nagwek2"/>
          </w:pPr>
        </w:pPrChange>
      </w:pPr>
    </w:p>
    <w:p w14:paraId="734F0A6D" w14:textId="0A887F8F" w:rsidR="0036646E" w:rsidRDefault="00737BF8">
      <w:pPr>
        <w:ind w:right="-1" w:firstLine="0"/>
        <w:jc w:val="left"/>
        <w:rPr>
          <w:ins w:id="14708" w:author="Okot" w:date="2020-04-01T13:00:00Z"/>
        </w:rPr>
        <w:pPrChange w:id="14709" w:author="Okot" w:date="2020-04-01T17:09:00Z">
          <w:pPr>
            <w:pStyle w:val="Nagwek2"/>
          </w:pPr>
        </w:pPrChange>
      </w:pPr>
      <w:r>
        <w:rPr>
          <w:noProof/>
          <w:lang w:eastAsia="pl-PL"/>
        </w:rPr>
        <w:drawing>
          <wp:inline distT="0" distB="0" distL="0" distR="0" wp14:anchorId="319257E8" wp14:editId="446B4EEB">
            <wp:extent cx="5590800" cy="4590000"/>
            <wp:effectExtent l="190500" t="190500" r="181610" b="19177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hematBlokowy.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90800" cy="4590000"/>
                    </a:xfrm>
                    <a:prstGeom prst="rect">
                      <a:avLst/>
                    </a:prstGeom>
                    <a:ln>
                      <a:noFill/>
                    </a:ln>
                    <a:effectLst>
                      <a:outerShdw blurRad="190500" algn="tl" rotWithShape="0">
                        <a:srgbClr val="000000">
                          <a:alpha val="70000"/>
                        </a:srgbClr>
                      </a:outerShdw>
                    </a:effectLst>
                  </pic:spPr>
                </pic:pic>
              </a:graphicData>
            </a:graphic>
          </wp:inline>
        </w:drawing>
      </w:r>
    </w:p>
    <w:p w14:paraId="5BCC5913" w14:textId="77777777" w:rsidR="0036646E" w:rsidRDefault="0036646E" w:rsidP="0036646E">
      <w:pPr>
        <w:ind w:firstLine="0"/>
        <w:jc w:val="center"/>
      </w:pPr>
    </w:p>
    <w:p w14:paraId="1031D2F4" w14:textId="5BA2FA3C" w:rsidR="001F5A8D" w:rsidRDefault="0036646E">
      <w:pPr>
        <w:pPrChange w:id="14710" w:author="Okot" w:date="2020-04-01T17:09:00Z">
          <w:pPr>
            <w:pStyle w:val="Nagwek2"/>
          </w:pPr>
        </w:pPrChange>
      </w:pPr>
      <w:r>
        <w:t>Rys. 5.7</w:t>
      </w:r>
      <w:r w:rsidR="001128D5">
        <w:t>1</w:t>
      </w:r>
      <w:r>
        <w:t>. Schemat blokowy dla żądania obliczenia zapotrzebowania użytkownika.</w:t>
      </w:r>
    </w:p>
    <w:p w14:paraId="513DA3D8" w14:textId="77777777" w:rsidR="0036646E" w:rsidRDefault="0036646E" w:rsidP="0036646E">
      <w:pPr>
        <w:ind w:firstLine="0"/>
        <w:jc w:val="center"/>
        <w:rPr>
          <w:ins w:id="14711" w:author="Okot" w:date="2020-03-31T13:47:00Z"/>
        </w:rPr>
      </w:pPr>
    </w:p>
    <w:p w14:paraId="4681405D" w14:textId="1DB2D552" w:rsidR="00070C52" w:rsidRDefault="00070C52">
      <w:pPr>
        <w:pStyle w:val="Nagwek2"/>
        <w:rPr>
          <w:ins w:id="14712" w:author="Okot" w:date="2020-04-01T06:41:00Z"/>
        </w:rPr>
      </w:pPr>
      <w:ins w:id="14713" w:author="Okot" w:date="2020-03-31T13:47:00Z">
        <w:r>
          <w:t>5.4.4. Projekt testów</w:t>
        </w:r>
      </w:ins>
    </w:p>
    <w:p w14:paraId="45913FED" w14:textId="77777777" w:rsidR="00CA241A" w:rsidRDefault="00CA241A">
      <w:pPr>
        <w:rPr>
          <w:ins w:id="14714" w:author="Okot" w:date="2020-04-01T06:41:00Z"/>
        </w:rPr>
        <w:pPrChange w:id="14715" w:author="Okot" w:date="2020-04-01T06:41:00Z">
          <w:pPr>
            <w:pStyle w:val="Nagwek2"/>
          </w:pPr>
        </w:pPrChange>
      </w:pPr>
    </w:p>
    <w:p w14:paraId="704E3A91" w14:textId="615D66CB" w:rsidR="00CA241A" w:rsidRPr="00044E36" w:rsidRDefault="00CA241A">
      <w:pPr>
        <w:rPr>
          <w:ins w:id="14716" w:author="Okot" w:date="2020-03-31T13:47:00Z"/>
        </w:rPr>
        <w:pPrChange w:id="14717" w:author="Okot" w:date="2020-04-01T06:41:00Z">
          <w:pPr>
            <w:pStyle w:val="Nagwek2"/>
          </w:pPr>
        </w:pPrChange>
      </w:pPr>
      <w:ins w:id="14718" w:author="Okot" w:date="2020-04-01T06:41:00Z">
        <w:r>
          <w:t>Tak jak w poprzedniej iteracji, planuje się przeprowadzenie trzech rodzaj</w:t>
        </w:r>
      </w:ins>
      <w:ins w:id="14719" w:author="Okot" w:date="2020-04-01T06:42:00Z">
        <w:r>
          <w:t>ów testów: czarnej, szarej i białej skrzynki</w:t>
        </w:r>
        <w:r w:rsidR="00225ED8">
          <w:t>, żeby uzyskać pewność, że wszystko działa poprawnie z różnych punktów widzenia.</w:t>
        </w:r>
      </w:ins>
      <w:r w:rsidR="00767C22">
        <w:t xml:space="preserve"> Ponownie jak we wcześniejszym cyklu, zostaną zamieszczone jedynie przykłady każdego rodzaju testów.</w:t>
      </w:r>
    </w:p>
    <w:p w14:paraId="707C702C" w14:textId="026D8ED2" w:rsidR="00070C52" w:rsidRDefault="00070C52" w:rsidP="002A517F">
      <w:pPr>
        <w:spacing w:after="160" w:line="259" w:lineRule="auto"/>
        <w:ind w:firstLine="0"/>
        <w:jc w:val="left"/>
        <w:rPr>
          <w:ins w:id="14720" w:author="Okot" w:date="2020-03-31T13:48:00Z"/>
        </w:rPr>
      </w:pPr>
      <w:ins w:id="14721" w:author="Okot" w:date="2020-03-31T13:47:00Z">
        <w:r>
          <w:lastRenderedPageBreak/>
          <w:t>5.4.4.1. Projekt testów czarnej skrzynki</w:t>
        </w:r>
      </w:ins>
    </w:p>
    <w:p w14:paraId="0126F3FC" w14:textId="77777777" w:rsidR="00EB1ADF" w:rsidRDefault="00EB1ADF" w:rsidP="00EB1ADF">
      <w:pPr>
        <w:ind w:firstLine="0"/>
      </w:pPr>
    </w:p>
    <w:p w14:paraId="47E32E36" w14:textId="77777777" w:rsidR="004236AB" w:rsidRDefault="004236AB" w:rsidP="004236AB">
      <w:ins w:id="14722" w:author="Okot" w:date="2020-01-28T16:24:00Z">
        <w:r>
          <w:t xml:space="preserve">W ramach testów czarnej skrzynki </w:t>
        </w:r>
      </w:ins>
      <w:ins w:id="14723" w:author="Okot" w:date="2020-01-28T16:29:00Z">
        <w:r>
          <w:t>zostaną przeprowadzone testy funkcjonalne zgodnie poniższym scenariusz</w:t>
        </w:r>
      </w:ins>
      <w:r>
        <w:t>em</w:t>
      </w:r>
      <w:ins w:id="14724" w:author="Okot" w:date="2020-01-28T16:29:00Z">
        <w:r>
          <w:t>.</w:t>
        </w:r>
      </w:ins>
    </w:p>
    <w:p w14:paraId="25159433" w14:textId="77777777" w:rsidR="004236AB" w:rsidRDefault="004236AB" w:rsidP="00EB1ADF">
      <w:pPr>
        <w:ind w:firstLine="0"/>
      </w:pPr>
    </w:p>
    <w:p w14:paraId="4E15F790" w14:textId="2271663C" w:rsidR="00EB1ADF" w:rsidRDefault="00EB1ADF">
      <w:pPr>
        <w:ind w:firstLine="0"/>
        <w:rPr>
          <w:ins w:id="14725" w:author="Okot" w:date="2020-01-28T17:07:00Z"/>
        </w:rPr>
        <w:pPrChange w:id="14726" w:author="Okot" w:date="2020-01-28T17:07:00Z">
          <w:pPr>
            <w:pStyle w:val="Nagwek2"/>
          </w:pPr>
        </w:pPrChange>
      </w:pPr>
      <w:ins w:id="14727" w:author="Okot" w:date="2020-01-28T17:07:00Z">
        <w:r>
          <w:t>Tabela 5.</w:t>
        </w:r>
      </w:ins>
      <w:r>
        <w:t>19</w:t>
      </w:r>
      <w:ins w:id="14728" w:author="Okot" w:date="2020-01-28T17:07:00Z">
        <w:r>
          <w:t>.</w:t>
        </w:r>
      </w:ins>
    </w:p>
    <w:p w14:paraId="6ADA8984" w14:textId="1501CD20" w:rsidR="00F77B64" w:rsidRDefault="00EB1ADF" w:rsidP="00F77B64">
      <w:pPr>
        <w:ind w:firstLine="0"/>
      </w:pPr>
      <w:ins w:id="14729" w:author="Okot" w:date="2020-01-28T17:07:00Z">
        <w:r>
          <w:t>Scenariusz testowy dla przypadku użycia PU01</w:t>
        </w:r>
      </w:ins>
      <w:r>
        <w:t>4</w:t>
      </w:r>
      <w:ins w:id="14730" w:author="Okot" w:date="2020-01-28T17:08:00Z">
        <w:r>
          <w:t> (</w:t>
        </w:r>
      </w:ins>
      <w:r>
        <w:t>Żądanie wyliczenia zapotrzebowania</w:t>
      </w:r>
      <w:ins w:id="14731" w:author="Okot" w:date="2020-01-28T17:08:00Z">
        <w:r>
          <w:t>).</w:t>
        </w:r>
      </w:ins>
    </w:p>
    <w:tbl>
      <w:tblPr>
        <w:tblStyle w:val="Tabela-Siatka"/>
        <w:tblW w:w="0" w:type="auto"/>
        <w:tblLayout w:type="fixed"/>
        <w:tblLook w:val="04A0" w:firstRow="1" w:lastRow="0" w:firstColumn="1" w:lastColumn="0" w:noHBand="0" w:noVBand="1"/>
      </w:tblPr>
      <w:tblGrid>
        <w:gridCol w:w="1991"/>
        <w:gridCol w:w="2682"/>
        <w:gridCol w:w="1418"/>
        <w:gridCol w:w="1275"/>
        <w:gridCol w:w="1695"/>
      </w:tblGrid>
      <w:tr w:rsidR="00774758" w14:paraId="18247D5E" w14:textId="77777777" w:rsidTr="00774758">
        <w:trPr>
          <w:ins w:id="14732" w:author="Okot" w:date="2020-01-20T19:26:00Z"/>
        </w:trPr>
        <w:tc>
          <w:tcPr>
            <w:tcW w:w="1991" w:type="dxa"/>
          </w:tcPr>
          <w:p w14:paraId="4682F36B" w14:textId="17327A6C" w:rsidR="00774758" w:rsidRPr="00A12070" w:rsidRDefault="00774758" w:rsidP="007237D1">
            <w:pPr>
              <w:ind w:firstLine="0"/>
              <w:rPr>
                <w:ins w:id="14733" w:author="Okot" w:date="2020-01-20T19:26:00Z"/>
                <w:b/>
              </w:rPr>
            </w:pPr>
            <w:ins w:id="14734" w:author="Okot" w:date="2020-01-28T17:08:00Z">
              <w:r>
                <w:rPr>
                  <w:b/>
                </w:rPr>
                <w:t>PT</w:t>
              </w:r>
            </w:ins>
            <w:ins w:id="14735" w:author="Okot" w:date="2020-01-29T12:01:00Z">
              <w:r>
                <w:rPr>
                  <w:b/>
                </w:rPr>
                <w:t>-CZ-</w:t>
              </w:r>
            </w:ins>
            <w:ins w:id="14736" w:author="Okot" w:date="2020-01-28T17:08:00Z">
              <w:r>
                <w:rPr>
                  <w:b/>
                </w:rPr>
                <w:t>00</w:t>
              </w:r>
            </w:ins>
            <w:r>
              <w:rPr>
                <w:b/>
              </w:rPr>
              <w:t>2</w:t>
            </w:r>
          </w:p>
        </w:tc>
        <w:tc>
          <w:tcPr>
            <w:tcW w:w="7070" w:type="dxa"/>
            <w:gridSpan w:val="4"/>
          </w:tcPr>
          <w:p w14:paraId="28C13BEB" w14:textId="56C6536C" w:rsidR="00774758" w:rsidRPr="00A12070" w:rsidRDefault="00774758" w:rsidP="007237D1">
            <w:pPr>
              <w:ind w:firstLine="0"/>
              <w:rPr>
                <w:ins w:id="14737" w:author="Okot" w:date="2020-01-20T19:26:00Z"/>
                <w:b/>
                <w:i/>
              </w:rPr>
            </w:pPr>
            <w:ins w:id="14738" w:author="Okot" w:date="2020-01-20T19:26:00Z">
              <w:r>
                <w:rPr>
                  <w:b/>
                  <w:i/>
                </w:rPr>
                <w:t>Żądanie</w:t>
              </w:r>
              <w:r w:rsidRPr="00A12070">
                <w:rPr>
                  <w:b/>
                  <w:i/>
                </w:rPr>
                <w:t xml:space="preserve"> wyliczenia zapotrzebowania</w:t>
              </w:r>
            </w:ins>
          </w:p>
        </w:tc>
      </w:tr>
      <w:tr w:rsidR="00774758" w14:paraId="10F0BB39" w14:textId="77777777" w:rsidTr="00774758">
        <w:tc>
          <w:tcPr>
            <w:tcW w:w="1991" w:type="dxa"/>
          </w:tcPr>
          <w:p w14:paraId="3C960899" w14:textId="470C39B2" w:rsidR="00774758" w:rsidRDefault="00774758" w:rsidP="007237D1">
            <w:pPr>
              <w:ind w:firstLine="0"/>
              <w:rPr>
                <w:b/>
              </w:rPr>
            </w:pPr>
            <w:r>
              <w:rPr>
                <w:b/>
              </w:rPr>
              <w:t>Metodyka</w:t>
            </w:r>
          </w:p>
        </w:tc>
        <w:tc>
          <w:tcPr>
            <w:tcW w:w="7070" w:type="dxa"/>
            <w:gridSpan w:val="4"/>
          </w:tcPr>
          <w:p w14:paraId="62D498A4" w14:textId="3DD63BBD" w:rsidR="00774758" w:rsidRPr="00D424DB" w:rsidRDefault="00774758" w:rsidP="007237D1">
            <w:pPr>
              <w:ind w:firstLine="0"/>
              <w:rPr>
                <w:b/>
              </w:rPr>
            </w:pPr>
            <w:ins w:id="14739" w:author="Okot" w:date="2020-01-28T17:48:00Z">
              <w:r>
                <w:t>Podczas testu sprawdzane będą wszystkie formularze w aplikacji poprzez wprowadzanie ręcznie danych i intencjonalne wywoływanie komunikatów błędów.</w:t>
              </w:r>
            </w:ins>
          </w:p>
        </w:tc>
      </w:tr>
      <w:tr w:rsidR="00774758" w14:paraId="6D8B38EB" w14:textId="77777777" w:rsidTr="00774758">
        <w:tc>
          <w:tcPr>
            <w:tcW w:w="1991" w:type="dxa"/>
          </w:tcPr>
          <w:p w14:paraId="33A9DFA6" w14:textId="50EE4E9B" w:rsidR="00774758" w:rsidRDefault="00774758" w:rsidP="007237D1">
            <w:pPr>
              <w:ind w:firstLine="0"/>
              <w:rPr>
                <w:b/>
              </w:rPr>
            </w:pPr>
            <w:r>
              <w:rPr>
                <w:b/>
              </w:rPr>
              <w:t>Warunki początkowe</w:t>
            </w:r>
          </w:p>
        </w:tc>
        <w:tc>
          <w:tcPr>
            <w:tcW w:w="7070" w:type="dxa"/>
            <w:gridSpan w:val="4"/>
          </w:tcPr>
          <w:p w14:paraId="16F5C4CA" w14:textId="511E3225" w:rsidR="00774758" w:rsidRDefault="00774758" w:rsidP="007237D1">
            <w:pPr>
              <w:ind w:firstLine="0"/>
            </w:pPr>
            <w:r>
              <w:t>Użytkownik zalogowany znajduje się na stronie „Moje dane”</w:t>
            </w:r>
          </w:p>
        </w:tc>
      </w:tr>
      <w:tr w:rsidR="00774758" w14:paraId="0242A4FB" w14:textId="77777777" w:rsidTr="00774758">
        <w:trPr>
          <w:ins w:id="14740" w:author="Okot" w:date="2020-01-20T19:26:00Z"/>
        </w:trPr>
        <w:tc>
          <w:tcPr>
            <w:tcW w:w="1991" w:type="dxa"/>
          </w:tcPr>
          <w:p w14:paraId="352BB0C2" w14:textId="77777777" w:rsidR="00774758" w:rsidRPr="00A12070" w:rsidRDefault="00774758" w:rsidP="007237D1">
            <w:pPr>
              <w:ind w:firstLine="0"/>
              <w:rPr>
                <w:ins w:id="14741" w:author="Okot" w:date="2020-01-20T19:26:00Z"/>
                <w:b/>
              </w:rPr>
            </w:pPr>
            <w:ins w:id="14742" w:author="Okot" w:date="2020-01-20T19:26:00Z">
              <w:r w:rsidRPr="00A12070">
                <w:rPr>
                  <w:b/>
                </w:rPr>
                <w:t>Inicjacja</w:t>
              </w:r>
            </w:ins>
          </w:p>
        </w:tc>
        <w:tc>
          <w:tcPr>
            <w:tcW w:w="7070" w:type="dxa"/>
            <w:gridSpan w:val="4"/>
          </w:tcPr>
          <w:p w14:paraId="6828DA11" w14:textId="7807106F" w:rsidR="00774758" w:rsidRDefault="00774758" w:rsidP="007237D1">
            <w:pPr>
              <w:ind w:firstLine="0"/>
              <w:rPr>
                <w:ins w:id="14743" w:author="Okot" w:date="2020-01-20T19:26:00Z"/>
              </w:rPr>
            </w:pPr>
            <w:r>
              <w:t>Naciśnięcie przycisku „Wylicz zapotrzebowanie”.</w:t>
            </w:r>
          </w:p>
        </w:tc>
      </w:tr>
      <w:tr w:rsidR="00774758" w14:paraId="1E1B9DC3" w14:textId="77777777" w:rsidTr="00774758">
        <w:trPr>
          <w:ins w:id="14744" w:author="Okot" w:date="2020-01-20T19:26:00Z"/>
        </w:trPr>
        <w:tc>
          <w:tcPr>
            <w:tcW w:w="1991" w:type="dxa"/>
          </w:tcPr>
          <w:p w14:paraId="51BFECC0" w14:textId="77777777" w:rsidR="00774758" w:rsidRPr="00A12070" w:rsidRDefault="00774758" w:rsidP="007237D1">
            <w:pPr>
              <w:ind w:firstLine="0"/>
              <w:rPr>
                <w:ins w:id="14745" w:author="Okot" w:date="2020-01-20T19:26:00Z"/>
                <w:b/>
              </w:rPr>
            </w:pPr>
            <w:ins w:id="14746" w:author="Okot" w:date="2020-01-20T19:26:00Z">
              <w:r w:rsidRPr="00A12070">
                <w:rPr>
                  <w:b/>
                </w:rPr>
                <w:t>Warunki końcowe</w:t>
              </w:r>
            </w:ins>
          </w:p>
        </w:tc>
        <w:tc>
          <w:tcPr>
            <w:tcW w:w="7070" w:type="dxa"/>
            <w:gridSpan w:val="4"/>
          </w:tcPr>
          <w:p w14:paraId="4AEA6B1A" w14:textId="3DD3E7A8" w:rsidR="00774758" w:rsidRDefault="00774758" w:rsidP="007237D1">
            <w:pPr>
              <w:ind w:firstLine="0"/>
              <w:rPr>
                <w:ins w:id="14747" w:author="Okot" w:date="2020-01-20T19:26:00Z"/>
              </w:rPr>
            </w:pPr>
            <w:r>
              <w:t>Wyświetlenie okna z obliczoną proponowaną docelową kalorycznością, dającego użytkownikowi wybór: akceptacja lub modyfikacja.</w:t>
            </w:r>
          </w:p>
        </w:tc>
      </w:tr>
      <w:tr w:rsidR="00774758" w14:paraId="1C094E1F" w14:textId="77777777" w:rsidTr="00774758">
        <w:tc>
          <w:tcPr>
            <w:tcW w:w="1991" w:type="dxa"/>
          </w:tcPr>
          <w:p w14:paraId="207BBCE6" w14:textId="40BF1C26" w:rsidR="00774758" w:rsidRPr="00A12070" w:rsidRDefault="00774758" w:rsidP="007237D1">
            <w:pPr>
              <w:ind w:firstLine="0"/>
              <w:rPr>
                <w:b/>
              </w:rPr>
            </w:pPr>
            <w:r>
              <w:rPr>
                <w:b/>
              </w:rPr>
              <w:t>Etap</w:t>
            </w:r>
          </w:p>
        </w:tc>
        <w:tc>
          <w:tcPr>
            <w:tcW w:w="2682" w:type="dxa"/>
          </w:tcPr>
          <w:p w14:paraId="4AA4F997" w14:textId="033749C1" w:rsidR="00774758" w:rsidRPr="00774758" w:rsidRDefault="00774758" w:rsidP="007237D1">
            <w:pPr>
              <w:ind w:firstLine="0"/>
              <w:rPr>
                <w:b/>
              </w:rPr>
            </w:pPr>
            <w:r>
              <w:rPr>
                <w:b/>
              </w:rPr>
              <w:t>Oczekiwany rezultat</w:t>
            </w:r>
          </w:p>
        </w:tc>
        <w:tc>
          <w:tcPr>
            <w:tcW w:w="1418" w:type="dxa"/>
          </w:tcPr>
          <w:p w14:paraId="120A557C" w14:textId="191558B8" w:rsidR="00774758" w:rsidRPr="00774758" w:rsidRDefault="00774758" w:rsidP="007237D1">
            <w:pPr>
              <w:ind w:firstLine="0"/>
              <w:rPr>
                <w:b/>
              </w:rPr>
            </w:pPr>
            <w:r>
              <w:rPr>
                <w:b/>
              </w:rPr>
              <w:t>Wynik testu</w:t>
            </w:r>
          </w:p>
        </w:tc>
        <w:tc>
          <w:tcPr>
            <w:tcW w:w="1275" w:type="dxa"/>
          </w:tcPr>
          <w:p w14:paraId="3645EA93" w14:textId="2FCD41ED" w:rsidR="00774758" w:rsidRPr="00774758" w:rsidRDefault="00774758" w:rsidP="007237D1">
            <w:pPr>
              <w:ind w:firstLine="0"/>
              <w:rPr>
                <w:b/>
              </w:rPr>
            </w:pPr>
            <w:r>
              <w:rPr>
                <w:b/>
              </w:rPr>
              <w:t>Opis błędów</w:t>
            </w:r>
          </w:p>
        </w:tc>
        <w:tc>
          <w:tcPr>
            <w:tcW w:w="1695" w:type="dxa"/>
          </w:tcPr>
          <w:p w14:paraId="460A8125" w14:textId="6405F0A9" w:rsidR="00774758" w:rsidRPr="00774758" w:rsidRDefault="00774758" w:rsidP="007237D1">
            <w:pPr>
              <w:ind w:firstLine="0"/>
              <w:rPr>
                <w:b/>
              </w:rPr>
            </w:pPr>
            <w:r>
              <w:rPr>
                <w:b/>
              </w:rPr>
              <w:t>Działania naprawcze</w:t>
            </w:r>
          </w:p>
        </w:tc>
      </w:tr>
      <w:tr w:rsidR="00774758" w14:paraId="11765EFF" w14:textId="77777777" w:rsidTr="00774758">
        <w:trPr>
          <w:ins w:id="14748" w:author="Okot" w:date="2020-01-20T19:26:00Z"/>
        </w:trPr>
        <w:tc>
          <w:tcPr>
            <w:tcW w:w="1991" w:type="dxa"/>
          </w:tcPr>
          <w:p w14:paraId="605A7E6A" w14:textId="0AB0A39E" w:rsidR="00774758" w:rsidRDefault="00774758" w:rsidP="007237D1">
            <w:pPr>
              <w:ind w:firstLine="0"/>
              <w:rPr>
                <w:b/>
              </w:rPr>
            </w:pPr>
            <w:r>
              <w:rPr>
                <w:b/>
              </w:rPr>
              <w:t>SG 1</w:t>
            </w:r>
          </w:p>
          <w:p w14:paraId="24800919" w14:textId="3743CA07" w:rsidR="00774758" w:rsidRPr="00774758" w:rsidRDefault="00774758" w:rsidP="007237D1">
            <w:pPr>
              <w:ind w:firstLine="0"/>
              <w:rPr>
                <w:ins w:id="14749" w:author="Okot" w:date="2020-01-20T19:26:00Z"/>
                <w:b/>
                <w:i/>
              </w:rPr>
            </w:pPr>
            <w:r>
              <w:rPr>
                <w:b/>
                <w:i/>
              </w:rPr>
              <w:t>Wciśnięto przycisk „Wylicz zapotrzebowania”</w:t>
            </w:r>
          </w:p>
        </w:tc>
        <w:tc>
          <w:tcPr>
            <w:tcW w:w="2682" w:type="dxa"/>
          </w:tcPr>
          <w:p w14:paraId="692FF516" w14:textId="2003A1E4" w:rsidR="00774758" w:rsidRDefault="00774758" w:rsidP="007237D1">
            <w:pPr>
              <w:ind w:firstLine="0"/>
            </w:pPr>
            <w:r>
              <w:t>Wyświetlenie okna modalnego zawierającego propozycję dziennej docelowej kaloryczności oraz przyciski: do akceptacji oraz do modyfikacji</w:t>
            </w:r>
            <w:r w:rsidR="00E73582">
              <w:t>.</w:t>
            </w:r>
          </w:p>
        </w:tc>
        <w:tc>
          <w:tcPr>
            <w:tcW w:w="1418" w:type="dxa"/>
          </w:tcPr>
          <w:p w14:paraId="53DD1F61" w14:textId="77777777" w:rsidR="00774758" w:rsidRDefault="00774758" w:rsidP="007237D1">
            <w:pPr>
              <w:ind w:firstLine="0"/>
            </w:pPr>
          </w:p>
        </w:tc>
        <w:tc>
          <w:tcPr>
            <w:tcW w:w="1275" w:type="dxa"/>
          </w:tcPr>
          <w:p w14:paraId="74CE9331" w14:textId="77777777" w:rsidR="00774758" w:rsidRDefault="00774758" w:rsidP="007237D1">
            <w:pPr>
              <w:ind w:firstLine="0"/>
            </w:pPr>
          </w:p>
        </w:tc>
        <w:tc>
          <w:tcPr>
            <w:tcW w:w="1695" w:type="dxa"/>
          </w:tcPr>
          <w:p w14:paraId="5ECD9FC0" w14:textId="2A409458" w:rsidR="00774758" w:rsidRDefault="00774758" w:rsidP="007237D1">
            <w:pPr>
              <w:ind w:firstLine="0"/>
              <w:rPr>
                <w:ins w:id="14750" w:author="Okot" w:date="2020-01-20T19:26:00Z"/>
              </w:rPr>
            </w:pPr>
          </w:p>
        </w:tc>
      </w:tr>
      <w:tr w:rsidR="00774758" w14:paraId="6746A8CF" w14:textId="77777777" w:rsidTr="00774758">
        <w:trPr>
          <w:trHeight w:val="54"/>
          <w:ins w:id="14751" w:author="Okot" w:date="2020-01-20T19:26:00Z"/>
        </w:trPr>
        <w:tc>
          <w:tcPr>
            <w:tcW w:w="1991" w:type="dxa"/>
          </w:tcPr>
          <w:p w14:paraId="2A3086A6" w14:textId="22AA67D9" w:rsidR="00774758" w:rsidRDefault="00774758" w:rsidP="007237D1">
            <w:pPr>
              <w:ind w:firstLine="0"/>
              <w:rPr>
                <w:b/>
              </w:rPr>
            </w:pPr>
            <w:r>
              <w:rPr>
                <w:b/>
              </w:rPr>
              <w:t>SA 2.1.</w:t>
            </w:r>
          </w:p>
          <w:p w14:paraId="052712BD" w14:textId="31479385" w:rsidR="00774758" w:rsidRPr="00774758" w:rsidRDefault="00774758" w:rsidP="007237D1">
            <w:pPr>
              <w:ind w:firstLine="0"/>
              <w:rPr>
                <w:ins w:id="14752" w:author="Okot" w:date="2020-01-20T19:26:00Z"/>
                <w:b/>
                <w:i/>
              </w:rPr>
            </w:pPr>
            <w:r>
              <w:rPr>
                <w:b/>
                <w:i/>
              </w:rPr>
              <w:t>Nie wprowadzono wcześniej danych użytkownika</w:t>
            </w:r>
          </w:p>
        </w:tc>
        <w:tc>
          <w:tcPr>
            <w:tcW w:w="2682" w:type="dxa"/>
          </w:tcPr>
          <w:p w14:paraId="1FA8E433" w14:textId="1A7545CE" w:rsidR="00774758" w:rsidRDefault="00E73582" w:rsidP="007237D1">
            <w:pPr>
              <w:ind w:firstLine="0"/>
            </w:pPr>
            <w:r>
              <w:t xml:space="preserve">Wyświetlenie okna dialogowego z odpowiednim komunikatem błędu oraz zapytaniem czy użytkownik chce wprowadzić dane. </w:t>
            </w:r>
          </w:p>
        </w:tc>
        <w:tc>
          <w:tcPr>
            <w:tcW w:w="1418" w:type="dxa"/>
          </w:tcPr>
          <w:p w14:paraId="40E14028" w14:textId="77777777" w:rsidR="00774758" w:rsidRDefault="00774758" w:rsidP="007237D1">
            <w:pPr>
              <w:ind w:firstLine="0"/>
            </w:pPr>
          </w:p>
        </w:tc>
        <w:tc>
          <w:tcPr>
            <w:tcW w:w="1275" w:type="dxa"/>
          </w:tcPr>
          <w:p w14:paraId="5C281BE2" w14:textId="77777777" w:rsidR="00774758" w:rsidRDefault="00774758" w:rsidP="007237D1">
            <w:pPr>
              <w:ind w:firstLine="0"/>
            </w:pPr>
          </w:p>
        </w:tc>
        <w:tc>
          <w:tcPr>
            <w:tcW w:w="1695" w:type="dxa"/>
          </w:tcPr>
          <w:p w14:paraId="2BDD63B4" w14:textId="46666831" w:rsidR="00774758" w:rsidRDefault="00774758" w:rsidP="007237D1">
            <w:pPr>
              <w:ind w:firstLine="0"/>
              <w:rPr>
                <w:ins w:id="14753" w:author="Okot" w:date="2020-01-20T19:26:00Z"/>
              </w:rPr>
            </w:pPr>
          </w:p>
        </w:tc>
      </w:tr>
      <w:tr w:rsidR="00E73582" w14:paraId="54719232" w14:textId="77777777" w:rsidTr="00774758">
        <w:trPr>
          <w:trHeight w:val="54"/>
        </w:trPr>
        <w:tc>
          <w:tcPr>
            <w:tcW w:w="1991" w:type="dxa"/>
          </w:tcPr>
          <w:p w14:paraId="44FC2106" w14:textId="178BB5AE" w:rsidR="00E73582" w:rsidRDefault="00E73582" w:rsidP="007237D1">
            <w:pPr>
              <w:ind w:firstLine="0"/>
              <w:rPr>
                <w:b/>
              </w:rPr>
            </w:pPr>
            <w:r>
              <w:rPr>
                <w:b/>
              </w:rPr>
              <w:lastRenderedPageBreak/>
              <w:t>SA 2.1.1.</w:t>
            </w:r>
          </w:p>
          <w:p w14:paraId="7F786D6D" w14:textId="70340DD0" w:rsidR="00E73582" w:rsidRPr="00E73582" w:rsidRDefault="00E73582" w:rsidP="007237D1">
            <w:pPr>
              <w:ind w:firstLine="0"/>
              <w:rPr>
                <w:b/>
                <w:i/>
              </w:rPr>
            </w:pPr>
            <w:r>
              <w:rPr>
                <w:b/>
                <w:i/>
              </w:rPr>
              <w:t xml:space="preserve">Użytkownik wybiera, że nie chce wprowadzać danych </w:t>
            </w:r>
          </w:p>
        </w:tc>
        <w:tc>
          <w:tcPr>
            <w:tcW w:w="2682" w:type="dxa"/>
          </w:tcPr>
          <w:p w14:paraId="4A0AEB94" w14:textId="14213C7F" w:rsidR="00E73582" w:rsidRDefault="00E73582" w:rsidP="007237D1">
            <w:pPr>
              <w:ind w:firstLine="0"/>
            </w:pPr>
            <w:r>
              <w:t>Przekierowanie na stronę „Moje dane”. Zostaje ponowiony komunikat błędu.</w:t>
            </w:r>
          </w:p>
        </w:tc>
        <w:tc>
          <w:tcPr>
            <w:tcW w:w="1418" w:type="dxa"/>
          </w:tcPr>
          <w:p w14:paraId="1FFC65B5" w14:textId="77777777" w:rsidR="00E73582" w:rsidRDefault="00E73582" w:rsidP="007237D1">
            <w:pPr>
              <w:ind w:firstLine="0"/>
            </w:pPr>
          </w:p>
        </w:tc>
        <w:tc>
          <w:tcPr>
            <w:tcW w:w="1275" w:type="dxa"/>
          </w:tcPr>
          <w:p w14:paraId="30D69B89" w14:textId="77777777" w:rsidR="00E73582" w:rsidRDefault="00E73582" w:rsidP="007237D1">
            <w:pPr>
              <w:ind w:firstLine="0"/>
            </w:pPr>
          </w:p>
        </w:tc>
        <w:tc>
          <w:tcPr>
            <w:tcW w:w="1695" w:type="dxa"/>
          </w:tcPr>
          <w:p w14:paraId="341994E3" w14:textId="77777777" w:rsidR="00E73582" w:rsidRDefault="00E73582" w:rsidP="007237D1">
            <w:pPr>
              <w:ind w:firstLine="0"/>
            </w:pPr>
          </w:p>
        </w:tc>
      </w:tr>
      <w:tr w:rsidR="00E73582" w14:paraId="2A62F937" w14:textId="77777777" w:rsidTr="00774758">
        <w:trPr>
          <w:trHeight w:val="54"/>
        </w:trPr>
        <w:tc>
          <w:tcPr>
            <w:tcW w:w="1991" w:type="dxa"/>
          </w:tcPr>
          <w:p w14:paraId="7F9FF5D1" w14:textId="2E3BEE09" w:rsidR="00E73582" w:rsidRDefault="00E73582" w:rsidP="00E73582">
            <w:pPr>
              <w:ind w:firstLine="0"/>
              <w:rPr>
                <w:b/>
              </w:rPr>
            </w:pPr>
            <w:r>
              <w:rPr>
                <w:b/>
              </w:rPr>
              <w:t>SA 2.1.2.</w:t>
            </w:r>
          </w:p>
          <w:p w14:paraId="3AD25897" w14:textId="4C27ABF5" w:rsidR="00E73582" w:rsidRDefault="00E73582" w:rsidP="00E73582">
            <w:pPr>
              <w:ind w:firstLine="0"/>
              <w:rPr>
                <w:b/>
              </w:rPr>
            </w:pPr>
            <w:r>
              <w:rPr>
                <w:b/>
                <w:i/>
              </w:rPr>
              <w:t>Użytkownik wybiera, że chce wprowadzać danych</w:t>
            </w:r>
          </w:p>
        </w:tc>
        <w:tc>
          <w:tcPr>
            <w:tcW w:w="2682" w:type="dxa"/>
          </w:tcPr>
          <w:p w14:paraId="329D6A01" w14:textId="0FC14475" w:rsidR="00E73582" w:rsidRDefault="00E73582" w:rsidP="007237D1">
            <w:pPr>
              <w:ind w:firstLine="0"/>
            </w:pPr>
            <w:r>
              <w:t>Wyświetlenie formularza wprowadzania danych użytkownika.</w:t>
            </w:r>
          </w:p>
        </w:tc>
        <w:tc>
          <w:tcPr>
            <w:tcW w:w="1418" w:type="dxa"/>
          </w:tcPr>
          <w:p w14:paraId="5BF87756" w14:textId="77777777" w:rsidR="00E73582" w:rsidRDefault="00E73582" w:rsidP="007237D1">
            <w:pPr>
              <w:ind w:firstLine="0"/>
            </w:pPr>
          </w:p>
        </w:tc>
        <w:tc>
          <w:tcPr>
            <w:tcW w:w="1275" w:type="dxa"/>
          </w:tcPr>
          <w:p w14:paraId="66070950" w14:textId="77777777" w:rsidR="00E73582" w:rsidRDefault="00E73582" w:rsidP="007237D1">
            <w:pPr>
              <w:ind w:firstLine="0"/>
            </w:pPr>
          </w:p>
        </w:tc>
        <w:tc>
          <w:tcPr>
            <w:tcW w:w="1695" w:type="dxa"/>
          </w:tcPr>
          <w:p w14:paraId="36FD318F" w14:textId="77777777" w:rsidR="00E73582" w:rsidRDefault="00E73582" w:rsidP="007237D1">
            <w:pPr>
              <w:ind w:firstLine="0"/>
            </w:pPr>
          </w:p>
        </w:tc>
      </w:tr>
      <w:tr w:rsidR="00E73582" w14:paraId="6CA1BBD2" w14:textId="77777777" w:rsidTr="00774758">
        <w:trPr>
          <w:trHeight w:val="54"/>
        </w:trPr>
        <w:tc>
          <w:tcPr>
            <w:tcW w:w="1991" w:type="dxa"/>
          </w:tcPr>
          <w:p w14:paraId="7A2C7AF1" w14:textId="61AB37D6" w:rsidR="00E73582" w:rsidRDefault="00E73582" w:rsidP="00E73582">
            <w:pPr>
              <w:ind w:firstLine="0"/>
              <w:rPr>
                <w:b/>
              </w:rPr>
            </w:pPr>
            <w:r>
              <w:rPr>
                <w:b/>
              </w:rPr>
              <w:t>SA 2.2.</w:t>
            </w:r>
          </w:p>
          <w:p w14:paraId="5CA19F90" w14:textId="28F79066" w:rsidR="00E73582" w:rsidRDefault="00E73582" w:rsidP="00E73582">
            <w:pPr>
              <w:ind w:firstLine="0"/>
              <w:rPr>
                <w:b/>
              </w:rPr>
            </w:pPr>
            <w:r>
              <w:rPr>
                <w:b/>
                <w:i/>
              </w:rPr>
              <w:t>Nie określono celu</w:t>
            </w:r>
          </w:p>
        </w:tc>
        <w:tc>
          <w:tcPr>
            <w:tcW w:w="2682" w:type="dxa"/>
          </w:tcPr>
          <w:p w14:paraId="3F7341DC" w14:textId="01124DA5" w:rsidR="00E73582" w:rsidRDefault="00E73582" w:rsidP="00E73582">
            <w:pPr>
              <w:ind w:firstLine="0"/>
            </w:pPr>
            <w:r>
              <w:t xml:space="preserve">Wyświetlenie okna dialogowego z odpowiednim komunikatem błędu oraz zapytaniem czy użytkownik chce wprowadzić cel. </w:t>
            </w:r>
          </w:p>
        </w:tc>
        <w:tc>
          <w:tcPr>
            <w:tcW w:w="1418" w:type="dxa"/>
          </w:tcPr>
          <w:p w14:paraId="43B27A00" w14:textId="77777777" w:rsidR="00E73582" w:rsidRDefault="00E73582" w:rsidP="00E73582">
            <w:pPr>
              <w:ind w:firstLine="0"/>
            </w:pPr>
          </w:p>
        </w:tc>
        <w:tc>
          <w:tcPr>
            <w:tcW w:w="1275" w:type="dxa"/>
          </w:tcPr>
          <w:p w14:paraId="30FF2D1D" w14:textId="77777777" w:rsidR="00E73582" w:rsidRDefault="00E73582" w:rsidP="00E73582">
            <w:pPr>
              <w:ind w:firstLine="0"/>
            </w:pPr>
          </w:p>
        </w:tc>
        <w:tc>
          <w:tcPr>
            <w:tcW w:w="1695" w:type="dxa"/>
          </w:tcPr>
          <w:p w14:paraId="48728694" w14:textId="77777777" w:rsidR="00E73582" w:rsidRDefault="00E73582" w:rsidP="00E73582">
            <w:pPr>
              <w:ind w:firstLine="0"/>
            </w:pPr>
          </w:p>
        </w:tc>
      </w:tr>
      <w:tr w:rsidR="00E73582" w14:paraId="5436B965" w14:textId="77777777" w:rsidTr="00774758">
        <w:trPr>
          <w:trHeight w:val="54"/>
        </w:trPr>
        <w:tc>
          <w:tcPr>
            <w:tcW w:w="1991" w:type="dxa"/>
          </w:tcPr>
          <w:p w14:paraId="7250D481" w14:textId="4B7E7A3C" w:rsidR="00E73582" w:rsidRDefault="00E73582" w:rsidP="00E73582">
            <w:pPr>
              <w:ind w:firstLine="0"/>
              <w:rPr>
                <w:b/>
              </w:rPr>
            </w:pPr>
            <w:r>
              <w:rPr>
                <w:b/>
              </w:rPr>
              <w:t>SA 2.2.1.</w:t>
            </w:r>
          </w:p>
          <w:p w14:paraId="288CF39D" w14:textId="5A729A00" w:rsidR="00E73582" w:rsidRDefault="00E73582" w:rsidP="00E73582">
            <w:pPr>
              <w:ind w:firstLine="0"/>
              <w:rPr>
                <w:b/>
              </w:rPr>
            </w:pPr>
            <w:r>
              <w:rPr>
                <w:b/>
                <w:i/>
              </w:rPr>
              <w:t xml:space="preserve">Użytkownik wybiera, że nie chce wprowadzać celu </w:t>
            </w:r>
          </w:p>
        </w:tc>
        <w:tc>
          <w:tcPr>
            <w:tcW w:w="2682" w:type="dxa"/>
          </w:tcPr>
          <w:p w14:paraId="426AA567" w14:textId="0C92EEAB" w:rsidR="00E73582" w:rsidRDefault="00E73582" w:rsidP="00E73582">
            <w:pPr>
              <w:ind w:firstLine="0"/>
            </w:pPr>
            <w:r>
              <w:t>Przekierowanie na stronę „Moje dane”. Zostaje ponowiony komunikat błędu.</w:t>
            </w:r>
          </w:p>
        </w:tc>
        <w:tc>
          <w:tcPr>
            <w:tcW w:w="1418" w:type="dxa"/>
          </w:tcPr>
          <w:p w14:paraId="10583251" w14:textId="77777777" w:rsidR="00E73582" w:rsidRDefault="00E73582" w:rsidP="00E73582">
            <w:pPr>
              <w:ind w:firstLine="0"/>
            </w:pPr>
          </w:p>
        </w:tc>
        <w:tc>
          <w:tcPr>
            <w:tcW w:w="1275" w:type="dxa"/>
          </w:tcPr>
          <w:p w14:paraId="228F155C" w14:textId="77777777" w:rsidR="00E73582" w:rsidRDefault="00E73582" w:rsidP="00E73582">
            <w:pPr>
              <w:ind w:firstLine="0"/>
            </w:pPr>
          </w:p>
        </w:tc>
        <w:tc>
          <w:tcPr>
            <w:tcW w:w="1695" w:type="dxa"/>
          </w:tcPr>
          <w:p w14:paraId="66332C48" w14:textId="77777777" w:rsidR="00E73582" w:rsidRDefault="00E73582" w:rsidP="00E73582">
            <w:pPr>
              <w:ind w:firstLine="0"/>
            </w:pPr>
          </w:p>
        </w:tc>
      </w:tr>
      <w:tr w:rsidR="00E73582" w14:paraId="5A0C0F8D" w14:textId="77777777" w:rsidTr="00774758">
        <w:trPr>
          <w:trHeight w:val="54"/>
        </w:trPr>
        <w:tc>
          <w:tcPr>
            <w:tcW w:w="1991" w:type="dxa"/>
          </w:tcPr>
          <w:p w14:paraId="066094BE" w14:textId="1A836BA7" w:rsidR="00E73582" w:rsidRDefault="00E73582" w:rsidP="00E73582">
            <w:pPr>
              <w:ind w:firstLine="0"/>
              <w:rPr>
                <w:b/>
              </w:rPr>
            </w:pPr>
            <w:r>
              <w:rPr>
                <w:b/>
              </w:rPr>
              <w:t>SA 2.2.2.</w:t>
            </w:r>
          </w:p>
          <w:p w14:paraId="3814B321" w14:textId="767B35AA" w:rsidR="00E73582" w:rsidRDefault="00E73582" w:rsidP="00E73582">
            <w:pPr>
              <w:ind w:firstLine="0"/>
              <w:rPr>
                <w:b/>
              </w:rPr>
            </w:pPr>
            <w:r>
              <w:rPr>
                <w:b/>
                <w:i/>
              </w:rPr>
              <w:t>Użytkownik wybiera, że chce wprowadzić cel</w:t>
            </w:r>
          </w:p>
        </w:tc>
        <w:tc>
          <w:tcPr>
            <w:tcW w:w="2682" w:type="dxa"/>
          </w:tcPr>
          <w:p w14:paraId="0D28D408" w14:textId="47090C3F" w:rsidR="00E73582" w:rsidRDefault="00E73582" w:rsidP="00E73582">
            <w:pPr>
              <w:ind w:firstLine="0"/>
            </w:pPr>
            <w:r>
              <w:t>Przekierowanie na stronę „Moje dane” z zaznaczonym formularzem wyboru celu.</w:t>
            </w:r>
          </w:p>
        </w:tc>
        <w:tc>
          <w:tcPr>
            <w:tcW w:w="1418" w:type="dxa"/>
          </w:tcPr>
          <w:p w14:paraId="725ADE9E" w14:textId="77777777" w:rsidR="00E73582" w:rsidRDefault="00E73582" w:rsidP="00E73582">
            <w:pPr>
              <w:ind w:firstLine="0"/>
            </w:pPr>
          </w:p>
        </w:tc>
        <w:tc>
          <w:tcPr>
            <w:tcW w:w="1275" w:type="dxa"/>
          </w:tcPr>
          <w:p w14:paraId="231B3794" w14:textId="77777777" w:rsidR="00E73582" w:rsidRDefault="00E73582" w:rsidP="00E73582">
            <w:pPr>
              <w:ind w:firstLine="0"/>
            </w:pPr>
          </w:p>
        </w:tc>
        <w:tc>
          <w:tcPr>
            <w:tcW w:w="1695" w:type="dxa"/>
          </w:tcPr>
          <w:p w14:paraId="662FFD0F" w14:textId="77777777" w:rsidR="00E73582" w:rsidRDefault="00E73582" w:rsidP="00E73582">
            <w:pPr>
              <w:ind w:firstLine="0"/>
            </w:pPr>
          </w:p>
        </w:tc>
      </w:tr>
      <w:tr w:rsidR="00E73582" w14:paraId="4802244E" w14:textId="77777777" w:rsidTr="00774758">
        <w:trPr>
          <w:trHeight w:val="54"/>
        </w:trPr>
        <w:tc>
          <w:tcPr>
            <w:tcW w:w="1991" w:type="dxa"/>
          </w:tcPr>
          <w:p w14:paraId="5FAA4F6D" w14:textId="23B5FAB7" w:rsidR="00E73582" w:rsidRDefault="00E73582" w:rsidP="00E73582">
            <w:pPr>
              <w:ind w:firstLine="0"/>
              <w:rPr>
                <w:b/>
              </w:rPr>
            </w:pPr>
            <w:r>
              <w:rPr>
                <w:b/>
              </w:rPr>
              <w:t>SA 2.3.</w:t>
            </w:r>
          </w:p>
          <w:p w14:paraId="28B8589C" w14:textId="1B04573B" w:rsidR="00E73582" w:rsidRPr="00E73582" w:rsidRDefault="00E73582" w:rsidP="00E73582">
            <w:pPr>
              <w:ind w:firstLine="0"/>
              <w:rPr>
                <w:b/>
                <w:i/>
              </w:rPr>
            </w:pPr>
            <w:r>
              <w:rPr>
                <w:b/>
                <w:i/>
              </w:rPr>
              <w:t>Nie określono stopnia aktywności fizycznej</w:t>
            </w:r>
          </w:p>
        </w:tc>
        <w:tc>
          <w:tcPr>
            <w:tcW w:w="2682" w:type="dxa"/>
          </w:tcPr>
          <w:p w14:paraId="432C3309" w14:textId="368C6165" w:rsidR="00E73582" w:rsidRDefault="00E73582" w:rsidP="00E73582">
            <w:pPr>
              <w:ind w:firstLine="0"/>
            </w:pPr>
            <w:r>
              <w:t xml:space="preserve">Wyświetlenie okna dialogowego z odpowiednim komunikatem błędu oraz zapytaniem czy użytkownik chce określić </w:t>
            </w:r>
            <w:r>
              <w:lastRenderedPageBreak/>
              <w:t>swój stopień aktywności fizycznej.</w:t>
            </w:r>
          </w:p>
        </w:tc>
        <w:tc>
          <w:tcPr>
            <w:tcW w:w="1418" w:type="dxa"/>
          </w:tcPr>
          <w:p w14:paraId="11AEBC5C" w14:textId="77777777" w:rsidR="00E73582" w:rsidRDefault="00E73582" w:rsidP="00E73582">
            <w:pPr>
              <w:ind w:firstLine="0"/>
            </w:pPr>
          </w:p>
        </w:tc>
        <w:tc>
          <w:tcPr>
            <w:tcW w:w="1275" w:type="dxa"/>
          </w:tcPr>
          <w:p w14:paraId="777CD1F6" w14:textId="77777777" w:rsidR="00E73582" w:rsidRDefault="00E73582" w:rsidP="00E73582">
            <w:pPr>
              <w:ind w:firstLine="0"/>
            </w:pPr>
          </w:p>
        </w:tc>
        <w:tc>
          <w:tcPr>
            <w:tcW w:w="1695" w:type="dxa"/>
          </w:tcPr>
          <w:p w14:paraId="0A8FC195" w14:textId="77777777" w:rsidR="00E73582" w:rsidRDefault="00E73582" w:rsidP="00E73582">
            <w:pPr>
              <w:ind w:firstLine="0"/>
            </w:pPr>
          </w:p>
        </w:tc>
      </w:tr>
      <w:tr w:rsidR="00E73582" w14:paraId="3258E49F" w14:textId="77777777" w:rsidTr="00774758">
        <w:trPr>
          <w:trHeight w:val="54"/>
        </w:trPr>
        <w:tc>
          <w:tcPr>
            <w:tcW w:w="1991" w:type="dxa"/>
          </w:tcPr>
          <w:p w14:paraId="29C7E3BE" w14:textId="421AF5D6" w:rsidR="00E73582" w:rsidRDefault="00E73582" w:rsidP="00E73582">
            <w:pPr>
              <w:ind w:firstLine="0"/>
              <w:rPr>
                <w:b/>
              </w:rPr>
            </w:pPr>
            <w:r>
              <w:rPr>
                <w:b/>
              </w:rPr>
              <w:t>SA 2.3.1.</w:t>
            </w:r>
          </w:p>
          <w:p w14:paraId="4EF30B4B" w14:textId="0A3FDBA6" w:rsidR="00E73582" w:rsidRDefault="00E73582" w:rsidP="00E73582">
            <w:pPr>
              <w:ind w:firstLine="0"/>
              <w:rPr>
                <w:b/>
              </w:rPr>
            </w:pPr>
            <w:r>
              <w:rPr>
                <w:b/>
                <w:i/>
              </w:rPr>
              <w:t>Użytkownik wybiera, że nie chce wprowadzać swojej aktywności fizycznej</w:t>
            </w:r>
          </w:p>
        </w:tc>
        <w:tc>
          <w:tcPr>
            <w:tcW w:w="2682" w:type="dxa"/>
          </w:tcPr>
          <w:p w14:paraId="5D052C6A" w14:textId="5730089D" w:rsidR="00E73582" w:rsidRDefault="00E73582" w:rsidP="00E73582">
            <w:pPr>
              <w:ind w:firstLine="0"/>
            </w:pPr>
            <w:r>
              <w:t>Przekierowanie na stronę „Moje dane”. Zostaje ponowiony komunikat błędu.</w:t>
            </w:r>
          </w:p>
        </w:tc>
        <w:tc>
          <w:tcPr>
            <w:tcW w:w="1418" w:type="dxa"/>
          </w:tcPr>
          <w:p w14:paraId="2A85B520" w14:textId="77777777" w:rsidR="00E73582" w:rsidRDefault="00E73582" w:rsidP="00E73582">
            <w:pPr>
              <w:ind w:firstLine="0"/>
            </w:pPr>
          </w:p>
        </w:tc>
        <w:tc>
          <w:tcPr>
            <w:tcW w:w="1275" w:type="dxa"/>
          </w:tcPr>
          <w:p w14:paraId="66826590" w14:textId="77777777" w:rsidR="00E73582" w:rsidRDefault="00E73582" w:rsidP="00E73582">
            <w:pPr>
              <w:ind w:firstLine="0"/>
            </w:pPr>
          </w:p>
        </w:tc>
        <w:tc>
          <w:tcPr>
            <w:tcW w:w="1695" w:type="dxa"/>
          </w:tcPr>
          <w:p w14:paraId="337F3675" w14:textId="77777777" w:rsidR="00E73582" w:rsidRDefault="00E73582" w:rsidP="00E73582">
            <w:pPr>
              <w:ind w:firstLine="0"/>
            </w:pPr>
          </w:p>
        </w:tc>
      </w:tr>
      <w:tr w:rsidR="00E73582" w14:paraId="4AAF01FC" w14:textId="77777777" w:rsidTr="00774758">
        <w:trPr>
          <w:trHeight w:val="54"/>
        </w:trPr>
        <w:tc>
          <w:tcPr>
            <w:tcW w:w="1991" w:type="dxa"/>
          </w:tcPr>
          <w:p w14:paraId="6BBE334B" w14:textId="6CB163EE" w:rsidR="00E73582" w:rsidRDefault="00E73582" w:rsidP="00E73582">
            <w:pPr>
              <w:ind w:firstLine="0"/>
              <w:rPr>
                <w:b/>
              </w:rPr>
            </w:pPr>
            <w:r>
              <w:rPr>
                <w:b/>
              </w:rPr>
              <w:t>SA 2.3.2.</w:t>
            </w:r>
          </w:p>
          <w:p w14:paraId="5A5FFF62" w14:textId="56331E7E" w:rsidR="00E73582" w:rsidRDefault="00E73582" w:rsidP="00E73582">
            <w:pPr>
              <w:ind w:firstLine="0"/>
              <w:rPr>
                <w:b/>
              </w:rPr>
            </w:pPr>
            <w:r>
              <w:rPr>
                <w:b/>
                <w:i/>
              </w:rPr>
              <w:t>Użytkownik wybiera, że chce wprowadzić swój stopień aktywności fizycznej</w:t>
            </w:r>
          </w:p>
        </w:tc>
        <w:tc>
          <w:tcPr>
            <w:tcW w:w="2682" w:type="dxa"/>
          </w:tcPr>
          <w:p w14:paraId="2FD530B6" w14:textId="5D8B8B3E" w:rsidR="00E73582" w:rsidRDefault="00E73582" w:rsidP="00E73582">
            <w:pPr>
              <w:ind w:firstLine="0"/>
            </w:pPr>
            <w:r>
              <w:t>Przekierowanie na stronę „Moje dane” z zaznaczonym formularzem wyboru stopnia aktywności fizycznej.</w:t>
            </w:r>
          </w:p>
        </w:tc>
        <w:tc>
          <w:tcPr>
            <w:tcW w:w="1418" w:type="dxa"/>
          </w:tcPr>
          <w:p w14:paraId="20BA955A" w14:textId="77777777" w:rsidR="00E73582" w:rsidRDefault="00E73582" w:rsidP="00E73582">
            <w:pPr>
              <w:ind w:firstLine="0"/>
            </w:pPr>
          </w:p>
        </w:tc>
        <w:tc>
          <w:tcPr>
            <w:tcW w:w="1275" w:type="dxa"/>
          </w:tcPr>
          <w:p w14:paraId="3100725E" w14:textId="77777777" w:rsidR="00E73582" w:rsidRDefault="00E73582" w:rsidP="00E73582">
            <w:pPr>
              <w:ind w:firstLine="0"/>
            </w:pPr>
          </w:p>
        </w:tc>
        <w:tc>
          <w:tcPr>
            <w:tcW w:w="1695" w:type="dxa"/>
          </w:tcPr>
          <w:p w14:paraId="79303D5D" w14:textId="77777777" w:rsidR="00E73582" w:rsidRDefault="00E73582" w:rsidP="00E73582">
            <w:pPr>
              <w:ind w:firstLine="0"/>
            </w:pPr>
          </w:p>
        </w:tc>
      </w:tr>
      <w:tr w:rsidR="00AF694D" w14:paraId="2DD9257B" w14:textId="77777777" w:rsidTr="00774758">
        <w:trPr>
          <w:trHeight w:val="54"/>
        </w:trPr>
        <w:tc>
          <w:tcPr>
            <w:tcW w:w="1991" w:type="dxa"/>
          </w:tcPr>
          <w:p w14:paraId="4C1C9498" w14:textId="2C19C247" w:rsidR="00AF694D" w:rsidRDefault="00AF694D" w:rsidP="00AF694D">
            <w:pPr>
              <w:ind w:firstLine="0"/>
              <w:rPr>
                <w:b/>
              </w:rPr>
            </w:pPr>
            <w:r>
              <w:rPr>
                <w:b/>
              </w:rPr>
              <w:t>SA 2.4.</w:t>
            </w:r>
          </w:p>
          <w:p w14:paraId="717D7539" w14:textId="76A35250" w:rsidR="00AF694D" w:rsidRDefault="00AF694D" w:rsidP="00AF694D">
            <w:pPr>
              <w:ind w:firstLine="0"/>
              <w:rPr>
                <w:b/>
              </w:rPr>
            </w:pPr>
            <w:r>
              <w:rPr>
                <w:b/>
                <w:i/>
              </w:rPr>
              <w:t>Nie wprowadzono wcześniej wymiarów użytkownika</w:t>
            </w:r>
          </w:p>
        </w:tc>
        <w:tc>
          <w:tcPr>
            <w:tcW w:w="2682" w:type="dxa"/>
          </w:tcPr>
          <w:p w14:paraId="7506F773" w14:textId="112AC5B2" w:rsidR="00AF694D" w:rsidRDefault="00AF694D" w:rsidP="00AF694D">
            <w:pPr>
              <w:ind w:firstLine="0"/>
            </w:pPr>
            <w:r>
              <w:t xml:space="preserve">Wyświetlenie okna dialogowego z odpowiednim komunikatem błędu oraz zapytaniem czy użytkownik chce wprowadzić swoje wymiary. </w:t>
            </w:r>
          </w:p>
        </w:tc>
        <w:tc>
          <w:tcPr>
            <w:tcW w:w="1418" w:type="dxa"/>
          </w:tcPr>
          <w:p w14:paraId="274FFEC6" w14:textId="77777777" w:rsidR="00AF694D" w:rsidRDefault="00AF694D" w:rsidP="00AF694D">
            <w:pPr>
              <w:ind w:firstLine="0"/>
            </w:pPr>
          </w:p>
        </w:tc>
        <w:tc>
          <w:tcPr>
            <w:tcW w:w="1275" w:type="dxa"/>
          </w:tcPr>
          <w:p w14:paraId="42EDBF7B" w14:textId="77777777" w:rsidR="00AF694D" w:rsidRDefault="00AF694D" w:rsidP="00AF694D">
            <w:pPr>
              <w:ind w:firstLine="0"/>
            </w:pPr>
          </w:p>
        </w:tc>
        <w:tc>
          <w:tcPr>
            <w:tcW w:w="1695" w:type="dxa"/>
          </w:tcPr>
          <w:p w14:paraId="35D7AB73" w14:textId="77777777" w:rsidR="00AF694D" w:rsidRDefault="00AF694D" w:rsidP="00AF694D">
            <w:pPr>
              <w:ind w:firstLine="0"/>
            </w:pPr>
          </w:p>
        </w:tc>
      </w:tr>
      <w:tr w:rsidR="0002246C" w14:paraId="36D4B1BE" w14:textId="77777777" w:rsidTr="00774758">
        <w:trPr>
          <w:trHeight w:val="54"/>
        </w:trPr>
        <w:tc>
          <w:tcPr>
            <w:tcW w:w="1991" w:type="dxa"/>
          </w:tcPr>
          <w:p w14:paraId="72665D88" w14:textId="23178ADD" w:rsidR="0002246C" w:rsidRDefault="0002246C" w:rsidP="0002246C">
            <w:pPr>
              <w:ind w:firstLine="0"/>
              <w:rPr>
                <w:b/>
              </w:rPr>
            </w:pPr>
            <w:r>
              <w:rPr>
                <w:b/>
              </w:rPr>
              <w:t>SA 2.4.1.</w:t>
            </w:r>
          </w:p>
          <w:p w14:paraId="16330C6F" w14:textId="718F85E6" w:rsidR="0002246C" w:rsidRDefault="0002246C" w:rsidP="0002246C">
            <w:pPr>
              <w:ind w:firstLine="0"/>
              <w:rPr>
                <w:b/>
              </w:rPr>
            </w:pPr>
            <w:r>
              <w:rPr>
                <w:b/>
                <w:i/>
              </w:rPr>
              <w:t xml:space="preserve">Użytkownik wybiera, że nie chce wprowadzać swoich wymiarów </w:t>
            </w:r>
          </w:p>
        </w:tc>
        <w:tc>
          <w:tcPr>
            <w:tcW w:w="2682" w:type="dxa"/>
          </w:tcPr>
          <w:p w14:paraId="3F70BF23" w14:textId="30652F02" w:rsidR="0002246C" w:rsidRDefault="0002246C" w:rsidP="0002246C">
            <w:pPr>
              <w:ind w:firstLine="0"/>
            </w:pPr>
            <w:r>
              <w:t>Przekierowanie na stronę „Moje dane”. Zostaje ponowiony komunikat błędu.</w:t>
            </w:r>
          </w:p>
        </w:tc>
        <w:tc>
          <w:tcPr>
            <w:tcW w:w="1418" w:type="dxa"/>
          </w:tcPr>
          <w:p w14:paraId="6361801F" w14:textId="77777777" w:rsidR="0002246C" w:rsidRDefault="0002246C" w:rsidP="0002246C">
            <w:pPr>
              <w:ind w:firstLine="0"/>
            </w:pPr>
          </w:p>
        </w:tc>
        <w:tc>
          <w:tcPr>
            <w:tcW w:w="1275" w:type="dxa"/>
          </w:tcPr>
          <w:p w14:paraId="2E7D205F" w14:textId="77777777" w:rsidR="0002246C" w:rsidRDefault="0002246C" w:rsidP="0002246C">
            <w:pPr>
              <w:ind w:firstLine="0"/>
            </w:pPr>
          </w:p>
        </w:tc>
        <w:tc>
          <w:tcPr>
            <w:tcW w:w="1695" w:type="dxa"/>
          </w:tcPr>
          <w:p w14:paraId="114FA0B3" w14:textId="77777777" w:rsidR="0002246C" w:rsidRDefault="0002246C" w:rsidP="0002246C">
            <w:pPr>
              <w:ind w:firstLine="0"/>
            </w:pPr>
          </w:p>
        </w:tc>
      </w:tr>
      <w:tr w:rsidR="0002246C" w14:paraId="02904958" w14:textId="77777777" w:rsidTr="00774758">
        <w:trPr>
          <w:trHeight w:val="54"/>
        </w:trPr>
        <w:tc>
          <w:tcPr>
            <w:tcW w:w="1991" w:type="dxa"/>
          </w:tcPr>
          <w:p w14:paraId="331A2E67" w14:textId="77777777" w:rsidR="0002246C" w:rsidRDefault="0002246C" w:rsidP="0002246C">
            <w:pPr>
              <w:ind w:firstLine="0"/>
              <w:rPr>
                <w:b/>
              </w:rPr>
            </w:pPr>
            <w:r>
              <w:rPr>
                <w:b/>
              </w:rPr>
              <w:t>SA 2.1.2.</w:t>
            </w:r>
          </w:p>
          <w:p w14:paraId="20C2E974" w14:textId="5495286E" w:rsidR="0002246C" w:rsidRDefault="0002246C" w:rsidP="0002246C">
            <w:pPr>
              <w:ind w:firstLine="0"/>
              <w:rPr>
                <w:b/>
              </w:rPr>
            </w:pPr>
            <w:r>
              <w:rPr>
                <w:b/>
                <w:i/>
              </w:rPr>
              <w:t>Użytkownik wybiera, że chce wprowadzić swoje wymiary</w:t>
            </w:r>
          </w:p>
        </w:tc>
        <w:tc>
          <w:tcPr>
            <w:tcW w:w="2682" w:type="dxa"/>
          </w:tcPr>
          <w:p w14:paraId="7082D1EB" w14:textId="6ECA6BF5" w:rsidR="0002246C" w:rsidRDefault="0002246C" w:rsidP="0002246C">
            <w:pPr>
              <w:ind w:firstLine="0"/>
            </w:pPr>
            <w:r>
              <w:t>Wyświetlenie formularza wprowadzania wymiarów użytkownika.</w:t>
            </w:r>
          </w:p>
        </w:tc>
        <w:tc>
          <w:tcPr>
            <w:tcW w:w="1418" w:type="dxa"/>
          </w:tcPr>
          <w:p w14:paraId="65BC08D9" w14:textId="77777777" w:rsidR="0002246C" w:rsidRDefault="0002246C" w:rsidP="0002246C">
            <w:pPr>
              <w:ind w:firstLine="0"/>
            </w:pPr>
          </w:p>
        </w:tc>
        <w:tc>
          <w:tcPr>
            <w:tcW w:w="1275" w:type="dxa"/>
          </w:tcPr>
          <w:p w14:paraId="79AC5CFF" w14:textId="77777777" w:rsidR="0002246C" w:rsidRDefault="0002246C" w:rsidP="0002246C">
            <w:pPr>
              <w:ind w:firstLine="0"/>
            </w:pPr>
          </w:p>
        </w:tc>
        <w:tc>
          <w:tcPr>
            <w:tcW w:w="1695" w:type="dxa"/>
          </w:tcPr>
          <w:p w14:paraId="64789F9D" w14:textId="77777777" w:rsidR="0002246C" w:rsidRDefault="0002246C" w:rsidP="0002246C">
            <w:pPr>
              <w:ind w:firstLine="0"/>
            </w:pPr>
          </w:p>
        </w:tc>
      </w:tr>
      <w:tr w:rsidR="00452AAA" w14:paraId="54C47288" w14:textId="77777777" w:rsidTr="00774758">
        <w:trPr>
          <w:trHeight w:val="54"/>
        </w:trPr>
        <w:tc>
          <w:tcPr>
            <w:tcW w:w="1991" w:type="dxa"/>
          </w:tcPr>
          <w:p w14:paraId="0B01602A" w14:textId="4ED2D9F0" w:rsidR="00452AAA" w:rsidRDefault="00452AAA" w:rsidP="0002246C">
            <w:pPr>
              <w:ind w:firstLine="0"/>
              <w:rPr>
                <w:b/>
              </w:rPr>
            </w:pPr>
            <w:r>
              <w:rPr>
                <w:b/>
              </w:rPr>
              <w:lastRenderedPageBreak/>
              <w:t>SA 4.1.</w:t>
            </w:r>
          </w:p>
          <w:p w14:paraId="63F3265A" w14:textId="6546D987" w:rsidR="00452AAA" w:rsidRPr="00452AAA" w:rsidRDefault="00452AAA" w:rsidP="0002246C">
            <w:pPr>
              <w:ind w:firstLine="0"/>
              <w:rPr>
                <w:b/>
                <w:i/>
              </w:rPr>
            </w:pPr>
            <w:r>
              <w:rPr>
                <w:b/>
                <w:i/>
              </w:rPr>
              <w:t>Wciśnięcie przycisku zamykania okna modalnego</w:t>
            </w:r>
          </w:p>
        </w:tc>
        <w:tc>
          <w:tcPr>
            <w:tcW w:w="2682" w:type="dxa"/>
          </w:tcPr>
          <w:p w14:paraId="0213479B" w14:textId="1B255C13" w:rsidR="00452AAA" w:rsidRDefault="00452AAA" w:rsidP="0002246C">
            <w:pPr>
              <w:ind w:firstLine="0"/>
            </w:pPr>
            <w:ins w:id="14754" w:author="Okot" w:date="2020-01-28T17:35:00Z">
              <w:r>
                <w:t>Wyświetlenie przez system okna dialogowego z pytaniem potwierdzającym chęć zamknięcia okna</w:t>
              </w:r>
            </w:ins>
          </w:p>
        </w:tc>
        <w:tc>
          <w:tcPr>
            <w:tcW w:w="1418" w:type="dxa"/>
          </w:tcPr>
          <w:p w14:paraId="38AEB0EB" w14:textId="77777777" w:rsidR="00452AAA" w:rsidRDefault="00452AAA" w:rsidP="0002246C">
            <w:pPr>
              <w:ind w:firstLine="0"/>
            </w:pPr>
          </w:p>
        </w:tc>
        <w:tc>
          <w:tcPr>
            <w:tcW w:w="1275" w:type="dxa"/>
          </w:tcPr>
          <w:p w14:paraId="20C5F646" w14:textId="77777777" w:rsidR="00452AAA" w:rsidRDefault="00452AAA" w:rsidP="0002246C">
            <w:pPr>
              <w:ind w:firstLine="0"/>
            </w:pPr>
          </w:p>
        </w:tc>
        <w:tc>
          <w:tcPr>
            <w:tcW w:w="1695" w:type="dxa"/>
          </w:tcPr>
          <w:p w14:paraId="6585B02C" w14:textId="77777777" w:rsidR="00452AAA" w:rsidRDefault="00452AAA" w:rsidP="0002246C">
            <w:pPr>
              <w:ind w:firstLine="0"/>
            </w:pPr>
          </w:p>
        </w:tc>
      </w:tr>
      <w:tr w:rsidR="00452AAA" w14:paraId="2879677F" w14:textId="77777777" w:rsidTr="00774758">
        <w:trPr>
          <w:trHeight w:val="54"/>
        </w:trPr>
        <w:tc>
          <w:tcPr>
            <w:tcW w:w="1991" w:type="dxa"/>
            <w:vMerge w:val="restart"/>
          </w:tcPr>
          <w:p w14:paraId="70425EBE" w14:textId="3D39975C" w:rsidR="00452AAA" w:rsidRDefault="00452AAA" w:rsidP="0002246C">
            <w:pPr>
              <w:ind w:firstLine="0"/>
              <w:rPr>
                <w:b/>
              </w:rPr>
            </w:pPr>
            <w:r>
              <w:rPr>
                <w:b/>
              </w:rPr>
              <w:t>SA 4.1.1.</w:t>
            </w:r>
          </w:p>
          <w:p w14:paraId="14E21BB2" w14:textId="0E4FEDB7" w:rsidR="00452AAA" w:rsidRPr="00452AAA" w:rsidRDefault="00452AAA" w:rsidP="0002246C">
            <w:pPr>
              <w:ind w:firstLine="0"/>
              <w:rPr>
                <w:b/>
                <w:i/>
              </w:rPr>
            </w:pPr>
            <w:r>
              <w:rPr>
                <w:b/>
                <w:i/>
              </w:rPr>
              <w:t>Potwierdzenie zamknięcia okna</w:t>
            </w:r>
          </w:p>
        </w:tc>
        <w:tc>
          <w:tcPr>
            <w:tcW w:w="2682" w:type="dxa"/>
          </w:tcPr>
          <w:p w14:paraId="414D2D31" w14:textId="0303C8BB" w:rsidR="00452AAA" w:rsidRDefault="00452AAA" w:rsidP="0002246C">
            <w:pPr>
              <w:ind w:firstLine="0"/>
            </w:pPr>
            <w:ins w:id="14755" w:author="Okot" w:date="2020-01-28T17:38:00Z">
              <w:r>
                <w:t>Okno modalne zawierające formularz rejestracji zostaje zamknięte.</w:t>
              </w:r>
            </w:ins>
          </w:p>
        </w:tc>
        <w:tc>
          <w:tcPr>
            <w:tcW w:w="1418" w:type="dxa"/>
          </w:tcPr>
          <w:p w14:paraId="48CB8D1D" w14:textId="77777777" w:rsidR="00452AAA" w:rsidRDefault="00452AAA" w:rsidP="0002246C">
            <w:pPr>
              <w:ind w:firstLine="0"/>
            </w:pPr>
          </w:p>
        </w:tc>
        <w:tc>
          <w:tcPr>
            <w:tcW w:w="1275" w:type="dxa"/>
          </w:tcPr>
          <w:p w14:paraId="43F162FB" w14:textId="77777777" w:rsidR="00452AAA" w:rsidRDefault="00452AAA" w:rsidP="0002246C">
            <w:pPr>
              <w:ind w:firstLine="0"/>
            </w:pPr>
          </w:p>
        </w:tc>
        <w:tc>
          <w:tcPr>
            <w:tcW w:w="1695" w:type="dxa"/>
          </w:tcPr>
          <w:p w14:paraId="1E6F2209" w14:textId="77777777" w:rsidR="00452AAA" w:rsidRDefault="00452AAA" w:rsidP="0002246C">
            <w:pPr>
              <w:ind w:firstLine="0"/>
            </w:pPr>
          </w:p>
        </w:tc>
      </w:tr>
      <w:tr w:rsidR="00452AAA" w14:paraId="6AAF8ECD" w14:textId="77777777" w:rsidTr="00774758">
        <w:trPr>
          <w:trHeight w:val="54"/>
        </w:trPr>
        <w:tc>
          <w:tcPr>
            <w:tcW w:w="1991" w:type="dxa"/>
            <w:vMerge/>
          </w:tcPr>
          <w:p w14:paraId="0DDB70DB" w14:textId="77777777" w:rsidR="00452AAA" w:rsidRDefault="00452AAA" w:rsidP="0002246C">
            <w:pPr>
              <w:ind w:firstLine="0"/>
              <w:rPr>
                <w:b/>
              </w:rPr>
            </w:pPr>
          </w:p>
        </w:tc>
        <w:tc>
          <w:tcPr>
            <w:tcW w:w="2682" w:type="dxa"/>
          </w:tcPr>
          <w:p w14:paraId="36852A05" w14:textId="19CB1B3A" w:rsidR="00452AAA" w:rsidRDefault="00452AAA" w:rsidP="0002246C">
            <w:pPr>
              <w:ind w:firstLine="0"/>
            </w:pPr>
            <w:ins w:id="14756" w:author="Okot" w:date="2020-01-28T17:40:00Z">
              <w:r>
                <w:t xml:space="preserve">Żadne dane </w:t>
              </w:r>
            </w:ins>
            <w:r>
              <w:t xml:space="preserve">dotyczące zapotrzebowania użytkownika </w:t>
            </w:r>
            <w:ins w:id="14757" w:author="Okot" w:date="2020-01-28T17:40:00Z">
              <w:r>
                <w:t>nie zostały zapisane.</w:t>
              </w:r>
            </w:ins>
          </w:p>
        </w:tc>
        <w:tc>
          <w:tcPr>
            <w:tcW w:w="1418" w:type="dxa"/>
          </w:tcPr>
          <w:p w14:paraId="2DA9DEF4" w14:textId="77777777" w:rsidR="00452AAA" w:rsidRDefault="00452AAA" w:rsidP="0002246C">
            <w:pPr>
              <w:ind w:firstLine="0"/>
            </w:pPr>
          </w:p>
        </w:tc>
        <w:tc>
          <w:tcPr>
            <w:tcW w:w="1275" w:type="dxa"/>
          </w:tcPr>
          <w:p w14:paraId="68DB0803" w14:textId="77777777" w:rsidR="00452AAA" w:rsidRDefault="00452AAA" w:rsidP="0002246C">
            <w:pPr>
              <w:ind w:firstLine="0"/>
            </w:pPr>
          </w:p>
        </w:tc>
        <w:tc>
          <w:tcPr>
            <w:tcW w:w="1695" w:type="dxa"/>
          </w:tcPr>
          <w:p w14:paraId="35CF3EF8" w14:textId="77777777" w:rsidR="00452AAA" w:rsidRDefault="00452AAA" w:rsidP="0002246C">
            <w:pPr>
              <w:ind w:firstLine="0"/>
            </w:pPr>
          </w:p>
        </w:tc>
      </w:tr>
      <w:tr w:rsidR="00452AAA" w14:paraId="410300C6" w14:textId="77777777" w:rsidTr="00774758">
        <w:trPr>
          <w:trHeight w:val="54"/>
        </w:trPr>
        <w:tc>
          <w:tcPr>
            <w:tcW w:w="1991" w:type="dxa"/>
            <w:vMerge/>
          </w:tcPr>
          <w:p w14:paraId="5F672C54" w14:textId="77777777" w:rsidR="00452AAA" w:rsidRDefault="00452AAA" w:rsidP="0002246C">
            <w:pPr>
              <w:ind w:firstLine="0"/>
              <w:rPr>
                <w:b/>
              </w:rPr>
            </w:pPr>
          </w:p>
        </w:tc>
        <w:tc>
          <w:tcPr>
            <w:tcW w:w="2682" w:type="dxa"/>
          </w:tcPr>
          <w:p w14:paraId="141C7234" w14:textId="1D01E4CC" w:rsidR="00452AAA" w:rsidRDefault="00452AAA" w:rsidP="0002246C">
            <w:pPr>
              <w:ind w:firstLine="0"/>
            </w:pPr>
            <w:r>
              <w:t>Okno modalne zostaje zamknięte.</w:t>
            </w:r>
          </w:p>
        </w:tc>
        <w:tc>
          <w:tcPr>
            <w:tcW w:w="1418" w:type="dxa"/>
          </w:tcPr>
          <w:p w14:paraId="2255E6A5" w14:textId="77777777" w:rsidR="00452AAA" w:rsidRDefault="00452AAA" w:rsidP="0002246C">
            <w:pPr>
              <w:ind w:firstLine="0"/>
            </w:pPr>
          </w:p>
        </w:tc>
        <w:tc>
          <w:tcPr>
            <w:tcW w:w="1275" w:type="dxa"/>
          </w:tcPr>
          <w:p w14:paraId="547E12CB" w14:textId="77777777" w:rsidR="00452AAA" w:rsidRDefault="00452AAA" w:rsidP="0002246C">
            <w:pPr>
              <w:ind w:firstLine="0"/>
            </w:pPr>
          </w:p>
        </w:tc>
        <w:tc>
          <w:tcPr>
            <w:tcW w:w="1695" w:type="dxa"/>
          </w:tcPr>
          <w:p w14:paraId="03A3E133" w14:textId="77777777" w:rsidR="00452AAA" w:rsidRDefault="00452AAA" w:rsidP="0002246C">
            <w:pPr>
              <w:ind w:firstLine="0"/>
            </w:pPr>
          </w:p>
        </w:tc>
      </w:tr>
      <w:tr w:rsidR="00452AAA" w14:paraId="648850BE" w14:textId="77777777" w:rsidTr="00774758">
        <w:trPr>
          <w:trHeight w:val="54"/>
        </w:trPr>
        <w:tc>
          <w:tcPr>
            <w:tcW w:w="1991" w:type="dxa"/>
            <w:vMerge/>
          </w:tcPr>
          <w:p w14:paraId="565E13A4" w14:textId="77777777" w:rsidR="00452AAA" w:rsidRDefault="00452AAA" w:rsidP="0002246C">
            <w:pPr>
              <w:ind w:firstLine="0"/>
              <w:rPr>
                <w:b/>
              </w:rPr>
            </w:pPr>
          </w:p>
        </w:tc>
        <w:tc>
          <w:tcPr>
            <w:tcW w:w="2682" w:type="dxa"/>
          </w:tcPr>
          <w:p w14:paraId="72246679" w14:textId="52FBB2A9" w:rsidR="00452AAA" w:rsidRDefault="00452AAA" w:rsidP="0002246C">
            <w:pPr>
              <w:ind w:firstLine="0"/>
            </w:pPr>
            <w:r>
              <w:t>Użytkownika znajduje się nadal na stronie „Moje dane”.</w:t>
            </w:r>
          </w:p>
        </w:tc>
        <w:tc>
          <w:tcPr>
            <w:tcW w:w="1418" w:type="dxa"/>
          </w:tcPr>
          <w:p w14:paraId="797C1F5F" w14:textId="77777777" w:rsidR="00452AAA" w:rsidRDefault="00452AAA" w:rsidP="0002246C">
            <w:pPr>
              <w:ind w:firstLine="0"/>
            </w:pPr>
          </w:p>
        </w:tc>
        <w:tc>
          <w:tcPr>
            <w:tcW w:w="1275" w:type="dxa"/>
          </w:tcPr>
          <w:p w14:paraId="29CC839D" w14:textId="77777777" w:rsidR="00452AAA" w:rsidRDefault="00452AAA" w:rsidP="0002246C">
            <w:pPr>
              <w:ind w:firstLine="0"/>
            </w:pPr>
          </w:p>
        </w:tc>
        <w:tc>
          <w:tcPr>
            <w:tcW w:w="1695" w:type="dxa"/>
          </w:tcPr>
          <w:p w14:paraId="25E1DA81" w14:textId="77777777" w:rsidR="00452AAA" w:rsidRDefault="00452AAA" w:rsidP="0002246C">
            <w:pPr>
              <w:ind w:firstLine="0"/>
            </w:pPr>
          </w:p>
        </w:tc>
      </w:tr>
      <w:tr w:rsidR="00452AAA" w14:paraId="1F5E2D0C" w14:textId="77777777" w:rsidTr="00774758">
        <w:trPr>
          <w:trHeight w:val="54"/>
        </w:trPr>
        <w:tc>
          <w:tcPr>
            <w:tcW w:w="1991" w:type="dxa"/>
            <w:vMerge w:val="restart"/>
          </w:tcPr>
          <w:p w14:paraId="23F5773E" w14:textId="77777777" w:rsidR="00452AAA" w:rsidRDefault="00452AAA" w:rsidP="0002246C">
            <w:pPr>
              <w:ind w:firstLine="0"/>
              <w:rPr>
                <w:b/>
              </w:rPr>
            </w:pPr>
            <w:r>
              <w:rPr>
                <w:b/>
              </w:rPr>
              <w:t xml:space="preserve">SA 4.1.2. </w:t>
            </w:r>
          </w:p>
          <w:p w14:paraId="2E524978" w14:textId="26E8D491" w:rsidR="00452AAA" w:rsidRPr="00452AAA" w:rsidRDefault="00452AAA" w:rsidP="0002246C">
            <w:pPr>
              <w:ind w:firstLine="0"/>
              <w:rPr>
                <w:b/>
                <w:i/>
              </w:rPr>
            </w:pPr>
            <w:r>
              <w:rPr>
                <w:b/>
                <w:i/>
              </w:rPr>
              <w:t>Rezygnacja z zamknięcia okna</w:t>
            </w:r>
          </w:p>
        </w:tc>
        <w:tc>
          <w:tcPr>
            <w:tcW w:w="2682" w:type="dxa"/>
          </w:tcPr>
          <w:p w14:paraId="25D94B26" w14:textId="35FCE25C" w:rsidR="00452AAA" w:rsidRDefault="00452AAA" w:rsidP="0002246C">
            <w:pPr>
              <w:ind w:firstLine="0"/>
            </w:pPr>
            <w:ins w:id="14758" w:author="Okot" w:date="2020-01-28T17:39:00Z">
              <w:r>
                <w:t>Okno dialogowe zostaje zamkni</w:t>
              </w:r>
            </w:ins>
            <w:ins w:id="14759" w:author="Okot" w:date="2020-01-28T17:40:00Z">
              <w:r>
                <w:t>ęte</w:t>
              </w:r>
            </w:ins>
            <w:ins w:id="14760" w:author="Okot" w:date="2020-01-28T17:41:00Z">
              <w:r>
                <w:t>.</w:t>
              </w:r>
            </w:ins>
          </w:p>
        </w:tc>
        <w:tc>
          <w:tcPr>
            <w:tcW w:w="1418" w:type="dxa"/>
          </w:tcPr>
          <w:p w14:paraId="1C24C062" w14:textId="77777777" w:rsidR="00452AAA" w:rsidRDefault="00452AAA" w:rsidP="0002246C">
            <w:pPr>
              <w:ind w:firstLine="0"/>
            </w:pPr>
          </w:p>
        </w:tc>
        <w:tc>
          <w:tcPr>
            <w:tcW w:w="1275" w:type="dxa"/>
          </w:tcPr>
          <w:p w14:paraId="48F51F55" w14:textId="77777777" w:rsidR="00452AAA" w:rsidRDefault="00452AAA" w:rsidP="0002246C">
            <w:pPr>
              <w:ind w:firstLine="0"/>
            </w:pPr>
          </w:p>
        </w:tc>
        <w:tc>
          <w:tcPr>
            <w:tcW w:w="1695" w:type="dxa"/>
          </w:tcPr>
          <w:p w14:paraId="7EBFCE66" w14:textId="77777777" w:rsidR="00452AAA" w:rsidRDefault="00452AAA" w:rsidP="0002246C">
            <w:pPr>
              <w:ind w:firstLine="0"/>
            </w:pPr>
          </w:p>
        </w:tc>
      </w:tr>
      <w:tr w:rsidR="00452AAA" w14:paraId="4CEED9E9" w14:textId="77777777" w:rsidTr="00774758">
        <w:trPr>
          <w:trHeight w:val="54"/>
        </w:trPr>
        <w:tc>
          <w:tcPr>
            <w:tcW w:w="1991" w:type="dxa"/>
            <w:vMerge/>
          </w:tcPr>
          <w:p w14:paraId="7A091A82" w14:textId="77777777" w:rsidR="00452AAA" w:rsidRDefault="00452AAA" w:rsidP="0002246C">
            <w:pPr>
              <w:ind w:firstLine="0"/>
              <w:rPr>
                <w:b/>
              </w:rPr>
            </w:pPr>
          </w:p>
        </w:tc>
        <w:tc>
          <w:tcPr>
            <w:tcW w:w="2682" w:type="dxa"/>
          </w:tcPr>
          <w:p w14:paraId="4A4AF97E" w14:textId="2D2AC5B9" w:rsidR="00452AAA" w:rsidRDefault="00452AAA" w:rsidP="0002246C">
            <w:pPr>
              <w:ind w:firstLine="0"/>
            </w:pPr>
            <w:ins w:id="14761" w:author="Okot" w:date="2020-01-28T17:41:00Z">
              <w:r>
                <w:t>Powrót do okna modalnego</w:t>
              </w:r>
            </w:ins>
            <w:r>
              <w:t xml:space="preserve"> z wyborem akceptacji/modyfikacji dobowej kaloryczności.</w:t>
            </w:r>
          </w:p>
        </w:tc>
        <w:tc>
          <w:tcPr>
            <w:tcW w:w="1418" w:type="dxa"/>
          </w:tcPr>
          <w:p w14:paraId="395231D0" w14:textId="77777777" w:rsidR="00452AAA" w:rsidRDefault="00452AAA" w:rsidP="0002246C">
            <w:pPr>
              <w:ind w:firstLine="0"/>
            </w:pPr>
          </w:p>
        </w:tc>
        <w:tc>
          <w:tcPr>
            <w:tcW w:w="1275" w:type="dxa"/>
          </w:tcPr>
          <w:p w14:paraId="214DC6A4" w14:textId="77777777" w:rsidR="00452AAA" w:rsidRDefault="00452AAA" w:rsidP="0002246C">
            <w:pPr>
              <w:ind w:firstLine="0"/>
            </w:pPr>
          </w:p>
        </w:tc>
        <w:tc>
          <w:tcPr>
            <w:tcW w:w="1695" w:type="dxa"/>
          </w:tcPr>
          <w:p w14:paraId="3FCA3F65" w14:textId="77777777" w:rsidR="00452AAA" w:rsidRDefault="00452AAA" w:rsidP="0002246C">
            <w:pPr>
              <w:ind w:firstLine="0"/>
            </w:pPr>
          </w:p>
        </w:tc>
      </w:tr>
    </w:tbl>
    <w:p w14:paraId="5CDA873C" w14:textId="77777777" w:rsidR="00F77B64" w:rsidRDefault="00F77B64">
      <w:pPr>
        <w:ind w:firstLine="0"/>
        <w:rPr>
          <w:ins w:id="14762" w:author="Okot" w:date="2020-03-31T13:48:00Z"/>
        </w:rPr>
        <w:pPrChange w:id="14763" w:author="Okot" w:date="2020-03-31T13:48:00Z">
          <w:pPr>
            <w:pStyle w:val="Nagwek2"/>
          </w:pPr>
        </w:pPrChange>
      </w:pPr>
    </w:p>
    <w:p w14:paraId="4C56D027" w14:textId="3C9DC430" w:rsidR="00070C52" w:rsidRPr="00CD3A67" w:rsidRDefault="00070C52" w:rsidP="00070C52">
      <w:pPr>
        <w:pStyle w:val="Nagwek2"/>
        <w:rPr>
          <w:ins w:id="14764" w:author="Okot" w:date="2020-03-31T13:48:00Z"/>
        </w:rPr>
      </w:pPr>
      <w:ins w:id="14765" w:author="Okot" w:date="2020-03-31T13:48:00Z">
        <w:r>
          <w:t>5.4.4.2. Projekt testów szarej skrzynki</w:t>
        </w:r>
      </w:ins>
    </w:p>
    <w:p w14:paraId="5761AC9F" w14:textId="77777777" w:rsidR="008D2FC9" w:rsidRDefault="008D2FC9" w:rsidP="008D2FC9"/>
    <w:p w14:paraId="7B5F8578" w14:textId="2C917DB9" w:rsidR="008D2FC9" w:rsidRDefault="008D2FC9">
      <w:pPr>
        <w:rPr>
          <w:ins w:id="14766" w:author="Okot" w:date="2020-01-29T12:17:00Z"/>
        </w:rPr>
        <w:pPrChange w:id="14767" w:author="Okot" w:date="2020-01-29T12:17:00Z">
          <w:pPr>
            <w:spacing w:after="160" w:line="259" w:lineRule="auto"/>
            <w:ind w:firstLine="0"/>
            <w:jc w:val="left"/>
          </w:pPr>
        </w:pPrChange>
      </w:pPr>
      <w:ins w:id="14768" w:author="Okot" w:date="2020-01-28T17:03:00Z">
        <w:r>
          <w:t xml:space="preserve">W ramach testów szarej skrzynki zostanie wykonane </w:t>
        </w:r>
      </w:ins>
      <w:ins w:id="14769" w:author="Okot" w:date="2020-01-29T10:22:00Z">
        <w:r>
          <w:t>sprawdzenie</w:t>
        </w:r>
      </w:ins>
      <w:ins w:id="14770" w:author="Okot" w:date="2020-01-28T17:03:00Z">
        <w:r>
          <w:t xml:space="preserve"> poprawno</w:t>
        </w:r>
      </w:ins>
      <w:ins w:id="14771" w:author="Okot" w:date="2020-01-29T10:22:00Z">
        <w:r>
          <w:t>ści zapisu danych do bazy danych poprzez obserwację procesu dodawania now</w:t>
        </w:r>
      </w:ins>
      <w:r>
        <w:t>ego</w:t>
      </w:r>
      <w:ins w:id="14772" w:author="Okot" w:date="2020-01-29T10:22:00Z">
        <w:r>
          <w:t xml:space="preserve"> rekordu do tabeli </w:t>
        </w:r>
      </w:ins>
      <w:r w:rsidR="00C86519">
        <w:t>UserData, a następnie modyfikowania go.</w:t>
      </w:r>
    </w:p>
    <w:p w14:paraId="1A90357F" w14:textId="77777777" w:rsidR="008D2FC9" w:rsidRDefault="008D2FC9">
      <w:pPr>
        <w:rPr>
          <w:ins w:id="14773" w:author="Okot" w:date="2020-01-29T10:23:00Z"/>
        </w:rPr>
        <w:pPrChange w:id="14774" w:author="Okot" w:date="2020-01-29T12:17:00Z">
          <w:pPr>
            <w:spacing w:after="160" w:line="259" w:lineRule="auto"/>
            <w:ind w:firstLine="0"/>
            <w:jc w:val="left"/>
          </w:pPr>
        </w:pPrChange>
      </w:pPr>
    </w:p>
    <w:p w14:paraId="0641958F" w14:textId="77777777" w:rsidR="008D2FC9" w:rsidRDefault="008D2FC9">
      <w:pPr>
        <w:spacing w:after="160" w:line="259" w:lineRule="auto"/>
        <w:ind w:firstLine="0"/>
        <w:jc w:val="left"/>
      </w:pPr>
      <w:r>
        <w:br w:type="page"/>
      </w:r>
    </w:p>
    <w:p w14:paraId="29610801" w14:textId="5F742879" w:rsidR="008D2FC9" w:rsidRDefault="008D2FC9" w:rsidP="008D2FC9">
      <w:pPr>
        <w:spacing w:after="160" w:line="259" w:lineRule="auto"/>
        <w:ind w:firstLine="0"/>
        <w:jc w:val="left"/>
        <w:rPr>
          <w:ins w:id="14775" w:author="Okot" w:date="2020-01-29T10:23:00Z"/>
        </w:rPr>
      </w:pPr>
      <w:ins w:id="14776" w:author="Okot" w:date="2020-01-29T10:23:00Z">
        <w:r>
          <w:lastRenderedPageBreak/>
          <w:t>Tabela 5.</w:t>
        </w:r>
      </w:ins>
      <w:r>
        <w:t>20</w:t>
      </w:r>
      <w:ins w:id="14777" w:author="Okot" w:date="2020-01-29T10:23:00Z">
        <w:r>
          <w:t>.</w:t>
        </w:r>
      </w:ins>
    </w:p>
    <w:p w14:paraId="0A7CD10E" w14:textId="141A0270" w:rsidR="008D2FC9" w:rsidRDefault="008D2FC9" w:rsidP="008D2FC9">
      <w:pPr>
        <w:spacing w:after="160" w:line="259" w:lineRule="auto"/>
        <w:ind w:firstLine="0"/>
        <w:jc w:val="left"/>
        <w:rPr>
          <w:ins w:id="14778" w:author="Okot" w:date="2020-01-29T10:23:00Z"/>
        </w:rPr>
      </w:pPr>
      <w:ins w:id="14779" w:author="Okot" w:date="2020-01-29T10:24:00Z">
        <w:r>
          <w:t xml:space="preserve">Scenariusz testowy dla dodawania nowego rekordu do </w:t>
        </w:r>
      </w:ins>
      <w:r>
        <w:t>tabeli UserData</w:t>
      </w:r>
      <w:ins w:id="14780" w:author="Okot" w:date="2020-01-29T10:24:00Z">
        <w:r>
          <w:t>.</w:t>
        </w:r>
      </w:ins>
    </w:p>
    <w:tbl>
      <w:tblPr>
        <w:tblStyle w:val="Tabela-Siatka"/>
        <w:tblW w:w="9209" w:type="dxa"/>
        <w:tblLayout w:type="fixed"/>
        <w:tblLook w:val="04A0" w:firstRow="1" w:lastRow="0" w:firstColumn="1" w:lastColumn="0" w:noHBand="0" w:noVBand="1"/>
        <w:tblPrChange w:id="14781"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4782">
          <w:tblGrid>
            <w:gridCol w:w="1838"/>
            <w:gridCol w:w="1985"/>
            <w:gridCol w:w="1984"/>
            <w:gridCol w:w="992"/>
            <w:gridCol w:w="992"/>
            <w:gridCol w:w="1418"/>
            <w:gridCol w:w="133"/>
            <w:gridCol w:w="3110"/>
            <w:gridCol w:w="1134"/>
            <w:gridCol w:w="1827"/>
            <w:gridCol w:w="1433"/>
          </w:tblGrid>
        </w:tblGridChange>
      </w:tblGrid>
      <w:tr w:rsidR="008D2FC9" w14:paraId="77C595F5" w14:textId="77777777" w:rsidTr="00584A23">
        <w:trPr>
          <w:ins w:id="14783" w:author="Okot" w:date="2020-01-29T10:23:00Z"/>
        </w:trPr>
        <w:tc>
          <w:tcPr>
            <w:tcW w:w="1838" w:type="dxa"/>
            <w:tcPrChange w:id="14784" w:author="Okot" w:date="2020-01-29T12:02:00Z">
              <w:tcPr>
                <w:tcW w:w="1838" w:type="dxa"/>
              </w:tcPr>
            </w:tcPrChange>
          </w:tcPr>
          <w:p w14:paraId="716CAC85" w14:textId="12BD96D5" w:rsidR="008D2FC9" w:rsidRPr="002267A1" w:rsidRDefault="008D2FC9" w:rsidP="007237D1">
            <w:pPr>
              <w:ind w:firstLine="0"/>
              <w:rPr>
                <w:ins w:id="14785" w:author="Okot" w:date="2020-01-29T10:23:00Z"/>
                <w:b/>
              </w:rPr>
            </w:pPr>
            <w:ins w:id="14786" w:author="Okot" w:date="2020-01-29T10:23:00Z">
              <w:r>
                <w:rPr>
                  <w:b/>
                </w:rPr>
                <w:t>PT</w:t>
              </w:r>
            </w:ins>
            <w:ins w:id="14787" w:author="Okot" w:date="2020-01-29T10:24:00Z">
              <w:r>
                <w:rPr>
                  <w:b/>
                </w:rPr>
                <w:t>-SZ-</w:t>
              </w:r>
            </w:ins>
            <w:ins w:id="14788" w:author="Okot" w:date="2020-01-29T10:23:00Z">
              <w:r>
                <w:rPr>
                  <w:b/>
                </w:rPr>
                <w:t>00</w:t>
              </w:r>
            </w:ins>
            <w:r w:rsidR="007237D1">
              <w:rPr>
                <w:b/>
              </w:rPr>
              <w:t>2</w:t>
            </w:r>
          </w:p>
        </w:tc>
        <w:tc>
          <w:tcPr>
            <w:tcW w:w="7371" w:type="dxa"/>
            <w:gridSpan w:val="5"/>
            <w:tcPrChange w:id="14789" w:author="Okot" w:date="2020-01-29T12:02:00Z">
              <w:tcPr>
                <w:tcW w:w="15008" w:type="dxa"/>
                <w:gridSpan w:val="10"/>
              </w:tcPr>
            </w:tcPrChange>
          </w:tcPr>
          <w:p w14:paraId="7123717C" w14:textId="5CE0C8E4" w:rsidR="008D2FC9" w:rsidRDefault="008D2FC9" w:rsidP="007237D1">
            <w:pPr>
              <w:ind w:firstLine="0"/>
              <w:rPr>
                <w:ins w:id="14790" w:author="Okot" w:date="2020-01-29T10:23:00Z"/>
                <w:b/>
                <w:i/>
              </w:rPr>
            </w:pPr>
            <w:ins w:id="14791" w:author="Okot" w:date="2020-01-29T10:24:00Z">
              <w:r>
                <w:rPr>
                  <w:b/>
                  <w:i/>
                </w:rPr>
                <w:t>Dodawanie nowego rekordu do bazy danyc</w:t>
              </w:r>
            </w:ins>
            <w:r w:rsidR="007237D1">
              <w:rPr>
                <w:b/>
                <w:i/>
              </w:rPr>
              <w:t>h do tabeli UserData</w:t>
            </w:r>
          </w:p>
        </w:tc>
      </w:tr>
      <w:tr w:rsidR="008D2FC9" w14:paraId="1FF14F6F" w14:textId="77777777" w:rsidTr="00584A23">
        <w:trPr>
          <w:ins w:id="14792" w:author="Okot" w:date="2020-01-29T10:23:00Z"/>
        </w:trPr>
        <w:tc>
          <w:tcPr>
            <w:tcW w:w="1838" w:type="dxa"/>
            <w:tcPrChange w:id="14793" w:author="Okot" w:date="2020-01-29T12:02:00Z">
              <w:tcPr>
                <w:tcW w:w="1838" w:type="dxa"/>
              </w:tcPr>
            </w:tcPrChange>
          </w:tcPr>
          <w:p w14:paraId="7216D834" w14:textId="77777777" w:rsidR="008D2FC9" w:rsidRPr="002267A1" w:rsidRDefault="008D2FC9" w:rsidP="007237D1">
            <w:pPr>
              <w:ind w:firstLine="0"/>
              <w:rPr>
                <w:ins w:id="14794" w:author="Okot" w:date="2020-01-29T10:23:00Z"/>
                <w:b/>
              </w:rPr>
            </w:pPr>
            <w:ins w:id="14795" w:author="Okot" w:date="2020-01-29T10:23:00Z">
              <w:r>
                <w:rPr>
                  <w:b/>
                </w:rPr>
                <w:t>Metodyka</w:t>
              </w:r>
            </w:ins>
          </w:p>
        </w:tc>
        <w:tc>
          <w:tcPr>
            <w:tcW w:w="7371" w:type="dxa"/>
            <w:gridSpan w:val="5"/>
            <w:tcPrChange w:id="14796" w:author="Okot" w:date="2020-01-29T12:02:00Z">
              <w:tcPr>
                <w:tcW w:w="15008" w:type="dxa"/>
                <w:gridSpan w:val="10"/>
              </w:tcPr>
            </w:tcPrChange>
          </w:tcPr>
          <w:p w14:paraId="71713AFF" w14:textId="77777777" w:rsidR="008D2FC9" w:rsidRDefault="008D2FC9">
            <w:pPr>
              <w:pStyle w:val="Tekstpodstawowy"/>
              <w:jc w:val="both"/>
              <w:rPr>
                <w:ins w:id="14797" w:author="Okot" w:date="2020-01-29T10:23:00Z"/>
              </w:rPr>
              <w:pPrChange w:id="14798" w:author="Okot" w:date="2020-01-29T10:25:00Z">
                <w:pPr>
                  <w:ind w:firstLine="0"/>
                </w:pPr>
              </w:pPrChange>
            </w:pPr>
            <w:ins w:id="14799"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8D2FC9" w14:paraId="24829B89" w14:textId="77777777" w:rsidTr="00584A23">
        <w:trPr>
          <w:ins w:id="14800" w:author="Okot" w:date="2020-01-29T10:23:00Z"/>
        </w:trPr>
        <w:tc>
          <w:tcPr>
            <w:tcW w:w="1838" w:type="dxa"/>
            <w:tcPrChange w:id="14801" w:author="Okot" w:date="2020-01-29T12:02:00Z">
              <w:tcPr>
                <w:tcW w:w="1838" w:type="dxa"/>
              </w:tcPr>
            </w:tcPrChange>
          </w:tcPr>
          <w:p w14:paraId="0781267A" w14:textId="77777777" w:rsidR="008D2FC9" w:rsidRPr="002267A1" w:rsidRDefault="008D2FC9" w:rsidP="007237D1">
            <w:pPr>
              <w:ind w:firstLine="0"/>
              <w:rPr>
                <w:ins w:id="14802" w:author="Okot" w:date="2020-01-29T10:23:00Z"/>
                <w:b/>
              </w:rPr>
            </w:pPr>
            <w:ins w:id="14803" w:author="Okot" w:date="2020-01-29T10:23:00Z">
              <w:r w:rsidRPr="002267A1">
                <w:rPr>
                  <w:b/>
                </w:rPr>
                <w:t>Warunki początkowe</w:t>
              </w:r>
            </w:ins>
          </w:p>
        </w:tc>
        <w:tc>
          <w:tcPr>
            <w:tcW w:w="7371" w:type="dxa"/>
            <w:gridSpan w:val="5"/>
            <w:tcPrChange w:id="14804" w:author="Okot" w:date="2020-01-29T12:02:00Z">
              <w:tcPr>
                <w:tcW w:w="15008" w:type="dxa"/>
                <w:gridSpan w:val="10"/>
              </w:tcPr>
            </w:tcPrChange>
          </w:tcPr>
          <w:p w14:paraId="00ADBEF0" w14:textId="4F094165" w:rsidR="008D2FC9" w:rsidRDefault="008D2FC9" w:rsidP="007237D1">
            <w:pPr>
              <w:ind w:firstLine="0"/>
              <w:rPr>
                <w:ins w:id="14805" w:author="Okot" w:date="2020-01-29T10:23:00Z"/>
              </w:rPr>
            </w:pPr>
            <w:ins w:id="14806" w:author="Okot" w:date="2020-01-29T10:23:00Z">
              <w:r>
                <w:t>Użytkownik zalogowany</w:t>
              </w:r>
            </w:ins>
            <w:r w:rsidR="007237D1">
              <w:t xml:space="preserve"> znajduje się na stronie „Moje dane”</w:t>
            </w:r>
            <w:ins w:id="14807" w:author="Okot" w:date="2020-01-29T10:23:00Z">
              <w:r>
                <w:t>.</w:t>
              </w:r>
            </w:ins>
          </w:p>
        </w:tc>
      </w:tr>
      <w:tr w:rsidR="008D2FC9" w14:paraId="1A8661EE" w14:textId="77777777" w:rsidTr="00584A23">
        <w:trPr>
          <w:ins w:id="14808" w:author="Okot" w:date="2020-01-29T10:23:00Z"/>
        </w:trPr>
        <w:tc>
          <w:tcPr>
            <w:tcW w:w="1838" w:type="dxa"/>
            <w:tcPrChange w:id="14809" w:author="Okot" w:date="2020-01-29T12:02:00Z">
              <w:tcPr>
                <w:tcW w:w="1838" w:type="dxa"/>
              </w:tcPr>
            </w:tcPrChange>
          </w:tcPr>
          <w:p w14:paraId="41959FE7" w14:textId="77777777" w:rsidR="008D2FC9" w:rsidRPr="002267A1" w:rsidRDefault="008D2FC9" w:rsidP="007237D1">
            <w:pPr>
              <w:ind w:firstLine="0"/>
              <w:rPr>
                <w:ins w:id="14810" w:author="Okot" w:date="2020-01-29T10:23:00Z"/>
                <w:b/>
              </w:rPr>
            </w:pPr>
            <w:ins w:id="14811" w:author="Okot" w:date="2020-01-29T10:23:00Z">
              <w:r w:rsidRPr="002267A1">
                <w:rPr>
                  <w:b/>
                </w:rPr>
                <w:t>Inicjacja</w:t>
              </w:r>
            </w:ins>
          </w:p>
        </w:tc>
        <w:tc>
          <w:tcPr>
            <w:tcW w:w="7371" w:type="dxa"/>
            <w:gridSpan w:val="5"/>
            <w:tcPrChange w:id="14812" w:author="Okot" w:date="2020-01-29T12:02:00Z">
              <w:tcPr>
                <w:tcW w:w="15008" w:type="dxa"/>
                <w:gridSpan w:val="10"/>
              </w:tcPr>
            </w:tcPrChange>
          </w:tcPr>
          <w:p w14:paraId="24242AB0" w14:textId="1F480959" w:rsidR="008D2FC9" w:rsidRDefault="008D2FC9" w:rsidP="007237D1">
            <w:pPr>
              <w:ind w:firstLine="0"/>
              <w:rPr>
                <w:ins w:id="14813" w:author="Okot" w:date="2020-01-29T10:23:00Z"/>
              </w:rPr>
            </w:pPr>
            <w:ins w:id="14814" w:author="Okot" w:date="2020-01-29T10:23:00Z">
              <w:r>
                <w:t xml:space="preserve">Kliknięcia </w:t>
              </w:r>
            </w:ins>
            <w:r w:rsidR="007237D1">
              <w:t>przycisku „Wprowadź dane”</w:t>
            </w:r>
            <w:ins w:id="14815" w:author="Okot" w:date="2020-01-29T10:23:00Z">
              <w:r>
                <w:t>.</w:t>
              </w:r>
            </w:ins>
          </w:p>
        </w:tc>
      </w:tr>
      <w:tr w:rsidR="008D2FC9" w14:paraId="52AE0888" w14:textId="77777777" w:rsidTr="00584A23">
        <w:trPr>
          <w:ins w:id="14816" w:author="Okot" w:date="2020-01-29T10:23:00Z"/>
        </w:trPr>
        <w:tc>
          <w:tcPr>
            <w:tcW w:w="1838" w:type="dxa"/>
            <w:tcPrChange w:id="14817" w:author="Okot" w:date="2020-01-29T12:02:00Z">
              <w:tcPr>
                <w:tcW w:w="1838" w:type="dxa"/>
              </w:tcPr>
            </w:tcPrChange>
          </w:tcPr>
          <w:p w14:paraId="30679F95" w14:textId="77777777" w:rsidR="008D2FC9" w:rsidRPr="002267A1" w:rsidRDefault="008D2FC9" w:rsidP="007237D1">
            <w:pPr>
              <w:ind w:firstLine="0"/>
              <w:rPr>
                <w:ins w:id="14818" w:author="Okot" w:date="2020-01-29T10:23:00Z"/>
                <w:b/>
              </w:rPr>
            </w:pPr>
            <w:ins w:id="14819" w:author="Okot" w:date="2020-01-29T10:23:00Z">
              <w:r w:rsidRPr="002267A1">
                <w:rPr>
                  <w:b/>
                </w:rPr>
                <w:t>Warunki końcowe</w:t>
              </w:r>
            </w:ins>
          </w:p>
        </w:tc>
        <w:tc>
          <w:tcPr>
            <w:tcW w:w="7371" w:type="dxa"/>
            <w:gridSpan w:val="5"/>
            <w:tcPrChange w:id="14820" w:author="Okot" w:date="2020-01-29T12:02:00Z">
              <w:tcPr>
                <w:tcW w:w="15008" w:type="dxa"/>
                <w:gridSpan w:val="10"/>
              </w:tcPr>
            </w:tcPrChange>
          </w:tcPr>
          <w:p w14:paraId="1261F2D8" w14:textId="77777777" w:rsidR="008D2FC9" w:rsidRDefault="008D2FC9" w:rsidP="007237D1">
            <w:pPr>
              <w:ind w:firstLine="0"/>
              <w:rPr>
                <w:ins w:id="14821" w:author="Okot" w:date="2020-01-29T10:23:00Z"/>
              </w:rPr>
            </w:pPr>
            <w:ins w:id="14822" w:author="Okot" w:date="2020-01-29T10:26:00Z">
              <w:r>
                <w:t>Na bazie danych pojawił się nowy rekord z danymi użytkownika.</w:t>
              </w:r>
            </w:ins>
          </w:p>
        </w:tc>
      </w:tr>
      <w:tr w:rsidR="008D2FC9" w14:paraId="6489788F" w14:textId="77777777" w:rsidTr="00584A23">
        <w:tblPrEx>
          <w:tblPrExChange w:id="14823" w:author="Okot" w:date="2020-01-29T12:02:00Z">
            <w:tblPrEx>
              <w:tblW w:w="9342" w:type="dxa"/>
            </w:tblPrEx>
          </w:tblPrExChange>
        </w:tblPrEx>
        <w:trPr>
          <w:trHeight w:val="1542"/>
          <w:ins w:id="14824" w:author="Okot" w:date="2020-01-29T10:23:00Z"/>
        </w:trPr>
        <w:tc>
          <w:tcPr>
            <w:tcW w:w="1838" w:type="dxa"/>
            <w:tcPrChange w:id="14825" w:author="Okot" w:date="2020-01-29T12:02:00Z">
              <w:tcPr>
                <w:tcW w:w="1838" w:type="dxa"/>
              </w:tcPr>
            </w:tcPrChange>
          </w:tcPr>
          <w:p w14:paraId="798A2EDB" w14:textId="77777777" w:rsidR="008D2FC9" w:rsidRPr="002267A1" w:rsidRDefault="008D2FC9" w:rsidP="007237D1">
            <w:pPr>
              <w:ind w:firstLine="0"/>
              <w:rPr>
                <w:ins w:id="14826" w:author="Okot" w:date="2020-01-29T10:23:00Z"/>
                <w:b/>
              </w:rPr>
            </w:pPr>
            <w:ins w:id="14827" w:author="Okot" w:date="2020-01-29T10:23:00Z">
              <w:r>
                <w:rPr>
                  <w:b/>
                </w:rPr>
                <w:t>Etap</w:t>
              </w:r>
            </w:ins>
          </w:p>
        </w:tc>
        <w:tc>
          <w:tcPr>
            <w:tcW w:w="1985" w:type="dxa"/>
            <w:tcPrChange w:id="14828" w:author="Okot" w:date="2020-01-29T12:02:00Z">
              <w:tcPr>
                <w:tcW w:w="7504" w:type="dxa"/>
                <w:gridSpan w:val="6"/>
              </w:tcPr>
            </w:tcPrChange>
          </w:tcPr>
          <w:p w14:paraId="45348583" w14:textId="77777777" w:rsidR="008D2FC9" w:rsidRPr="002C385C" w:rsidRDefault="008D2FC9" w:rsidP="007237D1">
            <w:pPr>
              <w:ind w:firstLine="0"/>
              <w:rPr>
                <w:ins w:id="14829" w:author="Okot" w:date="2020-01-29T10:29:00Z"/>
                <w:b/>
              </w:rPr>
            </w:pPr>
            <w:ins w:id="14830" w:author="Okot" w:date="2020-01-29T10:32:00Z">
              <w:r w:rsidRPr="002C385C">
                <w:rPr>
                  <w:b/>
                </w:rPr>
                <w:t>O</w:t>
              </w:r>
              <w:r>
                <w:rPr>
                  <w:b/>
                </w:rPr>
                <w:t>czekiwany rezultat</w:t>
              </w:r>
            </w:ins>
          </w:p>
        </w:tc>
        <w:tc>
          <w:tcPr>
            <w:tcW w:w="1984" w:type="dxa"/>
            <w:tcPrChange w:id="14831" w:author="Okot" w:date="2020-01-29T12:02:00Z">
              <w:tcPr>
                <w:tcW w:w="3110" w:type="dxa"/>
              </w:tcPr>
            </w:tcPrChange>
          </w:tcPr>
          <w:p w14:paraId="0AF2D978" w14:textId="77777777" w:rsidR="008D2FC9" w:rsidRDefault="008D2FC9" w:rsidP="007237D1">
            <w:pPr>
              <w:ind w:firstLine="0"/>
              <w:rPr>
                <w:ins w:id="14832" w:author="Okot" w:date="2020-01-29T10:40:00Z"/>
                <w:b/>
              </w:rPr>
            </w:pPr>
            <w:ins w:id="14833" w:author="Okot" w:date="2020-01-29T10:40:00Z">
              <w:r>
                <w:rPr>
                  <w:b/>
                </w:rPr>
                <w:t>Dane wejściowe/</w:t>
              </w:r>
            </w:ins>
          </w:p>
          <w:p w14:paraId="218D9322" w14:textId="77777777" w:rsidR="008D2FC9" w:rsidRPr="002C385C" w:rsidRDefault="008D2FC9" w:rsidP="007237D1">
            <w:pPr>
              <w:ind w:firstLine="0"/>
              <w:rPr>
                <w:ins w:id="14834" w:author="Okot" w:date="2020-01-29T10:23:00Z"/>
                <w:b/>
              </w:rPr>
            </w:pPr>
            <w:ins w:id="14835" w:author="Okot" w:date="2020-01-29T10:41:00Z">
              <w:r>
                <w:rPr>
                  <w:b/>
                </w:rPr>
                <w:t>Dane wyjściowe</w:t>
              </w:r>
            </w:ins>
          </w:p>
        </w:tc>
        <w:tc>
          <w:tcPr>
            <w:tcW w:w="992" w:type="dxa"/>
            <w:tcPrChange w:id="14836" w:author="Okot" w:date="2020-01-29T12:02:00Z">
              <w:tcPr>
                <w:tcW w:w="1134" w:type="dxa"/>
              </w:tcPr>
            </w:tcPrChange>
          </w:tcPr>
          <w:p w14:paraId="4F523E37" w14:textId="77777777" w:rsidR="008D2FC9" w:rsidRPr="002C385C" w:rsidRDefault="008D2FC9" w:rsidP="007237D1">
            <w:pPr>
              <w:ind w:firstLine="0"/>
              <w:rPr>
                <w:ins w:id="14837" w:author="Okot" w:date="2020-01-29T10:23:00Z"/>
                <w:b/>
              </w:rPr>
            </w:pPr>
            <w:ins w:id="14838" w:author="Okot" w:date="2020-01-29T10:23:00Z">
              <w:r>
                <w:rPr>
                  <w:b/>
                </w:rPr>
                <w:t>Wynik testu</w:t>
              </w:r>
            </w:ins>
          </w:p>
        </w:tc>
        <w:tc>
          <w:tcPr>
            <w:tcW w:w="992" w:type="dxa"/>
            <w:tcPrChange w:id="14839" w:author="Okot" w:date="2020-01-29T12:02:00Z">
              <w:tcPr>
                <w:tcW w:w="1827" w:type="dxa"/>
              </w:tcPr>
            </w:tcPrChange>
          </w:tcPr>
          <w:p w14:paraId="2129AD08" w14:textId="77777777" w:rsidR="008D2FC9" w:rsidRDefault="008D2FC9" w:rsidP="007237D1">
            <w:pPr>
              <w:ind w:firstLine="0"/>
              <w:rPr>
                <w:ins w:id="14840" w:author="Okot" w:date="2020-01-29T10:23:00Z"/>
                <w:b/>
              </w:rPr>
            </w:pPr>
            <w:ins w:id="14841" w:author="Okot" w:date="2020-01-29T10:23:00Z">
              <w:r>
                <w:rPr>
                  <w:b/>
                </w:rPr>
                <w:t>Opis błędów</w:t>
              </w:r>
            </w:ins>
          </w:p>
        </w:tc>
        <w:tc>
          <w:tcPr>
            <w:tcW w:w="1418" w:type="dxa"/>
            <w:tcPrChange w:id="14842" w:author="Okot" w:date="2020-01-29T12:02:00Z">
              <w:tcPr>
                <w:tcW w:w="1433" w:type="dxa"/>
              </w:tcPr>
            </w:tcPrChange>
          </w:tcPr>
          <w:p w14:paraId="56DFD8B5" w14:textId="77777777" w:rsidR="008D2FC9" w:rsidRDefault="008D2FC9" w:rsidP="007237D1">
            <w:pPr>
              <w:ind w:firstLine="0"/>
              <w:rPr>
                <w:ins w:id="14843" w:author="Okot" w:date="2020-01-29T10:23:00Z"/>
                <w:b/>
              </w:rPr>
            </w:pPr>
            <w:ins w:id="14844" w:author="Okot" w:date="2020-01-29T10:23:00Z">
              <w:r>
                <w:rPr>
                  <w:b/>
                </w:rPr>
                <w:t>Działania naprawcze</w:t>
              </w:r>
            </w:ins>
          </w:p>
        </w:tc>
      </w:tr>
      <w:tr w:rsidR="008D2FC9" w14:paraId="5FF0AFF5" w14:textId="77777777" w:rsidTr="00584A23">
        <w:tblPrEx>
          <w:tblPrExChange w:id="14845" w:author="Okot" w:date="2020-01-29T12:02:00Z">
            <w:tblPrEx>
              <w:tblW w:w="9342" w:type="dxa"/>
            </w:tblPrEx>
          </w:tblPrExChange>
        </w:tblPrEx>
        <w:trPr>
          <w:ins w:id="14846" w:author="Okot" w:date="2020-01-29T10:23:00Z"/>
        </w:trPr>
        <w:tc>
          <w:tcPr>
            <w:tcW w:w="1838" w:type="dxa"/>
            <w:tcPrChange w:id="14847" w:author="Okot" w:date="2020-01-29T12:02:00Z">
              <w:tcPr>
                <w:tcW w:w="1838" w:type="dxa"/>
              </w:tcPr>
            </w:tcPrChange>
          </w:tcPr>
          <w:p w14:paraId="08E2F9DE" w14:textId="77777777" w:rsidR="008D2FC9" w:rsidRDefault="008D2FC9" w:rsidP="007237D1">
            <w:pPr>
              <w:ind w:firstLine="0"/>
              <w:rPr>
                <w:ins w:id="14848" w:author="Okot" w:date="2020-01-29T10:27:00Z"/>
                <w:b/>
              </w:rPr>
            </w:pPr>
            <w:ins w:id="14849" w:author="Okot" w:date="2020-01-29T10:26:00Z">
              <w:r>
                <w:rPr>
                  <w:b/>
                </w:rPr>
                <w:t xml:space="preserve">1. </w:t>
              </w:r>
            </w:ins>
          </w:p>
          <w:p w14:paraId="06986D0E" w14:textId="6AB877B2" w:rsidR="008D2FC9" w:rsidRPr="001027C2" w:rsidRDefault="008D2FC9" w:rsidP="007237D1">
            <w:pPr>
              <w:ind w:firstLine="0"/>
              <w:rPr>
                <w:ins w:id="14850" w:author="Okot" w:date="2020-01-29T10:23:00Z"/>
                <w:b/>
                <w:i/>
                <w:rPrChange w:id="14851" w:author="Okot" w:date="2020-01-29T10:27:00Z">
                  <w:rPr>
                    <w:ins w:id="14852" w:author="Okot" w:date="2020-01-29T10:23:00Z"/>
                    <w:b/>
                  </w:rPr>
                </w:rPrChange>
              </w:rPr>
            </w:pPr>
            <w:ins w:id="14853" w:author="Okot" w:date="2020-01-29T10:27:00Z">
              <w:r>
                <w:rPr>
                  <w:b/>
                  <w:i/>
                </w:rPr>
                <w:t>Wypełnienie formularza danymi testowymi</w:t>
              </w:r>
            </w:ins>
            <w:ins w:id="14854" w:author="Okot" w:date="2020-01-29T10:32:00Z">
              <w:r>
                <w:rPr>
                  <w:b/>
                  <w:i/>
                </w:rPr>
                <w:t xml:space="preserve"> i kliknięcie przycisku „Za</w:t>
              </w:r>
            </w:ins>
            <w:r w:rsidR="00044E36">
              <w:rPr>
                <w:b/>
                <w:i/>
              </w:rPr>
              <w:t>pisz</w:t>
            </w:r>
            <w:ins w:id="14855" w:author="Okot" w:date="2020-01-29T10:32:00Z">
              <w:r>
                <w:rPr>
                  <w:b/>
                  <w:i/>
                </w:rPr>
                <w:t>”</w:t>
              </w:r>
            </w:ins>
          </w:p>
        </w:tc>
        <w:tc>
          <w:tcPr>
            <w:tcW w:w="1985" w:type="dxa"/>
            <w:tcPrChange w:id="14856" w:author="Okot" w:date="2020-01-29T12:02:00Z">
              <w:tcPr>
                <w:tcW w:w="7504" w:type="dxa"/>
                <w:gridSpan w:val="6"/>
              </w:tcPr>
            </w:tcPrChange>
          </w:tcPr>
          <w:p w14:paraId="209C566E" w14:textId="326B27EA" w:rsidR="008D2FC9" w:rsidRPr="00807267" w:rsidRDefault="008D2FC9">
            <w:pPr>
              <w:ind w:firstLine="0"/>
              <w:rPr>
                <w:ins w:id="14857" w:author="Okot" w:date="2020-01-29T10:29:00Z"/>
              </w:rPr>
              <w:pPrChange w:id="14858" w:author="Okot" w:date="2020-01-29T10:33:00Z">
                <w:pPr>
                  <w:ind w:right="5837" w:firstLine="0"/>
                </w:pPr>
              </w:pPrChange>
            </w:pPr>
            <w:ins w:id="14859" w:author="Okot" w:date="2020-01-29T10:33:00Z">
              <w:r>
                <w:t>Wyświetlenie komunikatu informującego o poprawnym</w:t>
              </w:r>
            </w:ins>
            <w:r w:rsidR="00044E36">
              <w:t xml:space="preserve"> zapisaniu</w:t>
            </w:r>
            <w:ins w:id="14860" w:author="Okot" w:date="2020-01-29T10:33:00Z">
              <w:r>
                <w:t>.</w:t>
              </w:r>
            </w:ins>
          </w:p>
        </w:tc>
        <w:tc>
          <w:tcPr>
            <w:tcW w:w="1984" w:type="dxa"/>
            <w:tcPrChange w:id="14861" w:author="Okot" w:date="2020-01-29T12:02:00Z">
              <w:tcPr>
                <w:tcW w:w="3110" w:type="dxa"/>
              </w:tcPr>
            </w:tcPrChange>
          </w:tcPr>
          <w:p w14:paraId="28AC711C" w14:textId="77777777" w:rsidR="008D2FC9" w:rsidRPr="00807267" w:rsidRDefault="008D2FC9" w:rsidP="007237D1">
            <w:pPr>
              <w:ind w:firstLine="0"/>
              <w:rPr>
                <w:ins w:id="14862" w:author="Okot" w:date="2020-01-29T10:23:00Z"/>
                <w:b/>
                <w:rPrChange w:id="14863" w:author="Okot" w:date="2020-01-29T10:33:00Z">
                  <w:rPr>
                    <w:ins w:id="14864" w:author="Okot" w:date="2020-01-29T10:23:00Z"/>
                  </w:rPr>
                </w:rPrChange>
              </w:rPr>
            </w:pPr>
            <w:ins w:id="14865" w:author="Okot" w:date="2020-01-29T10:33:00Z">
              <w:r>
                <w:rPr>
                  <w:b/>
                </w:rPr>
                <w:t>Dane testowe:</w:t>
              </w:r>
            </w:ins>
          </w:p>
        </w:tc>
        <w:tc>
          <w:tcPr>
            <w:tcW w:w="992" w:type="dxa"/>
            <w:tcPrChange w:id="14866" w:author="Okot" w:date="2020-01-29T12:02:00Z">
              <w:tcPr>
                <w:tcW w:w="1134" w:type="dxa"/>
              </w:tcPr>
            </w:tcPrChange>
          </w:tcPr>
          <w:p w14:paraId="7A7C0D05" w14:textId="77777777" w:rsidR="008D2FC9" w:rsidRDefault="008D2FC9" w:rsidP="007237D1">
            <w:pPr>
              <w:ind w:left="371" w:firstLine="0"/>
              <w:rPr>
                <w:ins w:id="14867" w:author="Okot" w:date="2020-01-29T10:23:00Z"/>
              </w:rPr>
            </w:pPr>
          </w:p>
        </w:tc>
        <w:tc>
          <w:tcPr>
            <w:tcW w:w="992" w:type="dxa"/>
            <w:tcPrChange w:id="14868" w:author="Okot" w:date="2020-01-29T12:02:00Z">
              <w:tcPr>
                <w:tcW w:w="1827" w:type="dxa"/>
              </w:tcPr>
            </w:tcPrChange>
          </w:tcPr>
          <w:p w14:paraId="040C6E75" w14:textId="77777777" w:rsidR="008D2FC9" w:rsidRDefault="008D2FC9" w:rsidP="007237D1">
            <w:pPr>
              <w:ind w:firstLine="0"/>
              <w:rPr>
                <w:ins w:id="14869" w:author="Okot" w:date="2020-01-29T10:23:00Z"/>
              </w:rPr>
            </w:pPr>
          </w:p>
        </w:tc>
        <w:tc>
          <w:tcPr>
            <w:tcW w:w="1418" w:type="dxa"/>
            <w:tcPrChange w:id="14870" w:author="Okot" w:date="2020-01-29T12:02:00Z">
              <w:tcPr>
                <w:tcW w:w="1433" w:type="dxa"/>
              </w:tcPr>
            </w:tcPrChange>
          </w:tcPr>
          <w:p w14:paraId="6BF638DF" w14:textId="77777777" w:rsidR="008D2FC9" w:rsidRDefault="008D2FC9" w:rsidP="007237D1">
            <w:pPr>
              <w:ind w:firstLine="0"/>
              <w:rPr>
                <w:ins w:id="14871" w:author="Okot" w:date="2020-01-29T10:23:00Z"/>
              </w:rPr>
            </w:pPr>
          </w:p>
        </w:tc>
      </w:tr>
      <w:tr w:rsidR="00584A23" w14:paraId="17C87131" w14:textId="77777777" w:rsidTr="00BC180C">
        <w:trPr>
          <w:ins w:id="14872" w:author="Okot" w:date="2020-01-29T10:23:00Z"/>
        </w:trPr>
        <w:tc>
          <w:tcPr>
            <w:tcW w:w="1838" w:type="dxa"/>
            <w:vMerge w:val="restart"/>
          </w:tcPr>
          <w:p w14:paraId="2F9B280A" w14:textId="77777777" w:rsidR="00584A23" w:rsidRDefault="00584A23" w:rsidP="007237D1">
            <w:pPr>
              <w:ind w:firstLine="0"/>
              <w:rPr>
                <w:ins w:id="14873" w:author="Okot" w:date="2020-01-29T10:27:00Z"/>
                <w:b/>
              </w:rPr>
            </w:pPr>
            <w:ins w:id="14874" w:author="Okot" w:date="2020-01-29T10:27:00Z">
              <w:r>
                <w:rPr>
                  <w:b/>
                </w:rPr>
                <w:t>2.</w:t>
              </w:r>
            </w:ins>
          </w:p>
          <w:p w14:paraId="184395A6" w14:textId="77777777" w:rsidR="00584A23" w:rsidRPr="001027C2" w:rsidRDefault="00584A23" w:rsidP="007237D1">
            <w:pPr>
              <w:ind w:firstLine="0"/>
              <w:rPr>
                <w:ins w:id="14875" w:author="Okot" w:date="2020-01-29T10:23:00Z"/>
                <w:b/>
                <w:i/>
              </w:rPr>
            </w:pPr>
            <w:ins w:id="14876" w:author="Okot" w:date="2020-01-29T10:27:00Z">
              <w:r>
                <w:rPr>
                  <w:b/>
                  <w:i/>
                </w:rPr>
                <w:t xml:space="preserve">Sprawdzenie poprawności danych </w:t>
              </w:r>
            </w:ins>
            <w:ins w:id="14877" w:author="Okot" w:date="2020-01-29T10:28:00Z">
              <w:r>
                <w:rPr>
                  <w:b/>
                  <w:i/>
                </w:rPr>
                <w:t xml:space="preserve">zapisanych </w:t>
              </w:r>
            </w:ins>
            <w:ins w:id="14878" w:author="Okot" w:date="2020-01-29T10:27:00Z">
              <w:r>
                <w:rPr>
                  <w:b/>
                  <w:i/>
                </w:rPr>
                <w:t>w bazie poprzez konsol</w:t>
              </w:r>
            </w:ins>
            <w:ins w:id="14879" w:author="Okot" w:date="2020-01-29T10:28:00Z">
              <w:r>
                <w:rPr>
                  <w:b/>
                  <w:i/>
                </w:rPr>
                <w:t>ę bazy danych</w:t>
              </w:r>
            </w:ins>
          </w:p>
          <w:p w14:paraId="6E5BDFE5" w14:textId="093333F2" w:rsidR="00584A23" w:rsidRPr="001027C2" w:rsidRDefault="00584A23" w:rsidP="007237D1">
            <w:pPr>
              <w:rPr>
                <w:ins w:id="14880" w:author="Okot" w:date="2020-01-29T10:23:00Z"/>
                <w:b/>
                <w:i/>
                <w:rPrChange w:id="14881" w:author="Okot" w:date="2020-01-29T10:27:00Z">
                  <w:rPr>
                    <w:ins w:id="14882" w:author="Okot" w:date="2020-01-29T10:23:00Z"/>
                    <w:b/>
                  </w:rPr>
                </w:rPrChange>
              </w:rPr>
            </w:pPr>
          </w:p>
        </w:tc>
        <w:tc>
          <w:tcPr>
            <w:tcW w:w="1985" w:type="dxa"/>
          </w:tcPr>
          <w:p w14:paraId="55A95358" w14:textId="4A25235F" w:rsidR="00584A23" w:rsidRDefault="00584A23" w:rsidP="00044E36">
            <w:pPr>
              <w:ind w:firstLine="0"/>
              <w:rPr>
                <w:ins w:id="14883" w:author="Okot" w:date="2020-01-29T10:29:00Z"/>
              </w:rPr>
            </w:pPr>
            <w:ins w:id="14884" w:author="Okot" w:date="2020-01-29T10:34:00Z">
              <w:r>
                <w:t>1. Został utworzony now</w:t>
              </w:r>
            </w:ins>
            <w:r>
              <w:t>y</w:t>
            </w:r>
            <w:ins w:id="14885" w:author="Okot" w:date="2020-01-29T10:34:00Z">
              <w:r>
                <w:t xml:space="preserve"> rekord w tabeli User</w:t>
              </w:r>
            </w:ins>
            <w:r>
              <w:t>Data</w:t>
            </w:r>
          </w:p>
        </w:tc>
        <w:tc>
          <w:tcPr>
            <w:tcW w:w="1984" w:type="dxa"/>
          </w:tcPr>
          <w:p w14:paraId="5BEF3A3F" w14:textId="77777777" w:rsidR="00584A23" w:rsidRDefault="00584A23" w:rsidP="007237D1">
            <w:pPr>
              <w:ind w:firstLine="0"/>
              <w:rPr>
                <w:ins w:id="14886" w:author="Okot" w:date="2020-01-29T10:23:00Z"/>
              </w:rPr>
            </w:pPr>
          </w:p>
        </w:tc>
        <w:tc>
          <w:tcPr>
            <w:tcW w:w="992" w:type="dxa"/>
          </w:tcPr>
          <w:p w14:paraId="039A7694" w14:textId="77777777" w:rsidR="00584A23" w:rsidRDefault="00584A23" w:rsidP="007237D1">
            <w:pPr>
              <w:ind w:firstLine="0"/>
              <w:rPr>
                <w:ins w:id="14887" w:author="Okot" w:date="2020-01-29T10:23:00Z"/>
              </w:rPr>
            </w:pPr>
          </w:p>
        </w:tc>
        <w:tc>
          <w:tcPr>
            <w:tcW w:w="992" w:type="dxa"/>
          </w:tcPr>
          <w:p w14:paraId="57C3D0A0" w14:textId="77777777" w:rsidR="00584A23" w:rsidRDefault="00584A23" w:rsidP="007237D1">
            <w:pPr>
              <w:ind w:firstLine="0"/>
              <w:rPr>
                <w:ins w:id="14888" w:author="Okot" w:date="2020-01-29T10:23:00Z"/>
              </w:rPr>
            </w:pPr>
          </w:p>
        </w:tc>
        <w:tc>
          <w:tcPr>
            <w:tcW w:w="1418" w:type="dxa"/>
          </w:tcPr>
          <w:p w14:paraId="0E276132" w14:textId="77777777" w:rsidR="00584A23" w:rsidRDefault="00584A23" w:rsidP="007237D1">
            <w:pPr>
              <w:ind w:firstLine="0"/>
              <w:rPr>
                <w:ins w:id="14889" w:author="Okot" w:date="2020-01-29T10:23:00Z"/>
              </w:rPr>
            </w:pPr>
          </w:p>
        </w:tc>
      </w:tr>
      <w:tr w:rsidR="00584A23" w14:paraId="3C3BAB9D" w14:textId="77777777" w:rsidTr="00BC180C">
        <w:trPr>
          <w:ins w:id="14890" w:author="Okot" w:date="2020-01-29T10:23:00Z"/>
        </w:trPr>
        <w:tc>
          <w:tcPr>
            <w:tcW w:w="1838" w:type="dxa"/>
            <w:vMerge/>
          </w:tcPr>
          <w:p w14:paraId="7FAB16D9" w14:textId="4389CB28" w:rsidR="00584A23" w:rsidRPr="002267A1" w:rsidRDefault="00584A23" w:rsidP="007237D1">
            <w:pPr>
              <w:rPr>
                <w:ins w:id="14891" w:author="Okot" w:date="2020-01-29T10:23:00Z"/>
                <w:b/>
              </w:rPr>
            </w:pPr>
          </w:p>
        </w:tc>
        <w:tc>
          <w:tcPr>
            <w:tcW w:w="1985" w:type="dxa"/>
          </w:tcPr>
          <w:p w14:paraId="61988FEC" w14:textId="6EB09244" w:rsidR="00584A23" w:rsidRDefault="00584A23" w:rsidP="00044E36">
            <w:pPr>
              <w:ind w:firstLine="0"/>
              <w:rPr>
                <w:ins w:id="14892" w:author="Okot" w:date="2020-01-29T10:29:00Z"/>
              </w:rPr>
            </w:pPr>
            <w:ins w:id="14893" w:author="Okot" w:date="2020-01-29T10:34:00Z">
              <w:r>
                <w:t xml:space="preserve">2. </w:t>
              </w:r>
            </w:ins>
            <w:r>
              <w:t xml:space="preserve">Rekordowi </w:t>
            </w:r>
            <w:ins w:id="14894" w:author="Okot" w:date="2020-01-29T10:34:00Z">
              <w:r>
                <w:t xml:space="preserve">zostało nadane </w:t>
              </w:r>
            </w:ins>
            <w:ins w:id="14895" w:author="Okot" w:date="2020-01-29T10:35:00Z">
              <w:r>
                <w:t>ID zgodnie z auto-inkrementacją</w:t>
              </w:r>
            </w:ins>
          </w:p>
        </w:tc>
        <w:tc>
          <w:tcPr>
            <w:tcW w:w="1984" w:type="dxa"/>
          </w:tcPr>
          <w:p w14:paraId="34D62BC6" w14:textId="77777777" w:rsidR="00584A23" w:rsidRPr="00807267" w:rsidRDefault="00584A23" w:rsidP="007237D1">
            <w:pPr>
              <w:ind w:firstLine="0"/>
              <w:rPr>
                <w:ins w:id="14896" w:author="Okot" w:date="2020-01-29T10:23:00Z"/>
                <w:b/>
                <w:rPrChange w:id="14897" w:author="Okot" w:date="2020-01-29T10:35:00Z">
                  <w:rPr>
                    <w:ins w:id="14898" w:author="Okot" w:date="2020-01-29T10:23:00Z"/>
                  </w:rPr>
                </w:rPrChange>
              </w:rPr>
            </w:pPr>
            <w:ins w:id="14899" w:author="Okot" w:date="2020-01-29T10:35:00Z">
              <w:r>
                <w:rPr>
                  <w:b/>
                </w:rPr>
                <w:t>Nadane ID:</w:t>
              </w:r>
            </w:ins>
          </w:p>
        </w:tc>
        <w:tc>
          <w:tcPr>
            <w:tcW w:w="992" w:type="dxa"/>
          </w:tcPr>
          <w:p w14:paraId="175A1902" w14:textId="77777777" w:rsidR="00584A23" w:rsidRDefault="00584A23" w:rsidP="007237D1">
            <w:pPr>
              <w:ind w:firstLine="0"/>
              <w:rPr>
                <w:ins w:id="14900" w:author="Okot" w:date="2020-01-29T10:23:00Z"/>
              </w:rPr>
            </w:pPr>
          </w:p>
        </w:tc>
        <w:tc>
          <w:tcPr>
            <w:tcW w:w="992" w:type="dxa"/>
          </w:tcPr>
          <w:p w14:paraId="767E1F8A" w14:textId="77777777" w:rsidR="00584A23" w:rsidRDefault="00584A23" w:rsidP="007237D1">
            <w:pPr>
              <w:ind w:firstLine="0"/>
              <w:rPr>
                <w:ins w:id="14901" w:author="Okot" w:date="2020-01-29T10:23:00Z"/>
              </w:rPr>
            </w:pPr>
          </w:p>
        </w:tc>
        <w:tc>
          <w:tcPr>
            <w:tcW w:w="1418" w:type="dxa"/>
          </w:tcPr>
          <w:p w14:paraId="5F8CEBB7" w14:textId="77777777" w:rsidR="00584A23" w:rsidRDefault="00584A23" w:rsidP="007237D1">
            <w:pPr>
              <w:ind w:firstLine="0"/>
              <w:rPr>
                <w:ins w:id="14902" w:author="Okot" w:date="2020-01-29T10:23:00Z"/>
              </w:rPr>
            </w:pPr>
          </w:p>
        </w:tc>
      </w:tr>
      <w:tr w:rsidR="00584A23" w14:paraId="1F03886B" w14:textId="77777777" w:rsidTr="00BC180C">
        <w:trPr>
          <w:ins w:id="14903" w:author="Okot" w:date="2020-01-29T10:35:00Z"/>
        </w:trPr>
        <w:tc>
          <w:tcPr>
            <w:tcW w:w="1838" w:type="dxa"/>
            <w:vMerge/>
          </w:tcPr>
          <w:p w14:paraId="58338199" w14:textId="3D4EE415" w:rsidR="00584A23" w:rsidRPr="002267A1" w:rsidRDefault="00584A23" w:rsidP="007237D1">
            <w:pPr>
              <w:rPr>
                <w:ins w:id="14904" w:author="Okot" w:date="2020-01-29T10:35:00Z"/>
                <w:b/>
              </w:rPr>
            </w:pPr>
          </w:p>
        </w:tc>
        <w:tc>
          <w:tcPr>
            <w:tcW w:w="1985" w:type="dxa"/>
          </w:tcPr>
          <w:p w14:paraId="4AFFA312" w14:textId="48F92E97" w:rsidR="00584A23" w:rsidRDefault="00584A23" w:rsidP="00044E36">
            <w:pPr>
              <w:ind w:firstLine="0"/>
              <w:rPr>
                <w:ins w:id="14905" w:author="Okot" w:date="2020-01-29T10:35:00Z"/>
              </w:rPr>
            </w:pPr>
            <w:ins w:id="14906" w:author="Okot" w:date="2020-01-29T10:36:00Z">
              <w:r>
                <w:t xml:space="preserve">3. </w:t>
              </w:r>
            </w:ins>
            <w:r>
              <w:t xml:space="preserve">W polu IDU znajduje się ID zalogowanego </w:t>
            </w:r>
            <w:r>
              <w:lastRenderedPageBreak/>
              <w:t>użytkownika, który wprowadzał dane</w:t>
            </w:r>
          </w:p>
        </w:tc>
        <w:tc>
          <w:tcPr>
            <w:tcW w:w="1984" w:type="dxa"/>
          </w:tcPr>
          <w:p w14:paraId="31565919" w14:textId="763C2A9F" w:rsidR="00584A23" w:rsidRDefault="00584A23" w:rsidP="007237D1">
            <w:pPr>
              <w:ind w:firstLine="0"/>
              <w:rPr>
                <w:b/>
              </w:rPr>
            </w:pPr>
            <w:r>
              <w:rPr>
                <w:b/>
              </w:rPr>
              <w:lastRenderedPageBreak/>
              <w:t xml:space="preserve">ID użytkownika: </w:t>
            </w:r>
          </w:p>
          <w:p w14:paraId="7D3C174F" w14:textId="77777777" w:rsidR="00584A23" w:rsidRDefault="00584A23" w:rsidP="007237D1">
            <w:pPr>
              <w:ind w:firstLine="0"/>
              <w:rPr>
                <w:b/>
              </w:rPr>
            </w:pPr>
          </w:p>
          <w:p w14:paraId="4C1FD73C" w14:textId="12DC87E7" w:rsidR="00584A23" w:rsidRDefault="00584A23" w:rsidP="007237D1">
            <w:pPr>
              <w:ind w:firstLine="0"/>
              <w:rPr>
                <w:ins w:id="14907" w:author="Okot" w:date="2020-01-29T10:35:00Z"/>
                <w:b/>
              </w:rPr>
            </w:pPr>
            <w:ins w:id="14908" w:author="Okot" w:date="2020-01-29T10:37:00Z">
              <w:r>
                <w:rPr>
                  <w:b/>
                </w:rPr>
                <w:lastRenderedPageBreak/>
                <w:t xml:space="preserve">Wartość pola </w:t>
              </w:r>
            </w:ins>
            <w:r>
              <w:rPr>
                <w:b/>
              </w:rPr>
              <w:t>IDU</w:t>
            </w:r>
            <w:ins w:id="14909" w:author="Okot" w:date="2020-01-29T10:37:00Z">
              <w:r>
                <w:rPr>
                  <w:b/>
                </w:rPr>
                <w:t>:</w:t>
              </w:r>
            </w:ins>
          </w:p>
        </w:tc>
        <w:tc>
          <w:tcPr>
            <w:tcW w:w="992" w:type="dxa"/>
          </w:tcPr>
          <w:p w14:paraId="7C90EFA3" w14:textId="77777777" w:rsidR="00584A23" w:rsidRDefault="00584A23" w:rsidP="007237D1">
            <w:pPr>
              <w:ind w:firstLine="0"/>
              <w:rPr>
                <w:ins w:id="14910" w:author="Okot" w:date="2020-01-29T10:35:00Z"/>
              </w:rPr>
            </w:pPr>
          </w:p>
        </w:tc>
        <w:tc>
          <w:tcPr>
            <w:tcW w:w="992" w:type="dxa"/>
          </w:tcPr>
          <w:p w14:paraId="5F462E0F" w14:textId="77777777" w:rsidR="00584A23" w:rsidRDefault="00584A23" w:rsidP="007237D1">
            <w:pPr>
              <w:ind w:firstLine="0"/>
              <w:rPr>
                <w:ins w:id="14911" w:author="Okot" w:date="2020-01-29T10:35:00Z"/>
              </w:rPr>
            </w:pPr>
          </w:p>
        </w:tc>
        <w:tc>
          <w:tcPr>
            <w:tcW w:w="1418" w:type="dxa"/>
          </w:tcPr>
          <w:p w14:paraId="2261DA61" w14:textId="77777777" w:rsidR="00584A23" w:rsidRDefault="00584A23" w:rsidP="007237D1">
            <w:pPr>
              <w:ind w:firstLine="0"/>
              <w:rPr>
                <w:ins w:id="14912" w:author="Okot" w:date="2020-01-29T10:35:00Z"/>
              </w:rPr>
            </w:pPr>
          </w:p>
        </w:tc>
      </w:tr>
      <w:tr w:rsidR="00584A23" w14:paraId="1FB4B22C" w14:textId="77777777" w:rsidTr="00BC180C">
        <w:trPr>
          <w:ins w:id="14913" w:author="Okot" w:date="2020-01-29T10:35:00Z"/>
        </w:trPr>
        <w:tc>
          <w:tcPr>
            <w:tcW w:w="1838" w:type="dxa"/>
            <w:vMerge/>
          </w:tcPr>
          <w:p w14:paraId="659527CB" w14:textId="0709C3BA" w:rsidR="00584A23" w:rsidRPr="002267A1" w:rsidRDefault="00584A23" w:rsidP="007237D1">
            <w:pPr>
              <w:rPr>
                <w:ins w:id="14914" w:author="Okot" w:date="2020-01-29T10:35:00Z"/>
                <w:b/>
              </w:rPr>
            </w:pPr>
          </w:p>
        </w:tc>
        <w:tc>
          <w:tcPr>
            <w:tcW w:w="1985" w:type="dxa"/>
          </w:tcPr>
          <w:p w14:paraId="2624760F" w14:textId="0A3DA549" w:rsidR="00584A23" w:rsidRDefault="00584A23" w:rsidP="00044E36">
            <w:pPr>
              <w:ind w:firstLine="0"/>
              <w:rPr>
                <w:ins w:id="14915" w:author="Okot" w:date="2020-01-29T10:35:00Z"/>
              </w:rPr>
            </w:pPr>
            <w:ins w:id="14916" w:author="Okot" w:date="2020-01-29T10:38:00Z">
              <w:r>
                <w:t xml:space="preserve">4. </w:t>
              </w:r>
            </w:ins>
            <w:r>
              <w:t>W</w:t>
            </w:r>
            <w:ins w:id="14917" w:author="Okot" w:date="2020-01-29T10:38:00Z">
              <w:r>
                <w:t>artość pola „</w:t>
              </w:r>
            </w:ins>
            <w:r>
              <w:t>BirthDate</w:t>
            </w:r>
            <w:ins w:id="14918" w:author="Okot" w:date="2020-01-29T10:38:00Z">
              <w:r>
                <w:t>” w ta</w:t>
              </w:r>
            </w:ins>
            <w:ins w:id="14919" w:author="Okot" w:date="2020-01-29T10:39:00Z">
              <w:r>
                <w:t>beli „User</w:t>
              </w:r>
            </w:ins>
            <w:r>
              <w:t>Data</w:t>
            </w:r>
            <w:ins w:id="14920" w:author="Okot" w:date="2020-01-29T10:39:00Z">
              <w:r>
                <w:t xml:space="preserve">” w bazie danych jest </w:t>
              </w:r>
            </w:ins>
            <w:r>
              <w:t>zgodna z wartością wprowadzoną przez użytkownika do formularza w polu „Data urodzenia”</w:t>
            </w:r>
            <w:ins w:id="14921" w:author="Okot" w:date="2020-01-29T10:40:00Z">
              <w:r>
                <w:t>.</w:t>
              </w:r>
            </w:ins>
          </w:p>
        </w:tc>
        <w:tc>
          <w:tcPr>
            <w:tcW w:w="1984" w:type="dxa"/>
          </w:tcPr>
          <w:p w14:paraId="5FD1D2B9" w14:textId="77777777" w:rsidR="00584A23" w:rsidRDefault="00584A23" w:rsidP="007237D1">
            <w:pPr>
              <w:ind w:firstLine="0"/>
              <w:rPr>
                <w:ins w:id="14922" w:author="Okot" w:date="2020-01-29T10:40:00Z"/>
                <w:b/>
              </w:rPr>
            </w:pPr>
            <w:ins w:id="14923" w:author="Okot" w:date="2020-01-29T10:40:00Z">
              <w:r>
                <w:rPr>
                  <w:b/>
                </w:rPr>
                <w:t>Wartość pola</w:t>
              </w:r>
            </w:ins>
          </w:p>
          <w:p w14:paraId="0F8DE2AB" w14:textId="41DCEB90" w:rsidR="00584A23" w:rsidRPr="00807267" w:rsidRDefault="00584A23" w:rsidP="007237D1">
            <w:pPr>
              <w:ind w:firstLine="0"/>
              <w:rPr>
                <w:ins w:id="14924" w:author="Okot" w:date="2020-01-29T10:35:00Z"/>
                <w:b/>
              </w:rPr>
            </w:pPr>
            <w:r>
              <w:rPr>
                <w:b/>
              </w:rPr>
              <w:t>BirthDate</w:t>
            </w:r>
            <w:ins w:id="14925" w:author="Okot" w:date="2020-01-29T10:41:00Z">
              <w:r>
                <w:rPr>
                  <w:b/>
                </w:rPr>
                <w:t>:</w:t>
              </w:r>
            </w:ins>
          </w:p>
        </w:tc>
        <w:tc>
          <w:tcPr>
            <w:tcW w:w="992" w:type="dxa"/>
          </w:tcPr>
          <w:p w14:paraId="513D7D55" w14:textId="77777777" w:rsidR="00584A23" w:rsidRDefault="00584A23" w:rsidP="007237D1">
            <w:pPr>
              <w:ind w:firstLine="0"/>
              <w:rPr>
                <w:ins w:id="14926" w:author="Okot" w:date="2020-01-29T10:35:00Z"/>
              </w:rPr>
            </w:pPr>
          </w:p>
        </w:tc>
        <w:tc>
          <w:tcPr>
            <w:tcW w:w="992" w:type="dxa"/>
          </w:tcPr>
          <w:p w14:paraId="3EFDFD19" w14:textId="77777777" w:rsidR="00584A23" w:rsidRDefault="00584A23" w:rsidP="007237D1">
            <w:pPr>
              <w:ind w:firstLine="0"/>
              <w:rPr>
                <w:ins w:id="14927" w:author="Okot" w:date="2020-01-29T10:35:00Z"/>
              </w:rPr>
            </w:pPr>
          </w:p>
        </w:tc>
        <w:tc>
          <w:tcPr>
            <w:tcW w:w="1418" w:type="dxa"/>
          </w:tcPr>
          <w:p w14:paraId="30E36C0B" w14:textId="77777777" w:rsidR="00584A23" w:rsidRDefault="00584A23" w:rsidP="007237D1">
            <w:pPr>
              <w:ind w:firstLine="0"/>
              <w:rPr>
                <w:ins w:id="14928" w:author="Okot" w:date="2020-01-29T10:35:00Z"/>
              </w:rPr>
            </w:pPr>
          </w:p>
        </w:tc>
      </w:tr>
      <w:tr w:rsidR="00584A23" w14:paraId="5515862F" w14:textId="77777777" w:rsidTr="00584A23">
        <w:tc>
          <w:tcPr>
            <w:tcW w:w="1838" w:type="dxa"/>
            <w:vMerge/>
          </w:tcPr>
          <w:p w14:paraId="0CAD578F" w14:textId="0CF1AC59" w:rsidR="00584A23" w:rsidRPr="002267A1" w:rsidRDefault="00584A23" w:rsidP="007237D1">
            <w:pPr>
              <w:ind w:firstLine="0"/>
              <w:rPr>
                <w:b/>
              </w:rPr>
            </w:pPr>
          </w:p>
        </w:tc>
        <w:tc>
          <w:tcPr>
            <w:tcW w:w="1985" w:type="dxa"/>
          </w:tcPr>
          <w:p w14:paraId="7104CC9B" w14:textId="354926BF" w:rsidR="00584A23" w:rsidRDefault="00584A23" w:rsidP="00044E36">
            <w:pPr>
              <w:ind w:firstLine="0"/>
            </w:pPr>
            <w:r>
              <w:t xml:space="preserve">5. Wartość pola „IsWoman” w tabeli </w:t>
            </w:r>
            <w:ins w:id="14929" w:author="Okot" w:date="2020-01-29T10:39:00Z">
              <w:r>
                <w:t>„User</w:t>
              </w:r>
            </w:ins>
            <w:r>
              <w:t>Data</w:t>
            </w:r>
            <w:ins w:id="14930" w:author="Okot" w:date="2020-01-29T10:39:00Z">
              <w:r>
                <w:t xml:space="preserve">” w bazie danych </w:t>
              </w:r>
            </w:ins>
            <w:r>
              <w:t>wynosi 0, jeśli użytkownik w formularzu zaznaczył, że jest mężczyzną, 1 jeśli zaznaczył, że jest kobietą</w:t>
            </w:r>
          </w:p>
        </w:tc>
        <w:tc>
          <w:tcPr>
            <w:tcW w:w="1984" w:type="dxa"/>
          </w:tcPr>
          <w:p w14:paraId="4F112AE7" w14:textId="5957FA20" w:rsidR="00584A23" w:rsidRDefault="00584A23" w:rsidP="00044E36">
            <w:pPr>
              <w:ind w:firstLine="0"/>
              <w:rPr>
                <w:ins w:id="14931" w:author="Okot" w:date="2020-01-29T10:40:00Z"/>
                <w:b/>
              </w:rPr>
            </w:pPr>
            <w:ins w:id="14932" w:author="Okot" w:date="2020-01-29T10:40:00Z">
              <w:r>
                <w:rPr>
                  <w:b/>
                </w:rPr>
                <w:t>Wartość pola</w:t>
              </w:r>
            </w:ins>
            <w:r>
              <w:rPr>
                <w:b/>
              </w:rPr>
              <w:t xml:space="preserve"> IsWoman:</w:t>
            </w:r>
          </w:p>
          <w:p w14:paraId="602A5755" w14:textId="77777777" w:rsidR="00584A23" w:rsidRDefault="00584A23" w:rsidP="007237D1">
            <w:pPr>
              <w:ind w:firstLine="0"/>
              <w:rPr>
                <w:b/>
              </w:rPr>
            </w:pPr>
          </w:p>
        </w:tc>
        <w:tc>
          <w:tcPr>
            <w:tcW w:w="992" w:type="dxa"/>
          </w:tcPr>
          <w:p w14:paraId="53654FFD" w14:textId="77777777" w:rsidR="00584A23" w:rsidRDefault="00584A23" w:rsidP="007237D1">
            <w:pPr>
              <w:ind w:firstLine="0"/>
            </w:pPr>
          </w:p>
        </w:tc>
        <w:tc>
          <w:tcPr>
            <w:tcW w:w="992" w:type="dxa"/>
          </w:tcPr>
          <w:p w14:paraId="70BA7D44" w14:textId="77777777" w:rsidR="00584A23" w:rsidRDefault="00584A23" w:rsidP="007237D1">
            <w:pPr>
              <w:ind w:firstLine="0"/>
            </w:pPr>
          </w:p>
        </w:tc>
        <w:tc>
          <w:tcPr>
            <w:tcW w:w="1418" w:type="dxa"/>
          </w:tcPr>
          <w:p w14:paraId="3D648A2C" w14:textId="77777777" w:rsidR="00584A23" w:rsidRDefault="00584A23" w:rsidP="007237D1">
            <w:pPr>
              <w:ind w:firstLine="0"/>
            </w:pPr>
          </w:p>
        </w:tc>
      </w:tr>
      <w:tr w:rsidR="00584A23" w14:paraId="1156FBE6" w14:textId="77777777" w:rsidTr="00584A23">
        <w:tc>
          <w:tcPr>
            <w:tcW w:w="1838" w:type="dxa"/>
            <w:vMerge/>
          </w:tcPr>
          <w:p w14:paraId="26A58082" w14:textId="77777777" w:rsidR="00584A23" w:rsidRPr="002267A1" w:rsidRDefault="00584A23" w:rsidP="007237D1">
            <w:pPr>
              <w:ind w:firstLine="0"/>
              <w:rPr>
                <w:b/>
              </w:rPr>
            </w:pPr>
          </w:p>
        </w:tc>
        <w:tc>
          <w:tcPr>
            <w:tcW w:w="1985" w:type="dxa"/>
          </w:tcPr>
          <w:p w14:paraId="363FB107" w14:textId="6467E31D" w:rsidR="00584A23" w:rsidRDefault="00584A23" w:rsidP="00044E36">
            <w:pPr>
              <w:ind w:firstLine="0"/>
            </w:pPr>
            <w:r>
              <w:t>6. W</w:t>
            </w:r>
            <w:ins w:id="14933" w:author="Okot" w:date="2020-01-29T10:38:00Z">
              <w:r>
                <w:t>artość pola „</w:t>
              </w:r>
            </w:ins>
            <w:r>
              <w:t>Height</w:t>
            </w:r>
            <w:ins w:id="14934" w:author="Okot" w:date="2020-01-29T10:38:00Z">
              <w:r>
                <w:t>” w ta</w:t>
              </w:r>
            </w:ins>
            <w:ins w:id="14935" w:author="Okot" w:date="2020-01-29T10:39:00Z">
              <w:r>
                <w:t>beli „User</w:t>
              </w:r>
            </w:ins>
            <w:r>
              <w:t>Data</w:t>
            </w:r>
            <w:ins w:id="14936" w:author="Okot" w:date="2020-01-29T10:39:00Z">
              <w:r>
                <w:t xml:space="preserve">” w bazie danych jest </w:t>
              </w:r>
            </w:ins>
            <w:r>
              <w:t xml:space="preserve">zgodna z wartością wprowadzoną przez użytkownika do </w:t>
            </w:r>
            <w:r>
              <w:lastRenderedPageBreak/>
              <w:t>formularza w polu „Wzrost”</w:t>
            </w:r>
            <w:ins w:id="14937" w:author="Okot" w:date="2020-01-29T10:40:00Z">
              <w:r>
                <w:t>.</w:t>
              </w:r>
            </w:ins>
          </w:p>
        </w:tc>
        <w:tc>
          <w:tcPr>
            <w:tcW w:w="1984" w:type="dxa"/>
          </w:tcPr>
          <w:p w14:paraId="27BDE9E0" w14:textId="3884227B" w:rsidR="00584A23" w:rsidRDefault="00584A23" w:rsidP="00584A23">
            <w:pPr>
              <w:ind w:firstLine="0"/>
              <w:rPr>
                <w:ins w:id="14938" w:author="Okot" w:date="2020-01-29T10:40:00Z"/>
                <w:b/>
              </w:rPr>
            </w:pPr>
            <w:ins w:id="14939" w:author="Okot" w:date="2020-01-29T10:40:00Z">
              <w:r>
                <w:rPr>
                  <w:b/>
                </w:rPr>
                <w:lastRenderedPageBreak/>
                <w:t>Wartość pola</w:t>
              </w:r>
            </w:ins>
            <w:r>
              <w:rPr>
                <w:b/>
              </w:rPr>
              <w:t xml:space="preserve"> Height:</w:t>
            </w:r>
          </w:p>
          <w:p w14:paraId="44771D0E" w14:textId="77777777" w:rsidR="00584A23" w:rsidRDefault="00584A23" w:rsidP="007237D1">
            <w:pPr>
              <w:ind w:firstLine="0"/>
              <w:rPr>
                <w:b/>
              </w:rPr>
            </w:pPr>
          </w:p>
        </w:tc>
        <w:tc>
          <w:tcPr>
            <w:tcW w:w="992" w:type="dxa"/>
          </w:tcPr>
          <w:p w14:paraId="28A26ED0" w14:textId="77777777" w:rsidR="00584A23" w:rsidRDefault="00584A23" w:rsidP="007237D1">
            <w:pPr>
              <w:ind w:firstLine="0"/>
            </w:pPr>
          </w:p>
        </w:tc>
        <w:tc>
          <w:tcPr>
            <w:tcW w:w="992" w:type="dxa"/>
          </w:tcPr>
          <w:p w14:paraId="7A81FB66" w14:textId="77777777" w:rsidR="00584A23" w:rsidRDefault="00584A23" w:rsidP="007237D1">
            <w:pPr>
              <w:ind w:firstLine="0"/>
            </w:pPr>
          </w:p>
        </w:tc>
        <w:tc>
          <w:tcPr>
            <w:tcW w:w="1418" w:type="dxa"/>
          </w:tcPr>
          <w:p w14:paraId="67967016" w14:textId="77777777" w:rsidR="00584A23" w:rsidRDefault="00584A23" w:rsidP="007237D1">
            <w:pPr>
              <w:ind w:firstLine="0"/>
            </w:pPr>
          </w:p>
        </w:tc>
      </w:tr>
      <w:tr w:rsidR="00584A23" w14:paraId="3A261D3A" w14:textId="77777777" w:rsidTr="00584A23">
        <w:tc>
          <w:tcPr>
            <w:tcW w:w="1838" w:type="dxa"/>
            <w:vMerge/>
          </w:tcPr>
          <w:p w14:paraId="509A65AB" w14:textId="77777777" w:rsidR="00584A23" w:rsidRPr="002267A1" w:rsidRDefault="00584A23" w:rsidP="00BC180C">
            <w:pPr>
              <w:ind w:firstLine="0"/>
              <w:rPr>
                <w:b/>
              </w:rPr>
            </w:pPr>
          </w:p>
        </w:tc>
        <w:tc>
          <w:tcPr>
            <w:tcW w:w="1985" w:type="dxa"/>
          </w:tcPr>
          <w:p w14:paraId="4E3B2291" w14:textId="52F5E881" w:rsidR="00584A23" w:rsidRDefault="00584A23" w:rsidP="00BC180C">
            <w:pPr>
              <w:ind w:firstLine="0"/>
            </w:pPr>
            <w:r>
              <w:t>7. Pole IDT jest puste</w:t>
            </w:r>
          </w:p>
        </w:tc>
        <w:tc>
          <w:tcPr>
            <w:tcW w:w="1984" w:type="dxa"/>
          </w:tcPr>
          <w:p w14:paraId="4DA9FF86" w14:textId="77777777" w:rsidR="00584A23" w:rsidRDefault="00584A23" w:rsidP="00BC180C">
            <w:pPr>
              <w:ind w:firstLine="0"/>
              <w:rPr>
                <w:b/>
              </w:rPr>
            </w:pPr>
          </w:p>
        </w:tc>
        <w:tc>
          <w:tcPr>
            <w:tcW w:w="992" w:type="dxa"/>
          </w:tcPr>
          <w:p w14:paraId="0DBC9245" w14:textId="77777777" w:rsidR="00584A23" w:rsidRDefault="00584A23" w:rsidP="00BC180C">
            <w:pPr>
              <w:ind w:firstLine="0"/>
            </w:pPr>
          </w:p>
        </w:tc>
        <w:tc>
          <w:tcPr>
            <w:tcW w:w="992" w:type="dxa"/>
          </w:tcPr>
          <w:p w14:paraId="16442BB3" w14:textId="77777777" w:rsidR="00584A23" w:rsidRDefault="00584A23" w:rsidP="00BC180C">
            <w:pPr>
              <w:ind w:firstLine="0"/>
            </w:pPr>
          </w:p>
        </w:tc>
        <w:tc>
          <w:tcPr>
            <w:tcW w:w="1418" w:type="dxa"/>
          </w:tcPr>
          <w:p w14:paraId="504D2235" w14:textId="77777777" w:rsidR="00584A23" w:rsidRDefault="00584A23" w:rsidP="00BC180C">
            <w:pPr>
              <w:ind w:firstLine="0"/>
            </w:pPr>
          </w:p>
        </w:tc>
      </w:tr>
      <w:tr w:rsidR="00584A23" w14:paraId="1ED8D9CC" w14:textId="77777777" w:rsidTr="00584A23">
        <w:tc>
          <w:tcPr>
            <w:tcW w:w="1838" w:type="dxa"/>
            <w:vMerge/>
          </w:tcPr>
          <w:p w14:paraId="3B90397A" w14:textId="77777777" w:rsidR="00584A23" w:rsidRPr="002267A1" w:rsidRDefault="00584A23" w:rsidP="007237D1">
            <w:pPr>
              <w:ind w:firstLine="0"/>
              <w:rPr>
                <w:b/>
              </w:rPr>
            </w:pPr>
          </w:p>
        </w:tc>
        <w:tc>
          <w:tcPr>
            <w:tcW w:w="1985" w:type="dxa"/>
          </w:tcPr>
          <w:p w14:paraId="26F9C747" w14:textId="0B767C42" w:rsidR="00584A23" w:rsidRDefault="00584A23" w:rsidP="00044E36">
            <w:pPr>
              <w:ind w:firstLine="0"/>
            </w:pPr>
            <w:r>
              <w:t>8. Pole IDA jest puste</w:t>
            </w:r>
          </w:p>
        </w:tc>
        <w:tc>
          <w:tcPr>
            <w:tcW w:w="1984" w:type="dxa"/>
          </w:tcPr>
          <w:p w14:paraId="575EACFB" w14:textId="77777777" w:rsidR="00584A23" w:rsidRDefault="00584A23" w:rsidP="007237D1">
            <w:pPr>
              <w:ind w:firstLine="0"/>
              <w:rPr>
                <w:b/>
              </w:rPr>
            </w:pPr>
          </w:p>
        </w:tc>
        <w:tc>
          <w:tcPr>
            <w:tcW w:w="992" w:type="dxa"/>
          </w:tcPr>
          <w:p w14:paraId="661F103E" w14:textId="77777777" w:rsidR="00584A23" w:rsidRDefault="00584A23" w:rsidP="007237D1">
            <w:pPr>
              <w:ind w:firstLine="0"/>
            </w:pPr>
          </w:p>
        </w:tc>
        <w:tc>
          <w:tcPr>
            <w:tcW w:w="992" w:type="dxa"/>
          </w:tcPr>
          <w:p w14:paraId="50BF0C6A" w14:textId="77777777" w:rsidR="00584A23" w:rsidRDefault="00584A23" w:rsidP="007237D1">
            <w:pPr>
              <w:ind w:firstLine="0"/>
            </w:pPr>
          </w:p>
        </w:tc>
        <w:tc>
          <w:tcPr>
            <w:tcW w:w="1418" w:type="dxa"/>
          </w:tcPr>
          <w:p w14:paraId="4C4C1BF1" w14:textId="77777777" w:rsidR="00584A23" w:rsidRDefault="00584A23" w:rsidP="007237D1">
            <w:pPr>
              <w:ind w:firstLine="0"/>
            </w:pPr>
          </w:p>
        </w:tc>
      </w:tr>
    </w:tbl>
    <w:p w14:paraId="45C9DBFB" w14:textId="77777777" w:rsidR="00584A23" w:rsidRDefault="00584A23" w:rsidP="00584A23">
      <w:pPr>
        <w:ind w:firstLine="0"/>
      </w:pPr>
    </w:p>
    <w:p w14:paraId="10A2F753" w14:textId="68AF9ACC" w:rsidR="00584A23" w:rsidRDefault="00584A23" w:rsidP="00584A23">
      <w:pPr>
        <w:ind w:firstLine="0"/>
      </w:pPr>
      <w:r>
        <w:tab/>
        <w:t>Po sprawdzeniu, że nowy rekord tworzony jest poprawnie, zostanie sprawdzone czy jego aktualizacja również przebiega bezproblemowo.</w:t>
      </w:r>
    </w:p>
    <w:p w14:paraId="375F93A3" w14:textId="77777777" w:rsidR="00584A23" w:rsidRDefault="00584A23" w:rsidP="00584A23">
      <w:pPr>
        <w:ind w:firstLine="0"/>
      </w:pPr>
    </w:p>
    <w:p w14:paraId="2F531BB5" w14:textId="29063DF8" w:rsidR="00584A23" w:rsidRDefault="00584A23" w:rsidP="00584A23">
      <w:pPr>
        <w:spacing w:after="160" w:line="259" w:lineRule="auto"/>
        <w:ind w:firstLine="0"/>
        <w:jc w:val="left"/>
        <w:rPr>
          <w:ins w:id="14940" w:author="Okot" w:date="2020-01-29T10:23:00Z"/>
        </w:rPr>
      </w:pPr>
      <w:ins w:id="14941" w:author="Okot" w:date="2020-01-29T10:23:00Z">
        <w:r>
          <w:t>Tabela 5.</w:t>
        </w:r>
      </w:ins>
      <w:r>
        <w:t>21</w:t>
      </w:r>
      <w:ins w:id="14942" w:author="Okot" w:date="2020-01-29T10:23:00Z">
        <w:r>
          <w:t>.</w:t>
        </w:r>
      </w:ins>
    </w:p>
    <w:p w14:paraId="225ACE24" w14:textId="7E2F9F74" w:rsidR="00584A23" w:rsidRDefault="00584A23" w:rsidP="00584A23">
      <w:pPr>
        <w:spacing w:after="160" w:line="259" w:lineRule="auto"/>
        <w:ind w:firstLine="0"/>
        <w:jc w:val="left"/>
        <w:rPr>
          <w:ins w:id="14943" w:author="Okot" w:date="2020-01-29T10:23:00Z"/>
        </w:rPr>
      </w:pPr>
      <w:ins w:id="14944" w:author="Okot" w:date="2020-01-29T10:24:00Z">
        <w:r>
          <w:t xml:space="preserve">Scenariusz testowy dla </w:t>
        </w:r>
      </w:ins>
      <w:r>
        <w:t>modyfikowania</w:t>
      </w:r>
      <w:ins w:id="14945" w:author="Okot" w:date="2020-01-29T10:24:00Z">
        <w:r>
          <w:t xml:space="preserve"> rekordu </w:t>
        </w:r>
      </w:ins>
      <w:r>
        <w:t>w</w:t>
      </w:r>
      <w:ins w:id="14946" w:author="Okot" w:date="2020-01-29T10:24:00Z">
        <w:r>
          <w:t xml:space="preserve"> </w:t>
        </w:r>
      </w:ins>
      <w:r>
        <w:t>tabeli UserData</w:t>
      </w:r>
      <w:ins w:id="14947" w:author="Okot" w:date="2020-01-29T10:24:00Z">
        <w:r>
          <w:t>.</w:t>
        </w:r>
      </w:ins>
    </w:p>
    <w:tbl>
      <w:tblPr>
        <w:tblStyle w:val="Tabela-Siatka"/>
        <w:tblW w:w="9209" w:type="dxa"/>
        <w:tblLayout w:type="fixed"/>
        <w:tblLook w:val="04A0" w:firstRow="1" w:lastRow="0" w:firstColumn="1" w:lastColumn="0" w:noHBand="0" w:noVBand="1"/>
        <w:tblPrChange w:id="14948"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4949">
          <w:tblGrid>
            <w:gridCol w:w="1838"/>
            <w:gridCol w:w="1985"/>
            <w:gridCol w:w="1984"/>
            <w:gridCol w:w="992"/>
            <w:gridCol w:w="992"/>
            <w:gridCol w:w="1418"/>
            <w:gridCol w:w="133"/>
            <w:gridCol w:w="3110"/>
            <w:gridCol w:w="1134"/>
            <w:gridCol w:w="1827"/>
            <w:gridCol w:w="1433"/>
          </w:tblGrid>
        </w:tblGridChange>
      </w:tblGrid>
      <w:tr w:rsidR="00584A23" w14:paraId="0B1A9D1E" w14:textId="77777777" w:rsidTr="00BC180C">
        <w:trPr>
          <w:ins w:id="14950" w:author="Okot" w:date="2020-01-29T10:23:00Z"/>
        </w:trPr>
        <w:tc>
          <w:tcPr>
            <w:tcW w:w="1838" w:type="dxa"/>
            <w:tcPrChange w:id="14951" w:author="Okot" w:date="2020-01-29T12:02:00Z">
              <w:tcPr>
                <w:tcW w:w="1838" w:type="dxa"/>
              </w:tcPr>
            </w:tcPrChange>
          </w:tcPr>
          <w:p w14:paraId="5CAB5AEB" w14:textId="594E7066" w:rsidR="00584A23" w:rsidRPr="002267A1" w:rsidRDefault="00584A23" w:rsidP="00BC180C">
            <w:pPr>
              <w:ind w:firstLine="0"/>
              <w:rPr>
                <w:ins w:id="14952" w:author="Okot" w:date="2020-01-29T10:23:00Z"/>
                <w:b/>
              </w:rPr>
            </w:pPr>
            <w:ins w:id="14953" w:author="Okot" w:date="2020-01-29T10:23:00Z">
              <w:r>
                <w:rPr>
                  <w:b/>
                </w:rPr>
                <w:t>PT</w:t>
              </w:r>
            </w:ins>
            <w:ins w:id="14954" w:author="Okot" w:date="2020-01-29T10:24:00Z">
              <w:r>
                <w:rPr>
                  <w:b/>
                </w:rPr>
                <w:t>-SZ-</w:t>
              </w:r>
            </w:ins>
            <w:ins w:id="14955" w:author="Okot" w:date="2020-01-29T10:23:00Z">
              <w:r>
                <w:rPr>
                  <w:b/>
                </w:rPr>
                <w:t>00</w:t>
              </w:r>
            </w:ins>
            <w:r>
              <w:rPr>
                <w:b/>
              </w:rPr>
              <w:t>3</w:t>
            </w:r>
          </w:p>
        </w:tc>
        <w:tc>
          <w:tcPr>
            <w:tcW w:w="7371" w:type="dxa"/>
            <w:gridSpan w:val="5"/>
            <w:tcPrChange w:id="14956" w:author="Okot" w:date="2020-01-29T12:02:00Z">
              <w:tcPr>
                <w:tcW w:w="15008" w:type="dxa"/>
                <w:gridSpan w:val="10"/>
              </w:tcPr>
            </w:tcPrChange>
          </w:tcPr>
          <w:p w14:paraId="34CBD797" w14:textId="50CF9A54" w:rsidR="00584A23" w:rsidRDefault="00584A23" w:rsidP="00584A23">
            <w:pPr>
              <w:ind w:firstLine="0"/>
              <w:rPr>
                <w:ins w:id="14957" w:author="Okot" w:date="2020-01-29T10:23:00Z"/>
                <w:b/>
                <w:i/>
              </w:rPr>
            </w:pPr>
            <w:r>
              <w:rPr>
                <w:b/>
                <w:i/>
              </w:rPr>
              <w:t xml:space="preserve">Modyfikowanie </w:t>
            </w:r>
            <w:ins w:id="14958" w:author="Okot" w:date="2020-01-29T10:24:00Z">
              <w:r>
                <w:rPr>
                  <w:b/>
                  <w:i/>
                </w:rPr>
                <w:t xml:space="preserve">rekordu </w:t>
              </w:r>
            </w:ins>
            <w:r>
              <w:rPr>
                <w:b/>
                <w:i/>
              </w:rPr>
              <w:t>w</w:t>
            </w:r>
            <w:ins w:id="14959" w:author="Okot" w:date="2020-01-29T10:24:00Z">
              <w:r>
                <w:rPr>
                  <w:b/>
                  <w:i/>
                </w:rPr>
                <w:t xml:space="preserve"> baz</w:t>
              </w:r>
            </w:ins>
            <w:r>
              <w:rPr>
                <w:b/>
                <w:i/>
              </w:rPr>
              <w:t>ie</w:t>
            </w:r>
            <w:ins w:id="14960" w:author="Okot" w:date="2020-01-29T10:24:00Z">
              <w:r>
                <w:rPr>
                  <w:b/>
                  <w:i/>
                </w:rPr>
                <w:t xml:space="preserve"> danyc</w:t>
              </w:r>
            </w:ins>
            <w:r>
              <w:rPr>
                <w:b/>
                <w:i/>
              </w:rPr>
              <w:t>h w tabeli UserData</w:t>
            </w:r>
          </w:p>
        </w:tc>
      </w:tr>
      <w:tr w:rsidR="00584A23" w14:paraId="52DE3C26" w14:textId="77777777" w:rsidTr="00BC180C">
        <w:trPr>
          <w:ins w:id="14961" w:author="Okot" w:date="2020-01-29T10:23:00Z"/>
        </w:trPr>
        <w:tc>
          <w:tcPr>
            <w:tcW w:w="1838" w:type="dxa"/>
            <w:tcPrChange w:id="14962" w:author="Okot" w:date="2020-01-29T12:02:00Z">
              <w:tcPr>
                <w:tcW w:w="1838" w:type="dxa"/>
              </w:tcPr>
            </w:tcPrChange>
          </w:tcPr>
          <w:p w14:paraId="170A3289" w14:textId="77777777" w:rsidR="00584A23" w:rsidRPr="002267A1" w:rsidRDefault="00584A23" w:rsidP="00BC180C">
            <w:pPr>
              <w:ind w:firstLine="0"/>
              <w:rPr>
                <w:ins w:id="14963" w:author="Okot" w:date="2020-01-29T10:23:00Z"/>
                <w:b/>
              </w:rPr>
            </w:pPr>
            <w:ins w:id="14964" w:author="Okot" w:date="2020-01-29T10:23:00Z">
              <w:r>
                <w:rPr>
                  <w:b/>
                </w:rPr>
                <w:t>Metodyka</w:t>
              </w:r>
            </w:ins>
          </w:p>
        </w:tc>
        <w:tc>
          <w:tcPr>
            <w:tcW w:w="7371" w:type="dxa"/>
            <w:gridSpan w:val="5"/>
            <w:tcPrChange w:id="14965" w:author="Okot" w:date="2020-01-29T12:02:00Z">
              <w:tcPr>
                <w:tcW w:w="15008" w:type="dxa"/>
                <w:gridSpan w:val="10"/>
              </w:tcPr>
            </w:tcPrChange>
          </w:tcPr>
          <w:p w14:paraId="7D4172CE" w14:textId="77777777" w:rsidR="00584A23" w:rsidRDefault="00584A23">
            <w:pPr>
              <w:pStyle w:val="Tekstpodstawowy"/>
              <w:jc w:val="both"/>
              <w:rPr>
                <w:ins w:id="14966" w:author="Okot" w:date="2020-01-29T10:23:00Z"/>
              </w:rPr>
              <w:pPrChange w:id="14967" w:author="Okot" w:date="2020-01-29T10:25:00Z">
                <w:pPr>
                  <w:ind w:firstLine="0"/>
                </w:pPr>
              </w:pPrChange>
            </w:pPr>
            <w:ins w:id="14968"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584A23" w14:paraId="7FD2FFCF" w14:textId="77777777" w:rsidTr="00BC180C">
        <w:trPr>
          <w:ins w:id="14969" w:author="Okot" w:date="2020-01-29T10:23:00Z"/>
        </w:trPr>
        <w:tc>
          <w:tcPr>
            <w:tcW w:w="1838" w:type="dxa"/>
            <w:tcPrChange w:id="14970" w:author="Okot" w:date="2020-01-29T12:02:00Z">
              <w:tcPr>
                <w:tcW w:w="1838" w:type="dxa"/>
              </w:tcPr>
            </w:tcPrChange>
          </w:tcPr>
          <w:p w14:paraId="32B66CA0" w14:textId="77777777" w:rsidR="00584A23" w:rsidRPr="002267A1" w:rsidRDefault="00584A23" w:rsidP="00BC180C">
            <w:pPr>
              <w:ind w:firstLine="0"/>
              <w:rPr>
                <w:ins w:id="14971" w:author="Okot" w:date="2020-01-29T10:23:00Z"/>
                <w:b/>
              </w:rPr>
            </w:pPr>
            <w:ins w:id="14972" w:author="Okot" w:date="2020-01-29T10:23:00Z">
              <w:r w:rsidRPr="002267A1">
                <w:rPr>
                  <w:b/>
                </w:rPr>
                <w:t>Warunki początkowe</w:t>
              </w:r>
            </w:ins>
          </w:p>
        </w:tc>
        <w:tc>
          <w:tcPr>
            <w:tcW w:w="7371" w:type="dxa"/>
            <w:gridSpan w:val="5"/>
            <w:tcPrChange w:id="14973" w:author="Okot" w:date="2020-01-29T12:02:00Z">
              <w:tcPr>
                <w:tcW w:w="15008" w:type="dxa"/>
                <w:gridSpan w:val="10"/>
              </w:tcPr>
            </w:tcPrChange>
          </w:tcPr>
          <w:p w14:paraId="1B720268" w14:textId="2A7ACFF6" w:rsidR="00584A23" w:rsidRDefault="00584A23" w:rsidP="00584A23">
            <w:pPr>
              <w:ind w:firstLine="0"/>
              <w:rPr>
                <w:ins w:id="14974" w:author="Okot" w:date="2020-01-29T10:23:00Z"/>
              </w:rPr>
            </w:pPr>
            <w:r>
              <w:t>Ten sam u</w:t>
            </w:r>
            <w:ins w:id="14975" w:author="Okot" w:date="2020-01-29T10:23:00Z">
              <w:r>
                <w:t>żytkownik</w:t>
              </w:r>
            </w:ins>
            <w:r>
              <w:t>, który wcześniej realizował PT-SZ-002 jest</w:t>
            </w:r>
            <w:ins w:id="14976" w:author="Okot" w:date="2020-01-29T10:23:00Z">
              <w:r>
                <w:t xml:space="preserve"> zalogowany</w:t>
              </w:r>
            </w:ins>
            <w:r>
              <w:t xml:space="preserve"> i znajduje się na stronie „Moje dane”</w:t>
            </w:r>
            <w:ins w:id="14977" w:author="Okot" w:date="2020-01-29T10:23:00Z">
              <w:r>
                <w:t>.</w:t>
              </w:r>
            </w:ins>
            <w:r>
              <w:t xml:space="preserve"> Realizacja PT-SZ-002 przebiegła poprawnie.</w:t>
            </w:r>
          </w:p>
        </w:tc>
      </w:tr>
      <w:tr w:rsidR="00584A23" w14:paraId="5F87728F" w14:textId="77777777" w:rsidTr="00BC180C">
        <w:trPr>
          <w:ins w:id="14978" w:author="Okot" w:date="2020-01-29T10:23:00Z"/>
        </w:trPr>
        <w:tc>
          <w:tcPr>
            <w:tcW w:w="1838" w:type="dxa"/>
            <w:tcPrChange w:id="14979" w:author="Okot" w:date="2020-01-29T12:02:00Z">
              <w:tcPr>
                <w:tcW w:w="1838" w:type="dxa"/>
              </w:tcPr>
            </w:tcPrChange>
          </w:tcPr>
          <w:p w14:paraId="5CAC9299" w14:textId="77777777" w:rsidR="00584A23" w:rsidRPr="002267A1" w:rsidRDefault="00584A23" w:rsidP="00BC180C">
            <w:pPr>
              <w:ind w:firstLine="0"/>
              <w:rPr>
                <w:ins w:id="14980" w:author="Okot" w:date="2020-01-29T10:23:00Z"/>
                <w:b/>
              </w:rPr>
            </w:pPr>
            <w:ins w:id="14981" w:author="Okot" w:date="2020-01-29T10:23:00Z">
              <w:r w:rsidRPr="002267A1">
                <w:rPr>
                  <w:b/>
                </w:rPr>
                <w:t>Inicjacja</w:t>
              </w:r>
            </w:ins>
          </w:p>
        </w:tc>
        <w:tc>
          <w:tcPr>
            <w:tcW w:w="7371" w:type="dxa"/>
            <w:gridSpan w:val="5"/>
            <w:tcPrChange w:id="14982" w:author="Okot" w:date="2020-01-29T12:02:00Z">
              <w:tcPr>
                <w:tcW w:w="15008" w:type="dxa"/>
                <w:gridSpan w:val="10"/>
              </w:tcPr>
            </w:tcPrChange>
          </w:tcPr>
          <w:p w14:paraId="6380CEB9" w14:textId="03FD7477" w:rsidR="00584A23" w:rsidRDefault="00584A23" w:rsidP="00584A23">
            <w:pPr>
              <w:ind w:firstLine="0"/>
              <w:rPr>
                <w:ins w:id="14983" w:author="Okot" w:date="2020-01-29T10:23:00Z"/>
              </w:rPr>
            </w:pPr>
            <w:r>
              <w:t>Aktywacja suwaka wyboru stopnia aktywności fizycznej</w:t>
            </w:r>
            <w:ins w:id="14984" w:author="Okot" w:date="2020-01-29T10:23:00Z">
              <w:r>
                <w:t>.</w:t>
              </w:r>
            </w:ins>
          </w:p>
        </w:tc>
      </w:tr>
      <w:tr w:rsidR="00584A23" w14:paraId="45A37296" w14:textId="77777777" w:rsidTr="00BC180C">
        <w:trPr>
          <w:ins w:id="14985" w:author="Okot" w:date="2020-01-29T10:23:00Z"/>
        </w:trPr>
        <w:tc>
          <w:tcPr>
            <w:tcW w:w="1838" w:type="dxa"/>
            <w:tcPrChange w:id="14986" w:author="Okot" w:date="2020-01-29T12:02:00Z">
              <w:tcPr>
                <w:tcW w:w="1838" w:type="dxa"/>
              </w:tcPr>
            </w:tcPrChange>
          </w:tcPr>
          <w:p w14:paraId="6A42D29B" w14:textId="77777777" w:rsidR="00584A23" w:rsidRPr="002267A1" w:rsidRDefault="00584A23" w:rsidP="00BC180C">
            <w:pPr>
              <w:ind w:firstLine="0"/>
              <w:rPr>
                <w:ins w:id="14987" w:author="Okot" w:date="2020-01-29T10:23:00Z"/>
                <w:b/>
              </w:rPr>
            </w:pPr>
            <w:ins w:id="14988" w:author="Okot" w:date="2020-01-29T10:23:00Z">
              <w:r w:rsidRPr="002267A1">
                <w:rPr>
                  <w:b/>
                </w:rPr>
                <w:t>Warunki końcowe</w:t>
              </w:r>
            </w:ins>
          </w:p>
        </w:tc>
        <w:tc>
          <w:tcPr>
            <w:tcW w:w="7371" w:type="dxa"/>
            <w:gridSpan w:val="5"/>
            <w:tcPrChange w:id="14989" w:author="Okot" w:date="2020-01-29T12:02:00Z">
              <w:tcPr>
                <w:tcW w:w="15008" w:type="dxa"/>
                <w:gridSpan w:val="10"/>
              </w:tcPr>
            </w:tcPrChange>
          </w:tcPr>
          <w:p w14:paraId="20966B6A" w14:textId="5D7259D2" w:rsidR="00584A23" w:rsidRDefault="00584A23" w:rsidP="00BC180C">
            <w:pPr>
              <w:ind w:firstLine="0"/>
              <w:rPr>
                <w:ins w:id="14990" w:author="Okot" w:date="2020-01-29T10:23:00Z"/>
              </w:rPr>
            </w:pPr>
            <w:r>
              <w:t>W bazie danych w tabeli UserData została zaktualizowana wartość pola „IDA”.</w:t>
            </w:r>
          </w:p>
        </w:tc>
      </w:tr>
      <w:tr w:rsidR="00584A23" w14:paraId="488B3D61" w14:textId="77777777" w:rsidTr="00BC180C">
        <w:tblPrEx>
          <w:tblPrExChange w:id="14991" w:author="Okot" w:date="2020-01-29T12:02:00Z">
            <w:tblPrEx>
              <w:tblW w:w="9342" w:type="dxa"/>
            </w:tblPrEx>
          </w:tblPrExChange>
        </w:tblPrEx>
        <w:trPr>
          <w:trHeight w:val="1542"/>
          <w:ins w:id="14992" w:author="Okot" w:date="2020-01-29T10:23:00Z"/>
        </w:trPr>
        <w:tc>
          <w:tcPr>
            <w:tcW w:w="1838" w:type="dxa"/>
            <w:tcPrChange w:id="14993" w:author="Okot" w:date="2020-01-29T12:02:00Z">
              <w:tcPr>
                <w:tcW w:w="1838" w:type="dxa"/>
              </w:tcPr>
            </w:tcPrChange>
          </w:tcPr>
          <w:p w14:paraId="2A6FBD5C" w14:textId="77777777" w:rsidR="00584A23" w:rsidRPr="002267A1" w:rsidRDefault="00584A23" w:rsidP="00BC180C">
            <w:pPr>
              <w:ind w:firstLine="0"/>
              <w:rPr>
                <w:ins w:id="14994" w:author="Okot" w:date="2020-01-29T10:23:00Z"/>
                <w:b/>
              </w:rPr>
            </w:pPr>
            <w:ins w:id="14995" w:author="Okot" w:date="2020-01-29T10:23:00Z">
              <w:r>
                <w:rPr>
                  <w:b/>
                </w:rPr>
                <w:t>Etap</w:t>
              </w:r>
            </w:ins>
          </w:p>
        </w:tc>
        <w:tc>
          <w:tcPr>
            <w:tcW w:w="1985" w:type="dxa"/>
            <w:tcPrChange w:id="14996" w:author="Okot" w:date="2020-01-29T12:02:00Z">
              <w:tcPr>
                <w:tcW w:w="7504" w:type="dxa"/>
                <w:gridSpan w:val="6"/>
              </w:tcPr>
            </w:tcPrChange>
          </w:tcPr>
          <w:p w14:paraId="1BC0363C" w14:textId="77777777" w:rsidR="00584A23" w:rsidRPr="002C385C" w:rsidRDefault="00584A23" w:rsidP="00BC180C">
            <w:pPr>
              <w:ind w:firstLine="0"/>
              <w:rPr>
                <w:ins w:id="14997" w:author="Okot" w:date="2020-01-29T10:29:00Z"/>
                <w:b/>
              </w:rPr>
            </w:pPr>
            <w:ins w:id="14998" w:author="Okot" w:date="2020-01-29T10:32:00Z">
              <w:r w:rsidRPr="002C385C">
                <w:rPr>
                  <w:b/>
                </w:rPr>
                <w:t>O</w:t>
              </w:r>
              <w:r>
                <w:rPr>
                  <w:b/>
                </w:rPr>
                <w:t>czekiwany rezultat</w:t>
              </w:r>
            </w:ins>
          </w:p>
        </w:tc>
        <w:tc>
          <w:tcPr>
            <w:tcW w:w="1984" w:type="dxa"/>
            <w:tcPrChange w:id="14999" w:author="Okot" w:date="2020-01-29T12:02:00Z">
              <w:tcPr>
                <w:tcW w:w="3110" w:type="dxa"/>
              </w:tcPr>
            </w:tcPrChange>
          </w:tcPr>
          <w:p w14:paraId="37ED5E09" w14:textId="77777777" w:rsidR="00584A23" w:rsidRDefault="00584A23" w:rsidP="00BC180C">
            <w:pPr>
              <w:ind w:firstLine="0"/>
              <w:rPr>
                <w:ins w:id="15000" w:author="Okot" w:date="2020-01-29T10:40:00Z"/>
                <w:b/>
              </w:rPr>
            </w:pPr>
            <w:ins w:id="15001" w:author="Okot" w:date="2020-01-29T10:40:00Z">
              <w:r>
                <w:rPr>
                  <w:b/>
                </w:rPr>
                <w:t>Dane wejściowe/</w:t>
              </w:r>
            </w:ins>
          </w:p>
          <w:p w14:paraId="283D48A0" w14:textId="77777777" w:rsidR="00584A23" w:rsidRPr="002C385C" w:rsidRDefault="00584A23" w:rsidP="00BC180C">
            <w:pPr>
              <w:ind w:firstLine="0"/>
              <w:rPr>
                <w:ins w:id="15002" w:author="Okot" w:date="2020-01-29T10:23:00Z"/>
                <w:b/>
              </w:rPr>
            </w:pPr>
            <w:ins w:id="15003" w:author="Okot" w:date="2020-01-29T10:41:00Z">
              <w:r>
                <w:rPr>
                  <w:b/>
                </w:rPr>
                <w:t>Dane wyjściowe</w:t>
              </w:r>
            </w:ins>
          </w:p>
        </w:tc>
        <w:tc>
          <w:tcPr>
            <w:tcW w:w="992" w:type="dxa"/>
            <w:tcPrChange w:id="15004" w:author="Okot" w:date="2020-01-29T12:02:00Z">
              <w:tcPr>
                <w:tcW w:w="1134" w:type="dxa"/>
              </w:tcPr>
            </w:tcPrChange>
          </w:tcPr>
          <w:p w14:paraId="5217F54B" w14:textId="77777777" w:rsidR="00584A23" w:rsidRPr="002C385C" w:rsidRDefault="00584A23" w:rsidP="00BC180C">
            <w:pPr>
              <w:ind w:firstLine="0"/>
              <w:rPr>
                <w:ins w:id="15005" w:author="Okot" w:date="2020-01-29T10:23:00Z"/>
                <w:b/>
              </w:rPr>
            </w:pPr>
            <w:ins w:id="15006" w:author="Okot" w:date="2020-01-29T10:23:00Z">
              <w:r>
                <w:rPr>
                  <w:b/>
                </w:rPr>
                <w:t>Wynik testu</w:t>
              </w:r>
            </w:ins>
          </w:p>
        </w:tc>
        <w:tc>
          <w:tcPr>
            <w:tcW w:w="992" w:type="dxa"/>
            <w:tcPrChange w:id="15007" w:author="Okot" w:date="2020-01-29T12:02:00Z">
              <w:tcPr>
                <w:tcW w:w="1827" w:type="dxa"/>
              </w:tcPr>
            </w:tcPrChange>
          </w:tcPr>
          <w:p w14:paraId="7C2A2FE9" w14:textId="77777777" w:rsidR="00584A23" w:rsidRDefault="00584A23" w:rsidP="00BC180C">
            <w:pPr>
              <w:ind w:firstLine="0"/>
              <w:rPr>
                <w:ins w:id="15008" w:author="Okot" w:date="2020-01-29T10:23:00Z"/>
                <w:b/>
              </w:rPr>
            </w:pPr>
            <w:ins w:id="15009" w:author="Okot" w:date="2020-01-29T10:23:00Z">
              <w:r>
                <w:rPr>
                  <w:b/>
                </w:rPr>
                <w:t>Opis błędów</w:t>
              </w:r>
            </w:ins>
          </w:p>
        </w:tc>
        <w:tc>
          <w:tcPr>
            <w:tcW w:w="1418" w:type="dxa"/>
            <w:tcPrChange w:id="15010" w:author="Okot" w:date="2020-01-29T12:02:00Z">
              <w:tcPr>
                <w:tcW w:w="1433" w:type="dxa"/>
              </w:tcPr>
            </w:tcPrChange>
          </w:tcPr>
          <w:p w14:paraId="797CEC89" w14:textId="77777777" w:rsidR="00584A23" w:rsidRDefault="00584A23" w:rsidP="00BC180C">
            <w:pPr>
              <w:ind w:firstLine="0"/>
              <w:rPr>
                <w:ins w:id="15011" w:author="Okot" w:date="2020-01-29T10:23:00Z"/>
                <w:b/>
              </w:rPr>
            </w:pPr>
            <w:ins w:id="15012" w:author="Okot" w:date="2020-01-29T10:23:00Z">
              <w:r>
                <w:rPr>
                  <w:b/>
                </w:rPr>
                <w:t>Działania naprawcze</w:t>
              </w:r>
            </w:ins>
          </w:p>
        </w:tc>
      </w:tr>
      <w:tr w:rsidR="00584A23" w14:paraId="30F2B4A1" w14:textId="77777777" w:rsidTr="00BC180C">
        <w:tblPrEx>
          <w:tblPrExChange w:id="15013" w:author="Okot" w:date="2020-01-29T12:02:00Z">
            <w:tblPrEx>
              <w:tblW w:w="9342" w:type="dxa"/>
            </w:tblPrEx>
          </w:tblPrExChange>
        </w:tblPrEx>
        <w:trPr>
          <w:ins w:id="15014" w:author="Okot" w:date="2020-01-29T10:23:00Z"/>
        </w:trPr>
        <w:tc>
          <w:tcPr>
            <w:tcW w:w="1838" w:type="dxa"/>
            <w:tcPrChange w:id="15015" w:author="Okot" w:date="2020-01-29T12:02:00Z">
              <w:tcPr>
                <w:tcW w:w="1838" w:type="dxa"/>
              </w:tcPr>
            </w:tcPrChange>
          </w:tcPr>
          <w:p w14:paraId="20BE8496" w14:textId="77777777" w:rsidR="00584A23" w:rsidRDefault="00584A23" w:rsidP="00BC180C">
            <w:pPr>
              <w:ind w:firstLine="0"/>
              <w:rPr>
                <w:ins w:id="15016" w:author="Okot" w:date="2020-01-29T10:27:00Z"/>
                <w:b/>
              </w:rPr>
            </w:pPr>
            <w:ins w:id="15017" w:author="Okot" w:date="2020-01-29T10:26:00Z">
              <w:r>
                <w:rPr>
                  <w:b/>
                </w:rPr>
                <w:t xml:space="preserve">1. </w:t>
              </w:r>
            </w:ins>
          </w:p>
          <w:p w14:paraId="47F139DF" w14:textId="73886E93" w:rsidR="00584A23" w:rsidRPr="001027C2" w:rsidRDefault="00584A23" w:rsidP="00BC180C">
            <w:pPr>
              <w:ind w:firstLine="0"/>
              <w:rPr>
                <w:ins w:id="15018" w:author="Okot" w:date="2020-01-29T10:23:00Z"/>
                <w:b/>
                <w:i/>
                <w:rPrChange w:id="15019" w:author="Okot" w:date="2020-01-29T10:27:00Z">
                  <w:rPr>
                    <w:ins w:id="15020" w:author="Okot" w:date="2020-01-29T10:23:00Z"/>
                    <w:b/>
                  </w:rPr>
                </w:rPrChange>
              </w:rPr>
            </w:pPr>
            <w:r>
              <w:rPr>
                <w:b/>
                <w:i/>
              </w:rPr>
              <w:t>Wybranie stopnia aktywności fizycznej</w:t>
            </w:r>
            <w:ins w:id="15021" w:author="Okot" w:date="2020-01-29T10:32:00Z">
              <w:r>
                <w:rPr>
                  <w:b/>
                  <w:i/>
                </w:rPr>
                <w:t xml:space="preserve"> i kliknięcie przycisku „Za</w:t>
              </w:r>
            </w:ins>
            <w:r>
              <w:rPr>
                <w:b/>
                <w:i/>
              </w:rPr>
              <w:t>pisz</w:t>
            </w:r>
            <w:ins w:id="15022" w:author="Okot" w:date="2020-01-29T10:32:00Z">
              <w:r>
                <w:rPr>
                  <w:b/>
                  <w:i/>
                </w:rPr>
                <w:t>”</w:t>
              </w:r>
            </w:ins>
          </w:p>
        </w:tc>
        <w:tc>
          <w:tcPr>
            <w:tcW w:w="1985" w:type="dxa"/>
            <w:tcPrChange w:id="15023" w:author="Okot" w:date="2020-01-29T12:02:00Z">
              <w:tcPr>
                <w:tcW w:w="7504" w:type="dxa"/>
                <w:gridSpan w:val="6"/>
              </w:tcPr>
            </w:tcPrChange>
          </w:tcPr>
          <w:p w14:paraId="0C45EF84" w14:textId="77777777" w:rsidR="00584A23" w:rsidRPr="00807267" w:rsidRDefault="00584A23">
            <w:pPr>
              <w:ind w:firstLine="0"/>
              <w:rPr>
                <w:ins w:id="15024" w:author="Okot" w:date="2020-01-29T10:29:00Z"/>
              </w:rPr>
              <w:pPrChange w:id="15025" w:author="Okot" w:date="2020-01-29T10:33:00Z">
                <w:pPr>
                  <w:ind w:right="5837" w:firstLine="0"/>
                </w:pPr>
              </w:pPrChange>
            </w:pPr>
            <w:ins w:id="15026" w:author="Okot" w:date="2020-01-29T10:33:00Z">
              <w:r>
                <w:t>Wyświetlenie komunikatu informującego o poprawnym</w:t>
              </w:r>
            </w:ins>
            <w:r>
              <w:t xml:space="preserve"> zapisaniu</w:t>
            </w:r>
            <w:ins w:id="15027" w:author="Okot" w:date="2020-01-29T10:33:00Z">
              <w:r>
                <w:t>.</w:t>
              </w:r>
            </w:ins>
          </w:p>
        </w:tc>
        <w:tc>
          <w:tcPr>
            <w:tcW w:w="1984" w:type="dxa"/>
            <w:tcPrChange w:id="15028" w:author="Okot" w:date="2020-01-29T12:02:00Z">
              <w:tcPr>
                <w:tcW w:w="3110" w:type="dxa"/>
              </w:tcPr>
            </w:tcPrChange>
          </w:tcPr>
          <w:p w14:paraId="720243B6" w14:textId="77777777" w:rsidR="00584A23" w:rsidRPr="00807267" w:rsidRDefault="00584A23" w:rsidP="00BC180C">
            <w:pPr>
              <w:ind w:firstLine="0"/>
              <w:rPr>
                <w:ins w:id="15029" w:author="Okot" w:date="2020-01-29T10:23:00Z"/>
                <w:b/>
                <w:rPrChange w:id="15030" w:author="Okot" w:date="2020-01-29T10:33:00Z">
                  <w:rPr>
                    <w:ins w:id="15031" w:author="Okot" w:date="2020-01-29T10:23:00Z"/>
                  </w:rPr>
                </w:rPrChange>
              </w:rPr>
            </w:pPr>
            <w:ins w:id="15032" w:author="Okot" w:date="2020-01-29T10:33:00Z">
              <w:r>
                <w:rPr>
                  <w:b/>
                </w:rPr>
                <w:t>Dane testowe:</w:t>
              </w:r>
            </w:ins>
          </w:p>
        </w:tc>
        <w:tc>
          <w:tcPr>
            <w:tcW w:w="992" w:type="dxa"/>
            <w:tcPrChange w:id="15033" w:author="Okot" w:date="2020-01-29T12:02:00Z">
              <w:tcPr>
                <w:tcW w:w="1134" w:type="dxa"/>
              </w:tcPr>
            </w:tcPrChange>
          </w:tcPr>
          <w:p w14:paraId="5BEC9620" w14:textId="77777777" w:rsidR="00584A23" w:rsidRDefault="00584A23" w:rsidP="00BC180C">
            <w:pPr>
              <w:ind w:left="371" w:firstLine="0"/>
              <w:rPr>
                <w:ins w:id="15034" w:author="Okot" w:date="2020-01-29T10:23:00Z"/>
              </w:rPr>
            </w:pPr>
          </w:p>
        </w:tc>
        <w:tc>
          <w:tcPr>
            <w:tcW w:w="992" w:type="dxa"/>
            <w:tcPrChange w:id="15035" w:author="Okot" w:date="2020-01-29T12:02:00Z">
              <w:tcPr>
                <w:tcW w:w="1827" w:type="dxa"/>
              </w:tcPr>
            </w:tcPrChange>
          </w:tcPr>
          <w:p w14:paraId="1E4830F4" w14:textId="77777777" w:rsidR="00584A23" w:rsidRDefault="00584A23" w:rsidP="00BC180C">
            <w:pPr>
              <w:ind w:firstLine="0"/>
              <w:rPr>
                <w:ins w:id="15036" w:author="Okot" w:date="2020-01-29T10:23:00Z"/>
              </w:rPr>
            </w:pPr>
          </w:p>
        </w:tc>
        <w:tc>
          <w:tcPr>
            <w:tcW w:w="1418" w:type="dxa"/>
            <w:tcPrChange w:id="15037" w:author="Okot" w:date="2020-01-29T12:02:00Z">
              <w:tcPr>
                <w:tcW w:w="1433" w:type="dxa"/>
              </w:tcPr>
            </w:tcPrChange>
          </w:tcPr>
          <w:p w14:paraId="528AC69F" w14:textId="77777777" w:rsidR="00584A23" w:rsidRDefault="00584A23" w:rsidP="00BC180C">
            <w:pPr>
              <w:ind w:firstLine="0"/>
              <w:rPr>
                <w:ins w:id="15038" w:author="Okot" w:date="2020-01-29T10:23:00Z"/>
              </w:rPr>
            </w:pPr>
          </w:p>
        </w:tc>
      </w:tr>
      <w:tr w:rsidR="00584A23" w14:paraId="16DA85A9" w14:textId="77777777" w:rsidTr="00BC180C">
        <w:trPr>
          <w:ins w:id="15039" w:author="Okot" w:date="2020-01-29T10:23:00Z"/>
        </w:trPr>
        <w:tc>
          <w:tcPr>
            <w:tcW w:w="1838" w:type="dxa"/>
            <w:vMerge w:val="restart"/>
          </w:tcPr>
          <w:p w14:paraId="6A08496C" w14:textId="77777777" w:rsidR="00584A23" w:rsidRDefault="00584A23" w:rsidP="00BC180C">
            <w:pPr>
              <w:ind w:firstLine="0"/>
              <w:rPr>
                <w:ins w:id="15040" w:author="Okot" w:date="2020-01-29T10:27:00Z"/>
                <w:b/>
              </w:rPr>
            </w:pPr>
            <w:ins w:id="15041" w:author="Okot" w:date="2020-01-29T10:27:00Z">
              <w:r>
                <w:rPr>
                  <w:b/>
                </w:rPr>
                <w:lastRenderedPageBreak/>
                <w:t>2.</w:t>
              </w:r>
            </w:ins>
          </w:p>
          <w:p w14:paraId="5AF59245" w14:textId="77777777" w:rsidR="00584A23" w:rsidRPr="001027C2" w:rsidRDefault="00584A23" w:rsidP="00BC180C">
            <w:pPr>
              <w:ind w:firstLine="0"/>
              <w:rPr>
                <w:ins w:id="15042" w:author="Okot" w:date="2020-01-29T10:23:00Z"/>
                <w:b/>
                <w:i/>
              </w:rPr>
            </w:pPr>
            <w:ins w:id="15043" w:author="Okot" w:date="2020-01-29T10:27:00Z">
              <w:r>
                <w:rPr>
                  <w:b/>
                  <w:i/>
                </w:rPr>
                <w:t xml:space="preserve">Sprawdzenie poprawności danych </w:t>
              </w:r>
            </w:ins>
            <w:ins w:id="15044" w:author="Okot" w:date="2020-01-29T10:28:00Z">
              <w:r>
                <w:rPr>
                  <w:b/>
                  <w:i/>
                </w:rPr>
                <w:t xml:space="preserve">zapisanych </w:t>
              </w:r>
            </w:ins>
            <w:ins w:id="15045" w:author="Okot" w:date="2020-01-29T10:27:00Z">
              <w:r>
                <w:rPr>
                  <w:b/>
                  <w:i/>
                </w:rPr>
                <w:t>w bazie poprzez konsol</w:t>
              </w:r>
            </w:ins>
            <w:ins w:id="15046" w:author="Okot" w:date="2020-01-29T10:28:00Z">
              <w:r>
                <w:rPr>
                  <w:b/>
                  <w:i/>
                </w:rPr>
                <w:t>ę bazy danych</w:t>
              </w:r>
            </w:ins>
          </w:p>
          <w:p w14:paraId="19F93956" w14:textId="77777777" w:rsidR="00584A23" w:rsidRPr="001027C2" w:rsidRDefault="00584A23" w:rsidP="00BC180C">
            <w:pPr>
              <w:rPr>
                <w:ins w:id="15047" w:author="Okot" w:date="2020-01-29T10:23:00Z"/>
                <w:b/>
                <w:i/>
                <w:rPrChange w:id="15048" w:author="Okot" w:date="2020-01-29T10:27:00Z">
                  <w:rPr>
                    <w:ins w:id="15049" w:author="Okot" w:date="2020-01-29T10:23:00Z"/>
                    <w:b/>
                  </w:rPr>
                </w:rPrChange>
              </w:rPr>
            </w:pPr>
          </w:p>
        </w:tc>
        <w:tc>
          <w:tcPr>
            <w:tcW w:w="1985" w:type="dxa"/>
          </w:tcPr>
          <w:p w14:paraId="09194AAC" w14:textId="55AEF87E" w:rsidR="00584A23" w:rsidRDefault="00584A23" w:rsidP="00584A23">
            <w:pPr>
              <w:ind w:firstLine="0"/>
              <w:rPr>
                <w:ins w:id="15050" w:author="Okot" w:date="2020-01-29T10:29:00Z"/>
              </w:rPr>
            </w:pPr>
            <w:ins w:id="15051" w:author="Okot" w:date="2020-01-29T10:34:00Z">
              <w:r>
                <w:t>1. Został</w:t>
              </w:r>
            </w:ins>
            <w:r>
              <w:t xml:space="preserve"> zaktualizowany</w:t>
            </w:r>
            <w:ins w:id="15052" w:author="Okot" w:date="2020-01-29T10:34:00Z">
              <w:r>
                <w:t xml:space="preserve"> rekord w tabeli User</w:t>
              </w:r>
            </w:ins>
            <w:r>
              <w:t>Data</w:t>
            </w:r>
            <w:r w:rsidR="00C51FFE">
              <w:t xml:space="preserve"> o ID </w:t>
            </w:r>
            <w:r>
              <w:t>odpowiadający</w:t>
            </w:r>
            <w:r w:rsidR="00C51FFE">
              <w:t>m ID rekordu utworzonego podczas realizacji PT-SZ-002.</w:t>
            </w:r>
          </w:p>
        </w:tc>
        <w:tc>
          <w:tcPr>
            <w:tcW w:w="1984" w:type="dxa"/>
          </w:tcPr>
          <w:p w14:paraId="4A4346CB" w14:textId="77777777" w:rsidR="00C51FFE" w:rsidRDefault="00C51FFE" w:rsidP="00BC180C">
            <w:pPr>
              <w:ind w:firstLine="0"/>
              <w:rPr>
                <w:b/>
              </w:rPr>
            </w:pPr>
            <w:r>
              <w:rPr>
                <w:b/>
              </w:rPr>
              <w:t>ID rekordu utworzonego podczas realizacji </w:t>
            </w:r>
          </w:p>
          <w:p w14:paraId="58CC3DB2" w14:textId="11FFC6FF" w:rsidR="00584A23" w:rsidRDefault="00C51FFE" w:rsidP="00BC180C">
            <w:pPr>
              <w:ind w:firstLine="0"/>
              <w:rPr>
                <w:b/>
              </w:rPr>
            </w:pPr>
            <w:r>
              <w:rPr>
                <w:b/>
              </w:rPr>
              <w:t>PT-SZ-002:</w:t>
            </w:r>
          </w:p>
          <w:p w14:paraId="2A526554" w14:textId="70E76728" w:rsidR="00C51FFE" w:rsidRPr="00C51FFE" w:rsidRDefault="00C51FFE" w:rsidP="00BC180C">
            <w:pPr>
              <w:ind w:firstLine="0"/>
              <w:rPr>
                <w:ins w:id="15053" w:author="Okot" w:date="2020-01-29T10:23:00Z"/>
                <w:b/>
              </w:rPr>
            </w:pPr>
            <w:r>
              <w:rPr>
                <w:b/>
              </w:rPr>
              <w:t>ID rekordu zmo</w:t>
            </w:r>
            <w:r>
              <w:rPr>
                <w:b/>
              </w:rPr>
              <w:softHyphen/>
              <w:t>dyfikowanego:</w:t>
            </w:r>
          </w:p>
        </w:tc>
        <w:tc>
          <w:tcPr>
            <w:tcW w:w="992" w:type="dxa"/>
          </w:tcPr>
          <w:p w14:paraId="36060DE0" w14:textId="77777777" w:rsidR="00584A23" w:rsidRDefault="00584A23" w:rsidP="00BC180C">
            <w:pPr>
              <w:ind w:firstLine="0"/>
              <w:rPr>
                <w:ins w:id="15054" w:author="Okot" w:date="2020-01-29T10:23:00Z"/>
              </w:rPr>
            </w:pPr>
          </w:p>
        </w:tc>
        <w:tc>
          <w:tcPr>
            <w:tcW w:w="992" w:type="dxa"/>
          </w:tcPr>
          <w:p w14:paraId="214F135B" w14:textId="77777777" w:rsidR="00584A23" w:rsidRDefault="00584A23" w:rsidP="00BC180C">
            <w:pPr>
              <w:ind w:firstLine="0"/>
              <w:rPr>
                <w:ins w:id="15055" w:author="Okot" w:date="2020-01-29T10:23:00Z"/>
              </w:rPr>
            </w:pPr>
          </w:p>
        </w:tc>
        <w:tc>
          <w:tcPr>
            <w:tcW w:w="1418" w:type="dxa"/>
          </w:tcPr>
          <w:p w14:paraId="71A660BF" w14:textId="77777777" w:rsidR="00584A23" w:rsidRDefault="00584A23" w:rsidP="00BC180C">
            <w:pPr>
              <w:ind w:firstLine="0"/>
              <w:rPr>
                <w:ins w:id="15056" w:author="Okot" w:date="2020-01-29T10:23:00Z"/>
              </w:rPr>
            </w:pPr>
          </w:p>
        </w:tc>
      </w:tr>
      <w:tr w:rsidR="00584A23" w14:paraId="61B1F4B6" w14:textId="77777777" w:rsidTr="00BC180C">
        <w:trPr>
          <w:ins w:id="15057" w:author="Okot" w:date="2020-01-29T10:23:00Z"/>
        </w:trPr>
        <w:tc>
          <w:tcPr>
            <w:tcW w:w="1838" w:type="dxa"/>
            <w:vMerge/>
          </w:tcPr>
          <w:p w14:paraId="58466B0D" w14:textId="77777777" w:rsidR="00584A23" w:rsidRPr="002267A1" w:rsidRDefault="00584A23" w:rsidP="00BC180C">
            <w:pPr>
              <w:rPr>
                <w:ins w:id="15058" w:author="Okot" w:date="2020-01-29T10:23:00Z"/>
                <w:b/>
              </w:rPr>
            </w:pPr>
          </w:p>
        </w:tc>
        <w:tc>
          <w:tcPr>
            <w:tcW w:w="1985" w:type="dxa"/>
          </w:tcPr>
          <w:p w14:paraId="2085B694" w14:textId="48BDA8A2" w:rsidR="00584A23" w:rsidRDefault="00584A23" w:rsidP="00226D69">
            <w:pPr>
              <w:ind w:firstLine="0"/>
              <w:rPr>
                <w:ins w:id="15059" w:author="Okot" w:date="2020-01-29T10:29:00Z"/>
              </w:rPr>
            </w:pPr>
            <w:ins w:id="15060" w:author="Okot" w:date="2020-01-29T10:34:00Z">
              <w:r>
                <w:t xml:space="preserve">2. </w:t>
              </w:r>
            </w:ins>
            <w:r w:rsidR="00226D69">
              <w:t xml:space="preserve">W polu „IDA” w tabeli „UserData” modyfikowanego rekordu pojawiła się wartość. </w:t>
            </w:r>
          </w:p>
        </w:tc>
        <w:tc>
          <w:tcPr>
            <w:tcW w:w="1984" w:type="dxa"/>
          </w:tcPr>
          <w:p w14:paraId="44BA11F9" w14:textId="43468A61" w:rsidR="00584A23" w:rsidRPr="00807267" w:rsidRDefault="00226D69" w:rsidP="00BC180C">
            <w:pPr>
              <w:ind w:firstLine="0"/>
              <w:rPr>
                <w:ins w:id="15061" w:author="Okot" w:date="2020-01-29T10:23:00Z"/>
                <w:b/>
                <w:rPrChange w:id="15062" w:author="Okot" w:date="2020-01-29T10:35:00Z">
                  <w:rPr>
                    <w:ins w:id="15063" w:author="Okot" w:date="2020-01-29T10:23:00Z"/>
                  </w:rPr>
                </w:rPrChange>
              </w:rPr>
            </w:pPr>
            <w:r>
              <w:rPr>
                <w:b/>
              </w:rPr>
              <w:t>Wartość pola</w:t>
            </w:r>
            <w:ins w:id="15064" w:author="Okot" w:date="2020-01-29T10:35:00Z">
              <w:r w:rsidR="00584A23">
                <w:rPr>
                  <w:b/>
                </w:rPr>
                <w:t xml:space="preserve"> ID</w:t>
              </w:r>
            </w:ins>
            <w:r>
              <w:rPr>
                <w:b/>
              </w:rPr>
              <w:t>A</w:t>
            </w:r>
            <w:ins w:id="15065" w:author="Okot" w:date="2020-01-29T10:35:00Z">
              <w:r w:rsidR="00584A23">
                <w:rPr>
                  <w:b/>
                </w:rPr>
                <w:t>:</w:t>
              </w:r>
            </w:ins>
          </w:p>
        </w:tc>
        <w:tc>
          <w:tcPr>
            <w:tcW w:w="992" w:type="dxa"/>
          </w:tcPr>
          <w:p w14:paraId="31505EDD" w14:textId="77777777" w:rsidR="00584A23" w:rsidRDefault="00584A23" w:rsidP="00BC180C">
            <w:pPr>
              <w:ind w:firstLine="0"/>
              <w:rPr>
                <w:ins w:id="15066" w:author="Okot" w:date="2020-01-29T10:23:00Z"/>
              </w:rPr>
            </w:pPr>
          </w:p>
        </w:tc>
        <w:tc>
          <w:tcPr>
            <w:tcW w:w="992" w:type="dxa"/>
          </w:tcPr>
          <w:p w14:paraId="73542337" w14:textId="77777777" w:rsidR="00584A23" w:rsidRDefault="00584A23" w:rsidP="00BC180C">
            <w:pPr>
              <w:ind w:firstLine="0"/>
              <w:rPr>
                <w:ins w:id="15067" w:author="Okot" w:date="2020-01-29T10:23:00Z"/>
              </w:rPr>
            </w:pPr>
          </w:p>
        </w:tc>
        <w:tc>
          <w:tcPr>
            <w:tcW w:w="1418" w:type="dxa"/>
          </w:tcPr>
          <w:p w14:paraId="7DD7FA80" w14:textId="77777777" w:rsidR="00584A23" w:rsidRDefault="00584A23" w:rsidP="00BC180C">
            <w:pPr>
              <w:ind w:firstLine="0"/>
              <w:rPr>
                <w:ins w:id="15068" w:author="Okot" w:date="2020-01-29T10:23:00Z"/>
              </w:rPr>
            </w:pPr>
          </w:p>
        </w:tc>
      </w:tr>
      <w:tr w:rsidR="00584A23" w14:paraId="38F6C9D2" w14:textId="77777777" w:rsidTr="00BC180C">
        <w:trPr>
          <w:ins w:id="15069" w:author="Okot" w:date="2020-01-29T10:35:00Z"/>
        </w:trPr>
        <w:tc>
          <w:tcPr>
            <w:tcW w:w="1838" w:type="dxa"/>
            <w:vMerge/>
          </w:tcPr>
          <w:p w14:paraId="0305DFD5" w14:textId="77777777" w:rsidR="00584A23" w:rsidRPr="002267A1" w:rsidRDefault="00584A23" w:rsidP="00BC180C">
            <w:pPr>
              <w:rPr>
                <w:ins w:id="15070" w:author="Okot" w:date="2020-01-29T10:35:00Z"/>
                <w:b/>
              </w:rPr>
            </w:pPr>
          </w:p>
        </w:tc>
        <w:tc>
          <w:tcPr>
            <w:tcW w:w="1985" w:type="dxa"/>
          </w:tcPr>
          <w:p w14:paraId="1368AF92" w14:textId="00851FEE" w:rsidR="00584A23" w:rsidRDefault="00584A23" w:rsidP="00226D69">
            <w:pPr>
              <w:ind w:firstLine="0"/>
              <w:rPr>
                <w:ins w:id="15071" w:author="Okot" w:date="2020-01-29T10:35:00Z"/>
              </w:rPr>
            </w:pPr>
            <w:ins w:id="15072" w:author="Okot" w:date="2020-01-29T10:36:00Z">
              <w:r>
                <w:t xml:space="preserve">3. </w:t>
              </w:r>
            </w:ins>
            <w:r w:rsidR="00226D69">
              <w:t xml:space="preserve">Opis aktywności dla wartości pola „IDA” odczytany po klucza obcym z tabeli Activity odpowiada wartość wybranej przez użytkownika w formularzu. </w:t>
            </w:r>
          </w:p>
        </w:tc>
        <w:tc>
          <w:tcPr>
            <w:tcW w:w="1984" w:type="dxa"/>
          </w:tcPr>
          <w:p w14:paraId="32242891" w14:textId="266CB8AC" w:rsidR="00584A23" w:rsidRDefault="00226D69" w:rsidP="00BC180C">
            <w:pPr>
              <w:ind w:firstLine="0"/>
              <w:rPr>
                <w:b/>
              </w:rPr>
            </w:pPr>
            <w:r>
              <w:rPr>
                <w:b/>
              </w:rPr>
              <w:t>Wartość pola „Description” w tabeli Activity dla aktywności o odczytanym wcześniej ID:</w:t>
            </w:r>
            <w:r w:rsidR="00584A23">
              <w:rPr>
                <w:b/>
              </w:rPr>
              <w:t xml:space="preserve"> </w:t>
            </w:r>
          </w:p>
          <w:p w14:paraId="303519D2" w14:textId="77777777" w:rsidR="00584A23" w:rsidRDefault="00584A23" w:rsidP="00BC180C">
            <w:pPr>
              <w:ind w:firstLine="0"/>
              <w:rPr>
                <w:b/>
              </w:rPr>
            </w:pPr>
          </w:p>
          <w:p w14:paraId="002C4A49" w14:textId="62414EE8" w:rsidR="00584A23" w:rsidRDefault="00584A23" w:rsidP="00226D69">
            <w:pPr>
              <w:ind w:firstLine="0"/>
              <w:rPr>
                <w:ins w:id="15073" w:author="Okot" w:date="2020-01-29T10:35:00Z"/>
                <w:b/>
              </w:rPr>
            </w:pPr>
          </w:p>
        </w:tc>
        <w:tc>
          <w:tcPr>
            <w:tcW w:w="992" w:type="dxa"/>
          </w:tcPr>
          <w:p w14:paraId="3E2A8073" w14:textId="77777777" w:rsidR="00584A23" w:rsidRDefault="00584A23" w:rsidP="00BC180C">
            <w:pPr>
              <w:ind w:firstLine="0"/>
              <w:rPr>
                <w:ins w:id="15074" w:author="Okot" w:date="2020-01-29T10:35:00Z"/>
              </w:rPr>
            </w:pPr>
          </w:p>
        </w:tc>
        <w:tc>
          <w:tcPr>
            <w:tcW w:w="992" w:type="dxa"/>
          </w:tcPr>
          <w:p w14:paraId="7F8EA2E0" w14:textId="77777777" w:rsidR="00584A23" w:rsidRDefault="00584A23" w:rsidP="00BC180C">
            <w:pPr>
              <w:ind w:firstLine="0"/>
              <w:rPr>
                <w:ins w:id="15075" w:author="Okot" w:date="2020-01-29T10:35:00Z"/>
              </w:rPr>
            </w:pPr>
          </w:p>
        </w:tc>
        <w:tc>
          <w:tcPr>
            <w:tcW w:w="1418" w:type="dxa"/>
          </w:tcPr>
          <w:p w14:paraId="1E0B7791" w14:textId="77777777" w:rsidR="00584A23" w:rsidRDefault="00584A23" w:rsidP="00BC180C">
            <w:pPr>
              <w:ind w:firstLine="0"/>
              <w:rPr>
                <w:ins w:id="15076" w:author="Okot" w:date="2020-01-29T10:35:00Z"/>
              </w:rPr>
            </w:pPr>
          </w:p>
        </w:tc>
      </w:tr>
      <w:tr w:rsidR="00226D69" w14:paraId="34B18815" w14:textId="77777777" w:rsidTr="00BC180C">
        <w:trPr>
          <w:ins w:id="15077" w:author="Okot" w:date="2020-01-29T10:35:00Z"/>
        </w:trPr>
        <w:tc>
          <w:tcPr>
            <w:tcW w:w="1838" w:type="dxa"/>
            <w:vMerge/>
          </w:tcPr>
          <w:p w14:paraId="6EA95674" w14:textId="77777777" w:rsidR="00226D69" w:rsidRPr="002267A1" w:rsidRDefault="00226D69" w:rsidP="00BC180C">
            <w:pPr>
              <w:rPr>
                <w:ins w:id="15078" w:author="Okot" w:date="2020-01-29T10:35:00Z"/>
                <w:b/>
              </w:rPr>
            </w:pPr>
          </w:p>
        </w:tc>
        <w:tc>
          <w:tcPr>
            <w:tcW w:w="1985" w:type="dxa"/>
          </w:tcPr>
          <w:p w14:paraId="71667FD2" w14:textId="21E8028B" w:rsidR="00226D69" w:rsidRDefault="006E6ADF" w:rsidP="00BC180C">
            <w:pPr>
              <w:ind w:firstLine="0"/>
              <w:rPr>
                <w:ins w:id="15079" w:author="Okot" w:date="2020-01-29T10:35:00Z"/>
              </w:rPr>
            </w:pPr>
            <w:r>
              <w:t>4</w:t>
            </w:r>
            <w:r w:rsidR="00226D69">
              <w:t>. Pole IDT jest nadal puste</w:t>
            </w:r>
          </w:p>
        </w:tc>
        <w:tc>
          <w:tcPr>
            <w:tcW w:w="1984" w:type="dxa"/>
          </w:tcPr>
          <w:p w14:paraId="0A14C55E" w14:textId="1BE9AF04" w:rsidR="00226D69" w:rsidRPr="00807267" w:rsidRDefault="00226D69" w:rsidP="00BC180C">
            <w:pPr>
              <w:ind w:firstLine="0"/>
              <w:rPr>
                <w:ins w:id="15080" w:author="Okot" w:date="2020-01-29T10:35:00Z"/>
                <w:b/>
              </w:rPr>
            </w:pPr>
          </w:p>
        </w:tc>
        <w:tc>
          <w:tcPr>
            <w:tcW w:w="992" w:type="dxa"/>
          </w:tcPr>
          <w:p w14:paraId="59E46F14" w14:textId="77777777" w:rsidR="00226D69" w:rsidRDefault="00226D69" w:rsidP="00BC180C">
            <w:pPr>
              <w:ind w:firstLine="0"/>
              <w:rPr>
                <w:ins w:id="15081" w:author="Okot" w:date="2020-01-29T10:35:00Z"/>
              </w:rPr>
            </w:pPr>
          </w:p>
        </w:tc>
        <w:tc>
          <w:tcPr>
            <w:tcW w:w="992" w:type="dxa"/>
          </w:tcPr>
          <w:p w14:paraId="2B863A7E" w14:textId="77777777" w:rsidR="00226D69" w:rsidRDefault="00226D69" w:rsidP="00BC180C">
            <w:pPr>
              <w:ind w:firstLine="0"/>
              <w:rPr>
                <w:ins w:id="15082" w:author="Okot" w:date="2020-01-29T10:35:00Z"/>
              </w:rPr>
            </w:pPr>
          </w:p>
        </w:tc>
        <w:tc>
          <w:tcPr>
            <w:tcW w:w="1418" w:type="dxa"/>
          </w:tcPr>
          <w:p w14:paraId="577EC0A6" w14:textId="77777777" w:rsidR="00226D69" w:rsidRDefault="00226D69" w:rsidP="00BC180C">
            <w:pPr>
              <w:ind w:firstLine="0"/>
              <w:rPr>
                <w:ins w:id="15083" w:author="Okot" w:date="2020-01-29T10:35:00Z"/>
              </w:rPr>
            </w:pPr>
          </w:p>
        </w:tc>
      </w:tr>
    </w:tbl>
    <w:p w14:paraId="6C08F95B" w14:textId="77777777" w:rsidR="00584A23" w:rsidRDefault="00584A23">
      <w:pPr>
        <w:ind w:firstLine="0"/>
        <w:rPr>
          <w:ins w:id="15084" w:author="Okot" w:date="2020-01-29T12:48:00Z"/>
        </w:rPr>
        <w:pPrChange w:id="15085" w:author="Okot" w:date="2020-01-28T16:23:00Z">
          <w:pPr>
            <w:pStyle w:val="Nagwek2"/>
          </w:pPr>
        </w:pPrChange>
      </w:pPr>
    </w:p>
    <w:p w14:paraId="419C8485" w14:textId="77777777" w:rsidR="006E6ADF" w:rsidRDefault="006E6ADF">
      <w:pPr>
        <w:spacing w:after="160" w:line="259" w:lineRule="auto"/>
        <w:ind w:firstLine="0"/>
        <w:jc w:val="left"/>
      </w:pPr>
      <w:r>
        <w:br w:type="page"/>
      </w:r>
    </w:p>
    <w:p w14:paraId="3D1E8B94" w14:textId="60308CF5" w:rsidR="006E6ADF" w:rsidRDefault="006E6ADF" w:rsidP="006E6ADF">
      <w:pPr>
        <w:spacing w:after="160" w:line="259" w:lineRule="auto"/>
        <w:ind w:firstLine="0"/>
        <w:jc w:val="left"/>
        <w:rPr>
          <w:ins w:id="15086" w:author="Okot" w:date="2020-01-29T10:23:00Z"/>
        </w:rPr>
      </w:pPr>
      <w:ins w:id="15087" w:author="Okot" w:date="2020-01-29T10:23:00Z">
        <w:r>
          <w:lastRenderedPageBreak/>
          <w:t>Tabela 5.</w:t>
        </w:r>
      </w:ins>
      <w:r>
        <w:t>22</w:t>
      </w:r>
      <w:ins w:id="15088" w:author="Okot" w:date="2020-01-29T10:23:00Z">
        <w:r>
          <w:t>.</w:t>
        </w:r>
      </w:ins>
    </w:p>
    <w:p w14:paraId="57DD8F98" w14:textId="165DEBA6" w:rsidR="006E6ADF" w:rsidRDefault="006E6ADF" w:rsidP="006E6ADF">
      <w:pPr>
        <w:spacing w:after="160" w:line="259" w:lineRule="auto"/>
        <w:ind w:firstLine="0"/>
        <w:jc w:val="left"/>
      </w:pPr>
      <w:ins w:id="15089" w:author="Okot" w:date="2020-01-29T10:24:00Z">
        <w:r>
          <w:t xml:space="preserve">Scenariusz testowy dla </w:t>
        </w:r>
      </w:ins>
      <w:r>
        <w:t>modyfikowania zmodyfikowanego wcześniej</w:t>
      </w:r>
      <w:ins w:id="15090" w:author="Okot" w:date="2020-01-29T10:24:00Z">
        <w:r>
          <w:t xml:space="preserve"> rekordu </w:t>
        </w:r>
      </w:ins>
      <w:r>
        <w:t>w</w:t>
      </w:r>
      <w:ins w:id="15091" w:author="Okot" w:date="2020-01-29T10:24:00Z">
        <w:r>
          <w:t xml:space="preserve"> </w:t>
        </w:r>
      </w:ins>
      <w:r>
        <w:t>tabeli UserData</w:t>
      </w:r>
      <w:ins w:id="15092" w:author="Okot" w:date="2020-01-29T10:24:00Z">
        <w:r>
          <w:t>.</w:t>
        </w:r>
      </w:ins>
    </w:p>
    <w:tbl>
      <w:tblPr>
        <w:tblStyle w:val="Tabela-Siatka"/>
        <w:tblW w:w="9209" w:type="dxa"/>
        <w:tblLayout w:type="fixed"/>
        <w:tblLook w:val="04A0" w:firstRow="1" w:lastRow="0" w:firstColumn="1" w:lastColumn="0" w:noHBand="0" w:noVBand="1"/>
        <w:tblPrChange w:id="15093"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094">
          <w:tblGrid>
            <w:gridCol w:w="1838"/>
            <w:gridCol w:w="1985"/>
            <w:gridCol w:w="1984"/>
            <w:gridCol w:w="992"/>
            <w:gridCol w:w="992"/>
            <w:gridCol w:w="1418"/>
            <w:gridCol w:w="133"/>
            <w:gridCol w:w="3110"/>
            <w:gridCol w:w="1134"/>
            <w:gridCol w:w="1827"/>
            <w:gridCol w:w="1433"/>
          </w:tblGrid>
        </w:tblGridChange>
      </w:tblGrid>
      <w:tr w:rsidR="006E6ADF" w14:paraId="3B31F009" w14:textId="77777777" w:rsidTr="00BC180C">
        <w:trPr>
          <w:ins w:id="15095" w:author="Okot" w:date="2020-01-29T10:23:00Z"/>
        </w:trPr>
        <w:tc>
          <w:tcPr>
            <w:tcW w:w="1838" w:type="dxa"/>
            <w:tcPrChange w:id="15096" w:author="Okot" w:date="2020-01-29T12:02:00Z">
              <w:tcPr>
                <w:tcW w:w="1838" w:type="dxa"/>
              </w:tcPr>
            </w:tcPrChange>
          </w:tcPr>
          <w:p w14:paraId="150D7655" w14:textId="071BC639" w:rsidR="006E6ADF" w:rsidRPr="002267A1" w:rsidRDefault="006E6ADF" w:rsidP="00BC180C">
            <w:pPr>
              <w:ind w:firstLine="0"/>
              <w:rPr>
                <w:ins w:id="15097" w:author="Okot" w:date="2020-01-29T10:23:00Z"/>
                <w:b/>
              </w:rPr>
            </w:pPr>
            <w:ins w:id="15098" w:author="Okot" w:date="2020-01-29T10:23:00Z">
              <w:r>
                <w:rPr>
                  <w:b/>
                </w:rPr>
                <w:t>PT</w:t>
              </w:r>
            </w:ins>
            <w:ins w:id="15099" w:author="Okot" w:date="2020-01-29T10:24:00Z">
              <w:r>
                <w:rPr>
                  <w:b/>
                </w:rPr>
                <w:t>-SZ-</w:t>
              </w:r>
            </w:ins>
            <w:ins w:id="15100" w:author="Okot" w:date="2020-01-29T10:23:00Z">
              <w:r>
                <w:rPr>
                  <w:b/>
                </w:rPr>
                <w:t>00</w:t>
              </w:r>
            </w:ins>
            <w:r>
              <w:rPr>
                <w:b/>
              </w:rPr>
              <w:t>4</w:t>
            </w:r>
          </w:p>
        </w:tc>
        <w:tc>
          <w:tcPr>
            <w:tcW w:w="7371" w:type="dxa"/>
            <w:gridSpan w:val="5"/>
            <w:tcPrChange w:id="15101" w:author="Okot" w:date="2020-01-29T12:02:00Z">
              <w:tcPr>
                <w:tcW w:w="15008" w:type="dxa"/>
                <w:gridSpan w:val="10"/>
              </w:tcPr>
            </w:tcPrChange>
          </w:tcPr>
          <w:p w14:paraId="40814B48" w14:textId="0393C1AA" w:rsidR="006E6ADF" w:rsidRDefault="006E6ADF" w:rsidP="00BC180C">
            <w:pPr>
              <w:ind w:firstLine="0"/>
              <w:rPr>
                <w:ins w:id="15102" w:author="Okot" w:date="2020-01-29T10:23:00Z"/>
                <w:b/>
                <w:i/>
              </w:rPr>
            </w:pPr>
            <w:r>
              <w:rPr>
                <w:b/>
                <w:i/>
              </w:rPr>
              <w:t xml:space="preserve">Modyfikowanie zmodyfikowanego wcześniej </w:t>
            </w:r>
            <w:ins w:id="15103" w:author="Okot" w:date="2020-01-29T10:24:00Z">
              <w:r>
                <w:rPr>
                  <w:b/>
                  <w:i/>
                </w:rPr>
                <w:t xml:space="preserve">rekordu </w:t>
              </w:r>
            </w:ins>
            <w:r>
              <w:rPr>
                <w:b/>
                <w:i/>
              </w:rPr>
              <w:t>w</w:t>
            </w:r>
            <w:ins w:id="15104" w:author="Okot" w:date="2020-01-29T10:24:00Z">
              <w:r>
                <w:rPr>
                  <w:b/>
                  <w:i/>
                </w:rPr>
                <w:t xml:space="preserve"> baz</w:t>
              </w:r>
            </w:ins>
            <w:r>
              <w:rPr>
                <w:b/>
                <w:i/>
              </w:rPr>
              <w:t>ie</w:t>
            </w:r>
            <w:ins w:id="15105" w:author="Okot" w:date="2020-01-29T10:24:00Z">
              <w:r>
                <w:rPr>
                  <w:b/>
                  <w:i/>
                </w:rPr>
                <w:t xml:space="preserve"> danyc</w:t>
              </w:r>
            </w:ins>
            <w:r>
              <w:rPr>
                <w:b/>
                <w:i/>
              </w:rPr>
              <w:t>h w tabeli UserData</w:t>
            </w:r>
          </w:p>
        </w:tc>
      </w:tr>
      <w:tr w:rsidR="006E6ADF" w14:paraId="418965DD" w14:textId="77777777" w:rsidTr="00BC180C">
        <w:trPr>
          <w:ins w:id="15106" w:author="Okot" w:date="2020-01-29T10:23:00Z"/>
        </w:trPr>
        <w:tc>
          <w:tcPr>
            <w:tcW w:w="1838" w:type="dxa"/>
            <w:tcPrChange w:id="15107" w:author="Okot" w:date="2020-01-29T12:02:00Z">
              <w:tcPr>
                <w:tcW w:w="1838" w:type="dxa"/>
              </w:tcPr>
            </w:tcPrChange>
          </w:tcPr>
          <w:p w14:paraId="05D24BCF" w14:textId="77777777" w:rsidR="006E6ADF" w:rsidRPr="002267A1" w:rsidRDefault="006E6ADF" w:rsidP="00BC180C">
            <w:pPr>
              <w:ind w:firstLine="0"/>
              <w:rPr>
                <w:ins w:id="15108" w:author="Okot" w:date="2020-01-29T10:23:00Z"/>
                <w:b/>
              </w:rPr>
            </w:pPr>
            <w:ins w:id="15109" w:author="Okot" w:date="2020-01-29T10:23:00Z">
              <w:r>
                <w:rPr>
                  <w:b/>
                </w:rPr>
                <w:t>Metodyka</w:t>
              </w:r>
            </w:ins>
          </w:p>
        </w:tc>
        <w:tc>
          <w:tcPr>
            <w:tcW w:w="7371" w:type="dxa"/>
            <w:gridSpan w:val="5"/>
            <w:tcPrChange w:id="15110" w:author="Okot" w:date="2020-01-29T12:02:00Z">
              <w:tcPr>
                <w:tcW w:w="15008" w:type="dxa"/>
                <w:gridSpan w:val="10"/>
              </w:tcPr>
            </w:tcPrChange>
          </w:tcPr>
          <w:p w14:paraId="6FB30310" w14:textId="77777777" w:rsidR="006E6ADF" w:rsidRDefault="006E6ADF">
            <w:pPr>
              <w:pStyle w:val="Tekstpodstawowy"/>
              <w:jc w:val="both"/>
              <w:rPr>
                <w:ins w:id="15111" w:author="Okot" w:date="2020-01-29T10:23:00Z"/>
              </w:rPr>
              <w:pPrChange w:id="15112" w:author="Okot" w:date="2020-01-29T10:25:00Z">
                <w:pPr>
                  <w:ind w:firstLine="0"/>
                </w:pPr>
              </w:pPrChange>
            </w:pPr>
            <w:ins w:id="15113"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E6ADF" w14:paraId="2343D1CF" w14:textId="77777777" w:rsidTr="00BC180C">
        <w:trPr>
          <w:ins w:id="15114" w:author="Okot" w:date="2020-01-29T10:23:00Z"/>
        </w:trPr>
        <w:tc>
          <w:tcPr>
            <w:tcW w:w="1838" w:type="dxa"/>
            <w:tcPrChange w:id="15115" w:author="Okot" w:date="2020-01-29T12:02:00Z">
              <w:tcPr>
                <w:tcW w:w="1838" w:type="dxa"/>
              </w:tcPr>
            </w:tcPrChange>
          </w:tcPr>
          <w:p w14:paraId="4F159C3C" w14:textId="77777777" w:rsidR="006E6ADF" w:rsidRPr="002267A1" w:rsidRDefault="006E6ADF" w:rsidP="00BC180C">
            <w:pPr>
              <w:ind w:firstLine="0"/>
              <w:rPr>
                <w:ins w:id="15116" w:author="Okot" w:date="2020-01-29T10:23:00Z"/>
                <w:b/>
              </w:rPr>
            </w:pPr>
            <w:ins w:id="15117" w:author="Okot" w:date="2020-01-29T10:23:00Z">
              <w:r w:rsidRPr="002267A1">
                <w:rPr>
                  <w:b/>
                </w:rPr>
                <w:t>Warunki początkowe</w:t>
              </w:r>
            </w:ins>
          </w:p>
        </w:tc>
        <w:tc>
          <w:tcPr>
            <w:tcW w:w="7371" w:type="dxa"/>
            <w:gridSpan w:val="5"/>
            <w:tcPrChange w:id="15118" w:author="Okot" w:date="2020-01-29T12:02:00Z">
              <w:tcPr>
                <w:tcW w:w="15008" w:type="dxa"/>
                <w:gridSpan w:val="10"/>
              </w:tcPr>
            </w:tcPrChange>
          </w:tcPr>
          <w:p w14:paraId="0B17988B" w14:textId="7FE5B016" w:rsidR="006E6ADF" w:rsidRDefault="006E6ADF" w:rsidP="00BC180C">
            <w:pPr>
              <w:ind w:firstLine="0"/>
              <w:rPr>
                <w:ins w:id="15119" w:author="Okot" w:date="2020-01-29T10:23:00Z"/>
              </w:rPr>
            </w:pPr>
            <w:r>
              <w:t>Ten sam u</w:t>
            </w:r>
            <w:ins w:id="15120" w:author="Okot" w:date="2020-01-29T10:23:00Z">
              <w:r>
                <w:t>żytkownik</w:t>
              </w:r>
            </w:ins>
            <w:r>
              <w:t>, który wcześniej realizował PT-SZ-002 i PT-SZ-003 jest</w:t>
            </w:r>
            <w:ins w:id="15121" w:author="Okot" w:date="2020-01-29T10:23:00Z">
              <w:r>
                <w:t xml:space="preserve"> zalogowany</w:t>
              </w:r>
            </w:ins>
            <w:r>
              <w:t xml:space="preserve"> i znajduje się na stronie „Moje dane”</w:t>
            </w:r>
            <w:ins w:id="15122" w:author="Okot" w:date="2020-01-29T10:23:00Z">
              <w:r>
                <w:t>.</w:t>
              </w:r>
            </w:ins>
            <w:r>
              <w:t xml:space="preserve"> Realizacja PT-SZ-002 i PT-SZ-003  przebiegła poprawnie.</w:t>
            </w:r>
          </w:p>
        </w:tc>
      </w:tr>
      <w:tr w:rsidR="006E6ADF" w14:paraId="6BA813CB" w14:textId="77777777" w:rsidTr="00BC180C">
        <w:trPr>
          <w:ins w:id="15123" w:author="Okot" w:date="2020-01-29T10:23:00Z"/>
        </w:trPr>
        <w:tc>
          <w:tcPr>
            <w:tcW w:w="1838" w:type="dxa"/>
            <w:tcPrChange w:id="15124" w:author="Okot" w:date="2020-01-29T12:02:00Z">
              <w:tcPr>
                <w:tcW w:w="1838" w:type="dxa"/>
              </w:tcPr>
            </w:tcPrChange>
          </w:tcPr>
          <w:p w14:paraId="7BD4A659" w14:textId="77777777" w:rsidR="006E6ADF" w:rsidRPr="002267A1" w:rsidRDefault="006E6ADF" w:rsidP="00BC180C">
            <w:pPr>
              <w:ind w:firstLine="0"/>
              <w:rPr>
                <w:ins w:id="15125" w:author="Okot" w:date="2020-01-29T10:23:00Z"/>
                <w:b/>
              </w:rPr>
            </w:pPr>
            <w:ins w:id="15126" w:author="Okot" w:date="2020-01-29T10:23:00Z">
              <w:r w:rsidRPr="002267A1">
                <w:rPr>
                  <w:b/>
                </w:rPr>
                <w:t>Inicjacja</w:t>
              </w:r>
            </w:ins>
          </w:p>
        </w:tc>
        <w:tc>
          <w:tcPr>
            <w:tcW w:w="7371" w:type="dxa"/>
            <w:gridSpan w:val="5"/>
            <w:tcPrChange w:id="15127" w:author="Okot" w:date="2020-01-29T12:02:00Z">
              <w:tcPr>
                <w:tcW w:w="15008" w:type="dxa"/>
                <w:gridSpan w:val="10"/>
              </w:tcPr>
            </w:tcPrChange>
          </w:tcPr>
          <w:p w14:paraId="27FE8E5B" w14:textId="75114A22" w:rsidR="006E6ADF" w:rsidRDefault="006E6ADF" w:rsidP="00BC180C">
            <w:pPr>
              <w:ind w:firstLine="0"/>
              <w:rPr>
                <w:ins w:id="15128" w:author="Okot" w:date="2020-01-29T10:23:00Z"/>
              </w:rPr>
            </w:pPr>
            <w:r>
              <w:t>Aktywacja listy rozwijanej wyboru celu</w:t>
            </w:r>
            <w:ins w:id="15129" w:author="Okot" w:date="2020-01-29T10:23:00Z">
              <w:r>
                <w:t>.</w:t>
              </w:r>
            </w:ins>
          </w:p>
        </w:tc>
      </w:tr>
      <w:tr w:rsidR="006E6ADF" w14:paraId="4264CC44" w14:textId="77777777" w:rsidTr="00BC180C">
        <w:trPr>
          <w:ins w:id="15130" w:author="Okot" w:date="2020-01-29T10:23:00Z"/>
        </w:trPr>
        <w:tc>
          <w:tcPr>
            <w:tcW w:w="1838" w:type="dxa"/>
            <w:tcPrChange w:id="15131" w:author="Okot" w:date="2020-01-29T12:02:00Z">
              <w:tcPr>
                <w:tcW w:w="1838" w:type="dxa"/>
              </w:tcPr>
            </w:tcPrChange>
          </w:tcPr>
          <w:p w14:paraId="2A0C51AD" w14:textId="77777777" w:rsidR="006E6ADF" w:rsidRPr="002267A1" w:rsidRDefault="006E6ADF" w:rsidP="00BC180C">
            <w:pPr>
              <w:ind w:firstLine="0"/>
              <w:rPr>
                <w:ins w:id="15132" w:author="Okot" w:date="2020-01-29T10:23:00Z"/>
                <w:b/>
              </w:rPr>
            </w:pPr>
            <w:ins w:id="15133" w:author="Okot" w:date="2020-01-29T10:23:00Z">
              <w:r w:rsidRPr="002267A1">
                <w:rPr>
                  <w:b/>
                </w:rPr>
                <w:t>Warunki końcowe</w:t>
              </w:r>
            </w:ins>
          </w:p>
        </w:tc>
        <w:tc>
          <w:tcPr>
            <w:tcW w:w="7371" w:type="dxa"/>
            <w:gridSpan w:val="5"/>
            <w:tcPrChange w:id="15134" w:author="Okot" w:date="2020-01-29T12:02:00Z">
              <w:tcPr>
                <w:tcW w:w="15008" w:type="dxa"/>
                <w:gridSpan w:val="10"/>
              </w:tcPr>
            </w:tcPrChange>
          </w:tcPr>
          <w:p w14:paraId="35A6284C" w14:textId="7220B97F" w:rsidR="006E6ADF" w:rsidRDefault="006E6ADF" w:rsidP="00BC180C">
            <w:pPr>
              <w:ind w:firstLine="0"/>
              <w:rPr>
                <w:ins w:id="15135" w:author="Okot" w:date="2020-01-29T10:23:00Z"/>
              </w:rPr>
            </w:pPr>
            <w:r>
              <w:t>W bazie danych w tabeli UserData została zaktualizowana wartość pola „IDT”.</w:t>
            </w:r>
          </w:p>
        </w:tc>
      </w:tr>
      <w:tr w:rsidR="006E6ADF" w14:paraId="5F4DF31D" w14:textId="77777777" w:rsidTr="00BC180C">
        <w:tblPrEx>
          <w:tblPrExChange w:id="15136" w:author="Okot" w:date="2020-01-29T12:02:00Z">
            <w:tblPrEx>
              <w:tblW w:w="9342" w:type="dxa"/>
            </w:tblPrEx>
          </w:tblPrExChange>
        </w:tblPrEx>
        <w:trPr>
          <w:trHeight w:val="1542"/>
          <w:ins w:id="15137" w:author="Okot" w:date="2020-01-29T10:23:00Z"/>
        </w:trPr>
        <w:tc>
          <w:tcPr>
            <w:tcW w:w="1838" w:type="dxa"/>
            <w:tcPrChange w:id="15138" w:author="Okot" w:date="2020-01-29T12:02:00Z">
              <w:tcPr>
                <w:tcW w:w="1838" w:type="dxa"/>
              </w:tcPr>
            </w:tcPrChange>
          </w:tcPr>
          <w:p w14:paraId="2FFD32AF" w14:textId="77777777" w:rsidR="006E6ADF" w:rsidRPr="002267A1" w:rsidRDefault="006E6ADF" w:rsidP="00BC180C">
            <w:pPr>
              <w:ind w:firstLine="0"/>
              <w:rPr>
                <w:ins w:id="15139" w:author="Okot" w:date="2020-01-29T10:23:00Z"/>
                <w:b/>
              </w:rPr>
            </w:pPr>
            <w:ins w:id="15140" w:author="Okot" w:date="2020-01-29T10:23:00Z">
              <w:r>
                <w:rPr>
                  <w:b/>
                </w:rPr>
                <w:t>Etap</w:t>
              </w:r>
            </w:ins>
          </w:p>
        </w:tc>
        <w:tc>
          <w:tcPr>
            <w:tcW w:w="1985" w:type="dxa"/>
            <w:tcPrChange w:id="15141" w:author="Okot" w:date="2020-01-29T12:02:00Z">
              <w:tcPr>
                <w:tcW w:w="7504" w:type="dxa"/>
                <w:gridSpan w:val="6"/>
              </w:tcPr>
            </w:tcPrChange>
          </w:tcPr>
          <w:p w14:paraId="1F8E1F38" w14:textId="77777777" w:rsidR="006E6ADF" w:rsidRPr="002C385C" w:rsidRDefault="006E6ADF" w:rsidP="00BC180C">
            <w:pPr>
              <w:ind w:firstLine="0"/>
              <w:rPr>
                <w:ins w:id="15142" w:author="Okot" w:date="2020-01-29T10:29:00Z"/>
                <w:b/>
              </w:rPr>
            </w:pPr>
            <w:ins w:id="15143" w:author="Okot" w:date="2020-01-29T10:32:00Z">
              <w:r w:rsidRPr="002C385C">
                <w:rPr>
                  <w:b/>
                </w:rPr>
                <w:t>O</w:t>
              </w:r>
              <w:r>
                <w:rPr>
                  <w:b/>
                </w:rPr>
                <w:t>czekiwany rezultat</w:t>
              </w:r>
            </w:ins>
          </w:p>
        </w:tc>
        <w:tc>
          <w:tcPr>
            <w:tcW w:w="1984" w:type="dxa"/>
            <w:tcPrChange w:id="15144" w:author="Okot" w:date="2020-01-29T12:02:00Z">
              <w:tcPr>
                <w:tcW w:w="3110" w:type="dxa"/>
              </w:tcPr>
            </w:tcPrChange>
          </w:tcPr>
          <w:p w14:paraId="2A50714D" w14:textId="77777777" w:rsidR="006E6ADF" w:rsidRDefault="006E6ADF" w:rsidP="00BC180C">
            <w:pPr>
              <w:ind w:firstLine="0"/>
              <w:rPr>
                <w:ins w:id="15145" w:author="Okot" w:date="2020-01-29T10:40:00Z"/>
                <w:b/>
              </w:rPr>
            </w:pPr>
            <w:ins w:id="15146" w:author="Okot" w:date="2020-01-29T10:40:00Z">
              <w:r>
                <w:rPr>
                  <w:b/>
                </w:rPr>
                <w:t>Dane wejściowe/</w:t>
              </w:r>
            </w:ins>
          </w:p>
          <w:p w14:paraId="6B175529" w14:textId="77777777" w:rsidR="006E6ADF" w:rsidRPr="002C385C" w:rsidRDefault="006E6ADF" w:rsidP="00BC180C">
            <w:pPr>
              <w:ind w:firstLine="0"/>
              <w:rPr>
                <w:ins w:id="15147" w:author="Okot" w:date="2020-01-29T10:23:00Z"/>
                <w:b/>
              </w:rPr>
            </w:pPr>
            <w:ins w:id="15148" w:author="Okot" w:date="2020-01-29T10:41:00Z">
              <w:r>
                <w:rPr>
                  <w:b/>
                </w:rPr>
                <w:t>Dane wyjściowe</w:t>
              </w:r>
            </w:ins>
          </w:p>
        </w:tc>
        <w:tc>
          <w:tcPr>
            <w:tcW w:w="992" w:type="dxa"/>
            <w:tcPrChange w:id="15149" w:author="Okot" w:date="2020-01-29T12:02:00Z">
              <w:tcPr>
                <w:tcW w:w="1134" w:type="dxa"/>
              </w:tcPr>
            </w:tcPrChange>
          </w:tcPr>
          <w:p w14:paraId="792AFCF4" w14:textId="77777777" w:rsidR="006E6ADF" w:rsidRPr="002C385C" w:rsidRDefault="006E6ADF" w:rsidP="00BC180C">
            <w:pPr>
              <w:ind w:firstLine="0"/>
              <w:rPr>
                <w:ins w:id="15150" w:author="Okot" w:date="2020-01-29T10:23:00Z"/>
                <w:b/>
              </w:rPr>
            </w:pPr>
            <w:ins w:id="15151" w:author="Okot" w:date="2020-01-29T10:23:00Z">
              <w:r>
                <w:rPr>
                  <w:b/>
                </w:rPr>
                <w:t>Wynik testu</w:t>
              </w:r>
            </w:ins>
          </w:p>
        </w:tc>
        <w:tc>
          <w:tcPr>
            <w:tcW w:w="992" w:type="dxa"/>
            <w:tcPrChange w:id="15152" w:author="Okot" w:date="2020-01-29T12:02:00Z">
              <w:tcPr>
                <w:tcW w:w="1827" w:type="dxa"/>
              </w:tcPr>
            </w:tcPrChange>
          </w:tcPr>
          <w:p w14:paraId="01370E9C" w14:textId="77777777" w:rsidR="006E6ADF" w:rsidRDefault="006E6ADF" w:rsidP="00BC180C">
            <w:pPr>
              <w:ind w:firstLine="0"/>
              <w:rPr>
                <w:ins w:id="15153" w:author="Okot" w:date="2020-01-29T10:23:00Z"/>
                <w:b/>
              </w:rPr>
            </w:pPr>
            <w:ins w:id="15154" w:author="Okot" w:date="2020-01-29T10:23:00Z">
              <w:r>
                <w:rPr>
                  <w:b/>
                </w:rPr>
                <w:t>Opis błędów</w:t>
              </w:r>
            </w:ins>
          </w:p>
        </w:tc>
        <w:tc>
          <w:tcPr>
            <w:tcW w:w="1418" w:type="dxa"/>
            <w:tcPrChange w:id="15155" w:author="Okot" w:date="2020-01-29T12:02:00Z">
              <w:tcPr>
                <w:tcW w:w="1433" w:type="dxa"/>
              </w:tcPr>
            </w:tcPrChange>
          </w:tcPr>
          <w:p w14:paraId="383834CA" w14:textId="77777777" w:rsidR="006E6ADF" w:rsidRDefault="006E6ADF" w:rsidP="00BC180C">
            <w:pPr>
              <w:ind w:firstLine="0"/>
              <w:rPr>
                <w:ins w:id="15156" w:author="Okot" w:date="2020-01-29T10:23:00Z"/>
                <w:b/>
              </w:rPr>
            </w:pPr>
            <w:ins w:id="15157" w:author="Okot" w:date="2020-01-29T10:23:00Z">
              <w:r>
                <w:rPr>
                  <w:b/>
                </w:rPr>
                <w:t>Działania naprawcze</w:t>
              </w:r>
            </w:ins>
          </w:p>
        </w:tc>
      </w:tr>
      <w:tr w:rsidR="006E6ADF" w14:paraId="1CFD3DFA" w14:textId="77777777" w:rsidTr="00BC180C">
        <w:tblPrEx>
          <w:tblPrExChange w:id="15158" w:author="Okot" w:date="2020-01-29T12:02:00Z">
            <w:tblPrEx>
              <w:tblW w:w="9342" w:type="dxa"/>
            </w:tblPrEx>
          </w:tblPrExChange>
        </w:tblPrEx>
        <w:trPr>
          <w:ins w:id="15159" w:author="Okot" w:date="2020-01-29T10:23:00Z"/>
        </w:trPr>
        <w:tc>
          <w:tcPr>
            <w:tcW w:w="1838" w:type="dxa"/>
            <w:tcPrChange w:id="15160" w:author="Okot" w:date="2020-01-29T12:02:00Z">
              <w:tcPr>
                <w:tcW w:w="1838" w:type="dxa"/>
              </w:tcPr>
            </w:tcPrChange>
          </w:tcPr>
          <w:p w14:paraId="4C747AA6" w14:textId="77777777" w:rsidR="006E6ADF" w:rsidRDefault="006E6ADF" w:rsidP="00BC180C">
            <w:pPr>
              <w:ind w:firstLine="0"/>
              <w:rPr>
                <w:ins w:id="15161" w:author="Okot" w:date="2020-01-29T10:27:00Z"/>
                <w:b/>
              </w:rPr>
            </w:pPr>
            <w:ins w:id="15162" w:author="Okot" w:date="2020-01-29T10:26:00Z">
              <w:r>
                <w:rPr>
                  <w:b/>
                </w:rPr>
                <w:t xml:space="preserve">1. </w:t>
              </w:r>
            </w:ins>
          </w:p>
          <w:p w14:paraId="2B92075A" w14:textId="0221DC0F" w:rsidR="006E6ADF" w:rsidRPr="001027C2" w:rsidRDefault="006E6ADF" w:rsidP="006E6ADF">
            <w:pPr>
              <w:ind w:firstLine="0"/>
              <w:rPr>
                <w:ins w:id="15163" w:author="Okot" w:date="2020-01-29T10:23:00Z"/>
                <w:b/>
                <w:i/>
                <w:rPrChange w:id="15164" w:author="Okot" w:date="2020-01-29T10:27:00Z">
                  <w:rPr>
                    <w:ins w:id="15165" w:author="Okot" w:date="2020-01-29T10:23:00Z"/>
                    <w:b/>
                  </w:rPr>
                </w:rPrChange>
              </w:rPr>
            </w:pPr>
            <w:r>
              <w:rPr>
                <w:b/>
                <w:i/>
              </w:rPr>
              <w:t>Wybranie celu</w:t>
            </w:r>
            <w:ins w:id="15166" w:author="Okot" w:date="2020-01-29T10:32:00Z">
              <w:r>
                <w:rPr>
                  <w:b/>
                  <w:i/>
                </w:rPr>
                <w:t xml:space="preserve"> i kliknięcie przycisku „Za</w:t>
              </w:r>
            </w:ins>
            <w:r>
              <w:rPr>
                <w:b/>
                <w:i/>
              </w:rPr>
              <w:t>pisz</w:t>
            </w:r>
            <w:ins w:id="15167" w:author="Okot" w:date="2020-01-29T10:32:00Z">
              <w:r>
                <w:rPr>
                  <w:b/>
                  <w:i/>
                </w:rPr>
                <w:t>”</w:t>
              </w:r>
            </w:ins>
          </w:p>
        </w:tc>
        <w:tc>
          <w:tcPr>
            <w:tcW w:w="1985" w:type="dxa"/>
            <w:tcPrChange w:id="15168" w:author="Okot" w:date="2020-01-29T12:02:00Z">
              <w:tcPr>
                <w:tcW w:w="7504" w:type="dxa"/>
                <w:gridSpan w:val="6"/>
              </w:tcPr>
            </w:tcPrChange>
          </w:tcPr>
          <w:p w14:paraId="1C30C165" w14:textId="77777777" w:rsidR="006E6ADF" w:rsidRPr="00807267" w:rsidRDefault="006E6ADF">
            <w:pPr>
              <w:ind w:firstLine="0"/>
              <w:rPr>
                <w:ins w:id="15169" w:author="Okot" w:date="2020-01-29T10:29:00Z"/>
              </w:rPr>
              <w:pPrChange w:id="15170" w:author="Okot" w:date="2020-01-29T10:33:00Z">
                <w:pPr>
                  <w:ind w:right="5837" w:firstLine="0"/>
                </w:pPr>
              </w:pPrChange>
            </w:pPr>
            <w:ins w:id="15171" w:author="Okot" w:date="2020-01-29T10:33:00Z">
              <w:r>
                <w:t>Wyświetlenie komunikatu informującego o poprawnym</w:t>
              </w:r>
            </w:ins>
            <w:r>
              <w:t xml:space="preserve"> zapisaniu</w:t>
            </w:r>
            <w:ins w:id="15172" w:author="Okot" w:date="2020-01-29T10:33:00Z">
              <w:r>
                <w:t>.</w:t>
              </w:r>
            </w:ins>
          </w:p>
        </w:tc>
        <w:tc>
          <w:tcPr>
            <w:tcW w:w="1984" w:type="dxa"/>
            <w:tcPrChange w:id="15173" w:author="Okot" w:date="2020-01-29T12:02:00Z">
              <w:tcPr>
                <w:tcW w:w="3110" w:type="dxa"/>
              </w:tcPr>
            </w:tcPrChange>
          </w:tcPr>
          <w:p w14:paraId="1577EDED" w14:textId="77777777" w:rsidR="006E6ADF" w:rsidRPr="00807267" w:rsidRDefault="006E6ADF" w:rsidP="00BC180C">
            <w:pPr>
              <w:ind w:firstLine="0"/>
              <w:rPr>
                <w:ins w:id="15174" w:author="Okot" w:date="2020-01-29T10:23:00Z"/>
                <w:b/>
                <w:rPrChange w:id="15175" w:author="Okot" w:date="2020-01-29T10:33:00Z">
                  <w:rPr>
                    <w:ins w:id="15176" w:author="Okot" w:date="2020-01-29T10:23:00Z"/>
                  </w:rPr>
                </w:rPrChange>
              </w:rPr>
            </w:pPr>
            <w:ins w:id="15177" w:author="Okot" w:date="2020-01-29T10:33:00Z">
              <w:r>
                <w:rPr>
                  <w:b/>
                </w:rPr>
                <w:t>Dane testowe:</w:t>
              </w:r>
            </w:ins>
          </w:p>
        </w:tc>
        <w:tc>
          <w:tcPr>
            <w:tcW w:w="992" w:type="dxa"/>
            <w:tcPrChange w:id="15178" w:author="Okot" w:date="2020-01-29T12:02:00Z">
              <w:tcPr>
                <w:tcW w:w="1134" w:type="dxa"/>
              </w:tcPr>
            </w:tcPrChange>
          </w:tcPr>
          <w:p w14:paraId="34EF5359" w14:textId="77777777" w:rsidR="006E6ADF" w:rsidRDefault="006E6ADF" w:rsidP="00BC180C">
            <w:pPr>
              <w:ind w:left="371" w:firstLine="0"/>
              <w:rPr>
                <w:ins w:id="15179" w:author="Okot" w:date="2020-01-29T10:23:00Z"/>
              </w:rPr>
            </w:pPr>
          </w:p>
        </w:tc>
        <w:tc>
          <w:tcPr>
            <w:tcW w:w="992" w:type="dxa"/>
            <w:tcPrChange w:id="15180" w:author="Okot" w:date="2020-01-29T12:02:00Z">
              <w:tcPr>
                <w:tcW w:w="1827" w:type="dxa"/>
              </w:tcPr>
            </w:tcPrChange>
          </w:tcPr>
          <w:p w14:paraId="5C5D444A" w14:textId="77777777" w:rsidR="006E6ADF" w:rsidRDefault="006E6ADF" w:rsidP="00BC180C">
            <w:pPr>
              <w:ind w:firstLine="0"/>
              <w:rPr>
                <w:ins w:id="15181" w:author="Okot" w:date="2020-01-29T10:23:00Z"/>
              </w:rPr>
            </w:pPr>
          </w:p>
        </w:tc>
        <w:tc>
          <w:tcPr>
            <w:tcW w:w="1418" w:type="dxa"/>
            <w:tcPrChange w:id="15182" w:author="Okot" w:date="2020-01-29T12:02:00Z">
              <w:tcPr>
                <w:tcW w:w="1433" w:type="dxa"/>
              </w:tcPr>
            </w:tcPrChange>
          </w:tcPr>
          <w:p w14:paraId="0111A540" w14:textId="77777777" w:rsidR="006E6ADF" w:rsidRDefault="006E6ADF" w:rsidP="00BC180C">
            <w:pPr>
              <w:ind w:firstLine="0"/>
              <w:rPr>
                <w:ins w:id="15183" w:author="Okot" w:date="2020-01-29T10:23:00Z"/>
              </w:rPr>
            </w:pPr>
          </w:p>
        </w:tc>
      </w:tr>
      <w:tr w:rsidR="006E6ADF" w14:paraId="002D1000" w14:textId="77777777" w:rsidTr="00BC180C">
        <w:trPr>
          <w:ins w:id="15184" w:author="Okot" w:date="2020-01-29T10:23:00Z"/>
        </w:trPr>
        <w:tc>
          <w:tcPr>
            <w:tcW w:w="1838" w:type="dxa"/>
            <w:vMerge w:val="restart"/>
          </w:tcPr>
          <w:p w14:paraId="3A3F5C5D" w14:textId="77777777" w:rsidR="006E6ADF" w:rsidRDefault="006E6ADF" w:rsidP="00BC180C">
            <w:pPr>
              <w:ind w:firstLine="0"/>
              <w:rPr>
                <w:ins w:id="15185" w:author="Okot" w:date="2020-01-29T10:27:00Z"/>
                <w:b/>
              </w:rPr>
            </w:pPr>
            <w:ins w:id="15186" w:author="Okot" w:date="2020-01-29T10:27:00Z">
              <w:r>
                <w:rPr>
                  <w:b/>
                </w:rPr>
                <w:t>2.</w:t>
              </w:r>
            </w:ins>
          </w:p>
          <w:p w14:paraId="2BC73823" w14:textId="77777777" w:rsidR="006E6ADF" w:rsidRPr="001027C2" w:rsidRDefault="006E6ADF" w:rsidP="00BC180C">
            <w:pPr>
              <w:ind w:firstLine="0"/>
              <w:rPr>
                <w:ins w:id="15187" w:author="Okot" w:date="2020-01-29T10:23:00Z"/>
                <w:b/>
                <w:i/>
              </w:rPr>
            </w:pPr>
            <w:ins w:id="15188" w:author="Okot" w:date="2020-01-29T10:27:00Z">
              <w:r>
                <w:rPr>
                  <w:b/>
                  <w:i/>
                </w:rPr>
                <w:t xml:space="preserve">Sprawdzenie poprawności danych </w:t>
              </w:r>
            </w:ins>
            <w:ins w:id="15189" w:author="Okot" w:date="2020-01-29T10:28:00Z">
              <w:r>
                <w:rPr>
                  <w:b/>
                  <w:i/>
                </w:rPr>
                <w:t xml:space="preserve">zapisanych </w:t>
              </w:r>
            </w:ins>
            <w:ins w:id="15190" w:author="Okot" w:date="2020-01-29T10:27:00Z">
              <w:r>
                <w:rPr>
                  <w:b/>
                  <w:i/>
                </w:rPr>
                <w:t>w bazie poprzez konsol</w:t>
              </w:r>
            </w:ins>
            <w:ins w:id="15191" w:author="Okot" w:date="2020-01-29T10:28:00Z">
              <w:r>
                <w:rPr>
                  <w:b/>
                  <w:i/>
                </w:rPr>
                <w:t>ę bazy danych</w:t>
              </w:r>
            </w:ins>
          </w:p>
          <w:p w14:paraId="14C15881" w14:textId="77777777" w:rsidR="006E6ADF" w:rsidRPr="001027C2" w:rsidRDefault="006E6ADF" w:rsidP="00BC180C">
            <w:pPr>
              <w:rPr>
                <w:ins w:id="15192" w:author="Okot" w:date="2020-01-29T10:23:00Z"/>
                <w:b/>
                <w:i/>
                <w:rPrChange w:id="15193" w:author="Okot" w:date="2020-01-29T10:27:00Z">
                  <w:rPr>
                    <w:ins w:id="15194" w:author="Okot" w:date="2020-01-29T10:23:00Z"/>
                    <w:b/>
                  </w:rPr>
                </w:rPrChange>
              </w:rPr>
            </w:pPr>
          </w:p>
        </w:tc>
        <w:tc>
          <w:tcPr>
            <w:tcW w:w="1985" w:type="dxa"/>
          </w:tcPr>
          <w:p w14:paraId="586D12C5" w14:textId="5C4B988B" w:rsidR="006E6ADF" w:rsidRDefault="006E6ADF" w:rsidP="006E6ADF">
            <w:pPr>
              <w:ind w:firstLine="0"/>
              <w:rPr>
                <w:ins w:id="15195" w:author="Okot" w:date="2020-01-29T10:29:00Z"/>
              </w:rPr>
            </w:pPr>
            <w:ins w:id="15196" w:author="Okot" w:date="2020-01-29T10:34:00Z">
              <w:r>
                <w:t>1. Został</w:t>
              </w:r>
            </w:ins>
            <w:r>
              <w:t xml:space="preserve"> zaktuali</w:t>
            </w:r>
            <w:r>
              <w:softHyphen/>
              <w:t>zowany</w:t>
            </w:r>
            <w:ins w:id="15197" w:author="Okot" w:date="2020-01-29T10:34:00Z">
              <w:r>
                <w:t xml:space="preserve"> rekord w tabeli User</w:t>
              </w:r>
            </w:ins>
            <w:r>
              <w:t>Data o ID odpowiadają</w:t>
            </w:r>
            <w:r>
              <w:softHyphen/>
              <w:t>cym ID rekordu utworzonego podczas realizacji PT-SZ-002 i zmo</w:t>
            </w:r>
            <w:r>
              <w:softHyphen/>
              <w:t>dyfikowanego  podczas realizacji PT-SZ-003.</w:t>
            </w:r>
          </w:p>
        </w:tc>
        <w:tc>
          <w:tcPr>
            <w:tcW w:w="1984" w:type="dxa"/>
          </w:tcPr>
          <w:p w14:paraId="6B75FB76" w14:textId="1CFF88A2" w:rsidR="006E6ADF" w:rsidRDefault="006E6ADF" w:rsidP="00BC180C">
            <w:pPr>
              <w:ind w:firstLine="0"/>
              <w:rPr>
                <w:b/>
              </w:rPr>
            </w:pPr>
            <w:r>
              <w:rPr>
                <w:b/>
              </w:rPr>
              <w:t>ID rekordu utworzonego podczas realizacji </w:t>
            </w:r>
          </w:p>
          <w:p w14:paraId="283CCD4A" w14:textId="77777777" w:rsidR="006E6ADF" w:rsidRDefault="006E6ADF" w:rsidP="00BC180C">
            <w:pPr>
              <w:ind w:firstLine="0"/>
              <w:rPr>
                <w:b/>
              </w:rPr>
            </w:pPr>
            <w:r>
              <w:rPr>
                <w:b/>
              </w:rPr>
              <w:t>PT-SZ-002:</w:t>
            </w:r>
          </w:p>
          <w:p w14:paraId="3F9C4741" w14:textId="77777777" w:rsidR="006E6ADF" w:rsidRPr="00C51FFE" w:rsidRDefault="006E6ADF" w:rsidP="00BC180C">
            <w:pPr>
              <w:ind w:firstLine="0"/>
              <w:rPr>
                <w:ins w:id="15198" w:author="Okot" w:date="2020-01-29T10:23:00Z"/>
                <w:b/>
              </w:rPr>
            </w:pPr>
            <w:r>
              <w:rPr>
                <w:b/>
              </w:rPr>
              <w:t>ID rekordu zmo</w:t>
            </w:r>
            <w:r>
              <w:rPr>
                <w:b/>
              </w:rPr>
              <w:softHyphen/>
              <w:t>dyfikowanego:</w:t>
            </w:r>
          </w:p>
        </w:tc>
        <w:tc>
          <w:tcPr>
            <w:tcW w:w="992" w:type="dxa"/>
          </w:tcPr>
          <w:p w14:paraId="69666B5E" w14:textId="77777777" w:rsidR="006E6ADF" w:rsidRDefault="006E6ADF" w:rsidP="00BC180C">
            <w:pPr>
              <w:ind w:firstLine="0"/>
              <w:rPr>
                <w:ins w:id="15199" w:author="Okot" w:date="2020-01-29T10:23:00Z"/>
              </w:rPr>
            </w:pPr>
          </w:p>
        </w:tc>
        <w:tc>
          <w:tcPr>
            <w:tcW w:w="992" w:type="dxa"/>
          </w:tcPr>
          <w:p w14:paraId="1931DE6D" w14:textId="77777777" w:rsidR="006E6ADF" w:rsidRDefault="006E6ADF" w:rsidP="00BC180C">
            <w:pPr>
              <w:ind w:firstLine="0"/>
              <w:rPr>
                <w:ins w:id="15200" w:author="Okot" w:date="2020-01-29T10:23:00Z"/>
              </w:rPr>
            </w:pPr>
          </w:p>
        </w:tc>
        <w:tc>
          <w:tcPr>
            <w:tcW w:w="1418" w:type="dxa"/>
          </w:tcPr>
          <w:p w14:paraId="292EB6F1" w14:textId="77777777" w:rsidR="006E6ADF" w:rsidRDefault="006E6ADF" w:rsidP="00BC180C">
            <w:pPr>
              <w:ind w:firstLine="0"/>
              <w:rPr>
                <w:ins w:id="15201" w:author="Okot" w:date="2020-01-29T10:23:00Z"/>
              </w:rPr>
            </w:pPr>
          </w:p>
        </w:tc>
      </w:tr>
      <w:tr w:rsidR="006E6ADF" w14:paraId="47BC18E2" w14:textId="77777777" w:rsidTr="00BC180C">
        <w:trPr>
          <w:ins w:id="15202" w:author="Okot" w:date="2020-01-29T10:23:00Z"/>
        </w:trPr>
        <w:tc>
          <w:tcPr>
            <w:tcW w:w="1838" w:type="dxa"/>
            <w:vMerge/>
          </w:tcPr>
          <w:p w14:paraId="5BCB784F" w14:textId="77777777" w:rsidR="006E6ADF" w:rsidRPr="002267A1" w:rsidRDefault="006E6ADF" w:rsidP="00BC180C">
            <w:pPr>
              <w:rPr>
                <w:ins w:id="15203" w:author="Okot" w:date="2020-01-29T10:23:00Z"/>
                <w:b/>
              </w:rPr>
            </w:pPr>
          </w:p>
        </w:tc>
        <w:tc>
          <w:tcPr>
            <w:tcW w:w="1985" w:type="dxa"/>
          </w:tcPr>
          <w:p w14:paraId="27D36444" w14:textId="457C4618" w:rsidR="006E6ADF" w:rsidRDefault="006E6ADF" w:rsidP="00BC180C">
            <w:pPr>
              <w:ind w:firstLine="0"/>
              <w:rPr>
                <w:ins w:id="15204" w:author="Okot" w:date="2020-01-29T10:29:00Z"/>
              </w:rPr>
            </w:pPr>
            <w:ins w:id="15205" w:author="Okot" w:date="2020-01-29T10:34:00Z">
              <w:r>
                <w:t xml:space="preserve">2. </w:t>
              </w:r>
            </w:ins>
            <w:r>
              <w:t xml:space="preserve">W polu „IDT” w tabeli „UserData” modyfikowanego rekordu pojawiła się wartość. </w:t>
            </w:r>
          </w:p>
        </w:tc>
        <w:tc>
          <w:tcPr>
            <w:tcW w:w="1984" w:type="dxa"/>
          </w:tcPr>
          <w:p w14:paraId="73BA4656" w14:textId="677F942F" w:rsidR="006E6ADF" w:rsidRPr="00807267" w:rsidRDefault="006E6ADF" w:rsidP="006E6ADF">
            <w:pPr>
              <w:ind w:firstLine="0"/>
              <w:rPr>
                <w:ins w:id="15206" w:author="Okot" w:date="2020-01-29T10:23:00Z"/>
                <w:b/>
                <w:rPrChange w:id="15207" w:author="Okot" w:date="2020-01-29T10:35:00Z">
                  <w:rPr>
                    <w:ins w:id="15208" w:author="Okot" w:date="2020-01-29T10:23:00Z"/>
                  </w:rPr>
                </w:rPrChange>
              </w:rPr>
            </w:pPr>
            <w:r>
              <w:rPr>
                <w:b/>
              </w:rPr>
              <w:t>Wartość pola</w:t>
            </w:r>
            <w:ins w:id="15209" w:author="Okot" w:date="2020-01-29T10:35:00Z">
              <w:r>
                <w:rPr>
                  <w:b/>
                </w:rPr>
                <w:t xml:space="preserve"> ID</w:t>
              </w:r>
            </w:ins>
            <w:r>
              <w:rPr>
                <w:b/>
              </w:rPr>
              <w:t>T</w:t>
            </w:r>
            <w:ins w:id="15210" w:author="Okot" w:date="2020-01-29T10:35:00Z">
              <w:r>
                <w:rPr>
                  <w:b/>
                </w:rPr>
                <w:t>:</w:t>
              </w:r>
            </w:ins>
          </w:p>
        </w:tc>
        <w:tc>
          <w:tcPr>
            <w:tcW w:w="992" w:type="dxa"/>
          </w:tcPr>
          <w:p w14:paraId="4C2955F1" w14:textId="77777777" w:rsidR="006E6ADF" w:rsidRDefault="006E6ADF" w:rsidP="00BC180C">
            <w:pPr>
              <w:ind w:firstLine="0"/>
              <w:rPr>
                <w:ins w:id="15211" w:author="Okot" w:date="2020-01-29T10:23:00Z"/>
              </w:rPr>
            </w:pPr>
          </w:p>
        </w:tc>
        <w:tc>
          <w:tcPr>
            <w:tcW w:w="992" w:type="dxa"/>
          </w:tcPr>
          <w:p w14:paraId="68D2CC66" w14:textId="77777777" w:rsidR="006E6ADF" w:rsidRDefault="006E6ADF" w:rsidP="00BC180C">
            <w:pPr>
              <w:ind w:firstLine="0"/>
              <w:rPr>
                <w:ins w:id="15212" w:author="Okot" w:date="2020-01-29T10:23:00Z"/>
              </w:rPr>
            </w:pPr>
          </w:p>
        </w:tc>
        <w:tc>
          <w:tcPr>
            <w:tcW w:w="1418" w:type="dxa"/>
          </w:tcPr>
          <w:p w14:paraId="79F85AB0" w14:textId="77777777" w:rsidR="006E6ADF" w:rsidRDefault="006E6ADF" w:rsidP="00BC180C">
            <w:pPr>
              <w:ind w:firstLine="0"/>
              <w:rPr>
                <w:ins w:id="15213" w:author="Okot" w:date="2020-01-29T10:23:00Z"/>
              </w:rPr>
            </w:pPr>
          </w:p>
        </w:tc>
      </w:tr>
      <w:tr w:rsidR="006E6ADF" w14:paraId="79E758FC" w14:textId="77777777" w:rsidTr="00BC180C">
        <w:trPr>
          <w:ins w:id="15214" w:author="Okot" w:date="2020-01-29T10:35:00Z"/>
        </w:trPr>
        <w:tc>
          <w:tcPr>
            <w:tcW w:w="1838" w:type="dxa"/>
            <w:vMerge/>
          </w:tcPr>
          <w:p w14:paraId="16137530" w14:textId="77777777" w:rsidR="006E6ADF" w:rsidRPr="002267A1" w:rsidRDefault="006E6ADF" w:rsidP="00BC180C">
            <w:pPr>
              <w:rPr>
                <w:ins w:id="15215" w:author="Okot" w:date="2020-01-29T10:35:00Z"/>
                <w:b/>
              </w:rPr>
            </w:pPr>
          </w:p>
        </w:tc>
        <w:tc>
          <w:tcPr>
            <w:tcW w:w="1985" w:type="dxa"/>
          </w:tcPr>
          <w:p w14:paraId="0383792C" w14:textId="5AFABD1F" w:rsidR="006E6ADF" w:rsidRDefault="006E6ADF" w:rsidP="006E6ADF">
            <w:pPr>
              <w:ind w:firstLine="0"/>
              <w:rPr>
                <w:ins w:id="15216" w:author="Okot" w:date="2020-01-29T10:35:00Z"/>
              </w:rPr>
            </w:pPr>
            <w:ins w:id="15217" w:author="Okot" w:date="2020-01-29T10:36:00Z">
              <w:r>
                <w:t xml:space="preserve">3. </w:t>
              </w:r>
            </w:ins>
            <w:r>
              <w:t xml:space="preserve">Opis celu dla wartości pola „IDT” odczytany po klucza obcym z tabeli Target odpowiada wartość wybranej przez użytkownika w formularzu. </w:t>
            </w:r>
          </w:p>
        </w:tc>
        <w:tc>
          <w:tcPr>
            <w:tcW w:w="1984" w:type="dxa"/>
          </w:tcPr>
          <w:p w14:paraId="65CC5271" w14:textId="6AD49AB3" w:rsidR="006E6ADF" w:rsidRDefault="006E6ADF" w:rsidP="00BC180C">
            <w:pPr>
              <w:ind w:firstLine="0"/>
              <w:rPr>
                <w:b/>
              </w:rPr>
            </w:pPr>
            <w:r>
              <w:rPr>
                <w:b/>
              </w:rPr>
              <w:t xml:space="preserve">Wartość pola „Description” w tabeli Target dla aktywności o odczytanym wcześniej ID: </w:t>
            </w:r>
          </w:p>
          <w:p w14:paraId="6A83A180" w14:textId="77777777" w:rsidR="006E6ADF" w:rsidRDefault="006E6ADF" w:rsidP="00BC180C">
            <w:pPr>
              <w:ind w:firstLine="0"/>
              <w:rPr>
                <w:b/>
              </w:rPr>
            </w:pPr>
          </w:p>
          <w:p w14:paraId="56D78D48" w14:textId="77777777" w:rsidR="006E6ADF" w:rsidRDefault="006E6ADF" w:rsidP="00BC180C">
            <w:pPr>
              <w:ind w:firstLine="0"/>
              <w:rPr>
                <w:ins w:id="15218" w:author="Okot" w:date="2020-01-29T10:35:00Z"/>
                <w:b/>
              </w:rPr>
            </w:pPr>
          </w:p>
        </w:tc>
        <w:tc>
          <w:tcPr>
            <w:tcW w:w="992" w:type="dxa"/>
          </w:tcPr>
          <w:p w14:paraId="2653DE92" w14:textId="77777777" w:rsidR="006E6ADF" w:rsidRDefault="006E6ADF" w:rsidP="00BC180C">
            <w:pPr>
              <w:ind w:firstLine="0"/>
              <w:rPr>
                <w:ins w:id="15219" w:author="Okot" w:date="2020-01-29T10:35:00Z"/>
              </w:rPr>
            </w:pPr>
          </w:p>
        </w:tc>
        <w:tc>
          <w:tcPr>
            <w:tcW w:w="992" w:type="dxa"/>
          </w:tcPr>
          <w:p w14:paraId="7A8E5197" w14:textId="77777777" w:rsidR="006E6ADF" w:rsidRDefault="006E6ADF" w:rsidP="00BC180C">
            <w:pPr>
              <w:ind w:firstLine="0"/>
              <w:rPr>
                <w:ins w:id="15220" w:author="Okot" w:date="2020-01-29T10:35:00Z"/>
              </w:rPr>
            </w:pPr>
          </w:p>
        </w:tc>
        <w:tc>
          <w:tcPr>
            <w:tcW w:w="1418" w:type="dxa"/>
          </w:tcPr>
          <w:p w14:paraId="40DD03CB" w14:textId="77777777" w:rsidR="006E6ADF" w:rsidRDefault="006E6ADF" w:rsidP="00BC180C">
            <w:pPr>
              <w:ind w:firstLine="0"/>
              <w:rPr>
                <w:ins w:id="15221" w:author="Okot" w:date="2020-01-29T10:35:00Z"/>
              </w:rPr>
            </w:pPr>
          </w:p>
        </w:tc>
      </w:tr>
      <w:tr w:rsidR="006E6ADF" w14:paraId="0E592938" w14:textId="77777777" w:rsidTr="00BC180C">
        <w:trPr>
          <w:ins w:id="15222" w:author="Okot" w:date="2020-01-29T10:35:00Z"/>
        </w:trPr>
        <w:tc>
          <w:tcPr>
            <w:tcW w:w="1838" w:type="dxa"/>
            <w:vMerge/>
          </w:tcPr>
          <w:p w14:paraId="3B4DBE5F" w14:textId="77777777" w:rsidR="006E6ADF" w:rsidRPr="002267A1" w:rsidRDefault="006E6ADF" w:rsidP="00BC180C">
            <w:pPr>
              <w:rPr>
                <w:ins w:id="15223" w:author="Okot" w:date="2020-01-29T10:35:00Z"/>
                <w:b/>
              </w:rPr>
            </w:pPr>
          </w:p>
        </w:tc>
        <w:tc>
          <w:tcPr>
            <w:tcW w:w="1985" w:type="dxa"/>
          </w:tcPr>
          <w:p w14:paraId="308D220C" w14:textId="096934B8" w:rsidR="006E6ADF" w:rsidRDefault="006E6ADF" w:rsidP="006E6ADF">
            <w:pPr>
              <w:ind w:firstLine="0"/>
              <w:rPr>
                <w:ins w:id="15224" w:author="Okot" w:date="2020-01-29T10:35:00Z"/>
              </w:rPr>
            </w:pPr>
            <w:r>
              <w:t>4. Wartość pozostałych pól nie uległa zmianie</w:t>
            </w:r>
          </w:p>
        </w:tc>
        <w:tc>
          <w:tcPr>
            <w:tcW w:w="1984" w:type="dxa"/>
          </w:tcPr>
          <w:p w14:paraId="315FF08A" w14:textId="77777777" w:rsidR="006E6ADF" w:rsidRPr="00807267" w:rsidRDefault="006E6ADF" w:rsidP="00BC180C">
            <w:pPr>
              <w:ind w:firstLine="0"/>
              <w:rPr>
                <w:ins w:id="15225" w:author="Okot" w:date="2020-01-29T10:35:00Z"/>
                <w:b/>
              </w:rPr>
            </w:pPr>
          </w:p>
        </w:tc>
        <w:tc>
          <w:tcPr>
            <w:tcW w:w="992" w:type="dxa"/>
          </w:tcPr>
          <w:p w14:paraId="489BB13A" w14:textId="77777777" w:rsidR="006E6ADF" w:rsidRDefault="006E6ADF" w:rsidP="00BC180C">
            <w:pPr>
              <w:ind w:firstLine="0"/>
              <w:rPr>
                <w:ins w:id="15226" w:author="Okot" w:date="2020-01-29T10:35:00Z"/>
              </w:rPr>
            </w:pPr>
          </w:p>
        </w:tc>
        <w:tc>
          <w:tcPr>
            <w:tcW w:w="992" w:type="dxa"/>
          </w:tcPr>
          <w:p w14:paraId="17EAE8C5" w14:textId="77777777" w:rsidR="006E6ADF" w:rsidRDefault="006E6ADF" w:rsidP="00BC180C">
            <w:pPr>
              <w:ind w:firstLine="0"/>
              <w:rPr>
                <w:ins w:id="15227" w:author="Okot" w:date="2020-01-29T10:35:00Z"/>
              </w:rPr>
            </w:pPr>
          </w:p>
        </w:tc>
        <w:tc>
          <w:tcPr>
            <w:tcW w:w="1418" w:type="dxa"/>
          </w:tcPr>
          <w:p w14:paraId="29F09A38" w14:textId="77777777" w:rsidR="006E6ADF" w:rsidRDefault="006E6ADF" w:rsidP="00BC180C">
            <w:pPr>
              <w:ind w:firstLine="0"/>
              <w:rPr>
                <w:ins w:id="15228" w:author="Okot" w:date="2020-01-29T10:35:00Z"/>
              </w:rPr>
            </w:pPr>
          </w:p>
        </w:tc>
      </w:tr>
    </w:tbl>
    <w:p w14:paraId="5400C8A7" w14:textId="77777777" w:rsidR="006E6ADF" w:rsidRDefault="006E6ADF" w:rsidP="006E6ADF"/>
    <w:p w14:paraId="6BF25FEC" w14:textId="2888BE29" w:rsidR="00070C52" w:rsidRDefault="008D2FC9" w:rsidP="008D2FC9">
      <w:ins w:id="15229" w:author="Okot" w:date="2020-01-29T12:48:00Z">
        <w:r>
          <w:t>W wyniku powyższ</w:t>
        </w:r>
      </w:ins>
      <w:r w:rsidR="006E6ADF">
        <w:t>ych</w:t>
      </w:r>
      <w:ins w:id="15230" w:author="Okot" w:date="2020-01-29T12:48:00Z">
        <w:r>
          <w:t xml:space="preserve"> test</w:t>
        </w:r>
      </w:ins>
      <w:r w:rsidR="006E6ADF">
        <w:t>ów</w:t>
      </w:r>
      <w:ins w:id="15231" w:author="Okot" w:date="2020-01-29T12:48:00Z">
        <w:r>
          <w:t xml:space="preserve"> zostanie uzyskana pewność, że wszystkie dane są zapisywane poprawnie.</w:t>
        </w:r>
      </w:ins>
      <w:del w:id="15232" w:author="Okot" w:date="2020-04-01T11:35:00Z">
        <w:r w:rsidDel="00BF0190">
          <w:br w:type="page"/>
        </w:r>
      </w:del>
    </w:p>
    <w:p w14:paraId="2D92FF79" w14:textId="77777777" w:rsidR="008D2FC9" w:rsidRDefault="008D2FC9">
      <w:pPr>
        <w:rPr>
          <w:ins w:id="15233" w:author="Okot" w:date="2020-03-31T13:48:00Z"/>
        </w:rPr>
        <w:pPrChange w:id="15234" w:author="Okot" w:date="2020-03-31T13:48:00Z">
          <w:pPr>
            <w:pStyle w:val="Nagwek2"/>
          </w:pPr>
        </w:pPrChange>
      </w:pPr>
    </w:p>
    <w:p w14:paraId="6F9291AC" w14:textId="3774E566" w:rsidR="00070C52" w:rsidRDefault="00070C52" w:rsidP="00070C52">
      <w:pPr>
        <w:pStyle w:val="Nagwek2"/>
      </w:pPr>
      <w:ins w:id="15235" w:author="Okot" w:date="2020-03-31T13:48:00Z">
        <w:r>
          <w:t>5.4.4.3. Projekt testów białej skrzynki</w:t>
        </w:r>
      </w:ins>
    </w:p>
    <w:p w14:paraId="1FE0DA6D" w14:textId="77777777" w:rsidR="00CF14D1" w:rsidRDefault="00CF14D1" w:rsidP="00CF14D1"/>
    <w:p w14:paraId="76FB4532" w14:textId="77777777" w:rsidR="00CF14D1" w:rsidRDefault="00CF14D1">
      <w:pPr>
        <w:rPr>
          <w:ins w:id="15236" w:author="Okot" w:date="2020-01-29T12:30:00Z"/>
        </w:rPr>
        <w:pPrChange w:id="15237" w:author="Okot" w:date="2020-01-28T16:23:00Z">
          <w:pPr>
            <w:pStyle w:val="Nagwek2"/>
          </w:pPr>
        </w:pPrChange>
      </w:pPr>
      <w:ins w:id="15238" w:author="Okot" w:date="2020-01-28T16:23:00Z">
        <w:r>
          <w:t>W ramach testów białej skrzynki zostanie wykonany test jednostkowy</w:t>
        </w:r>
      </w:ins>
      <w:ins w:id="15239" w:author="Okot" w:date="2020-01-29T12:51:00Z">
        <w:r>
          <w:t xml:space="preserve"> według poniższego scenariusza</w:t>
        </w:r>
      </w:ins>
      <w:ins w:id="15240" w:author="Okot" w:date="2020-01-28T16:23:00Z">
        <w:r>
          <w:t>.</w:t>
        </w:r>
      </w:ins>
      <w:ins w:id="15241" w:author="Okot" w:date="2020-01-29T12:29:00Z">
        <w:r>
          <w:t xml:space="preserve"> </w:t>
        </w:r>
      </w:ins>
    </w:p>
    <w:p w14:paraId="209A7B83" w14:textId="77777777" w:rsidR="00CF14D1" w:rsidRDefault="00CF14D1">
      <w:pPr>
        <w:ind w:firstLine="0"/>
        <w:rPr>
          <w:ins w:id="15242" w:author="Okot" w:date="2020-01-29T12:31:00Z"/>
        </w:rPr>
        <w:pPrChange w:id="15243" w:author="Okot" w:date="2020-01-29T12:30:00Z">
          <w:pPr>
            <w:pStyle w:val="Nagwek2"/>
          </w:pPr>
        </w:pPrChange>
      </w:pPr>
    </w:p>
    <w:p w14:paraId="61811D3D" w14:textId="301EEE2D" w:rsidR="00CF14D1" w:rsidRDefault="00CF14D1">
      <w:pPr>
        <w:ind w:firstLine="0"/>
        <w:rPr>
          <w:ins w:id="15244" w:author="Okot" w:date="2020-01-29T12:32:00Z"/>
        </w:rPr>
        <w:pPrChange w:id="15245" w:author="Okot" w:date="2020-01-29T12:30:00Z">
          <w:pPr>
            <w:pStyle w:val="Nagwek2"/>
          </w:pPr>
        </w:pPrChange>
      </w:pPr>
      <w:ins w:id="15246" w:author="Okot" w:date="2020-01-29T12:31:00Z">
        <w:r>
          <w:t>Tabela 5.</w:t>
        </w:r>
      </w:ins>
      <w:r w:rsidR="009F6447">
        <w:t>23</w:t>
      </w:r>
      <w:ins w:id="15247" w:author="Okot" w:date="2020-01-29T12:32:00Z">
        <w:r>
          <w:t>.</w:t>
        </w:r>
      </w:ins>
    </w:p>
    <w:p w14:paraId="314BA665" w14:textId="3C8E5141" w:rsidR="00CF14D1" w:rsidRDefault="00CF14D1">
      <w:pPr>
        <w:ind w:firstLine="0"/>
        <w:rPr>
          <w:ins w:id="15248" w:author="Okot" w:date="2020-01-29T12:33:00Z"/>
        </w:rPr>
        <w:pPrChange w:id="15249" w:author="Okot" w:date="2020-01-29T12:30:00Z">
          <w:pPr>
            <w:pStyle w:val="Nagwek2"/>
          </w:pPr>
        </w:pPrChange>
      </w:pPr>
      <w:ins w:id="15250" w:author="Okot" w:date="2020-01-29T12:32:00Z">
        <w:r>
          <w:t>Scenariusz testu jednostkowego dla</w:t>
        </w:r>
      </w:ins>
      <w:r w:rsidR="00831DF3">
        <w:t xml:space="preserve"> obliczania docelowej dziennej kaloryczności użytkownika</w:t>
      </w:r>
      <w:ins w:id="15251" w:author="Okot" w:date="2020-01-29T12:33:00Z">
        <w:r>
          <w:t>.</w:t>
        </w:r>
      </w:ins>
    </w:p>
    <w:tbl>
      <w:tblPr>
        <w:tblStyle w:val="Tabela-Siatka"/>
        <w:tblW w:w="9834" w:type="dxa"/>
        <w:tblLayout w:type="fixed"/>
        <w:tblLook w:val="04A0" w:firstRow="1" w:lastRow="0" w:firstColumn="1" w:lastColumn="0" w:noHBand="0" w:noVBand="1"/>
        <w:tblPrChange w:id="15252" w:author="Okot" w:date="2020-03-26T11:39:00Z">
          <w:tblPr>
            <w:tblStyle w:val="Tabela-Siatka"/>
            <w:tblW w:w="12893" w:type="dxa"/>
            <w:tblLook w:val="04A0" w:firstRow="1" w:lastRow="0" w:firstColumn="1" w:lastColumn="0" w:noHBand="0" w:noVBand="1"/>
          </w:tblPr>
        </w:tblPrChange>
      </w:tblPr>
      <w:tblGrid>
        <w:gridCol w:w="2783"/>
        <w:gridCol w:w="1924"/>
        <w:gridCol w:w="1158"/>
        <w:gridCol w:w="1701"/>
        <w:gridCol w:w="2268"/>
        <w:tblGridChange w:id="15253">
          <w:tblGrid>
            <w:gridCol w:w="2016"/>
            <w:gridCol w:w="767"/>
            <w:gridCol w:w="1181"/>
            <w:gridCol w:w="743"/>
            <w:gridCol w:w="1158"/>
            <w:gridCol w:w="792"/>
            <w:gridCol w:w="909"/>
            <w:gridCol w:w="2209"/>
            <w:gridCol w:w="59"/>
            <w:gridCol w:w="3059"/>
          </w:tblGrid>
        </w:tblGridChange>
      </w:tblGrid>
      <w:tr w:rsidR="00CF14D1" w14:paraId="7906238E" w14:textId="77777777" w:rsidTr="00834CF6">
        <w:trPr>
          <w:ins w:id="15254" w:author="Okot" w:date="2020-01-29T12:33:00Z"/>
        </w:trPr>
        <w:tc>
          <w:tcPr>
            <w:tcW w:w="2783" w:type="dxa"/>
            <w:tcPrChange w:id="15255" w:author="Okot" w:date="2020-03-26T11:39:00Z">
              <w:tcPr>
                <w:tcW w:w="2016" w:type="dxa"/>
              </w:tcPr>
            </w:tcPrChange>
          </w:tcPr>
          <w:p w14:paraId="3E3B467C" w14:textId="77777777" w:rsidR="00CF14D1" w:rsidRPr="000B2E14" w:rsidRDefault="00CF14D1" w:rsidP="008344C3">
            <w:pPr>
              <w:ind w:firstLine="0"/>
              <w:rPr>
                <w:ins w:id="15256" w:author="Okot" w:date="2020-01-29T12:33:00Z"/>
                <w:b/>
                <w:rPrChange w:id="15257" w:author="Okot" w:date="2020-01-29T12:33:00Z">
                  <w:rPr>
                    <w:ins w:id="15258" w:author="Okot" w:date="2020-01-29T12:33:00Z"/>
                  </w:rPr>
                </w:rPrChange>
              </w:rPr>
            </w:pPr>
            <w:ins w:id="15259" w:author="Okot" w:date="2020-01-29T12:33:00Z">
              <w:r>
                <w:rPr>
                  <w:b/>
                </w:rPr>
                <w:t>PU-TJ-001</w:t>
              </w:r>
            </w:ins>
          </w:p>
        </w:tc>
        <w:tc>
          <w:tcPr>
            <w:tcW w:w="7051" w:type="dxa"/>
            <w:gridSpan w:val="4"/>
            <w:tcPrChange w:id="15260" w:author="Okot" w:date="2020-03-26T11:39:00Z">
              <w:tcPr>
                <w:tcW w:w="10877" w:type="dxa"/>
                <w:gridSpan w:val="9"/>
              </w:tcPr>
            </w:tcPrChange>
          </w:tcPr>
          <w:p w14:paraId="030BDC11" w14:textId="77777777" w:rsidR="00CF14D1" w:rsidRDefault="00CF14D1" w:rsidP="008344C3">
            <w:pPr>
              <w:ind w:firstLine="0"/>
              <w:rPr>
                <w:ins w:id="15261" w:author="Okot" w:date="2020-01-29T12:44:00Z"/>
                <w:b/>
                <w:i/>
              </w:rPr>
            </w:pPr>
            <w:ins w:id="15262" w:author="Okot" w:date="2020-01-29T12:33:00Z">
              <w:r>
                <w:rPr>
                  <w:b/>
                  <w:i/>
                </w:rPr>
                <w:t>Rejestracja nowego użytkownika</w:t>
              </w:r>
            </w:ins>
          </w:p>
        </w:tc>
      </w:tr>
      <w:tr w:rsidR="00CF14D1" w14:paraId="734F1034" w14:textId="77777777" w:rsidTr="00834CF6">
        <w:trPr>
          <w:ins w:id="15263" w:author="Okot" w:date="2020-01-29T12:34:00Z"/>
        </w:trPr>
        <w:tc>
          <w:tcPr>
            <w:tcW w:w="2783" w:type="dxa"/>
            <w:tcPrChange w:id="15264" w:author="Okot" w:date="2020-03-26T11:39:00Z">
              <w:tcPr>
                <w:tcW w:w="2016" w:type="dxa"/>
              </w:tcPr>
            </w:tcPrChange>
          </w:tcPr>
          <w:p w14:paraId="7B8F054E" w14:textId="77777777" w:rsidR="00CF14D1" w:rsidRDefault="00CF14D1" w:rsidP="008344C3">
            <w:pPr>
              <w:ind w:firstLine="0"/>
              <w:rPr>
                <w:ins w:id="15265" w:author="Okot" w:date="2020-01-29T12:34:00Z"/>
                <w:b/>
              </w:rPr>
            </w:pPr>
            <w:ins w:id="15266" w:author="Okot" w:date="2020-01-29T12:34:00Z">
              <w:r>
                <w:rPr>
                  <w:b/>
                </w:rPr>
                <w:t>Metodyka</w:t>
              </w:r>
            </w:ins>
          </w:p>
        </w:tc>
        <w:tc>
          <w:tcPr>
            <w:tcW w:w="7051" w:type="dxa"/>
            <w:gridSpan w:val="4"/>
            <w:tcPrChange w:id="15267" w:author="Okot" w:date="2020-03-26T11:39:00Z">
              <w:tcPr>
                <w:tcW w:w="10877" w:type="dxa"/>
                <w:gridSpan w:val="9"/>
              </w:tcPr>
            </w:tcPrChange>
          </w:tcPr>
          <w:p w14:paraId="38CB88E2" w14:textId="5EA3284C" w:rsidR="00CF14D1" w:rsidRDefault="00CF14D1">
            <w:pPr>
              <w:tabs>
                <w:tab w:val="left" w:pos="8055"/>
              </w:tabs>
              <w:ind w:firstLine="0"/>
              <w:rPr>
                <w:ins w:id="15268" w:author="Okot" w:date="2020-01-29T12:44:00Z"/>
              </w:rPr>
              <w:pPrChange w:id="15269" w:author="Okot" w:date="2020-03-26T10:48:00Z">
                <w:pPr>
                  <w:ind w:firstLine="0"/>
                </w:pPr>
              </w:pPrChange>
            </w:pPr>
            <w:ins w:id="15270" w:author="Okot" w:date="2020-01-29T12:34:00Z">
              <w:r>
                <w:t>Test automatyczny, który u</w:t>
              </w:r>
            </w:ins>
            <w:r w:rsidR="00834CF6">
              <w:t>ruchomi</w:t>
            </w:r>
            <w:ins w:id="15271" w:author="Okot" w:date="2020-01-29T12:34:00Z">
              <w:r>
                <w:t xml:space="preserve"> </w:t>
              </w:r>
            </w:ins>
            <w:r w:rsidR="00834CF6">
              <w:t xml:space="preserve">metodę </w:t>
            </w:r>
            <w:r w:rsidR="00834CF6" w:rsidRPr="00834CF6">
              <w:rPr>
                <w:rFonts w:eastAsia="SimSun"/>
                <w:i/>
              </w:rPr>
              <w:t>calculateTargetCalories</w:t>
            </w:r>
            <w:r w:rsidR="00834CF6" w:rsidRPr="00834CF6">
              <w:rPr>
                <w:rFonts w:eastAsia="SimSun"/>
              </w:rPr>
              <w:t xml:space="preserve"> (bool, int, float, int, int)</w:t>
            </w:r>
            <w:ins w:id="15272" w:author="Okot" w:date="2020-01-29T12:35:00Z">
              <w:r>
                <w:t xml:space="preserve"> z testow</w:t>
              </w:r>
            </w:ins>
            <w:r w:rsidR="00834CF6">
              <w:t>o wygenerowanym zestawem danych.</w:t>
            </w:r>
            <w:ins w:id="15273" w:author="Okot" w:date="2020-01-29T12:35:00Z">
              <w:r>
                <w:t xml:space="preserve"> </w:t>
              </w:r>
            </w:ins>
            <w:r w:rsidR="00834CF6">
              <w:lastRenderedPageBreak/>
              <w:t>Testowane będzie zarówno obliczanie docelowej kaloryczności, akceptacja wyniku, jak i jego zmiana</w:t>
            </w:r>
          </w:p>
        </w:tc>
      </w:tr>
      <w:tr w:rsidR="00CF14D1" w14:paraId="65B05658" w14:textId="77777777" w:rsidTr="00834CF6">
        <w:tblPrEx>
          <w:tblPrExChange w:id="15274" w:author="Okot" w:date="2020-03-26T11:39:00Z">
            <w:tblPrEx>
              <w:tblW w:w="9775" w:type="dxa"/>
            </w:tblPrEx>
          </w:tblPrExChange>
        </w:tblPrEx>
        <w:trPr>
          <w:ins w:id="15275" w:author="Okot" w:date="2020-01-29T12:38:00Z"/>
        </w:trPr>
        <w:tc>
          <w:tcPr>
            <w:tcW w:w="2783" w:type="dxa"/>
            <w:tcPrChange w:id="15276" w:author="Okot" w:date="2020-03-26T11:39:00Z">
              <w:tcPr>
                <w:tcW w:w="2016" w:type="dxa"/>
              </w:tcPr>
            </w:tcPrChange>
          </w:tcPr>
          <w:p w14:paraId="3B2D8D62" w14:textId="77777777" w:rsidR="00CF14D1" w:rsidRDefault="00CF14D1" w:rsidP="008344C3">
            <w:pPr>
              <w:ind w:firstLine="0"/>
              <w:rPr>
                <w:ins w:id="15277" w:author="Okot" w:date="2020-01-29T12:38:00Z"/>
                <w:b/>
              </w:rPr>
            </w:pPr>
            <w:ins w:id="15278" w:author="Okot" w:date="2020-01-29T12:38:00Z">
              <w:r>
                <w:rPr>
                  <w:b/>
                </w:rPr>
                <w:t>Testowane metody</w:t>
              </w:r>
            </w:ins>
          </w:p>
        </w:tc>
        <w:tc>
          <w:tcPr>
            <w:tcW w:w="1924" w:type="dxa"/>
            <w:tcPrChange w:id="15279" w:author="Okot" w:date="2020-03-26T11:39:00Z">
              <w:tcPr>
                <w:tcW w:w="1948" w:type="dxa"/>
                <w:gridSpan w:val="2"/>
              </w:tcPr>
            </w:tcPrChange>
          </w:tcPr>
          <w:p w14:paraId="5D95B10E" w14:textId="77777777" w:rsidR="00CF14D1" w:rsidRPr="000B2E14" w:rsidRDefault="00CF14D1" w:rsidP="008344C3">
            <w:pPr>
              <w:ind w:firstLine="0"/>
              <w:rPr>
                <w:ins w:id="15280" w:author="Okot" w:date="2020-01-29T12:39:00Z"/>
                <w:b/>
                <w:rPrChange w:id="15281" w:author="Okot" w:date="2020-01-29T12:40:00Z">
                  <w:rPr>
                    <w:ins w:id="15282" w:author="Okot" w:date="2020-01-29T12:39:00Z"/>
                  </w:rPr>
                </w:rPrChange>
              </w:rPr>
            </w:pPr>
            <w:ins w:id="15283" w:author="Okot" w:date="2020-01-29T12:40:00Z">
              <w:r w:rsidRPr="000B2E14">
                <w:rPr>
                  <w:b/>
                  <w:rPrChange w:id="15284" w:author="Okot" w:date="2020-01-29T12:40:00Z">
                    <w:rPr/>
                  </w:rPrChange>
                </w:rPr>
                <w:t>Warunek asercji</w:t>
              </w:r>
            </w:ins>
          </w:p>
        </w:tc>
        <w:tc>
          <w:tcPr>
            <w:tcW w:w="1158" w:type="dxa"/>
            <w:tcPrChange w:id="15285" w:author="Okot" w:date="2020-03-26T11:39:00Z">
              <w:tcPr>
                <w:tcW w:w="2693" w:type="dxa"/>
                <w:gridSpan w:val="3"/>
              </w:tcPr>
            </w:tcPrChange>
          </w:tcPr>
          <w:p w14:paraId="52B658BA" w14:textId="77777777" w:rsidR="00CF14D1" w:rsidRPr="00A73F79" w:rsidRDefault="00CF14D1">
            <w:pPr>
              <w:ind w:firstLine="0"/>
              <w:rPr>
                <w:ins w:id="15286" w:author="Okot" w:date="2020-01-29T12:38:00Z"/>
                <w:b/>
                <w:rPrChange w:id="15287" w:author="Okot" w:date="2020-01-29T12:47:00Z">
                  <w:rPr>
                    <w:ins w:id="15288" w:author="Okot" w:date="2020-01-29T12:38:00Z"/>
                  </w:rPr>
                </w:rPrChange>
              </w:rPr>
              <w:pPrChange w:id="15289" w:author="Okot" w:date="2020-01-29T12:47:00Z">
                <w:pPr>
                  <w:ind w:right="600" w:firstLine="0"/>
                </w:pPr>
              </w:pPrChange>
            </w:pPr>
            <w:ins w:id="15290" w:author="Okot" w:date="2020-01-29T12:40:00Z">
              <w:r w:rsidRPr="00A73F79">
                <w:rPr>
                  <w:b/>
                  <w:rPrChange w:id="15291" w:author="Okot" w:date="2020-01-29T12:47:00Z">
                    <w:rPr/>
                  </w:rPrChange>
                </w:rPr>
                <w:t>Wynik</w:t>
              </w:r>
            </w:ins>
            <w:ins w:id="15292" w:author="Okot" w:date="2020-01-29T12:47:00Z">
              <w:r>
                <w:rPr>
                  <w:b/>
                </w:rPr>
                <w:t xml:space="preserve"> </w:t>
              </w:r>
            </w:ins>
            <w:ins w:id="15293" w:author="Okot" w:date="2020-01-29T12:40:00Z">
              <w:r w:rsidRPr="00A73F79">
                <w:rPr>
                  <w:b/>
                  <w:rPrChange w:id="15294" w:author="Okot" w:date="2020-01-29T12:47:00Z">
                    <w:rPr/>
                  </w:rPrChange>
                </w:rPr>
                <w:t>testu</w:t>
              </w:r>
            </w:ins>
          </w:p>
        </w:tc>
        <w:tc>
          <w:tcPr>
            <w:tcW w:w="1701" w:type="dxa"/>
            <w:tcPrChange w:id="15295" w:author="Okot" w:date="2020-03-26T11:39:00Z">
              <w:tcPr>
                <w:tcW w:w="3118" w:type="dxa"/>
                <w:gridSpan w:val="2"/>
              </w:tcPr>
            </w:tcPrChange>
          </w:tcPr>
          <w:p w14:paraId="3876ADF7" w14:textId="77777777" w:rsidR="00CF14D1" w:rsidRDefault="00CF14D1" w:rsidP="008344C3">
            <w:pPr>
              <w:ind w:right="316" w:firstLine="0"/>
              <w:rPr>
                <w:ins w:id="15296" w:author="Okot" w:date="2020-01-29T12:46:00Z"/>
                <w:b/>
              </w:rPr>
            </w:pPr>
            <w:ins w:id="15297" w:author="Okot" w:date="2020-01-29T12:46:00Z">
              <w:r>
                <w:rPr>
                  <w:b/>
                </w:rPr>
                <w:t>Opis błędu</w:t>
              </w:r>
            </w:ins>
          </w:p>
        </w:tc>
        <w:tc>
          <w:tcPr>
            <w:tcW w:w="2268" w:type="dxa"/>
            <w:tcPrChange w:id="15298" w:author="Okot" w:date="2020-03-26T11:39:00Z">
              <w:tcPr>
                <w:tcW w:w="3118" w:type="dxa"/>
                <w:gridSpan w:val="2"/>
              </w:tcPr>
            </w:tcPrChange>
          </w:tcPr>
          <w:p w14:paraId="3BFCA0C4" w14:textId="77777777" w:rsidR="00CF14D1" w:rsidRPr="000B2E14" w:rsidRDefault="00CF14D1" w:rsidP="008344C3">
            <w:pPr>
              <w:ind w:right="316" w:firstLine="0"/>
              <w:rPr>
                <w:ins w:id="15299" w:author="Okot" w:date="2020-01-29T12:44:00Z"/>
                <w:b/>
              </w:rPr>
            </w:pPr>
            <w:ins w:id="15300" w:author="Okot" w:date="2020-01-29T12:46:00Z">
              <w:r>
                <w:rPr>
                  <w:b/>
                </w:rPr>
                <w:t>Działania naprawcze</w:t>
              </w:r>
            </w:ins>
          </w:p>
        </w:tc>
      </w:tr>
      <w:tr w:rsidR="00834CF6" w14:paraId="1A30A4C3" w14:textId="77777777" w:rsidTr="008344C3">
        <w:trPr>
          <w:ins w:id="15301" w:author="Okot" w:date="2020-01-29T12:38:00Z"/>
        </w:trPr>
        <w:tc>
          <w:tcPr>
            <w:tcW w:w="2783" w:type="dxa"/>
            <w:vMerge w:val="restart"/>
          </w:tcPr>
          <w:p w14:paraId="38ED5153" w14:textId="26A60F71" w:rsidR="00834CF6" w:rsidRPr="00834CF6" w:rsidRDefault="00834CF6" w:rsidP="008344C3">
            <w:pPr>
              <w:ind w:firstLine="0"/>
              <w:rPr>
                <w:ins w:id="15302" w:author="Okot" w:date="2020-01-29T12:38:00Z"/>
                <w:b/>
                <w:i/>
                <w:lang w:val="en-US"/>
                <w:rPrChange w:id="15303" w:author="Okot" w:date="2020-03-26T11:38:00Z">
                  <w:rPr>
                    <w:ins w:id="15304" w:author="Okot" w:date="2020-01-29T12:38:00Z"/>
                    <w:b/>
                  </w:rPr>
                </w:rPrChange>
              </w:rPr>
            </w:pPr>
            <w:r w:rsidRPr="00834CF6">
              <w:rPr>
                <w:rFonts w:eastAsia="SimSun"/>
                <w:b/>
                <w:i/>
                <w:lang w:val="en-US"/>
              </w:rPr>
              <w:t>calculateTargetCalories (bool, int, float, int, int)</w:t>
            </w:r>
          </w:p>
        </w:tc>
        <w:tc>
          <w:tcPr>
            <w:tcW w:w="1924" w:type="dxa"/>
          </w:tcPr>
          <w:p w14:paraId="0355B173" w14:textId="708518E4" w:rsidR="00834CF6" w:rsidRDefault="00834CF6" w:rsidP="008344C3">
            <w:pPr>
              <w:ind w:firstLine="0"/>
              <w:rPr>
                <w:ins w:id="15305" w:author="Okot" w:date="2020-01-29T12:39:00Z"/>
              </w:rPr>
            </w:pPr>
            <w:ins w:id="15306" w:author="Okot" w:date="2020-03-26T11:38:00Z">
              <w:r>
                <w:t>Zwrócona zostaje wartość „success”</w:t>
              </w:r>
            </w:ins>
            <w:r>
              <w:t xml:space="preserve"> </w:t>
            </w:r>
          </w:p>
        </w:tc>
        <w:tc>
          <w:tcPr>
            <w:tcW w:w="1158" w:type="dxa"/>
          </w:tcPr>
          <w:p w14:paraId="09854985" w14:textId="77777777" w:rsidR="00834CF6" w:rsidRDefault="00834CF6" w:rsidP="008344C3">
            <w:pPr>
              <w:ind w:firstLine="0"/>
              <w:rPr>
                <w:ins w:id="15307" w:author="Okot" w:date="2020-01-29T12:38:00Z"/>
              </w:rPr>
            </w:pPr>
          </w:p>
        </w:tc>
        <w:tc>
          <w:tcPr>
            <w:tcW w:w="1701" w:type="dxa"/>
          </w:tcPr>
          <w:p w14:paraId="59622465" w14:textId="77777777" w:rsidR="00834CF6" w:rsidRDefault="00834CF6" w:rsidP="008344C3">
            <w:pPr>
              <w:ind w:firstLine="0"/>
              <w:rPr>
                <w:ins w:id="15308" w:author="Okot" w:date="2020-01-29T12:46:00Z"/>
              </w:rPr>
            </w:pPr>
          </w:p>
        </w:tc>
        <w:tc>
          <w:tcPr>
            <w:tcW w:w="2268" w:type="dxa"/>
          </w:tcPr>
          <w:p w14:paraId="251B0F8F" w14:textId="77777777" w:rsidR="00834CF6" w:rsidRDefault="00834CF6" w:rsidP="008344C3">
            <w:pPr>
              <w:ind w:firstLine="0"/>
              <w:rPr>
                <w:ins w:id="15309" w:author="Okot" w:date="2020-01-29T12:44:00Z"/>
              </w:rPr>
            </w:pPr>
          </w:p>
        </w:tc>
      </w:tr>
      <w:tr w:rsidR="00834CF6" w14:paraId="7B76B88F" w14:textId="77777777" w:rsidTr="008344C3">
        <w:trPr>
          <w:ins w:id="15310" w:author="Okot" w:date="2020-03-26T11:38:00Z"/>
        </w:trPr>
        <w:tc>
          <w:tcPr>
            <w:tcW w:w="2783" w:type="dxa"/>
            <w:vMerge/>
          </w:tcPr>
          <w:p w14:paraId="572D8F13" w14:textId="77777777" w:rsidR="00834CF6" w:rsidRDefault="00834CF6" w:rsidP="008344C3">
            <w:pPr>
              <w:ind w:firstLine="0"/>
              <w:rPr>
                <w:ins w:id="15311" w:author="Okot" w:date="2020-03-26T11:38:00Z"/>
              </w:rPr>
            </w:pPr>
          </w:p>
        </w:tc>
        <w:tc>
          <w:tcPr>
            <w:tcW w:w="1924" w:type="dxa"/>
          </w:tcPr>
          <w:p w14:paraId="09D6BBA0" w14:textId="3D18DBB0" w:rsidR="00834CF6" w:rsidRDefault="00834CF6" w:rsidP="00834CF6">
            <w:pPr>
              <w:ind w:firstLine="0"/>
              <w:rPr>
                <w:ins w:id="15312" w:author="Okot" w:date="2020-03-26T11:38:00Z"/>
              </w:rPr>
            </w:pPr>
            <w:ins w:id="15313" w:author="Okot" w:date="2020-03-26T11:38:00Z">
              <w:r>
                <w:t>Zwrócona zostaje wartość „success”</w:t>
              </w:r>
            </w:ins>
          </w:p>
        </w:tc>
        <w:tc>
          <w:tcPr>
            <w:tcW w:w="1158" w:type="dxa"/>
          </w:tcPr>
          <w:p w14:paraId="0DE895EF" w14:textId="77777777" w:rsidR="00834CF6" w:rsidRDefault="00834CF6" w:rsidP="008344C3">
            <w:pPr>
              <w:ind w:firstLine="0"/>
              <w:rPr>
                <w:ins w:id="15314" w:author="Okot" w:date="2020-03-26T11:38:00Z"/>
              </w:rPr>
            </w:pPr>
          </w:p>
        </w:tc>
        <w:tc>
          <w:tcPr>
            <w:tcW w:w="1701" w:type="dxa"/>
          </w:tcPr>
          <w:p w14:paraId="2ECCBD21" w14:textId="77777777" w:rsidR="00834CF6" w:rsidRDefault="00834CF6" w:rsidP="008344C3">
            <w:pPr>
              <w:ind w:firstLine="0"/>
              <w:rPr>
                <w:ins w:id="15315" w:author="Okot" w:date="2020-03-26T11:38:00Z"/>
              </w:rPr>
            </w:pPr>
          </w:p>
        </w:tc>
        <w:tc>
          <w:tcPr>
            <w:tcW w:w="2268" w:type="dxa"/>
          </w:tcPr>
          <w:p w14:paraId="7F806384" w14:textId="77777777" w:rsidR="00834CF6" w:rsidRDefault="00834CF6" w:rsidP="008344C3">
            <w:pPr>
              <w:ind w:firstLine="0"/>
              <w:rPr>
                <w:ins w:id="15316" w:author="Okot" w:date="2020-03-26T11:38:00Z"/>
              </w:rPr>
            </w:pPr>
          </w:p>
        </w:tc>
      </w:tr>
      <w:tr w:rsidR="00834CF6" w14:paraId="5E90E2D6" w14:textId="77777777" w:rsidTr="00834CF6">
        <w:tc>
          <w:tcPr>
            <w:tcW w:w="2783" w:type="dxa"/>
            <w:vMerge/>
          </w:tcPr>
          <w:p w14:paraId="5CC6E018" w14:textId="77777777" w:rsidR="00834CF6" w:rsidRDefault="00834CF6" w:rsidP="008344C3">
            <w:pPr>
              <w:ind w:firstLine="0"/>
            </w:pPr>
          </w:p>
        </w:tc>
        <w:tc>
          <w:tcPr>
            <w:tcW w:w="1924" w:type="dxa"/>
          </w:tcPr>
          <w:p w14:paraId="548FCF2F" w14:textId="4D01B8F9" w:rsidR="00834CF6" w:rsidRDefault="00834CF6" w:rsidP="00834CF6">
            <w:pPr>
              <w:ind w:firstLine="0"/>
            </w:pPr>
            <w:ins w:id="15317" w:author="Okot" w:date="2020-03-26T11:38:00Z">
              <w:r>
                <w:t>Zwrócona zostaje</w:t>
              </w:r>
            </w:ins>
            <w:r>
              <w:t xml:space="preserve"> różna od</w:t>
            </w:r>
            <w:ins w:id="15318" w:author="Okot" w:date="2020-03-26T11:38:00Z">
              <w:r>
                <w:t xml:space="preserve"> wartoś</w:t>
              </w:r>
            </w:ins>
            <w:r>
              <w:t>ci</w:t>
            </w:r>
            <w:ins w:id="15319" w:author="Okot" w:date="2020-03-26T11:38:00Z">
              <w:r>
                <w:t xml:space="preserve"> „success”</w:t>
              </w:r>
            </w:ins>
          </w:p>
        </w:tc>
        <w:tc>
          <w:tcPr>
            <w:tcW w:w="1158" w:type="dxa"/>
          </w:tcPr>
          <w:p w14:paraId="2C0C2F71" w14:textId="77777777" w:rsidR="00834CF6" w:rsidRDefault="00834CF6" w:rsidP="008344C3">
            <w:pPr>
              <w:ind w:firstLine="0"/>
            </w:pPr>
          </w:p>
        </w:tc>
        <w:tc>
          <w:tcPr>
            <w:tcW w:w="1701" w:type="dxa"/>
          </w:tcPr>
          <w:p w14:paraId="6A84D512" w14:textId="77777777" w:rsidR="00834CF6" w:rsidRDefault="00834CF6" w:rsidP="008344C3">
            <w:pPr>
              <w:ind w:firstLine="0"/>
            </w:pPr>
          </w:p>
        </w:tc>
        <w:tc>
          <w:tcPr>
            <w:tcW w:w="2268" w:type="dxa"/>
          </w:tcPr>
          <w:p w14:paraId="04EEF746" w14:textId="77777777" w:rsidR="00834CF6" w:rsidRDefault="00834CF6" w:rsidP="008344C3">
            <w:pPr>
              <w:ind w:firstLine="0"/>
            </w:pPr>
          </w:p>
        </w:tc>
      </w:tr>
    </w:tbl>
    <w:p w14:paraId="1028596C" w14:textId="77777777" w:rsidR="00CF14D1" w:rsidRPr="00CF14D1" w:rsidRDefault="00CF14D1" w:rsidP="00CF14D1">
      <w:pPr>
        <w:rPr>
          <w:ins w:id="15320" w:author="Okot" w:date="2020-03-31T13:48:00Z"/>
        </w:rPr>
      </w:pPr>
    </w:p>
    <w:p w14:paraId="2A50A20A" w14:textId="1B5FDBD8" w:rsidR="00573E70" w:rsidRDefault="00262253">
      <w:pPr>
        <w:pStyle w:val="Nagwek2"/>
      </w:pPr>
      <w:bookmarkStart w:id="15321" w:name="_Toc35941985"/>
      <w:ins w:id="15322" w:author="Okot" w:date="2019-11-19T20:58:00Z">
        <w:r w:rsidRPr="004B7613">
          <w:t>5</w:t>
        </w:r>
      </w:ins>
      <w:del w:id="15323" w:author="Okot" w:date="2019-11-19T20:58:00Z">
        <w:r w:rsidR="0003742D" w:rsidRPr="004B7613" w:rsidDel="00262253">
          <w:delText>4</w:delText>
        </w:r>
      </w:del>
      <w:r w:rsidR="0003742D" w:rsidRPr="004B7613">
        <w:t>.</w:t>
      </w:r>
      <w:ins w:id="15324" w:author="Okot" w:date="2019-11-19T20:58:00Z">
        <w:r w:rsidRPr="004B7613">
          <w:t>4</w:t>
        </w:r>
      </w:ins>
      <w:del w:id="15325" w:author="Okot" w:date="2019-11-19T20:58:00Z">
        <w:r w:rsidR="0003742D" w:rsidRPr="004B7613" w:rsidDel="00262253">
          <w:delText>5</w:delText>
        </w:r>
      </w:del>
      <w:r w:rsidR="0003742D" w:rsidRPr="004B7613">
        <w:t>.</w:t>
      </w:r>
      <w:del w:id="15326" w:author="Okot" w:date="2020-03-31T13:48:00Z">
        <w:r w:rsidR="0003742D" w:rsidRPr="004B7613" w:rsidDel="00070C52">
          <w:delText>4</w:delText>
        </w:r>
      </w:del>
      <w:ins w:id="15327" w:author="Okot" w:date="2020-03-31T13:48:00Z">
        <w:r w:rsidR="00070C52">
          <w:t>5</w:t>
        </w:r>
      </w:ins>
      <w:r w:rsidR="0003742D" w:rsidRPr="004B7613">
        <w:t xml:space="preserve">. </w:t>
      </w:r>
      <w:r w:rsidR="00573E70" w:rsidRPr="004B7613">
        <w:t>Implementacja</w:t>
      </w:r>
      <w:bookmarkEnd w:id="15321"/>
    </w:p>
    <w:p w14:paraId="20A625F0" w14:textId="77777777" w:rsidR="00BA3576" w:rsidRDefault="00BA3576" w:rsidP="00BA3576"/>
    <w:p w14:paraId="1E8E9B01" w14:textId="12F30096" w:rsidR="00BA3576" w:rsidRPr="00F92309" w:rsidRDefault="00BA3576">
      <w:pPr>
        <w:pPrChange w:id="15328" w:author="Okot" w:date="2020-01-27T17:14:00Z">
          <w:pPr>
            <w:pStyle w:val="Nagwek2"/>
          </w:pPr>
        </w:pPrChange>
      </w:pPr>
      <w:ins w:id="15329" w:author="Okot" w:date="2020-01-27T17:15:00Z">
        <w:r>
          <w:t xml:space="preserve">W </w:t>
        </w:r>
      </w:ins>
      <w:r w:rsidR="00E842A2">
        <w:t>tytm</w:t>
      </w:r>
      <w:ins w:id="15330" w:author="Okot" w:date="2020-01-27T17:15:00Z">
        <w:r>
          <w:t xml:space="preserve"> rozdziale zostaną szczegółowo omówione kolejne etapy implementacji projektu</w:t>
        </w:r>
      </w:ins>
      <w:ins w:id="15331" w:author="Okot" w:date="2020-01-27T17:16:00Z">
        <w:r>
          <w:t>.</w:t>
        </w:r>
      </w:ins>
    </w:p>
    <w:p w14:paraId="210A2DDF" w14:textId="77777777" w:rsidR="00BA3576" w:rsidRPr="00BA3576" w:rsidRDefault="00BA3576" w:rsidP="00BA3576"/>
    <w:p w14:paraId="4FDAB2E7" w14:textId="5EB147CC" w:rsidR="00A369E8" w:rsidRDefault="00A369E8" w:rsidP="00A369E8">
      <w:pPr>
        <w:pStyle w:val="Nagwek2"/>
      </w:pPr>
      <w:r>
        <w:t>5.4.5.1. Implementacja bazy danych</w:t>
      </w:r>
    </w:p>
    <w:p w14:paraId="5FDD4AC8" w14:textId="77777777" w:rsidR="00BA3576" w:rsidRDefault="00BA3576" w:rsidP="00BA3576"/>
    <w:p w14:paraId="478AB731" w14:textId="5F5594CC" w:rsidR="00BA3576" w:rsidRDefault="00BA3576" w:rsidP="00BA3576">
      <w:r>
        <w:t>Stworzono wszystkie opisane w punkcie 5.4.1. tabele i dokonano ich migracji.</w:t>
      </w:r>
    </w:p>
    <w:p w14:paraId="713A4035" w14:textId="59C65B0F" w:rsidR="00BA3576" w:rsidRPr="00BA3576" w:rsidRDefault="00E842A2" w:rsidP="00E842A2">
      <w:pPr>
        <w:ind w:firstLine="0"/>
        <w:jc w:val="center"/>
      </w:pPr>
      <w:r>
        <w:rPr>
          <w:noProof/>
          <w:lang w:eastAsia="pl-PL"/>
        </w:rPr>
        <w:drawing>
          <wp:inline distT="0" distB="0" distL="0" distR="0" wp14:anchorId="29A02AD6" wp14:editId="7AC24E9C">
            <wp:extent cx="5180400" cy="2642400"/>
            <wp:effectExtent l="190500" t="190500" r="191770" b="1962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plBD.png"/>
                    <pic:cNvPicPr/>
                  </pic:nvPicPr>
                  <pic:blipFill>
                    <a:blip r:embed="rId149">
                      <a:extLst>
                        <a:ext uri="{28A0092B-C50C-407E-A947-70E740481C1C}">
                          <a14:useLocalDpi xmlns:a14="http://schemas.microsoft.com/office/drawing/2010/main" val="0"/>
                        </a:ext>
                      </a:extLst>
                    </a:blip>
                    <a:stretch>
                      <a:fillRect/>
                    </a:stretch>
                  </pic:blipFill>
                  <pic:spPr>
                    <a:xfrm>
                      <a:off x="0" y="0"/>
                      <a:ext cx="5180400" cy="2642400"/>
                    </a:xfrm>
                    <a:prstGeom prst="rect">
                      <a:avLst/>
                    </a:prstGeom>
                    <a:ln>
                      <a:noFill/>
                    </a:ln>
                    <a:effectLst>
                      <a:outerShdw blurRad="190500" algn="tl" rotWithShape="0">
                        <a:srgbClr val="000000">
                          <a:alpha val="70000"/>
                        </a:srgbClr>
                      </a:outerShdw>
                    </a:effectLst>
                  </pic:spPr>
                </pic:pic>
              </a:graphicData>
            </a:graphic>
          </wp:inline>
        </w:drawing>
      </w:r>
    </w:p>
    <w:p w14:paraId="40CEF59C" w14:textId="4CDFBBC1" w:rsidR="00A369E8" w:rsidRDefault="00E842A2" w:rsidP="00E842A2">
      <w:pPr>
        <w:ind w:firstLine="0"/>
        <w:jc w:val="center"/>
      </w:pPr>
      <w:r>
        <w:t>Rys. 5.72. Lista tabel w bazie danych po dodaniu nowych.</w:t>
      </w:r>
    </w:p>
    <w:p w14:paraId="521C4D0D" w14:textId="02A07F26" w:rsidR="00A369E8" w:rsidRDefault="00A369E8" w:rsidP="00A369E8">
      <w:pPr>
        <w:pStyle w:val="Nagwek2"/>
      </w:pPr>
      <w:r>
        <w:lastRenderedPageBreak/>
        <w:t>5.4.5.2. Implementacja interfejsów graficznych</w:t>
      </w:r>
    </w:p>
    <w:p w14:paraId="174D1161" w14:textId="77777777" w:rsidR="00A369E8" w:rsidRDefault="00A369E8" w:rsidP="00A369E8"/>
    <w:p w14:paraId="623A7E2A" w14:textId="68CA7656" w:rsidR="00A369E8" w:rsidRPr="00A369E8" w:rsidRDefault="00A369E8" w:rsidP="00A369E8">
      <w:pPr>
        <w:pStyle w:val="Nagwek2"/>
        <w:rPr>
          <w:ins w:id="15332" w:author="Okot" w:date="2020-01-17T12:24:00Z"/>
        </w:rPr>
      </w:pPr>
      <w:r>
        <w:t>5.4.5.3. Implementacja logiki biznesowej</w:t>
      </w:r>
    </w:p>
    <w:p w14:paraId="4EB9D0BB" w14:textId="77777777" w:rsidR="004B7613" w:rsidRPr="001C71AE" w:rsidRDefault="004B7613">
      <w:pPr>
        <w:pPrChange w:id="15333" w:author="Okot" w:date="2020-01-17T12:24:00Z">
          <w:pPr>
            <w:pStyle w:val="Nagwek2"/>
          </w:pPr>
        </w:pPrChange>
      </w:pPr>
    </w:p>
    <w:p w14:paraId="7265315F" w14:textId="4781A764" w:rsidR="00573E70" w:rsidRDefault="00262253">
      <w:pPr>
        <w:pStyle w:val="Nagwek2"/>
        <w:rPr>
          <w:ins w:id="15334" w:author="Okot" w:date="2020-03-31T13:48:00Z"/>
        </w:rPr>
      </w:pPr>
      <w:bookmarkStart w:id="15335" w:name="_Toc35941986"/>
      <w:ins w:id="15336" w:author="Okot" w:date="2019-11-19T20:58:00Z">
        <w:r w:rsidRPr="004B7613">
          <w:t>5</w:t>
        </w:r>
      </w:ins>
      <w:del w:id="15337" w:author="Okot" w:date="2019-11-19T20:58:00Z">
        <w:r w:rsidR="0003742D" w:rsidRPr="004B7613" w:rsidDel="00262253">
          <w:delText>4</w:delText>
        </w:r>
      </w:del>
      <w:r w:rsidR="0003742D" w:rsidRPr="004B7613">
        <w:t>.</w:t>
      </w:r>
      <w:ins w:id="15338" w:author="Okot" w:date="2019-11-19T20:58:00Z">
        <w:r w:rsidRPr="004B7613">
          <w:t>4</w:t>
        </w:r>
      </w:ins>
      <w:del w:id="15339" w:author="Okot" w:date="2019-11-19T20:58:00Z">
        <w:r w:rsidR="0003742D" w:rsidRPr="004B7613" w:rsidDel="00262253">
          <w:delText>5</w:delText>
        </w:r>
      </w:del>
      <w:r w:rsidR="0003742D" w:rsidRPr="004B7613">
        <w:t>.</w:t>
      </w:r>
      <w:ins w:id="15340" w:author="Okot" w:date="2020-03-31T13:48:00Z">
        <w:r w:rsidR="00070C52">
          <w:t>6</w:t>
        </w:r>
      </w:ins>
      <w:del w:id="15341" w:author="Okot" w:date="2020-03-31T13:48:00Z">
        <w:r w:rsidR="0003742D" w:rsidRPr="004B7613" w:rsidDel="00070C52">
          <w:delText>5</w:delText>
        </w:r>
      </w:del>
      <w:r w:rsidR="0003742D" w:rsidRPr="004B7613">
        <w:t>.</w:t>
      </w:r>
      <w:r w:rsidR="00573E70" w:rsidRPr="004B7613">
        <w:t xml:space="preserve"> Testy</w:t>
      </w:r>
      <w:bookmarkEnd w:id="15335"/>
    </w:p>
    <w:p w14:paraId="7A887243" w14:textId="77777777" w:rsidR="00070C52" w:rsidRDefault="00070C52" w:rsidP="00C86519"/>
    <w:p w14:paraId="02F9B9FC" w14:textId="77777777" w:rsidR="00C86519" w:rsidRDefault="00C86519">
      <w:pPr>
        <w:rPr>
          <w:ins w:id="15342" w:author="Okot" w:date="2020-02-05T16:19:00Z"/>
        </w:rPr>
        <w:pPrChange w:id="15343" w:author="Okot" w:date="2020-02-05T16:18:00Z">
          <w:pPr>
            <w:pStyle w:val="Nagwek2"/>
          </w:pPr>
        </w:pPrChange>
      </w:pPr>
      <w:ins w:id="15344" w:author="Okot" w:date="2020-02-05T16:18:00Z">
        <w:r>
          <w:t>Po skończonej implementacji wykonano zaprojektowane wcześniej testy. Rezultaty zostaną opisane w dalszej cz</w:t>
        </w:r>
      </w:ins>
      <w:ins w:id="15345" w:author="Okot" w:date="2020-02-05T16:19:00Z">
        <w:r>
          <w:t>ęści tego punktu.</w:t>
        </w:r>
      </w:ins>
    </w:p>
    <w:p w14:paraId="41FF8763" w14:textId="77777777" w:rsidR="00C86519" w:rsidRPr="00044E36" w:rsidRDefault="00C86519">
      <w:pPr>
        <w:rPr>
          <w:ins w:id="15346" w:author="Okot" w:date="2020-03-31T13:48:00Z"/>
        </w:rPr>
        <w:pPrChange w:id="15347" w:author="Okot" w:date="2020-03-31T13:48:00Z">
          <w:pPr>
            <w:pStyle w:val="Nagwek2"/>
          </w:pPr>
        </w:pPrChange>
      </w:pPr>
    </w:p>
    <w:p w14:paraId="1EB69A41" w14:textId="40E9AE8D" w:rsidR="00070C52" w:rsidRDefault="00070C52" w:rsidP="00070C52">
      <w:pPr>
        <w:pStyle w:val="Nagwek2"/>
      </w:pPr>
      <w:ins w:id="15348" w:author="Okot" w:date="2020-03-31T13:48:00Z">
        <w:r>
          <w:t xml:space="preserve">5.4.6.1. </w:t>
        </w:r>
      </w:ins>
      <w:ins w:id="15349" w:author="Okot" w:date="2020-03-31T13:49:00Z">
        <w:r>
          <w:t>T</w:t>
        </w:r>
      </w:ins>
      <w:ins w:id="15350" w:author="Okot" w:date="2020-03-31T13:48:00Z">
        <w:r>
          <w:t>esty czarnej skrzynki</w:t>
        </w:r>
      </w:ins>
    </w:p>
    <w:p w14:paraId="2F9E37F0" w14:textId="77777777" w:rsidR="0099478E" w:rsidRDefault="0099478E" w:rsidP="0099478E">
      <w:pPr>
        <w:ind w:firstLine="0"/>
      </w:pPr>
    </w:p>
    <w:p w14:paraId="7A817665" w14:textId="304B7C6D" w:rsidR="00C86519" w:rsidRDefault="00C86519" w:rsidP="00C86519">
      <w:pPr>
        <w:rPr>
          <w:ins w:id="15351" w:author="Okot" w:date="2020-02-05T16:16:00Z"/>
        </w:rPr>
      </w:pPr>
      <w:ins w:id="15352" w:author="Okot" w:date="2020-02-05T16:16:00Z">
        <w:r>
          <w:t xml:space="preserve">W ramach testów czarnej skrzynki przeprowadzono testy funkcjonalne </w:t>
        </w:r>
      </w:ins>
      <w:ins w:id="15353" w:author="Okot" w:date="2020-02-05T16:20:00Z">
        <w:r>
          <w:t xml:space="preserve">procesu </w:t>
        </w:r>
      </w:ins>
      <w:r>
        <w:t>wyliczania docelowego dziennego zapotrzebowania kalorycznego użytkownika.</w:t>
      </w:r>
    </w:p>
    <w:p w14:paraId="337DC1D2" w14:textId="77777777" w:rsidR="00C86519" w:rsidRDefault="00C86519" w:rsidP="0099478E">
      <w:pPr>
        <w:ind w:firstLine="0"/>
      </w:pPr>
    </w:p>
    <w:p w14:paraId="054F2E6C" w14:textId="5C274519" w:rsidR="0099478E" w:rsidRDefault="0099478E">
      <w:pPr>
        <w:ind w:firstLine="0"/>
        <w:rPr>
          <w:ins w:id="15354" w:author="Okot" w:date="2020-01-28T17:07:00Z"/>
        </w:rPr>
        <w:pPrChange w:id="15355" w:author="Okot" w:date="2020-01-28T17:07:00Z">
          <w:pPr>
            <w:pStyle w:val="Nagwek2"/>
          </w:pPr>
        </w:pPrChange>
      </w:pPr>
      <w:ins w:id="15356" w:author="Okot" w:date="2020-01-28T17:07:00Z">
        <w:r>
          <w:t>Tabela 5.</w:t>
        </w:r>
      </w:ins>
      <w:r w:rsidR="007D7D36">
        <w:t>24</w:t>
      </w:r>
      <w:ins w:id="15357" w:author="Okot" w:date="2020-01-28T17:07:00Z">
        <w:r>
          <w:t>.</w:t>
        </w:r>
      </w:ins>
    </w:p>
    <w:p w14:paraId="181C0096" w14:textId="2517C81A" w:rsidR="0099478E" w:rsidRDefault="0099478E" w:rsidP="0099478E">
      <w:pPr>
        <w:ind w:firstLine="0"/>
      </w:pPr>
      <w:r>
        <w:t>T</w:t>
      </w:r>
      <w:ins w:id="15358" w:author="Okot" w:date="2020-01-28T17:07:00Z">
        <w:r>
          <w:t>esty dla przypadku użycia PU01</w:t>
        </w:r>
      </w:ins>
      <w:r>
        <w:t>4</w:t>
      </w:r>
      <w:ins w:id="15359" w:author="Okot" w:date="2020-01-28T17:08:00Z">
        <w:r>
          <w:t> (</w:t>
        </w:r>
      </w:ins>
      <w:r>
        <w:t>Żądanie wyliczenia zapotrzebowania</w:t>
      </w:r>
      <w:ins w:id="15360" w:author="Okot" w:date="2020-01-28T17:08:00Z">
        <w:r>
          <w:t>).</w:t>
        </w:r>
      </w:ins>
    </w:p>
    <w:tbl>
      <w:tblPr>
        <w:tblStyle w:val="Tabela-Siatka"/>
        <w:tblW w:w="0" w:type="auto"/>
        <w:tblLayout w:type="fixed"/>
        <w:tblLook w:val="04A0" w:firstRow="1" w:lastRow="0" w:firstColumn="1" w:lastColumn="0" w:noHBand="0" w:noVBand="1"/>
      </w:tblPr>
      <w:tblGrid>
        <w:gridCol w:w="1991"/>
        <w:gridCol w:w="2682"/>
        <w:gridCol w:w="1418"/>
        <w:gridCol w:w="1275"/>
        <w:gridCol w:w="1695"/>
      </w:tblGrid>
      <w:tr w:rsidR="0099478E" w14:paraId="040582A4" w14:textId="77777777" w:rsidTr="007237D1">
        <w:trPr>
          <w:ins w:id="15361" w:author="Okot" w:date="2020-01-20T19:26:00Z"/>
        </w:trPr>
        <w:tc>
          <w:tcPr>
            <w:tcW w:w="1991" w:type="dxa"/>
          </w:tcPr>
          <w:p w14:paraId="1C8F859F" w14:textId="77777777" w:rsidR="0099478E" w:rsidRPr="00A12070" w:rsidRDefault="0099478E" w:rsidP="007237D1">
            <w:pPr>
              <w:ind w:firstLine="0"/>
              <w:rPr>
                <w:ins w:id="15362" w:author="Okot" w:date="2020-01-20T19:26:00Z"/>
                <w:b/>
              </w:rPr>
            </w:pPr>
            <w:ins w:id="15363" w:author="Okot" w:date="2020-01-28T17:08:00Z">
              <w:r>
                <w:rPr>
                  <w:b/>
                </w:rPr>
                <w:t>PT</w:t>
              </w:r>
            </w:ins>
            <w:ins w:id="15364" w:author="Okot" w:date="2020-01-29T12:01:00Z">
              <w:r>
                <w:rPr>
                  <w:b/>
                </w:rPr>
                <w:t>-CZ-</w:t>
              </w:r>
            </w:ins>
            <w:ins w:id="15365" w:author="Okot" w:date="2020-01-28T17:08:00Z">
              <w:r>
                <w:rPr>
                  <w:b/>
                </w:rPr>
                <w:t>00</w:t>
              </w:r>
            </w:ins>
            <w:r>
              <w:rPr>
                <w:b/>
              </w:rPr>
              <w:t>2</w:t>
            </w:r>
          </w:p>
        </w:tc>
        <w:tc>
          <w:tcPr>
            <w:tcW w:w="7070" w:type="dxa"/>
            <w:gridSpan w:val="4"/>
          </w:tcPr>
          <w:p w14:paraId="4905F143" w14:textId="77777777" w:rsidR="0099478E" w:rsidRPr="00A12070" w:rsidRDefault="0099478E" w:rsidP="007237D1">
            <w:pPr>
              <w:ind w:firstLine="0"/>
              <w:rPr>
                <w:ins w:id="15366" w:author="Okot" w:date="2020-01-20T19:26:00Z"/>
                <w:b/>
                <w:i/>
              </w:rPr>
            </w:pPr>
            <w:ins w:id="15367" w:author="Okot" w:date="2020-01-20T19:26:00Z">
              <w:r>
                <w:rPr>
                  <w:b/>
                  <w:i/>
                </w:rPr>
                <w:t>Żądanie</w:t>
              </w:r>
              <w:r w:rsidRPr="00A12070">
                <w:rPr>
                  <w:b/>
                  <w:i/>
                </w:rPr>
                <w:t xml:space="preserve"> wyliczenia zapotrzebowania</w:t>
              </w:r>
            </w:ins>
          </w:p>
        </w:tc>
      </w:tr>
      <w:tr w:rsidR="0099478E" w14:paraId="1C1360BF" w14:textId="77777777" w:rsidTr="007237D1">
        <w:tc>
          <w:tcPr>
            <w:tcW w:w="1991" w:type="dxa"/>
          </w:tcPr>
          <w:p w14:paraId="62718540" w14:textId="77777777" w:rsidR="0099478E" w:rsidRDefault="0099478E" w:rsidP="007237D1">
            <w:pPr>
              <w:ind w:firstLine="0"/>
              <w:rPr>
                <w:b/>
              </w:rPr>
            </w:pPr>
            <w:r>
              <w:rPr>
                <w:b/>
              </w:rPr>
              <w:t>Metodyka</w:t>
            </w:r>
          </w:p>
        </w:tc>
        <w:tc>
          <w:tcPr>
            <w:tcW w:w="7070" w:type="dxa"/>
            <w:gridSpan w:val="4"/>
          </w:tcPr>
          <w:p w14:paraId="3811C084" w14:textId="77777777" w:rsidR="0099478E" w:rsidRPr="00D424DB" w:rsidRDefault="0099478E" w:rsidP="007237D1">
            <w:pPr>
              <w:ind w:firstLine="0"/>
              <w:rPr>
                <w:b/>
              </w:rPr>
            </w:pPr>
            <w:ins w:id="15368" w:author="Okot" w:date="2020-01-28T17:48:00Z">
              <w:r>
                <w:t>Podczas testu sprawdzane będą wszystkie formularze w aplikacji poprzez wprowadzanie ręcznie danych i intencjonalne wywoływanie komunikatów błędów.</w:t>
              </w:r>
            </w:ins>
          </w:p>
        </w:tc>
      </w:tr>
      <w:tr w:rsidR="0099478E" w14:paraId="771959B9" w14:textId="77777777" w:rsidTr="007237D1">
        <w:tc>
          <w:tcPr>
            <w:tcW w:w="1991" w:type="dxa"/>
          </w:tcPr>
          <w:p w14:paraId="2E733C3B" w14:textId="77777777" w:rsidR="0099478E" w:rsidRDefault="0099478E" w:rsidP="007237D1">
            <w:pPr>
              <w:ind w:firstLine="0"/>
              <w:rPr>
                <w:b/>
              </w:rPr>
            </w:pPr>
            <w:r>
              <w:rPr>
                <w:b/>
              </w:rPr>
              <w:t>Warunki początkowe</w:t>
            </w:r>
          </w:p>
        </w:tc>
        <w:tc>
          <w:tcPr>
            <w:tcW w:w="7070" w:type="dxa"/>
            <w:gridSpan w:val="4"/>
          </w:tcPr>
          <w:p w14:paraId="15DA69CB" w14:textId="77777777" w:rsidR="0099478E" w:rsidRDefault="0099478E" w:rsidP="007237D1">
            <w:pPr>
              <w:ind w:firstLine="0"/>
            </w:pPr>
            <w:r>
              <w:t>Użytkownik zalogowany znajduje się na stronie „Moje dane”</w:t>
            </w:r>
          </w:p>
        </w:tc>
      </w:tr>
      <w:tr w:rsidR="0099478E" w14:paraId="0083E2C8" w14:textId="77777777" w:rsidTr="007237D1">
        <w:trPr>
          <w:ins w:id="15369" w:author="Okot" w:date="2020-01-20T19:26:00Z"/>
        </w:trPr>
        <w:tc>
          <w:tcPr>
            <w:tcW w:w="1991" w:type="dxa"/>
          </w:tcPr>
          <w:p w14:paraId="22940B44" w14:textId="77777777" w:rsidR="0099478E" w:rsidRPr="00A12070" w:rsidRDefault="0099478E" w:rsidP="007237D1">
            <w:pPr>
              <w:ind w:firstLine="0"/>
              <w:rPr>
                <w:ins w:id="15370" w:author="Okot" w:date="2020-01-20T19:26:00Z"/>
                <w:b/>
              </w:rPr>
            </w:pPr>
            <w:ins w:id="15371" w:author="Okot" w:date="2020-01-20T19:26:00Z">
              <w:r w:rsidRPr="00A12070">
                <w:rPr>
                  <w:b/>
                </w:rPr>
                <w:t>Inicjacja</w:t>
              </w:r>
            </w:ins>
          </w:p>
        </w:tc>
        <w:tc>
          <w:tcPr>
            <w:tcW w:w="7070" w:type="dxa"/>
            <w:gridSpan w:val="4"/>
          </w:tcPr>
          <w:p w14:paraId="2480E953" w14:textId="77777777" w:rsidR="0099478E" w:rsidRDefault="0099478E" w:rsidP="007237D1">
            <w:pPr>
              <w:ind w:firstLine="0"/>
              <w:rPr>
                <w:ins w:id="15372" w:author="Okot" w:date="2020-01-20T19:26:00Z"/>
              </w:rPr>
            </w:pPr>
            <w:r>
              <w:t>Naciśnięcie przycisku „Wylicz zapotrzebowanie”.</w:t>
            </w:r>
          </w:p>
        </w:tc>
      </w:tr>
      <w:tr w:rsidR="0099478E" w14:paraId="353A50FA" w14:textId="77777777" w:rsidTr="007237D1">
        <w:trPr>
          <w:ins w:id="15373" w:author="Okot" w:date="2020-01-20T19:26:00Z"/>
        </w:trPr>
        <w:tc>
          <w:tcPr>
            <w:tcW w:w="1991" w:type="dxa"/>
          </w:tcPr>
          <w:p w14:paraId="5E9FCD06" w14:textId="77777777" w:rsidR="0099478E" w:rsidRPr="00A12070" w:rsidRDefault="0099478E" w:rsidP="007237D1">
            <w:pPr>
              <w:ind w:firstLine="0"/>
              <w:rPr>
                <w:ins w:id="15374" w:author="Okot" w:date="2020-01-20T19:26:00Z"/>
                <w:b/>
              </w:rPr>
            </w:pPr>
            <w:ins w:id="15375" w:author="Okot" w:date="2020-01-20T19:26:00Z">
              <w:r w:rsidRPr="00A12070">
                <w:rPr>
                  <w:b/>
                </w:rPr>
                <w:t>Warunki końcowe</w:t>
              </w:r>
            </w:ins>
          </w:p>
        </w:tc>
        <w:tc>
          <w:tcPr>
            <w:tcW w:w="7070" w:type="dxa"/>
            <w:gridSpan w:val="4"/>
          </w:tcPr>
          <w:p w14:paraId="33894C21" w14:textId="77777777" w:rsidR="0099478E" w:rsidRDefault="0099478E" w:rsidP="007237D1">
            <w:pPr>
              <w:ind w:firstLine="0"/>
              <w:rPr>
                <w:ins w:id="15376" w:author="Okot" w:date="2020-01-20T19:26:00Z"/>
              </w:rPr>
            </w:pPr>
            <w:r>
              <w:t>Wyświetlenie okna z obliczoną proponowaną docelową kalorycznością, dającego użytkownikowi wybór: akceptacja lub modyfikacja.</w:t>
            </w:r>
          </w:p>
        </w:tc>
      </w:tr>
      <w:tr w:rsidR="0099478E" w14:paraId="7E94E6E0" w14:textId="77777777" w:rsidTr="007237D1">
        <w:tc>
          <w:tcPr>
            <w:tcW w:w="1991" w:type="dxa"/>
          </w:tcPr>
          <w:p w14:paraId="19414922" w14:textId="77777777" w:rsidR="0099478E" w:rsidRPr="00A12070" w:rsidRDefault="0099478E" w:rsidP="007237D1">
            <w:pPr>
              <w:ind w:firstLine="0"/>
              <w:rPr>
                <w:b/>
              </w:rPr>
            </w:pPr>
            <w:r>
              <w:rPr>
                <w:b/>
              </w:rPr>
              <w:t>Etap</w:t>
            </w:r>
          </w:p>
        </w:tc>
        <w:tc>
          <w:tcPr>
            <w:tcW w:w="2682" w:type="dxa"/>
          </w:tcPr>
          <w:p w14:paraId="789F6DAC" w14:textId="77777777" w:rsidR="0099478E" w:rsidRPr="00774758" w:rsidRDefault="0099478E" w:rsidP="007237D1">
            <w:pPr>
              <w:ind w:firstLine="0"/>
              <w:rPr>
                <w:b/>
              </w:rPr>
            </w:pPr>
            <w:r>
              <w:rPr>
                <w:b/>
              </w:rPr>
              <w:t>Oczekiwany rezultat</w:t>
            </w:r>
          </w:p>
        </w:tc>
        <w:tc>
          <w:tcPr>
            <w:tcW w:w="1418" w:type="dxa"/>
          </w:tcPr>
          <w:p w14:paraId="173F54E6" w14:textId="77777777" w:rsidR="0099478E" w:rsidRPr="00774758" w:rsidRDefault="0099478E" w:rsidP="007237D1">
            <w:pPr>
              <w:ind w:firstLine="0"/>
              <w:rPr>
                <w:b/>
              </w:rPr>
            </w:pPr>
            <w:r>
              <w:rPr>
                <w:b/>
              </w:rPr>
              <w:t>Wynik testu</w:t>
            </w:r>
          </w:p>
        </w:tc>
        <w:tc>
          <w:tcPr>
            <w:tcW w:w="1275" w:type="dxa"/>
          </w:tcPr>
          <w:p w14:paraId="73A8C74E" w14:textId="77777777" w:rsidR="0099478E" w:rsidRPr="00774758" w:rsidRDefault="0099478E" w:rsidP="007237D1">
            <w:pPr>
              <w:ind w:firstLine="0"/>
              <w:rPr>
                <w:b/>
              </w:rPr>
            </w:pPr>
            <w:r>
              <w:rPr>
                <w:b/>
              </w:rPr>
              <w:t>Opis błędów</w:t>
            </w:r>
          </w:p>
        </w:tc>
        <w:tc>
          <w:tcPr>
            <w:tcW w:w="1695" w:type="dxa"/>
          </w:tcPr>
          <w:p w14:paraId="2CF2EDAE" w14:textId="77777777" w:rsidR="0099478E" w:rsidRPr="00774758" w:rsidRDefault="0099478E" w:rsidP="007237D1">
            <w:pPr>
              <w:ind w:firstLine="0"/>
              <w:rPr>
                <w:b/>
              </w:rPr>
            </w:pPr>
            <w:r>
              <w:rPr>
                <w:b/>
              </w:rPr>
              <w:t>Działania naprawcze</w:t>
            </w:r>
          </w:p>
        </w:tc>
      </w:tr>
      <w:tr w:rsidR="0099478E" w14:paraId="5A219F2A" w14:textId="77777777" w:rsidTr="007237D1">
        <w:trPr>
          <w:ins w:id="15377" w:author="Okot" w:date="2020-01-20T19:26:00Z"/>
        </w:trPr>
        <w:tc>
          <w:tcPr>
            <w:tcW w:w="1991" w:type="dxa"/>
          </w:tcPr>
          <w:p w14:paraId="316A2832" w14:textId="77777777" w:rsidR="0099478E" w:rsidRDefault="0099478E" w:rsidP="007237D1">
            <w:pPr>
              <w:ind w:firstLine="0"/>
              <w:rPr>
                <w:b/>
              </w:rPr>
            </w:pPr>
            <w:r>
              <w:rPr>
                <w:b/>
              </w:rPr>
              <w:t>SG 1</w:t>
            </w:r>
          </w:p>
          <w:p w14:paraId="5094D3B7" w14:textId="77777777" w:rsidR="0099478E" w:rsidRPr="00774758" w:rsidRDefault="0099478E" w:rsidP="007237D1">
            <w:pPr>
              <w:ind w:firstLine="0"/>
              <w:rPr>
                <w:ins w:id="15378" w:author="Okot" w:date="2020-01-20T19:26:00Z"/>
                <w:b/>
                <w:i/>
              </w:rPr>
            </w:pPr>
            <w:r>
              <w:rPr>
                <w:b/>
                <w:i/>
              </w:rPr>
              <w:t>Wciśnięto przycisk „Wylicz zapotrzebowania”</w:t>
            </w:r>
          </w:p>
        </w:tc>
        <w:tc>
          <w:tcPr>
            <w:tcW w:w="2682" w:type="dxa"/>
          </w:tcPr>
          <w:p w14:paraId="788AED3E" w14:textId="77777777" w:rsidR="0099478E" w:rsidRDefault="0099478E" w:rsidP="007237D1">
            <w:pPr>
              <w:ind w:firstLine="0"/>
            </w:pPr>
            <w:r>
              <w:t xml:space="preserve">Wyświetlenie okna modalnego zawierającego propozycję dziennej docelowej kaloryczności oraz przyciski: do </w:t>
            </w:r>
            <w:r>
              <w:lastRenderedPageBreak/>
              <w:t>akceptacji oraz do modyfikacji.</w:t>
            </w:r>
          </w:p>
        </w:tc>
        <w:tc>
          <w:tcPr>
            <w:tcW w:w="1418" w:type="dxa"/>
          </w:tcPr>
          <w:p w14:paraId="04BC5498" w14:textId="77777777" w:rsidR="0099478E" w:rsidRDefault="0099478E" w:rsidP="007237D1">
            <w:pPr>
              <w:ind w:firstLine="0"/>
            </w:pPr>
          </w:p>
        </w:tc>
        <w:tc>
          <w:tcPr>
            <w:tcW w:w="1275" w:type="dxa"/>
          </w:tcPr>
          <w:p w14:paraId="48060271" w14:textId="77777777" w:rsidR="0099478E" w:rsidRDefault="0099478E" w:rsidP="007237D1">
            <w:pPr>
              <w:ind w:firstLine="0"/>
            </w:pPr>
          </w:p>
        </w:tc>
        <w:tc>
          <w:tcPr>
            <w:tcW w:w="1695" w:type="dxa"/>
          </w:tcPr>
          <w:p w14:paraId="29987DDF" w14:textId="77777777" w:rsidR="0099478E" w:rsidRDefault="0099478E" w:rsidP="007237D1">
            <w:pPr>
              <w:ind w:firstLine="0"/>
              <w:rPr>
                <w:ins w:id="15379" w:author="Okot" w:date="2020-01-20T19:26:00Z"/>
              </w:rPr>
            </w:pPr>
          </w:p>
        </w:tc>
      </w:tr>
      <w:tr w:rsidR="0099478E" w14:paraId="6A6E9AA1" w14:textId="77777777" w:rsidTr="007237D1">
        <w:trPr>
          <w:trHeight w:val="54"/>
          <w:ins w:id="15380" w:author="Okot" w:date="2020-01-20T19:26:00Z"/>
        </w:trPr>
        <w:tc>
          <w:tcPr>
            <w:tcW w:w="1991" w:type="dxa"/>
          </w:tcPr>
          <w:p w14:paraId="56E3EF37" w14:textId="77777777" w:rsidR="0099478E" w:rsidRDefault="0099478E" w:rsidP="007237D1">
            <w:pPr>
              <w:ind w:firstLine="0"/>
              <w:rPr>
                <w:b/>
              </w:rPr>
            </w:pPr>
            <w:r>
              <w:rPr>
                <w:b/>
              </w:rPr>
              <w:t>SA 2.1.</w:t>
            </w:r>
          </w:p>
          <w:p w14:paraId="015CEC79" w14:textId="77777777" w:rsidR="0099478E" w:rsidRPr="00774758" w:rsidRDefault="0099478E" w:rsidP="007237D1">
            <w:pPr>
              <w:ind w:firstLine="0"/>
              <w:rPr>
                <w:ins w:id="15381" w:author="Okot" w:date="2020-01-20T19:26:00Z"/>
                <w:b/>
                <w:i/>
              </w:rPr>
            </w:pPr>
            <w:r>
              <w:rPr>
                <w:b/>
                <w:i/>
              </w:rPr>
              <w:t>Nie wprowadzono wcześniej danych użytkownika</w:t>
            </w:r>
          </w:p>
        </w:tc>
        <w:tc>
          <w:tcPr>
            <w:tcW w:w="2682" w:type="dxa"/>
          </w:tcPr>
          <w:p w14:paraId="64E8891D" w14:textId="77777777" w:rsidR="0099478E" w:rsidRDefault="0099478E" w:rsidP="007237D1">
            <w:pPr>
              <w:ind w:firstLine="0"/>
            </w:pPr>
            <w:r>
              <w:t xml:space="preserve">Wyświetlenie okna dialogowego z odpowiednim komunikatem błędu oraz zapytaniem czy użytkownik chce wprowadzić dane. </w:t>
            </w:r>
          </w:p>
        </w:tc>
        <w:tc>
          <w:tcPr>
            <w:tcW w:w="1418" w:type="dxa"/>
          </w:tcPr>
          <w:p w14:paraId="47E10F5A" w14:textId="77777777" w:rsidR="0099478E" w:rsidRDefault="0099478E" w:rsidP="007237D1">
            <w:pPr>
              <w:ind w:firstLine="0"/>
            </w:pPr>
          </w:p>
        </w:tc>
        <w:tc>
          <w:tcPr>
            <w:tcW w:w="1275" w:type="dxa"/>
          </w:tcPr>
          <w:p w14:paraId="2016D1A1" w14:textId="77777777" w:rsidR="0099478E" w:rsidRDefault="0099478E" w:rsidP="007237D1">
            <w:pPr>
              <w:ind w:firstLine="0"/>
            </w:pPr>
          </w:p>
        </w:tc>
        <w:tc>
          <w:tcPr>
            <w:tcW w:w="1695" w:type="dxa"/>
          </w:tcPr>
          <w:p w14:paraId="2674D07A" w14:textId="77777777" w:rsidR="0099478E" w:rsidRDefault="0099478E" w:rsidP="007237D1">
            <w:pPr>
              <w:ind w:firstLine="0"/>
              <w:rPr>
                <w:ins w:id="15382" w:author="Okot" w:date="2020-01-20T19:26:00Z"/>
              </w:rPr>
            </w:pPr>
          </w:p>
        </w:tc>
      </w:tr>
      <w:tr w:rsidR="0099478E" w14:paraId="524557EA" w14:textId="77777777" w:rsidTr="007237D1">
        <w:trPr>
          <w:trHeight w:val="54"/>
        </w:trPr>
        <w:tc>
          <w:tcPr>
            <w:tcW w:w="1991" w:type="dxa"/>
          </w:tcPr>
          <w:p w14:paraId="302F092D" w14:textId="77777777" w:rsidR="0099478E" w:rsidRDefault="0099478E" w:rsidP="007237D1">
            <w:pPr>
              <w:ind w:firstLine="0"/>
              <w:rPr>
                <w:b/>
              </w:rPr>
            </w:pPr>
            <w:r>
              <w:rPr>
                <w:b/>
              </w:rPr>
              <w:t>SA 2.1.1.</w:t>
            </w:r>
          </w:p>
          <w:p w14:paraId="177FD266" w14:textId="77777777" w:rsidR="0099478E" w:rsidRPr="00E73582" w:rsidRDefault="0099478E" w:rsidP="007237D1">
            <w:pPr>
              <w:ind w:firstLine="0"/>
              <w:rPr>
                <w:b/>
                <w:i/>
              </w:rPr>
            </w:pPr>
            <w:r>
              <w:rPr>
                <w:b/>
                <w:i/>
              </w:rPr>
              <w:t xml:space="preserve">Użytkownik wybiera, że nie chce wprowadzać danych </w:t>
            </w:r>
          </w:p>
        </w:tc>
        <w:tc>
          <w:tcPr>
            <w:tcW w:w="2682" w:type="dxa"/>
          </w:tcPr>
          <w:p w14:paraId="1DB75EBC" w14:textId="77777777" w:rsidR="0099478E" w:rsidRDefault="0099478E" w:rsidP="007237D1">
            <w:pPr>
              <w:ind w:firstLine="0"/>
            </w:pPr>
            <w:r>
              <w:t>Przekierowanie na stronę „Moje dane”. Zostaje ponowiony komunikat błędu.</w:t>
            </w:r>
          </w:p>
        </w:tc>
        <w:tc>
          <w:tcPr>
            <w:tcW w:w="1418" w:type="dxa"/>
          </w:tcPr>
          <w:p w14:paraId="1EBA174F" w14:textId="77777777" w:rsidR="0099478E" w:rsidRDefault="0099478E" w:rsidP="007237D1">
            <w:pPr>
              <w:ind w:firstLine="0"/>
            </w:pPr>
          </w:p>
        </w:tc>
        <w:tc>
          <w:tcPr>
            <w:tcW w:w="1275" w:type="dxa"/>
          </w:tcPr>
          <w:p w14:paraId="641CF056" w14:textId="77777777" w:rsidR="0099478E" w:rsidRDefault="0099478E" w:rsidP="007237D1">
            <w:pPr>
              <w:ind w:firstLine="0"/>
            </w:pPr>
          </w:p>
        </w:tc>
        <w:tc>
          <w:tcPr>
            <w:tcW w:w="1695" w:type="dxa"/>
          </w:tcPr>
          <w:p w14:paraId="453D0DC0" w14:textId="77777777" w:rsidR="0099478E" w:rsidRDefault="0099478E" w:rsidP="007237D1">
            <w:pPr>
              <w:ind w:firstLine="0"/>
            </w:pPr>
          </w:p>
        </w:tc>
      </w:tr>
      <w:tr w:rsidR="0099478E" w14:paraId="56ECD66E" w14:textId="77777777" w:rsidTr="007237D1">
        <w:trPr>
          <w:trHeight w:val="54"/>
        </w:trPr>
        <w:tc>
          <w:tcPr>
            <w:tcW w:w="1991" w:type="dxa"/>
          </w:tcPr>
          <w:p w14:paraId="494A8BB1" w14:textId="77777777" w:rsidR="0099478E" w:rsidRDefault="0099478E" w:rsidP="007237D1">
            <w:pPr>
              <w:ind w:firstLine="0"/>
              <w:rPr>
                <w:b/>
              </w:rPr>
            </w:pPr>
            <w:r>
              <w:rPr>
                <w:b/>
              </w:rPr>
              <w:t>SA 2.1.2.</w:t>
            </w:r>
          </w:p>
          <w:p w14:paraId="4BDDDD6B" w14:textId="77777777" w:rsidR="0099478E" w:rsidRDefault="0099478E" w:rsidP="007237D1">
            <w:pPr>
              <w:ind w:firstLine="0"/>
              <w:rPr>
                <w:b/>
              </w:rPr>
            </w:pPr>
            <w:r>
              <w:rPr>
                <w:b/>
                <w:i/>
              </w:rPr>
              <w:t>Użytkownik wybiera, że chce wprowadzać danych</w:t>
            </w:r>
          </w:p>
        </w:tc>
        <w:tc>
          <w:tcPr>
            <w:tcW w:w="2682" w:type="dxa"/>
          </w:tcPr>
          <w:p w14:paraId="19841CBA" w14:textId="77777777" w:rsidR="0099478E" w:rsidRDefault="0099478E" w:rsidP="007237D1">
            <w:pPr>
              <w:ind w:firstLine="0"/>
            </w:pPr>
            <w:r>
              <w:t>Wyświetlenie formularza wprowadzania danych użytkownika.</w:t>
            </w:r>
          </w:p>
        </w:tc>
        <w:tc>
          <w:tcPr>
            <w:tcW w:w="1418" w:type="dxa"/>
          </w:tcPr>
          <w:p w14:paraId="7C4ED0A7" w14:textId="77777777" w:rsidR="0099478E" w:rsidRDefault="0099478E" w:rsidP="007237D1">
            <w:pPr>
              <w:ind w:firstLine="0"/>
            </w:pPr>
          </w:p>
        </w:tc>
        <w:tc>
          <w:tcPr>
            <w:tcW w:w="1275" w:type="dxa"/>
          </w:tcPr>
          <w:p w14:paraId="76A782A3" w14:textId="77777777" w:rsidR="0099478E" w:rsidRDefault="0099478E" w:rsidP="007237D1">
            <w:pPr>
              <w:ind w:firstLine="0"/>
            </w:pPr>
          </w:p>
        </w:tc>
        <w:tc>
          <w:tcPr>
            <w:tcW w:w="1695" w:type="dxa"/>
          </w:tcPr>
          <w:p w14:paraId="134B9DAE" w14:textId="77777777" w:rsidR="0099478E" w:rsidRDefault="0099478E" w:rsidP="007237D1">
            <w:pPr>
              <w:ind w:firstLine="0"/>
            </w:pPr>
          </w:p>
        </w:tc>
      </w:tr>
      <w:tr w:rsidR="0099478E" w14:paraId="7AF768EA" w14:textId="77777777" w:rsidTr="007237D1">
        <w:trPr>
          <w:trHeight w:val="54"/>
        </w:trPr>
        <w:tc>
          <w:tcPr>
            <w:tcW w:w="1991" w:type="dxa"/>
          </w:tcPr>
          <w:p w14:paraId="56EB18F8" w14:textId="77777777" w:rsidR="0099478E" w:rsidRDefault="0099478E" w:rsidP="007237D1">
            <w:pPr>
              <w:ind w:firstLine="0"/>
              <w:rPr>
                <w:b/>
              </w:rPr>
            </w:pPr>
            <w:r>
              <w:rPr>
                <w:b/>
              </w:rPr>
              <w:t>SA 2.2.</w:t>
            </w:r>
          </w:p>
          <w:p w14:paraId="1429C839" w14:textId="77777777" w:rsidR="0099478E" w:rsidRDefault="0099478E" w:rsidP="007237D1">
            <w:pPr>
              <w:ind w:firstLine="0"/>
              <w:rPr>
                <w:b/>
              </w:rPr>
            </w:pPr>
            <w:r>
              <w:rPr>
                <w:b/>
                <w:i/>
              </w:rPr>
              <w:t>Nie określono celu</w:t>
            </w:r>
          </w:p>
        </w:tc>
        <w:tc>
          <w:tcPr>
            <w:tcW w:w="2682" w:type="dxa"/>
          </w:tcPr>
          <w:p w14:paraId="21F2FC4A" w14:textId="77777777" w:rsidR="0099478E" w:rsidRDefault="0099478E" w:rsidP="007237D1">
            <w:pPr>
              <w:ind w:firstLine="0"/>
            </w:pPr>
            <w:r>
              <w:t xml:space="preserve">Wyświetlenie okna dialogowego z odpowiednim komunikatem błędu oraz zapytaniem czy użytkownik chce wprowadzić cel. </w:t>
            </w:r>
          </w:p>
        </w:tc>
        <w:tc>
          <w:tcPr>
            <w:tcW w:w="1418" w:type="dxa"/>
          </w:tcPr>
          <w:p w14:paraId="01C56499" w14:textId="77777777" w:rsidR="0099478E" w:rsidRDefault="0099478E" w:rsidP="007237D1">
            <w:pPr>
              <w:ind w:firstLine="0"/>
            </w:pPr>
          </w:p>
        </w:tc>
        <w:tc>
          <w:tcPr>
            <w:tcW w:w="1275" w:type="dxa"/>
          </w:tcPr>
          <w:p w14:paraId="0CB10086" w14:textId="77777777" w:rsidR="0099478E" w:rsidRDefault="0099478E" w:rsidP="007237D1">
            <w:pPr>
              <w:ind w:firstLine="0"/>
            </w:pPr>
          </w:p>
        </w:tc>
        <w:tc>
          <w:tcPr>
            <w:tcW w:w="1695" w:type="dxa"/>
          </w:tcPr>
          <w:p w14:paraId="7D6DDE55" w14:textId="77777777" w:rsidR="0099478E" w:rsidRDefault="0099478E" w:rsidP="007237D1">
            <w:pPr>
              <w:ind w:firstLine="0"/>
            </w:pPr>
          </w:p>
        </w:tc>
      </w:tr>
      <w:tr w:rsidR="0099478E" w14:paraId="62A2AD8A" w14:textId="77777777" w:rsidTr="007237D1">
        <w:trPr>
          <w:trHeight w:val="54"/>
        </w:trPr>
        <w:tc>
          <w:tcPr>
            <w:tcW w:w="1991" w:type="dxa"/>
          </w:tcPr>
          <w:p w14:paraId="0080C848" w14:textId="77777777" w:rsidR="0099478E" w:rsidRDefault="0099478E" w:rsidP="007237D1">
            <w:pPr>
              <w:ind w:firstLine="0"/>
              <w:rPr>
                <w:b/>
              </w:rPr>
            </w:pPr>
            <w:r>
              <w:rPr>
                <w:b/>
              </w:rPr>
              <w:t>SA 2.2.1.</w:t>
            </w:r>
          </w:p>
          <w:p w14:paraId="67901B97" w14:textId="77777777" w:rsidR="0099478E" w:rsidRDefault="0099478E" w:rsidP="007237D1">
            <w:pPr>
              <w:ind w:firstLine="0"/>
              <w:rPr>
                <w:b/>
              </w:rPr>
            </w:pPr>
            <w:r>
              <w:rPr>
                <w:b/>
                <w:i/>
              </w:rPr>
              <w:t xml:space="preserve">Użytkownik wybiera, że nie chce wprowadzać celu </w:t>
            </w:r>
          </w:p>
        </w:tc>
        <w:tc>
          <w:tcPr>
            <w:tcW w:w="2682" w:type="dxa"/>
          </w:tcPr>
          <w:p w14:paraId="1E7F5ADB" w14:textId="77777777" w:rsidR="0099478E" w:rsidRDefault="0099478E" w:rsidP="007237D1">
            <w:pPr>
              <w:ind w:firstLine="0"/>
            </w:pPr>
            <w:r>
              <w:t>Przekierowanie na stronę „Moje dane”. Zostaje ponowiony komunikat błędu.</w:t>
            </w:r>
          </w:p>
        </w:tc>
        <w:tc>
          <w:tcPr>
            <w:tcW w:w="1418" w:type="dxa"/>
          </w:tcPr>
          <w:p w14:paraId="16CD5130" w14:textId="77777777" w:rsidR="0099478E" w:rsidRDefault="0099478E" w:rsidP="007237D1">
            <w:pPr>
              <w:ind w:firstLine="0"/>
            </w:pPr>
          </w:p>
        </w:tc>
        <w:tc>
          <w:tcPr>
            <w:tcW w:w="1275" w:type="dxa"/>
          </w:tcPr>
          <w:p w14:paraId="5DB058CE" w14:textId="77777777" w:rsidR="0099478E" w:rsidRDefault="0099478E" w:rsidP="007237D1">
            <w:pPr>
              <w:ind w:firstLine="0"/>
            </w:pPr>
          </w:p>
        </w:tc>
        <w:tc>
          <w:tcPr>
            <w:tcW w:w="1695" w:type="dxa"/>
          </w:tcPr>
          <w:p w14:paraId="514BC3C8" w14:textId="77777777" w:rsidR="0099478E" w:rsidRDefault="0099478E" w:rsidP="007237D1">
            <w:pPr>
              <w:ind w:firstLine="0"/>
            </w:pPr>
          </w:p>
        </w:tc>
      </w:tr>
      <w:tr w:rsidR="0099478E" w14:paraId="0F64BFAD" w14:textId="77777777" w:rsidTr="007237D1">
        <w:trPr>
          <w:trHeight w:val="54"/>
        </w:trPr>
        <w:tc>
          <w:tcPr>
            <w:tcW w:w="1991" w:type="dxa"/>
          </w:tcPr>
          <w:p w14:paraId="15E877D4" w14:textId="77777777" w:rsidR="0099478E" w:rsidRDefault="0099478E" w:rsidP="007237D1">
            <w:pPr>
              <w:ind w:firstLine="0"/>
              <w:rPr>
                <w:b/>
              </w:rPr>
            </w:pPr>
            <w:r>
              <w:rPr>
                <w:b/>
              </w:rPr>
              <w:t>SA 2.2.2.</w:t>
            </w:r>
          </w:p>
          <w:p w14:paraId="1249BAB0" w14:textId="77777777" w:rsidR="0099478E" w:rsidRDefault="0099478E" w:rsidP="007237D1">
            <w:pPr>
              <w:ind w:firstLine="0"/>
              <w:rPr>
                <w:b/>
              </w:rPr>
            </w:pPr>
            <w:r>
              <w:rPr>
                <w:b/>
                <w:i/>
              </w:rPr>
              <w:lastRenderedPageBreak/>
              <w:t>Użytkownik wybiera, że chce wprowadzić cel</w:t>
            </w:r>
          </w:p>
        </w:tc>
        <w:tc>
          <w:tcPr>
            <w:tcW w:w="2682" w:type="dxa"/>
          </w:tcPr>
          <w:p w14:paraId="318BAE08" w14:textId="77777777" w:rsidR="0099478E" w:rsidRDefault="0099478E" w:rsidP="007237D1">
            <w:pPr>
              <w:ind w:firstLine="0"/>
            </w:pPr>
            <w:r>
              <w:lastRenderedPageBreak/>
              <w:t xml:space="preserve">Przekierowanie na stronę „Moje dane” z zaznaczonym </w:t>
            </w:r>
            <w:r>
              <w:lastRenderedPageBreak/>
              <w:t>formularzem wyboru celu.</w:t>
            </w:r>
          </w:p>
        </w:tc>
        <w:tc>
          <w:tcPr>
            <w:tcW w:w="1418" w:type="dxa"/>
          </w:tcPr>
          <w:p w14:paraId="56A0364E" w14:textId="77777777" w:rsidR="0099478E" w:rsidRDefault="0099478E" w:rsidP="007237D1">
            <w:pPr>
              <w:ind w:firstLine="0"/>
            </w:pPr>
          </w:p>
        </w:tc>
        <w:tc>
          <w:tcPr>
            <w:tcW w:w="1275" w:type="dxa"/>
          </w:tcPr>
          <w:p w14:paraId="5B504086" w14:textId="77777777" w:rsidR="0099478E" w:rsidRDefault="0099478E" w:rsidP="007237D1">
            <w:pPr>
              <w:ind w:firstLine="0"/>
            </w:pPr>
          </w:p>
        </w:tc>
        <w:tc>
          <w:tcPr>
            <w:tcW w:w="1695" w:type="dxa"/>
          </w:tcPr>
          <w:p w14:paraId="30C84DFD" w14:textId="77777777" w:rsidR="0099478E" w:rsidRDefault="0099478E" w:rsidP="007237D1">
            <w:pPr>
              <w:ind w:firstLine="0"/>
            </w:pPr>
          </w:p>
        </w:tc>
      </w:tr>
      <w:tr w:rsidR="0099478E" w14:paraId="42D64128" w14:textId="77777777" w:rsidTr="007237D1">
        <w:trPr>
          <w:trHeight w:val="54"/>
        </w:trPr>
        <w:tc>
          <w:tcPr>
            <w:tcW w:w="1991" w:type="dxa"/>
          </w:tcPr>
          <w:p w14:paraId="2719FE61" w14:textId="77777777" w:rsidR="0099478E" w:rsidRDefault="0099478E" w:rsidP="007237D1">
            <w:pPr>
              <w:ind w:firstLine="0"/>
              <w:rPr>
                <w:b/>
              </w:rPr>
            </w:pPr>
            <w:r>
              <w:rPr>
                <w:b/>
              </w:rPr>
              <w:t>SA 2.3.</w:t>
            </w:r>
          </w:p>
          <w:p w14:paraId="2B40A15C" w14:textId="77777777" w:rsidR="0099478E" w:rsidRPr="00E73582" w:rsidRDefault="0099478E" w:rsidP="007237D1">
            <w:pPr>
              <w:ind w:firstLine="0"/>
              <w:rPr>
                <w:b/>
                <w:i/>
              </w:rPr>
            </w:pPr>
            <w:r>
              <w:rPr>
                <w:b/>
                <w:i/>
              </w:rPr>
              <w:t>Nie określono stopnia aktywności fizycznej</w:t>
            </w:r>
          </w:p>
        </w:tc>
        <w:tc>
          <w:tcPr>
            <w:tcW w:w="2682" w:type="dxa"/>
          </w:tcPr>
          <w:p w14:paraId="697B2341" w14:textId="77777777" w:rsidR="0099478E" w:rsidRDefault="0099478E" w:rsidP="007237D1">
            <w:pPr>
              <w:ind w:firstLine="0"/>
            </w:pPr>
            <w:r>
              <w:t>Wyświetlenie okna dialogowego z odpowiednim komunikatem błędu oraz zapytaniem czy użytkownik chce określić swój stopień aktywności fizycznej.</w:t>
            </w:r>
          </w:p>
        </w:tc>
        <w:tc>
          <w:tcPr>
            <w:tcW w:w="1418" w:type="dxa"/>
          </w:tcPr>
          <w:p w14:paraId="340476D7" w14:textId="77777777" w:rsidR="0099478E" w:rsidRDefault="0099478E" w:rsidP="007237D1">
            <w:pPr>
              <w:ind w:firstLine="0"/>
            </w:pPr>
          </w:p>
        </w:tc>
        <w:tc>
          <w:tcPr>
            <w:tcW w:w="1275" w:type="dxa"/>
          </w:tcPr>
          <w:p w14:paraId="2A4FE41C" w14:textId="77777777" w:rsidR="0099478E" w:rsidRDefault="0099478E" w:rsidP="007237D1">
            <w:pPr>
              <w:ind w:firstLine="0"/>
            </w:pPr>
          </w:p>
        </w:tc>
        <w:tc>
          <w:tcPr>
            <w:tcW w:w="1695" w:type="dxa"/>
          </w:tcPr>
          <w:p w14:paraId="55EEBD05" w14:textId="77777777" w:rsidR="0099478E" w:rsidRDefault="0099478E" w:rsidP="007237D1">
            <w:pPr>
              <w:ind w:firstLine="0"/>
            </w:pPr>
          </w:p>
        </w:tc>
      </w:tr>
      <w:tr w:rsidR="0099478E" w14:paraId="52DBFAB9" w14:textId="77777777" w:rsidTr="007237D1">
        <w:trPr>
          <w:trHeight w:val="54"/>
        </w:trPr>
        <w:tc>
          <w:tcPr>
            <w:tcW w:w="1991" w:type="dxa"/>
          </w:tcPr>
          <w:p w14:paraId="308E7B4A" w14:textId="77777777" w:rsidR="0099478E" w:rsidRDefault="0099478E" w:rsidP="007237D1">
            <w:pPr>
              <w:ind w:firstLine="0"/>
              <w:rPr>
                <w:b/>
              </w:rPr>
            </w:pPr>
            <w:r>
              <w:rPr>
                <w:b/>
              </w:rPr>
              <w:t>SA 2.3.1.</w:t>
            </w:r>
          </w:p>
          <w:p w14:paraId="651CA4F7" w14:textId="77777777" w:rsidR="0099478E" w:rsidRDefault="0099478E" w:rsidP="007237D1">
            <w:pPr>
              <w:ind w:firstLine="0"/>
              <w:rPr>
                <w:b/>
              </w:rPr>
            </w:pPr>
            <w:r>
              <w:rPr>
                <w:b/>
                <w:i/>
              </w:rPr>
              <w:t>Użytkownik wybiera, że nie chce wprowadzać swojej aktywności fizycznej</w:t>
            </w:r>
          </w:p>
        </w:tc>
        <w:tc>
          <w:tcPr>
            <w:tcW w:w="2682" w:type="dxa"/>
          </w:tcPr>
          <w:p w14:paraId="16F184D4" w14:textId="77777777" w:rsidR="0099478E" w:rsidRDefault="0099478E" w:rsidP="007237D1">
            <w:pPr>
              <w:ind w:firstLine="0"/>
            </w:pPr>
            <w:r>
              <w:t>Przekierowanie na stronę „Moje dane”. Zostaje ponowiony komunikat błędu.</w:t>
            </w:r>
          </w:p>
        </w:tc>
        <w:tc>
          <w:tcPr>
            <w:tcW w:w="1418" w:type="dxa"/>
          </w:tcPr>
          <w:p w14:paraId="4A817E79" w14:textId="77777777" w:rsidR="0099478E" w:rsidRDefault="0099478E" w:rsidP="007237D1">
            <w:pPr>
              <w:ind w:firstLine="0"/>
            </w:pPr>
          </w:p>
        </w:tc>
        <w:tc>
          <w:tcPr>
            <w:tcW w:w="1275" w:type="dxa"/>
          </w:tcPr>
          <w:p w14:paraId="64DDD068" w14:textId="77777777" w:rsidR="0099478E" w:rsidRDefault="0099478E" w:rsidP="007237D1">
            <w:pPr>
              <w:ind w:firstLine="0"/>
            </w:pPr>
          </w:p>
        </w:tc>
        <w:tc>
          <w:tcPr>
            <w:tcW w:w="1695" w:type="dxa"/>
          </w:tcPr>
          <w:p w14:paraId="2C910790" w14:textId="77777777" w:rsidR="0099478E" w:rsidRDefault="0099478E" w:rsidP="007237D1">
            <w:pPr>
              <w:ind w:firstLine="0"/>
            </w:pPr>
          </w:p>
        </w:tc>
      </w:tr>
      <w:tr w:rsidR="0099478E" w14:paraId="05F42632" w14:textId="77777777" w:rsidTr="007237D1">
        <w:trPr>
          <w:trHeight w:val="54"/>
        </w:trPr>
        <w:tc>
          <w:tcPr>
            <w:tcW w:w="1991" w:type="dxa"/>
          </w:tcPr>
          <w:p w14:paraId="5C2E7C1F" w14:textId="77777777" w:rsidR="0099478E" w:rsidRDefault="0099478E" w:rsidP="007237D1">
            <w:pPr>
              <w:ind w:firstLine="0"/>
              <w:rPr>
                <w:b/>
              </w:rPr>
            </w:pPr>
            <w:r>
              <w:rPr>
                <w:b/>
              </w:rPr>
              <w:t>SA 2.3.2.</w:t>
            </w:r>
          </w:p>
          <w:p w14:paraId="7E5CA732" w14:textId="77777777" w:rsidR="0099478E" w:rsidRDefault="0099478E" w:rsidP="007237D1">
            <w:pPr>
              <w:ind w:firstLine="0"/>
              <w:rPr>
                <w:b/>
              </w:rPr>
            </w:pPr>
            <w:r>
              <w:rPr>
                <w:b/>
                <w:i/>
              </w:rPr>
              <w:t>Użytkownik wybiera, że chce wprowadzić swój stopień aktywności fizycznej</w:t>
            </w:r>
          </w:p>
        </w:tc>
        <w:tc>
          <w:tcPr>
            <w:tcW w:w="2682" w:type="dxa"/>
          </w:tcPr>
          <w:p w14:paraId="4387259F" w14:textId="77777777" w:rsidR="0099478E" w:rsidRDefault="0099478E" w:rsidP="007237D1">
            <w:pPr>
              <w:ind w:firstLine="0"/>
            </w:pPr>
            <w:r>
              <w:t>Przekierowanie na stronę „Moje dane” z zaznaczonym formularzem wyboru stopnia aktywności fizycznej.</w:t>
            </w:r>
          </w:p>
        </w:tc>
        <w:tc>
          <w:tcPr>
            <w:tcW w:w="1418" w:type="dxa"/>
          </w:tcPr>
          <w:p w14:paraId="32BB135D" w14:textId="77777777" w:rsidR="0099478E" w:rsidRDefault="0099478E" w:rsidP="007237D1">
            <w:pPr>
              <w:ind w:firstLine="0"/>
            </w:pPr>
          </w:p>
        </w:tc>
        <w:tc>
          <w:tcPr>
            <w:tcW w:w="1275" w:type="dxa"/>
          </w:tcPr>
          <w:p w14:paraId="4DE29F04" w14:textId="77777777" w:rsidR="0099478E" w:rsidRDefault="0099478E" w:rsidP="007237D1">
            <w:pPr>
              <w:ind w:firstLine="0"/>
            </w:pPr>
          </w:p>
        </w:tc>
        <w:tc>
          <w:tcPr>
            <w:tcW w:w="1695" w:type="dxa"/>
          </w:tcPr>
          <w:p w14:paraId="09FB3A31" w14:textId="77777777" w:rsidR="0099478E" w:rsidRDefault="0099478E" w:rsidP="007237D1">
            <w:pPr>
              <w:ind w:firstLine="0"/>
            </w:pPr>
          </w:p>
        </w:tc>
      </w:tr>
      <w:tr w:rsidR="0099478E" w14:paraId="074D0D55" w14:textId="77777777" w:rsidTr="007237D1">
        <w:trPr>
          <w:trHeight w:val="54"/>
        </w:trPr>
        <w:tc>
          <w:tcPr>
            <w:tcW w:w="1991" w:type="dxa"/>
          </w:tcPr>
          <w:p w14:paraId="026A0F14" w14:textId="77777777" w:rsidR="0099478E" w:rsidRDefault="0099478E" w:rsidP="007237D1">
            <w:pPr>
              <w:ind w:firstLine="0"/>
              <w:rPr>
                <w:b/>
              </w:rPr>
            </w:pPr>
            <w:r>
              <w:rPr>
                <w:b/>
              </w:rPr>
              <w:t>SA 2.4.</w:t>
            </w:r>
          </w:p>
          <w:p w14:paraId="39D12D9C" w14:textId="77777777" w:rsidR="0099478E" w:rsidRDefault="0099478E" w:rsidP="007237D1">
            <w:pPr>
              <w:ind w:firstLine="0"/>
              <w:rPr>
                <w:b/>
              </w:rPr>
            </w:pPr>
            <w:r>
              <w:rPr>
                <w:b/>
                <w:i/>
              </w:rPr>
              <w:t>Nie wprowadzono wcześniej wymiarów użytkownika</w:t>
            </w:r>
          </w:p>
        </w:tc>
        <w:tc>
          <w:tcPr>
            <w:tcW w:w="2682" w:type="dxa"/>
          </w:tcPr>
          <w:p w14:paraId="28CF8E1F" w14:textId="77777777" w:rsidR="0099478E" w:rsidRDefault="0099478E" w:rsidP="007237D1">
            <w:pPr>
              <w:ind w:firstLine="0"/>
            </w:pPr>
            <w:r>
              <w:t xml:space="preserve">Wyświetlenie okna dialogowego z odpowiednim komunikatem błędu oraz zapytaniem czy użytkownik chce wprowadzić swoje wymiary. </w:t>
            </w:r>
          </w:p>
        </w:tc>
        <w:tc>
          <w:tcPr>
            <w:tcW w:w="1418" w:type="dxa"/>
          </w:tcPr>
          <w:p w14:paraId="3D8BFA94" w14:textId="77777777" w:rsidR="0099478E" w:rsidRDefault="0099478E" w:rsidP="007237D1">
            <w:pPr>
              <w:ind w:firstLine="0"/>
            </w:pPr>
          </w:p>
        </w:tc>
        <w:tc>
          <w:tcPr>
            <w:tcW w:w="1275" w:type="dxa"/>
          </w:tcPr>
          <w:p w14:paraId="3E18C5E6" w14:textId="77777777" w:rsidR="0099478E" w:rsidRDefault="0099478E" w:rsidP="007237D1">
            <w:pPr>
              <w:ind w:firstLine="0"/>
            </w:pPr>
          </w:p>
        </w:tc>
        <w:tc>
          <w:tcPr>
            <w:tcW w:w="1695" w:type="dxa"/>
          </w:tcPr>
          <w:p w14:paraId="576CE2FE" w14:textId="77777777" w:rsidR="0099478E" w:rsidRDefault="0099478E" w:rsidP="007237D1">
            <w:pPr>
              <w:ind w:firstLine="0"/>
            </w:pPr>
          </w:p>
        </w:tc>
      </w:tr>
      <w:tr w:rsidR="0099478E" w14:paraId="581B601B" w14:textId="77777777" w:rsidTr="007237D1">
        <w:trPr>
          <w:trHeight w:val="54"/>
        </w:trPr>
        <w:tc>
          <w:tcPr>
            <w:tcW w:w="1991" w:type="dxa"/>
          </w:tcPr>
          <w:p w14:paraId="32052E4D" w14:textId="77777777" w:rsidR="0099478E" w:rsidRDefault="0099478E" w:rsidP="007237D1">
            <w:pPr>
              <w:ind w:firstLine="0"/>
              <w:rPr>
                <w:b/>
              </w:rPr>
            </w:pPr>
            <w:r>
              <w:rPr>
                <w:b/>
              </w:rPr>
              <w:t>SA 2.4.1.</w:t>
            </w:r>
          </w:p>
          <w:p w14:paraId="0BCE1133" w14:textId="77777777" w:rsidR="0099478E" w:rsidRDefault="0099478E" w:rsidP="007237D1">
            <w:pPr>
              <w:ind w:firstLine="0"/>
              <w:rPr>
                <w:b/>
              </w:rPr>
            </w:pPr>
            <w:r>
              <w:rPr>
                <w:b/>
                <w:i/>
              </w:rPr>
              <w:lastRenderedPageBreak/>
              <w:t xml:space="preserve">Użytkownik wybiera, że nie chce wprowadzać swoich wymiarów </w:t>
            </w:r>
          </w:p>
        </w:tc>
        <w:tc>
          <w:tcPr>
            <w:tcW w:w="2682" w:type="dxa"/>
          </w:tcPr>
          <w:p w14:paraId="7B76811A" w14:textId="77777777" w:rsidR="0099478E" w:rsidRDefault="0099478E" w:rsidP="007237D1">
            <w:pPr>
              <w:ind w:firstLine="0"/>
            </w:pPr>
            <w:r>
              <w:lastRenderedPageBreak/>
              <w:t xml:space="preserve">Przekierowanie na stronę „Moje dane”. Zostaje </w:t>
            </w:r>
            <w:r>
              <w:lastRenderedPageBreak/>
              <w:t>ponowiony komunikat błędu.</w:t>
            </w:r>
          </w:p>
        </w:tc>
        <w:tc>
          <w:tcPr>
            <w:tcW w:w="1418" w:type="dxa"/>
          </w:tcPr>
          <w:p w14:paraId="0C43CFC3" w14:textId="77777777" w:rsidR="0099478E" w:rsidRDefault="0099478E" w:rsidP="007237D1">
            <w:pPr>
              <w:ind w:firstLine="0"/>
            </w:pPr>
          </w:p>
        </w:tc>
        <w:tc>
          <w:tcPr>
            <w:tcW w:w="1275" w:type="dxa"/>
          </w:tcPr>
          <w:p w14:paraId="2086357F" w14:textId="77777777" w:rsidR="0099478E" w:rsidRDefault="0099478E" w:rsidP="007237D1">
            <w:pPr>
              <w:ind w:firstLine="0"/>
            </w:pPr>
          </w:p>
        </w:tc>
        <w:tc>
          <w:tcPr>
            <w:tcW w:w="1695" w:type="dxa"/>
          </w:tcPr>
          <w:p w14:paraId="57BF11D1" w14:textId="77777777" w:rsidR="0099478E" w:rsidRDefault="0099478E" w:rsidP="007237D1">
            <w:pPr>
              <w:ind w:firstLine="0"/>
            </w:pPr>
          </w:p>
        </w:tc>
      </w:tr>
      <w:tr w:rsidR="0099478E" w14:paraId="0D318419" w14:textId="77777777" w:rsidTr="007237D1">
        <w:trPr>
          <w:trHeight w:val="54"/>
        </w:trPr>
        <w:tc>
          <w:tcPr>
            <w:tcW w:w="1991" w:type="dxa"/>
          </w:tcPr>
          <w:p w14:paraId="2D42DC34" w14:textId="77777777" w:rsidR="0099478E" w:rsidRDefault="0099478E" w:rsidP="007237D1">
            <w:pPr>
              <w:ind w:firstLine="0"/>
              <w:rPr>
                <w:b/>
              </w:rPr>
            </w:pPr>
            <w:r>
              <w:rPr>
                <w:b/>
              </w:rPr>
              <w:t>SA 2.1.2.</w:t>
            </w:r>
          </w:p>
          <w:p w14:paraId="79067C0C" w14:textId="77777777" w:rsidR="0099478E" w:rsidRDefault="0099478E" w:rsidP="007237D1">
            <w:pPr>
              <w:ind w:firstLine="0"/>
              <w:rPr>
                <w:b/>
              </w:rPr>
            </w:pPr>
            <w:r>
              <w:rPr>
                <w:b/>
                <w:i/>
              </w:rPr>
              <w:t>Użytkownik wybiera, że chce wprowadzić swoje wymiary</w:t>
            </w:r>
          </w:p>
        </w:tc>
        <w:tc>
          <w:tcPr>
            <w:tcW w:w="2682" w:type="dxa"/>
          </w:tcPr>
          <w:p w14:paraId="08D1CB4E" w14:textId="77777777" w:rsidR="0099478E" w:rsidRDefault="0099478E" w:rsidP="007237D1">
            <w:pPr>
              <w:ind w:firstLine="0"/>
            </w:pPr>
            <w:r>
              <w:t>Wyświetlenie formularza wprowadzania wymiarów użytkownika.</w:t>
            </w:r>
          </w:p>
        </w:tc>
        <w:tc>
          <w:tcPr>
            <w:tcW w:w="1418" w:type="dxa"/>
          </w:tcPr>
          <w:p w14:paraId="73711506" w14:textId="77777777" w:rsidR="0099478E" w:rsidRDefault="0099478E" w:rsidP="007237D1">
            <w:pPr>
              <w:ind w:firstLine="0"/>
            </w:pPr>
          </w:p>
        </w:tc>
        <w:tc>
          <w:tcPr>
            <w:tcW w:w="1275" w:type="dxa"/>
          </w:tcPr>
          <w:p w14:paraId="54406F08" w14:textId="77777777" w:rsidR="0099478E" w:rsidRDefault="0099478E" w:rsidP="007237D1">
            <w:pPr>
              <w:ind w:firstLine="0"/>
            </w:pPr>
          </w:p>
        </w:tc>
        <w:tc>
          <w:tcPr>
            <w:tcW w:w="1695" w:type="dxa"/>
          </w:tcPr>
          <w:p w14:paraId="46F05674" w14:textId="77777777" w:rsidR="0099478E" w:rsidRDefault="0099478E" w:rsidP="007237D1">
            <w:pPr>
              <w:ind w:firstLine="0"/>
            </w:pPr>
          </w:p>
        </w:tc>
      </w:tr>
      <w:tr w:rsidR="0099478E" w14:paraId="7967D49D" w14:textId="77777777" w:rsidTr="007237D1">
        <w:trPr>
          <w:trHeight w:val="54"/>
        </w:trPr>
        <w:tc>
          <w:tcPr>
            <w:tcW w:w="1991" w:type="dxa"/>
          </w:tcPr>
          <w:p w14:paraId="3FA57266" w14:textId="77777777" w:rsidR="0099478E" w:rsidRDefault="0099478E" w:rsidP="007237D1">
            <w:pPr>
              <w:ind w:firstLine="0"/>
              <w:rPr>
                <w:b/>
              </w:rPr>
            </w:pPr>
            <w:r>
              <w:rPr>
                <w:b/>
              </w:rPr>
              <w:t>SA 4.1.</w:t>
            </w:r>
          </w:p>
          <w:p w14:paraId="49227930" w14:textId="77777777" w:rsidR="0099478E" w:rsidRPr="00452AAA" w:rsidRDefault="0099478E" w:rsidP="007237D1">
            <w:pPr>
              <w:ind w:firstLine="0"/>
              <w:rPr>
                <w:b/>
                <w:i/>
              </w:rPr>
            </w:pPr>
            <w:r>
              <w:rPr>
                <w:b/>
                <w:i/>
              </w:rPr>
              <w:t>Wciśnięcie przycisku zamykania okna modalnego</w:t>
            </w:r>
          </w:p>
        </w:tc>
        <w:tc>
          <w:tcPr>
            <w:tcW w:w="2682" w:type="dxa"/>
          </w:tcPr>
          <w:p w14:paraId="4A9000E0" w14:textId="77777777" w:rsidR="0099478E" w:rsidRDefault="0099478E" w:rsidP="007237D1">
            <w:pPr>
              <w:ind w:firstLine="0"/>
            </w:pPr>
            <w:ins w:id="15383" w:author="Okot" w:date="2020-01-28T17:35:00Z">
              <w:r>
                <w:t>Wyświetlenie przez system okna dialogowego z pytaniem potwierdzającym chęć zamknięcia okna</w:t>
              </w:r>
            </w:ins>
          </w:p>
        </w:tc>
        <w:tc>
          <w:tcPr>
            <w:tcW w:w="1418" w:type="dxa"/>
          </w:tcPr>
          <w:p w14:paraId="117E746F" w14:textId="77777777" w:rsidR="0099478E" w:rsidRDefault="0099478E" w:rsidP="007237D1">
            <w:pPr>
              <w:ind w:firstLine="0"/>
            </w:pPr>
          </w:p>
        </w:tc>
        <w:tc>
          <w:tcPr>
            <w:tcW w:w="1275" w:type="dxa"/>
          </w:tcPr>
          <w:p w14:paraId="3B457EBF" w14:textId="77777777" w:rsidR="0099478E" w:rsidRDefault="0099478E" w:rsidP="007237D1">
            <w:pPr>
              <w:ind w:firstLine="0"/>
            </w:pPr>
          </w:p>
        </w:tc>
        <w:tc>
          <w:tcPr>
            <w:tcW w:w="1695" w:type="dxa"/>
          </w:tcPr>
          <w:p w14:paraId="741C369B" w14:textId="77777777" w:rsidR="0099478E" w:rsidRDefault="0099478E" w:rsidP="007237D1">
            <w:pPr>
              <w:ind w:firstLine="0"/>
            </w:pPr>
          </w:p>
        </w:tc>
      </w:tr>
      <w:tr w:rsidR="0099478E" w14:paraId="1C114037" w14:textId="77777777" w:rsidTr="007237D1">
        <w:trPr>
          <w:trHeight w:val="54"/>
        </w:trPr>
        <w:tc>
          <w:tcPr>
            <w:tcW w:w="1991" w:type="dxa"/>
            <w:vMerge w:val="restart"/>
          </w:tcPr>
          <w:p w14:paraId="1F547210" w14:textId="77777777" w:rsidR="0099478E" w:rsidRDefault="0099478E" w:rsidP="007237D1">
            <w:pPr>
              <w:ind w:firstLine="0"/>
              <w:rPr>
                <w:b/>
              </w:rPr>
            </w:pPr>
            <w:r>
              <w:rPr>
                <w:b/>
              </w:rPr>
              <w:t>SA 4.1.1.</w:t>
            </w:r>
          </w:p>
          <w:p w14:paraId="05A8A05D" w14:textId="77777777" w:rsidR="0099478E" w:rsidRPr="00452AAA" w:rsidRDefault="0099478E" w:rsidP="007237D1">
            <w:pPr>
              <w:ind w:firstLine="0"/>
              <w:rPr>
                <w:b/>
                <w:i/>
              </w:rPr>
            </w:pPr>
            <w:r>
              <w:rPr>
                <w:b/>
                <w:i/>
              </w:rPr>
              <w:t>Potwierdzenie zamknięcia okna</w:t>
            </w:r>
          </w:p>
        </w:tc>
        <w:tc>
          <w:tcPr>
            <w:tcW w:w="2682" w:type="dxa"/>
          </w:tcPr>
          <w:p w14:paraId="311CCD61" w14:textId="77777777" w:rsidR="0099478E" w:rsidRDefault="0099478E" w:rsidP="007237D1">
            <w:pPr>
              <w:ind w:firstLine="0"/>
            </w:pPr>
            <w:ins w:id="15384" w:author="Okot" w:date="2020-01-28T17:38:00Z">
              <w:r>
                <w:t>Okno modalne zawierające formularz rejestracji zostaje zamknięte.</w:t>
              </w:r>
            </w:ins>
          </w:p>
        </w:tc>
        <w:tc>
          <w:tcPr>
            <w:tcW w:w="1418" w:type="dxa"/>
          </w:tcPr>
          <w:p w14:paraId="38FFC18E" w14:textId="77777777" w:rsidR="0099478E" w:rsidRDefault="0099478E" w:rsidP="007237D1">
            <w:pPr>
              <w:ind w:firstLine="0"/>
            </w:pPr>
          </w:p>
        </w:tc>
        <w:tc>
          <w:tcPr>
            <w:tcW w:w="1275" w:type="dxa"/>
          </w:tcPr>
          <w:p w14:paraId="46B12AB8" w14:textId="77777777" w:rsidR="0099478E" w:rsidRDefault="0099478E" w:rsidP="007237D1">
            <w:pPr>
              <w:ind w:firstLine="0"/>
            </w:pPr>
          </w:p>
        </w:tc>
        <w:tc>
          <w:tcPr>
            <w:tcW w:w="1695" w:type="dxa"/>
          </w:tcPr>
          <w:p w14:paraId="15C0AF49" w14:textId="77777777" w:rsidR="0099478E" w:rsidRDefault="0099478E" w:rsidP="007237D1">
            <w:pPr>
              <w:ind w:firstLine="0"/>
            </w:pPr>
          </w:p>
        </w:tc>
      </w:tr>
      <w:tr w:rsidR="0099478E" w14:paraId="4FA3EA38" w14:textId="77777777" w:rsidTr="007237D1">
        <w:trPr>
          <w:trHeight w:val="54"/>
        </w:trPr>
        <w:tc>
          <w:tcPr>
            <w:tcW w:w="1991" w:type="dxa"/>
            <w:vMerge/>
          </w:tcPr>
          <w:p w14:paraId="5CD93666" w14:textId="77777777" w:rsidR="0099478E" w:rsidRDefault="0099478E" w:rsidP="007237D1">
            <w:pPr>
              <w:ind w:firstLine="0"/>
              <w:rPr>
                <w:b/>
              </w:rPr>
            </w:pPr>
          </w:p>
        </w:tc>
        <w:tc>
          <w:tcPr>
            <w:tcW w:w="2682" w:type="dxa"/>
          </w:tcPr>
          <w:p w14:paraId="1408DEA5" w14:textId="77777777" w:rsidR="0099478E" w:rsidRDefault="0099478E" w:rsidP="007237D1">
            <w:pPr>
              <w:ind w:firstLine="0"/>
            </w:pPr>
            <w:ins w:id="15385" w:author="Okot" w:date="2020-01-28T17:40:00Z">
              <w:r>
                <w:t xml:space="preserve">Żadne dane </w:t>
              </w:r>
            </w:ins>
            <w:r>
              <w:t xml:space="preserve">dotyczące zapotrzebowania użytkownika </w:t>
            </w:r>
            <w:ins w:id="15386" w:author="Okot" w:date="2020-01-28T17:40:00Z">
              <w:r>
                <w:t>nie zostały zapisane.</w:t>
              </w:r>
            </w:ins>
          </w:p>
        </w:tc>
        <w:tc>
          <w:tcPr>
            <w:tcW w:w="1418" w:type="dxa"/>
          </w:tcPr>
          <w:p w14:paraId="33520F86" w14:textId="77777777" w:rsidR="0099478E" w:rsidRDefault="0099478E" w:rsidP="007237D1">
            <w:pPr>
              <w:ind w:firstLine="0"/>
            </w:pPr>
          </w:p>
        </w:tc>
        <w:tc>
          <w:tcPr>
            <w:tcW w:w="1275" w:type="dxa"/>
          </w:tcPr>
          <w:p w14:paraId="6E2A4844" w14:textId="77777777" w:rsidR="0099478E" w:rsidRDefault="0099478E" w:rsidP="007237D1">
            <w:pPr>
              <w:ind w:firstLine="0"/>
            </w:pPr>
          </w:p>
        </w:tc>
        <w:tc>
          <w:tcPr>
            <w:tcW w:w="1695" w:type="dxa"/>
          </w:tcPr>
          <w:p w14:paraId="67234892" w14:textId="77777777" w:rsidR="0099478E" w:rsidRDefault="0099478E" w:rsidP="007237D1">
            <w:pPr>
              <w:ind w:firstLine="0"/>
            </w:pPr>
          </w:p>
        </w:tc>
      </w:tr>
      <w:tr w:rsidR="0099478E" w14:paraId="64018F5A" w14:textId="77777777" w:rsidTr="007237D1">
        <w:trPr>
          <w:trHeight w:val="54"/>
        </w:trPr>
        <w:tc>
          <w:tcPr>
            <w:tcW w:w="1991" w:type="dxa"/>
            <w:vMerge/>
          </w:tcPr>
          <w:p w14:paraId="5E5D56BC" w14:textId="77777777" w:rsidR="0099478E" w:rsidRDefault="0099478E" w:rsidP="007237D1">
            <w:pPr>
              <w:ind w:firstLine="0"/>
              <w:rPr>
                <w:b/>
              </w:rPr>
            </w:pPr>
          </w:p>
        </w:tc>
        <w:tc>
          <w:tcPr>
            <w:tcW w:w="2682" w:type="dxa"/>
          </w:tcPr>
          <w:p w14:paraId="3DD555D2" w14:textId="77777777" w:rsidR="0099478E" w:rsidRDefault="0099478E" w:rsidP="007237D1">
            <w:pPr>
              <w:ind w:firstLine="0"/>
            </w:pPr>
            <w:r>
              <w:t>Okno modalne zostaje zamknięte.</w:t>
            </w:r>
          </w:p>
        </w:tc>
        <w:tc>
          <w:tcPr>
            <w:tcW w:w="1418" w:type="dxa"/>
          </w:tcPr>
          <w:p w14:paraId="3C4A25DE" w14:textId="77777777" w:rsidR="0099478E" w:rsidRDefault="0099478E" w:rsidP="007237D1">
            <w:pPr>
              <w:ind w:firstLine="0"/>
            </w:pPr>
          </w:p>
        </w:tc>
        <w:tc>
          <w:tcPr>
            <w:tcW w:w="1275" w:type="dxa"/>
          </w:tcPr>
          <w:p w14:paraId="039B818E" w14:textId="77777777" w:rsidR="0099478E" w:rsidRDefault="0099478E" w:rsidP="007237D1">
            <w:pPr>
              <w:ind w:firstLine="0"/>
            </w:pPr>
          </w:p>
        </w:tc>
        <w:tc>
          <w:tcPr>
            <w:tcW w:w="1695" w:type="dxa"/>
          </w:tcPr>
          <w:p w14:paraId="7FC5D822" w14:textId="77777777" w:rsidR="0099478E" w:rsidRDefault="0099478E" w:rsidP="007237D1">
            <w:pPr>
              <w:ind w:firstLine="0"/>
            </w:pPr>
          </w:p>
        </w:tc>
      </w:tr>
      <w:tr w:rsidR="0099478E" w14:paraId="0E4DC68D" w14:textId="77777777" w:rsidTr="007237D1">
        <w:trPr>
          <w:trHeight w:val="54"/>
        </w:trPr>
        <w:tc>
          <w:tcPr>
            <w:tcW w:w="1991" w:type="dxa"/>
            <w:vMerge/>
          </w:tcPr>
          <w:p w14:paraId="2AE56B67" w14:textId="77777777" w:rsidR="0099478E" w:rsidRDefault="0099478E" w:rsidP="007237D1">
            <w:pPr>
              <w:ind w:firstLine="0"/>
              <w:rPr>
                <w:b/>
              </w:rPr>
            </w:pPr>
          </w:p>
        </w:tc>
        <w:tc>
          <w:tcPr>
            <w:tcW w:w="2682" w:type="dxa"/>
          </w:tcPr>
          <w:p w14:paraId="3E5623FD" w14:textId="77777777" w:rsidR="0099478E" w:rsidRDefault="0099478E" w:rsidP="007237D1">
            <w:pPr>
              <w:ind w:firstLine="0"/>
            </w:pPr>
            <w:r>
              <w:t>Użytkownika znajduje się nadal na stronie „Moje dane”.</w:t>
            </w:r>
          </w:p>
        </w:tc>
        <w:tc>
          <w:tcPr>
            <w:tcW w:w="1418" w:type="dxa"/>
          </w:tcPr>
          <w:p w14:paraId="09AF6506" w14:textId="77777777" w:rsidR="0099478E" w:rsidRDefault="0099478E" w:rsidP="007237D1">
            <w:pPr>
              <w:ind w:firstLine="0"/>
            </w:pPr>
          </w:p>
        </w:tc>
        <w:tc>
          <w:tcPr>
            <w:tcW w:w="1275" w:type="dxa"/>
          </w:tcPr>
          <w:p w14:paraId="28C34EEE" w14:textId="77777777" w:rsidR="0099478E" w:rsidRDefault="0099478E" w:rsidP="007237D1">
            <w:pPr>
              <w:ind w:firstLine="0"/>
            </w:pPr>
          </w:p>
        </w:tc>
        <w:tc>
          <w:tcPr>
            <w:tcW w:w="1695" w:type="dxa"/>
          </w:tcPr>
          <w:p w14:paraId="67B7B954" w14:textId="77777777" w:rsidR="0099478E" w:rsidRDefault="0099478E" w:rsidP="007237D1">
            <w:pPr>
              <w:ind w:firstLine="0"/>
            </w:pPr>
          </w:p>
        </w:tc>
      </w:tr>
      <w:tr w:rsidR="0099478E" w14:paraId="20F60FCF" w14:textId="77777777" w:rsidTr="007237D1">
        <w:trPr>
          <w:trHeight w:val="54"/>
        </w:trPr>
        <w:tc>
          <w:tcPr>
            <w:tcW w:w="1991" w:type="dxa"/>
            <w:vMerge w:val="restart"/>
          </w:tcPr>
          <w:p w14:paraId="58C6CC70" w14:textId="77777777" w:rsidR="0099478E" w:rsidRDefault="0099478E" w:rsidP="007237D1">
            <w:pPr>
              <w:ind w:firstLine="0"/>
              <w:rPr>
                <w:b/>
              </w:rPr>
            </w:pPr>
            <w:r>
              <w:rPr>
                <w:b/>
              </w:rPr>
              <w:t xml:space="preserve">SA 4.1.2. </w:t>
            </w:r>
          </w:p>
          <w:p w14:paraId="5D9DCDE3" w14:textId="77777777" w:rsidR="0099478E" w:rsidRPr="00452AAA" w:rsidRDefault="0099478E" w:rsidP="007237D1">
            <w:pPr>
              <w:ind w:firstLine="0"/>
              <w:rPr>
                <w:b/>
                <w:i/>
              </w:rPr>
            </w:pPr>
            <w:r>
              <w:rPr>
                <w:b/>
                <w:i/>
              </w:rPr>
              <w:t>Rezygnacja z zamknięcia okna</w:t>
            </w:r>
          </w:p>
        </w:tc>
        <w:tc>
          <w:tcPr>
            <w:tcW w:w="2682" w:type="dxa"/>
          </w:tcPr>
          <w:p w14:paraId="09F05835" w14:textId="77777777" w:rsidR="0099478E" w:rsidRDefault="0099478E" w:rsidP="007237D1">
            <w:pPr>
              <w:ind w:firstLine="0"/>
            </w:pPr>
            <w:ins w:id="15387" w:author="Okot" w:date="2020-01-28T17:39:00Z">
              <w:r>
                <w:t>Okno dialogowe zostaje zamkni</w:t>
              </w:r>
            </w:ins>
            <w:ins w:id="15388" w:author="Okot" w:date="2020-01-28T17:40:00Z">
              <w:r>
                <w:t>ęte</w:t>
              </w:r>
            </w:ins>
            <w:ins w:id="15389" w:author="Okot" w:date="2020-01-28T17:41:00Z">
              <w:r>
                <w:t>.</w:t>
              </w:r>
            </w:ins>
          </w:p>
        </w:tc>
        <w:tc>
          <w:tcPr>
            <w:tcW w:w="1418" w:type="dxa"/>
          </w:tcPr>
          <w:p w14:paraId="64749B74" w14:textId="77777777" w:rsidR="0099478E" w:rsidRDefault="0099478E" w:rsidP="007237D1">
            <w:pPr>
              <w:ind w:firstLine="0"/>
            </w:pPr>
          </w:p>
        </w:tc>
        <w:tc>
          <w:tcPr>
            <w:tcW w:w="1275" w:type="dxa"/>
          </w:tcPr>
          <w:p w14:paraId="687CA5CD" w14:textId="77777777" w:rsidR="0099478E" w:rsidRDefault="0099478E" w:rsidP="007237D1">
            <w:pPr>
              <w:ind w:firstLine="0"/>
            </w:pPr>
          </w:p>
        </w:tc>
        <w:tc>
          <w:tcPr>
            <w:tcW w:w="1695" w:type="dxa"/>
          </w:tcPr>
          <w:p w14:paraId="10F1A28F" w14:textId="77777777" w:rsidR="0099478E" w:rsidRDefault="0099478E" w:rsidP="007237D1">
            <w:pPr>
              <w:ind w:firstLine="0"/>
            </w:pPr>
          </w:p>
        </w:tc>
      </w:tr>
      <w:tr w:rsidR="0099478E" w14:paraId="01D12FC7" w14:textId="77777777" w:rsidTr="007237D1">
        <w:trPr>
          <w:trHeight w:val="54"/>
        </w:trPr>
        <w:tc>
          <w:tcPr>
            <w:tcW w:w="1991" w:type="dxa"/>
            <w:vMerge/>
          </w:tcPr>
          <w:p w14:paraId="1AC93318" w14:textId="77777777" w:rsidR="0099478E" w:rsidRDefault="0099478E" w:rsidP="007237D1">
            <w:pPr>
              <w:ind w:firstLine="0"/>
              <w:rPr>
                <w:b/>
              </w:rPr>
            </w:pPr>
          </w:p>
        </w:tc>
        <w:tc>
          <w:tcPr>
            <w:tcW w:w="2682" w:type="dxa"/>
          </w:tcPr>
          <w:p w14:paraId="33B9F0B8" w14:textId="77777777" w:rsidR="0099478E" w:rsidRDefault="0099478E" w:rsidP="007237D1">
            <w:pPr>
              <w:ind w:firstLine="0"/>
            </w:pPr>
            <w:ins w:id="15390" w:author="Okot" w:date="2020-01-28T17:41:00Z">
              <w:r>
                <w:t>Powrót do okna modalnego</w:t>
              </w:r>
            </w:ins>
            <w:r>
              <w:t xml:space="preserve"> z wyborem akceptacji/modyfikacji dobowej kaloryczności.</w:t>
            </w:r>
          </w:p>
        </w:tc>
        <w:tc>
          <w:tcPr>
            <w:tcW w:w="1418" w:type="dxa"/>
          </w:tcPr>
          <w:p w14:paraId="7F5483E1" w14:textId="77777777" w:rsidR="0099478E" w:rsidRDefault="0099478E" w:rsidP="007237D1">
            <w:pPr>
              <w:ind w:firstLine="0"/>
            </w:pPr>
          </w:p>
        </w:tc>
        <w:tc>
          <w:tcPr>
            <w:tcW w:w="1275" w:type="dxa"/>
          </w:tcPr>
          <w:p w14:paraId="6854420D" w14:textId="77777777" w:rsidR="0099478E" w:rsidRDefault="0099478E" w:rsidP="007237D1">
            <w:pPr>
              <w:ind w:firstLine="0"/>
            </w:pPr>
          </w:p>
        </w:tc>
        <w:tc>
          <w:tcPr>
            <w:tcW w:w="1695" w:type="dxa"/>
          </w:tcPr>
          <w:p w14:paraId="0376DB8C" w14:textId="77777777" w:rsidR="0099478E" w:rsidRDefault="0099478E" w:rsidP="007237D1">
            <w:pPr>
              <w:ind w:firstLine="0"/>
            </w:pPr>
          </w:p>
        </w:tc>
      </w:tr>
    </w:tbl>
    <w:p w14:paraId="75AA2D0F" w14:textId="77777777" w:rsidR="0099478E" w:rsidRDefault="0099478E" w:rsidP="0099478E"/>
    <w:p w14:paraId="671DC60C" w14:textId="7C4395FE" w:rsidR="00E47F98" w:rsidRPr="0099478E" w:rsidRDefault="00E47F98" w:rsidP="0099478E">
      <w:pPr>
        <w:rPr>
          <w:ins w:id="15391" w:author="Okot" w:date="2020-03-31T13:48:00Z"/>
        </w:rPr>
      </w:pPr>
      <w:r>
        <w:rPr>
          <w:b/>
        </w:rPr>
        <w:lastRenderedPageBreak/>
        <w:t>Rezultat testów:</w:t>
      </w:r>
    </w:p>
    <w:p w14:paraId="5F946973" w14:textId="77777777" w:rsidR="00070C52" w:rsidRPr="00044E36" w:rsidRDefault="00070C52">
      <w:pPr>
        <w:rPr>
          <w:ins w:id="15392" w:author="Okot" w:date="2020-03-31T13:48:00Z"/>
        </w:rPr>
        <w:pPrChange w:id="15393" w:author="Okot" w:date="2020-03-31T13:48:00Z">
          <w:pPr>
            <w:pStyle w:val="Nagwek2"/>
          </w:pPr>
        </w:pPrChange>
      </w:pPr>
    </w:p>
    <w:p w14:paraId="5E486D47" w14:textId="5B786117" w:rsidR="00070C52" w:rsidRDefault="00070C52" w:rsidP="00070C52">
      <w:pPr>
        <w:pStyle w:val="Nagwek2"/>
      </w:pPr>
      <w:ins w:id="15394" w:author="Okot" w:date="2020-03-31T13:48:00Z">
        <w:r>
          <w:t xml:space="preserve">5.4.6.2. </w:t>
        </w:r>
      </w:ins>
      <w:ins w:id="15395" w:author="Okot" w:date="2020-03-31T13:49:00Z">
        <w:r>
          <w:t>T</w:t>
        </w:r>
      </w:ins>
      <w:ins w:id="15396" w:author="Okot" w:date="2020-03-31T13:48:00Z">
        <w:r>
          <w:t>est</w:t>
        </w:r>
      </w:ins>
      <w:ins w:id="15397" w:author="Okot" w:date="2020-03-31T13:49:00Z">
        <w:r>
          <w:t>y</w:t>
        </w:r>
      </w:ins>
      <w:ins w:id="15398" w:author="Okot" w:date="2020-03-31T13:48:00Z">
        <w:r>
          <w:t xml:space="preserve"> szarej skrzynki</w:t>
        </w:r>
      </w:ins>
    </w:p>
    <w:p w14:paraId="439CDCB7" w14:textId="77777777" w:rsidR="00C86519" w:rsidRDefault="00C86519" w:rsidP="00C86519"/>
    <w:p w14:paraId="7BA4E61B" w14:textId="13AA3CDF" w:rsidR="00C86519" w:rsidRDefault="00C86519" w:rsidP="00C86519">
      <w:r>
        <w:t>W ramach testów szarej skrzynki zostało wykonane sprawdzenie poprawności zapisu danych do bazy danych poprzez obserwację procesu dodawania nowego rekordu do tabeli UserData, a następnie modyfikowania go.</w:t>
      </w:r>
    </w:p>
    <w:p w14:paraId="5B9E5D62" w14:textId="77777777" w:rsidR="00070C52" w:rsidRDefault="00070C52" w:rsidP="00926DEB"/>
    <w:p w14:paraId="5D6009E0" w14:textId="4D3B4872" w:rsidR="00926DEB" w:rsidRDefault="00926DEB" w:rsidP="00926DEB">
      <w:pPr>
        <w:spacing w:after="160" w:line="259" w:lineRule="auto"/>
        <w:ind w:firstLine="0"/>
        <w:jc w:val="left"/>
        <w:rPr>
          <w:ins w:id="15399" w:author="Okot" w:date="2020-01-29T10:23:00Z"/>
        </w:rPr>
      </w:pPr>
      <w:ins w:id="15400" w:author="Okot" w:date="2020-01-29T10:23:00Z">
        <w:r>
          <w:t>Tabela 5.</w:t>
        </w:r>
      </w:ins>
      <w:r w:rsidR="00807174">
        <w:t>25</w:t>
      </w:r>
      <w:ins w:id="15401" w:author="Okot" w:date="2020-01-29T10:23:00Z">
        <w:r>
          <w:t>.</w:t>
        </w:r>
      </w:ins>
    </w:p>
    <w:p w14:paraId="4867C74B" w14:textId="64E539D6" w:rsidR="00926DEB" w:rsidRDefault="00926DEB" w:rsidP="00926DEB">
      <w:pPr>
        <w:spacing w:after="160" w:line="259" w:lineRule="auto"/>
        <w:ind w:firstLine="0"/>
        <w:jc w:val="left"/>
      </w:pPr>
      <w:r>
        <w:t>T</w:t>
      </w:r>
      <w:ins w:id="15402" w:author="Okot" w:date="2020-01-29T10:24:00Z">
        <w:r>
          <w:t xml:space="preserve">est dodawania nowego rekordu do </w:t>
        </w:r>
      </w:ins>
      <w:r>
        <w:t>tabeli UserData</w:t>
      </w:r>
      <w:ins w:id="15403" w:author="Okot" w:date="2020-01-29T10:24:00Z">
        <w:r>
          <w:t>.</w:t>
        </w:r>
      </w:ins>
    </w:p>
    <w:tbl>
      <w:tblPr>
        <w:tblStyle w:val="Tabela-Siatka"/>
        <w:tblW w:w="9209" w:type="dxa"/>
        <w:tblLayout w:type="fixed"/>
        <w:tblLook w:val="04A0" w:firstRow="1" w:lastRow="0" w:firstColumn="1" w:lastColumn="0" w:noHBand="0" w:noVBand="1"/>
        <w:tblPrChange w:id="15404"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405">
          <w:tblGrid>
            <w:gridCol w:w="1838"/>
            <w:gridCol w:w="1701"/>
            <w:gridCol w:w="1984"/>
            <w:gridCol w:w="993"/>
            <w:gridCol w:w="1418"/>
            <w:gridCol w:w="1126"/>
            <w:gridCol w:w="282"/>
            <w:gridCol w:w="3110"/>
            <w:gridCol w:w="1134"/>
            <w:gridCol w:w="1827"/>
            <w:gridCol w:w="1433"/>
          </w:tblGrid>
        </w:tblGridChange>
      </w:tblGrid>
      <w:tr w:rsidR="00926DEB" w14:paraId="1B7FF926" w14:textId="77777777" w:rsidTr="008344C3">
        <w:trPr>
          <w:ins w:id="15406" w:author="Okot" w:date="2020-01-29T10:23:00Z"/>
        </w:trPr>
        <w:tc>
          <w:tcPr>
            <w:tcW w:w="1838" w:type="dxa"/>
            <w:tcPrChange w:id="15407" w:author="Okot" w:date="2020-01-29T12:02:00Z">
              <w:tcPr>
                <w:tcW w:w="1838" w:type="dxa"/>
              </w:tcPr>
            </w:tcPrChange>
          </w:tcPr>
          <w:p w14:paraId="570FD2B4" w14:textId="77777777" w:rsidR="00926DEB" w:rsidRPr="002267A1" w:rsidRDefault="00926DEB" w:rsidP="008344C3">
            <w:pPr>
              <w:ind w:firstLine="0"/>
              <w:rPr>
                <w:ins w:id="15408" w:author="Okot" w:date="2020-01-29T10:23:00Z"/>
                <w:b/>
              </w:rPr>
            </w:pPr>
            <w:ins w:id="15409" w:author="Okot" w:date="2020-01-29T10:23:00Z">
              <w:r>
                <w:rPr>
                  <w:b/>
                </w:rPr>
                <w:t>PT</w:t>
              </w:r>
            </w:ins>
            <w:ins w:id="15410" w:author="Okot" w:date="2020-01-29T10:24:00Z">
              <w:r>
                <w:rPr>
                  <w:b/>
                </w:rPr>
                <w:t>-SZ-</w:t>
              </w:r>
            </w:ins>
            <w:ins w:id="15411" w:author="Okot" w:date="2020-01-29T10:23:00Z">
              <w:r>
                <w:rPr>
                  <w:b/>
                </w:rPr>
                <w:t>001</w:t>
              </w:r>
            </w:ins>
          </w:p>
        </w:tc>
        <w:tc>
          <w:tcPr>
            <w:tcW w:w="7371" w:type="dxa"/>
            <w:gridSpan w:val="5"/>
            <w:tcPrChange w:id="15412" w:author="Okot" w:date="2020-01-29T12:02:00Z">
              <w:tcPr>
                <w:tcW w:w="15008" w:type="dxa"/>
                <w:gridSpan w:val="10"/>
              </w:tcPr>
            </w:tcPrChange>
          </w:tcPr>
          <w:p w14:paraId="15132BB2" w14:textId="77777777" w:rsidR="00926DEB" w:rsidRDefault="00926DEB" w:rsidP="008344C3">
            <w:pPr>
              <w:ind w:firstLine="0"/>
              <w:rPr>
                <w:ins w:id="15413" w:author="Okot" w:date="2020-01-29T10:23:00Z"/>
                <w:b/>
                <w:i/>
              </w:rPr>
            </w:pPr>
            <w:ins w:id="15414" w:author="Okot" w:date="2020-01-29T10:24:00Z">
              <w:r>
                <w:rPr>
                  <w:b/>
                  <w:i/>
                </w:rPr>
                <w:t>Dodawanie nowego rekordu do bazy danych</w:t>
              </w:r>
            </w:ins>
          </w:p>
        </w:tc>
      </w:tr>
      <w:tr w:rsidR="00926DEB" w14:paraId="51D44715" w14:textId="77777777" w:rsidTr="008344C3">
        <w:trPr>
          <w:ins w:id="15415" w:author="Okot" w:date="2020-01-29T10:23:00Z"/>
        </w:trPr>
        <w:tc>
          <w:tcPr>
            <w:tcW w:w="1838" w:type="dxa"/>
            <w:tcPrChange w:id="15416" w:author="Okot" w:date="2020-01-29T12:02:00Z">
              <w:tcPr>
                <w:tcW w:w="1838" w:type="dxa"/>
              </w:tcPr>
            </w:tcPrChange>
          </w:tcPr>
          <w:p w14:paraId="1785E419" w14:textId="77777777" w:rsidR="00926DEB" w:rsidRPr="002267A1" w:rsidRDefault="00926DEB" w:rsidP="008344C3">
            <w:pPr>
              <w:ind w:firstLine="0"/>
              <w:rPr>
                <w:ins w:id="15417" w:author="Okot" w:date="2020-01-29T10:23:00Z"/>
                <w:b/>
              </w:rPr>
            </w:pPr>
            <w:ins w:id="15418" w:author="Okot" w:date="2020-01-29T10:23:00Z">
              <w:r>
                <w:rPr>
                  <w:b/>
                </w:rPr>
                <w:t>Metodyka</w:t>
              </w:r>
            </w:ins>
          </w:p>
        </w:tc>
        <w:tc>
          <w:tcPr>
            <w:tcW w:w="7371" w:type="dxa"/>
            <w:gridSpan w:val="5"/>
            <w:tcPrChange w:id="15419" w:author="Okot" w:date="2020-01-29T12:02:00Z">
              <w:tcPr>
                <w:tcW w:w="15008" w:type="dxa"/>
                <w:gridSpan w:val="10"/>
              </w:tcPr>
            </w:tcPrChange>
          </w:tcPr>
          <w:p w14:paraId="068C5CE4" w14:textId="77777777" w:rsidR="00926DEB" w:rsidRDefault="00926DEB">
            <w:pPr>
              <w:pStyle w:val="Tekstpodstawowy"/>
              <w:jc w:val="both"/>
              <w:rPr>
                <w:ins w:id="15420" w:author="Okot" w:date="2020-01-29T10:23:00Z"/>
              </w:rPr>
              <w:pPrChange w:id="15421" w:author="Okot" w:date="2020-01-29T10:25:00Z">
                <w:pPr>
                  <w:ind w:firstLine="0"/>
                </w:pPr>
              </w:pPrChange>
            </w:pPr>
            <w:ins w:id="15422"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926DEB" w14:paraId="21D82668" w14:textId="77777777" w:rsidTr="008344C3">
        <w:trPr>
          <w:ins w:id="15423" w:author="Okot" w:date="2020-01-29T10:23:00Z"/>
        </w:trPr>
        <w:tc>
          <w:tcPr>
            <w:tcW w:w="1838" w:type="dxa"/>
            <w:tcPrChange w:id="15424" w:author="Okot" w:date="2020-01-29T12:02:00Z">
              <w:tcPr>
                <w:tcW w:w="1838" w:type="dxa"/>
              </w:tcPr>
            </w:tcPrChange>
          </w:tcPr>
          <w:p w14:paraId="57B7C991" w14:textId="77777777" w:rsidR="00926DEB" w:rsidRPr="002267A1" w:rsidRDefault="00926DEB" w:rsidP="008344C3">
            <w:pPr>
              <w:ind w:firstLine="0"/>
              <w:rPr>
                <w:ins w:id="15425" w:author="Okot" w:date="2020-01-29T10:23:00Z"/>
                <w:b/>
              </w:rPr>
            </w:pPr>
            <w:ins w:id="15426" w:author="Okot" w:date="2020-01-29T10:23:00Z">
              <w:r w:rsidRPr="002267A1">
                <w:rPr>
                  <w:b/>
                </w:rPr>
                <w:t>Warunki początkowe</w:t>
              </w:r>
            </w:ins>
          </w:p>
        </w:tc>
        <w:tc>
          <w:tcPr>
            <w:tcW w:w="7371" w:type="dxa"/>
            <w:gridSpan w:val="5"/>
            <w:tcPrChange w:id="15427" w:author="Okot" w:date="2020-01-29T12:02:00Z">
              <w:tcPr>
                <w:tcW w:w="15008" w:type="dxa"/>
                <w:gridSpan w:val="10"/>
              </w:tcPr>
            </w:tcPrChange>
          </w:tcPr>
          <w:p w14:paraId="40BCB0D1" w14:textId="77777777" w:rsidR="00926DEB" w:rsidRDefault="00926DEB" w:rsidP="008344C3">
            <w:pPr>
              <w:ind w:firstLine="0"/>
              <w:rPr>
                <w:ins w:id="15428" w:author="Okot" w:date="2020-01-29T10:23:00Z"/>
              </w:rPr>
            </w:pPr>
            <w:ins w:id="15429" w:author="Okot" w:date="2020-01-29T10:23:00Z">
              <w:r>
                <w:t>Użytkownik niezalogowany.</w:t>
              </w:r>
            </w:ins>
          </w:p>
        </w:tc>
      </w:tr>
      <w:tr w:rsidR="00926DEB" w14:paraId="3BF7634C" w14:textId="77777777" w:rsidTr="008344C3">
        <w:trPr>
          <w:ins w:id="15430" w:author="Okot" w:date="2020-01-29T10:23:00Z"/>
        </w:trPr>
        <w:tc>
          <w:tcPr>
            <w:tcW w:w="1838" w:type="dxa"/>
            <w:tcPrChange w:id="15431" w:author="Okot" w:date="2020-01-29T12:02:00Z">
              <w:tcPr>
                <w:tcW w:w="1838" w:type="dxa"/>
              </w:tcPr>
            </w:tcPrChange>
          </w:tcPr>
          <w:p w14:paraId="7C462D82" w14:textId="77777777" w:rsidR="00926DEB" w:rsidRPr="002267A1" w:rsidRDefault="00926DEB" w:rsidP="008344C3">
            <w:pPr>
              <w:ind w:firstLine="0"/>
              <w:rPr>
                <w:ins w:id="15432" w:author="Okot" w:date="2020-01-29T10:23:00Z"/>
                <w:b/>
              </w:rPr>
            </w:pPr>
            <w:ins w:id="15433" w:author="Okot" w:date="2020-01-29T10:23:00Z">
              <w:r w:rsidRPr="002267A1">
                <w:rPr>
                  <w:b/>
                </w:rPr>
                <w:t>Inicjacja</w:t>
              </w:r>
            </w:ins>
          </w:p>
        </w:tc>
        <w:tc>
          <w:tcPr>
            <w:tcW w:w="7371" w:type="dxa"/>
            <w:gridSpan w:val="5"/>
            <w:tcPrChange w:id="15434" w:author="Okot" w:date="2020-01-29T12:02:00Z">
              <w:tcPr>
                <w:tcW w:w="15008" w:type="dxa"/>
                <w:gridSpan w:val="10"/>
              </w:tcPr>
            </w:tcPrChange>
          </w:tcPr>
          <w:p w14:paraId="2B4CCA3D" w14:textId="77777777" w:rsidR="00926DEB" w:rsidRDefault="00926DEB" w:rsidP="008344C3">
            <w:pPr>
              <w:ind w:firstLine="0"/>
              <w:rPr>
                <w:ins w:id="15435" w:author="Okot" w:date="2020-01-29T10:23:00Z"/>
              </w:rPr>
            </w:pPr>
            <w:ins w:id="15436" w:author="Okot" w:date="2020-01-29T10:23:00Z">
              <w:r>
                <w:t>Kliknięcia linku do rejestracji na stronie aplikacji.</w:t>
              </w:r>
            </w:ins>
          </w:p>
        </w:tc>
      </w:tr>
      <w:tr w:rsidR="00926DEB" w14:paraId="761FE485" w14:textId="77777777" w:rsidTr="008344C3">
        <w:trPr>
          <w:ins w:id="15437" w:author="Okot" w:date="2020-01-29T10:23:00Z"/>
        </w:trPr>
        <w:tc>
          <w:tcPr>
            <w:tcW w:w="1838" w:type="dxa"/>
            <w:tcPrChange w:id="15438" w:author="Okot" w:date="2020-01-29T12:02:00Z">
              <w:tcPr>
                <w:tcW w:w="1838" w:type="dxa"/>
              </w:tcPr>
            </w:tcPrChange>
          </w:tcPr>
          <w:p w14:paraId="1CA92BFC" w14:textId="77777777" w:rsidR="00926DEB" w:rsidRPr="002267A1" w:rsidRDefault="00926DEB" w:rsidP="008344C3">
            <w:pPr>
              <w:ind w:firstLine="0"/>
              <w:rPr>
                <w:ins w:id="15439" w:author="Okot" w:date="2020-01-29T10:23:00Z"/>
                <w:b/>
              </w:rPr>
            </w:pPr>
            <w:ins w:id="15440" w:author="Okot" w:date="2020-01-29T10:23:00Z">
              <w:r w:rsidRPr="002267A1">
                <w:rPr>
                  <w:b/>
                </w:rPr>
                <w:t>Warunki końcowe</w:t>
              </w:r>
            </w:ins>
          </w:p>
        </w:tc>
        <w:tc>
          <w:tcPr>
            <w:tcW w:w="7371" w:type="dxa"/>
            <w:gridSpan w:val="5"/>
            <w:tcPrChange w:id="15441" w:author="Okot" w:date="2020-01-29T12:02:00Z">
              <w:tcPr>
                <w:tcW w:w="15008" w:type="dxa"/>
                <w:gridSpan w:val="10"/>
              </w:tcPr>
            </w:tcPrChange>
          </w:tcPr>
          <w:p w14:paraId="21092011" w14:textId="77777777" w:rsidR="00926DEB" w:rsidRDefault="00926DEB" w:rsidP="008344C3">
            <w:pPr>
              <w:ind w:firstLine="0"/>
              <w:rPr>
                <w:ins w:id="15442" w:author="Okot" w:date="2020-01-29T10:23:00Z"/>
              </w:rPr>
            </w:pPr>
            <w:ins w:id="15443" w:author="Okot" w:date="2020-01-29T10:26:00Z">
              <w:r>
                <w:t>Na bazie danych pojawił się nowy rekord z danymi użytkownika.</w:t>
              </w:r>
            </w:ins>
          </w:p>
        </w:tc>
      </w:tr>
      <w:tr w:rsidR="00926DEB" w14:paraId="41884D56" w14:textId="77777777" w:rsidTr="008344C3">
        <w:tblPrEx>
          <w:tblPrExChange w:id="15444" w:author="Okot" w:date="2020-01-29T12:02:00Z">
            <w:tblPrEx>
              <w:tblW w:w="9342" w:type="dxa"/>
            </w:tblPrEx>
          </w:tblPrExChange>
        </w:tblPrEx>
        <w:trPr>
          <w:trHeight w:val="1542"/>
          <w:ins w:id="15445" w:author="Okot" w:date="2020-01-29T10:23:00Z"/>
        </w:trPr>
        <w:tc>
          <w:tcPr>
            <w:tcW w:w="1838" w:type="dxa"/>
            <w:tcPrChange w:id="15446" w:author="Okot" w:date="2020-01-29T12:02:00Z">
              <w:tcPr>
                <w:tcW w:w="1838" w:type="dxa"/>
              </w:tcPr>
            </w:tcPrChange>
          </w:tcPr>
          <w:p w14:paraId="408EB2EF" w14:textId="77777777" w:rsidR="00926DEB" w:rsidRPr="002267A1" w:rsidRDefault="00926DEB" w:rsidP="008344C3">
            <w:pPr>
              <w:ind w:firstLine="0"/>
              <w:rPr>
                <w:ins w:id="15447" w:author="Okot" w:date="2020-01-29T10:23:00Z"/>
                <w:b/>
              </w:rPr>
            </w:pPr>
            <w:ins w:id="15448" w:author="Okot" w:date="2020-01-29T10:23:00Z">
              <w:r>
                <w:rPr>
                  <w:b/>
                </w:rPr>
                <w:t>Etap</w:t>
              </w:r>
            </w:ins>
          </w:p>
        </w:tc>
        <w:tc>
          <w:tcPr>
            <w:tcW w:w="1985" w:type="dxa"/>
            <w:tcPrChange w:id="15449" w:author="Okot" w:date="2020-01-29T12:02:00Z">
              <w:tcPr>
                <w:tcW w:w="7504" w:type="dxa"/>
                <w:gridSpan w:val="6"/>
              </w:tcPr>
            </w:tcPrChange>
          </w:tcPr>
          <w:p w14:paraId="3D7354F7" w14:textId="77777777" w:rsidR="00926DEB" w:rsidRPr="002C385C" w:rsidRDefault="00926DEB" w:rsidP="008344C3">
            <w:pPr>
              <w:ind w:firstLine="0"/>
              <w:rPr>
                <w:ins w:id="15450" w:author="Okot" w:date="2020-01-29T10:29:00Z"/>
                <w:b/>
              </w:rPr>
            </w:pPr>
            <w:ins w:id="15451" w:author="Okot" w:date="2020-01-29T10:32:00Z">
              <w:r w:rsidRPr="002C385C">
                <w:rPr>
                  <w:b/>
                </w:rPr>
                <w:t>O</w:t>
              </w:r>
              <w:r>
                <w:rPr>
                  <w:b/>
                </w:rPr>
                <w:t>czekiwany rezultat</w:t>
              </w:r>
            </w:ins>
          </w:p>
        </w:tc>
        <w:tc>
          <w:tcPr>
            <w:tcW w:w="1984" w:type="dxa"/>
            <w:tcPrChange w:id="15452" w:author="Okot" w:date="2020-01-29T12:02:00Z">
              <w:tcPr>
                <w:tcW w:w="3110" w:type="dxa"/>
              </w:tcPr>
            </w:tcPrChange>
          </w:tcPr>
          <w:p w14:paraId="0C8F4EEA" w14:textId="77777777" w:rsidR="00926DEB" w:rsidRDefault="00926DEB" w:rsidP="008344C3">
            <w:pPr>
              <w:ind w:firstLine="0"/>
              <w:rPr>
                <w:ins w:id="15453" w:author="Okot" w:date="2020-01-29T10:40:00Z"/>
                <w:b/>
              </w:rPr>
            </w:pPr>
            <w:ins w:id="15454" w:author="Okot" w:date="2020-01-29T10:40:00Z">
              <w:r>
                <w:rPr>
                  <w:b/>
                </w:rPr>
                <w:t>Dane wejściowe/</w:t>
              </w:r>
            </w:ins>
          </w:p>
          <w:p w14:paraId="70D32FE9" w14:textId="77777777" w:rsidR="00926DEB" w:rsidRPr="002C385C" w:rsidRDefault="00926DEB" w:rsidP="008344C3">
            <w:pPr>
              <w:ind w:firstLine="0"/>
              <w:rPr>
                <w:ins w:id="15455" w:author="Okot" w:date="2020-01-29T10:23:00Z"/>
                <w:b/>
              </w:rPr>
            </w:pPr>
            <w:ins w:id="15456" w:author="Okot" w:date="2020-01-29T10:41:00Z">
              <w:r>
                <w:rPr>
                  <w:b/>
                </w:rPr>
                <w:t>Dane wyjściowe</w:t>
              </w:r>
            </w:ins>
          </w:p>
        </w:tc>
        <w:tc>
          <w:tcPr>
            <w:tcW w:w="992" w:type="dxa"/>
            <w:tcPrChange w:id="15457" w:author="Okot" w:date="2020-01-29T12:02:00Z">
              <w:tcPr>
                <w:tcW w:w="1134" w:type="dxa"/>
              </w:tcPr>
            </w:tcPrChange>
          </w:tcPr>
          <w:p w14:paraId="70E1F3BB" w14:textId="77777777" w:rsidR="00926DEB" w:rsidRPr="002C385C" w:rsidRDefault="00926DEB" w:rsidP="008344C3">
            <w:pPr>
              <w:ind w:firstLine="0"/>
              <w:rPr>
                <w:ins w:id="15458" w:author="Okot" w:date="2020-01-29T10:23:00Z"/>
                <w:b/>
              </w:rPr>
            </w:pPr>
            <w:ins w:id="15459" w:author="Okot" w:date="2020-01-29T10:23:00Z">
              <w:r>
                <w:rPr>
                  <w:b/>
                </w:rPr>
                <w:t>Wynik testu</w:t>
              </w:r>
            </w:ins>
          </w:p>
        </w:tc>
        <w:tc>
          <w:tcPr>
            <w:tcW w:w="992" w:type="dxa"/>
            <w:tcPrChange w:id="15460" w:author="Okot" w:date="2020-01-29T12:02:00Z">
              <w:tcPr>
                <w:tcW w:w="1827" w:type="dxa"/>
              </w:tcPr>
            </w:tcPrChange>
          </w:tcPr>
          <w:p w14:paraId="275030F7" w14:textId="77777777" w:rsidR="00926DEB" w:rsidRDefault="00926DEB" w:rsidP="008344C3">
            <w:pPr>
              <w:ind w:firstLine="0"/>
              <w:rPr>
                <w:ins w:id="15461" w:author="Okot" w:date="2020-01-29T10:23:00Z"/>
                <w:b/>
              </w:rPr>
            </w:pPr>
            <w:ins w:id="15462" w:author="Okot" w:date="2020-01-29T10:23:00Z">
              <w:r>
                <w:rPr>
                  <w:b/>
                </w:rPr>
                <w:t>Opis błędów</w:t>
              </w:r>
            </w:ins>
          </w:p>
        </w:tc>
        <w:tc>
          <w:tcPr>
            <w:tcW w:w="1418" w:type="dxa"/>
            <w:tcPrChange w:id="15463" w:author="Okot" w:date="2020-01-29T12:02:00Z">
              <w:tcPr>
                <w:tcW w:w="1433" w:type="dxa"/>
              </w:tcPr>
            </w:tcPrChange>
          </w:tcPr>
          <w:p w14:paraId="4A733A16" w14:textId="77777777" w:rsidR="00926DEB" w:rsidRDefault="00926DEB" w:rsidP="008344C3">
            <w:pPr>
              <w:ind w:firstLine="0"/>
              <w:rPr>
                <w:ins w:id="15464" w:author="Okot" w:date="2020-01-29T10:23:00Z"/>
                <w:b/>
              </w:rPr>
            </w:pPr>
            <w:ins w:id="15465" w:author="Okot" w:date="2020-01-29T10:23:00Z">
              <w:r>
                <w:rPr>
                  <w:b/>
                </w:rPr>
                <w:t>Działania naprawcze</w:t>
              </w:r>
            </w:ins>
          </w:p>
        </w:tc>
      </w:tr>
      <w:tr w:rsidR="00926DEB" w14:paraId="18043970" w14:textId="77777777" w:rsidTr="008344C3">
        <w:tblPrEx>
          <w:tblPrExChange w:id="15466" w:author="Okot" w:date="2020-01-29T12:02:00Z">
            <w:tblPrEx>
              <w:tblW w:w="9342" w:type="dxa"/>
            </w:tblPrEx>
          </w:tblPrExChange>
        </w:tblPrEx>
        <w:trPr>
          <w:ins w:id="15467" w:author="Okot" w:date="2020-01-29T10:23:00Z"/>
        </w:trPr>
        <w:tc>
          <w:tcPr>
            <w:tcW w:w="1838" w:type="dxa"/>
            <w:tcPrChange w:id="15468" w:author="Okot" w:date="2020-01-29T12:02:00Z">
              <w:tcPr>
                <w:tcW w:w="1838" w:type="dxa"/>
              </w:tcPr>
            </w:tcPrChange>
          </w:tcPr>
          <w:p w14:paraId="250BB2F0" w14:textId="77777777" w:rsidR="00926DEB" w:rsidRDefault="00926DEB" w:rsidP="008344C3">
            <w:pPr>
              <w:ind w:firstLine="0"/>
              <w:rPr>
                <w:ins w:id="15469" w:author="Okot" w:date="2020-01-29T10:27:00Z"/>
                <w:b/>
              </w:rPr>
            </w:pPr>
            <w:ins w:id="15470" w:author="Okot" w:date="2020-01-29T10:26:00Z">
              <w:r>
                <w:rPr>
                  <w:b/>
                </w:rPr>
                <w:t xml:space="preserve">1. </w:t>
              </w:r>
            </w:ins>
          </w:p>
          <w:p w14:paraId="4CDC5ABB" w14:textId="77777777" w:rsidR="00926DEB" w:rsidRPr="001027C2" w:rsidRDefault="00926DEB" w:rsidP="008344C3">
            <w:pPr>
              <w:ind w:firstLine="0"/>
              <w:rPr>
                <w:ins w:id="15471" w:author="Okot" w:date="2020-01-29T10:23:00Z"/>
                <w:b/>
                <w:i/>
                <w:rPrChange w:id="15472" w:author="Okot" w:date="2020-01-29T10:27:00Z">
                  <w:rPr>
                    <w:ins w:id="15473" w:author="Okot" w:date="2020-01-29T10:23:00Z"/>
                    <w:b/>
                  </w:rPr>
                </w:rPrChange>
              </w:rPr>
            </w:pPr>
            <w:ins w:id="15474" w:author="Okot" w:date="2020-01-29T10:27:00Z">
              <w:r>
                <w:rPr>
                  <w:b/>
                  <w:i/>
                </w:rPr>
                <w:t>Wypełnienie formularza danymi testowymi</w:t>
              </w:r>
            </w:ins>
            <w:ins w:id="15475" w:author="Okot" w:date="2020-01-29T10:32:00Z">
              <w:r>
                <w:rPr>
                  <w:b/>
                  <w:i/>
                </w:rPr>
                <w:t xml:space="preserve"> i kliknięcie przycisku „Zarejestruj”</w:t>
              </w:r>
            </w:ins>
          </w:p>
        </w:tc>
        <w:tc>
          <w:tcPr>
            <w:tcW w:w="1985" w:type="dxa"/>
            <w:tcPrChange w:id="15476" w:author="Okot" w:date="2020-01-29T12:02:00Z">
              <w:tcPr>
                <w:tcW w:w="7504" w:type="dxa"/>
                <w:gridSpan w:val="6"/>
              </w:tcPr>
            </w:tcPrChange>
          </w:tcPr>
          <w:p w14:paraId="3C91A4F4" w14:textId="77777777" w:rsidR="00926DEB" w:rsidRPr="00807267" w:rsidRDefault="00926DEB">
            <w:pPr>
              <w:ind w:firstLine="0"/>
              <w:rPr>
                <w:ins w:id="15477" w:author="Okot" w:date="2020-01-29T10:29:00Z"/>
              </w:rPr>
              <w:pPrChange w:id="15478" w:author="Okot" w:date="2020-01-29T10:33:00Z">
                <w:pPr>
                  <w:ind w:right="5837" w:firstLine="0"/>
                </w:pPr>
              </w:pPrChange>
            </w:pPr>
            <w:ins w:id="15479" w:author="Okot" w:date="2020-01-29T10:33:00Z">
              <w:r>
                <w:t>Wyświetlenie komunikatu informującego o poprawnym przebiegu rejestracji.</w:t>
              </w:r>
            </w:ins>
          </w:p>
        </w:tc>
        <w:tc>
          <w:tcPr>
            <w:tcW w:w="1984" w:type="dxa"/>
            <w:tcPrChange w:id="15480" w:author="Okot" w:date="2020-01-29T12:02:00Z">
              <w:tcPr>
                <w:tcW w:w="3110" w:type="dxa"/>
              </w:tcPr>
            </w:tcPrChange>
          </w:tcPr>
          <w:p w14:paraId="3A72097F" w14:textId="77777777" w:rsidR="00926DEB" w:rsidRPr="00807267" w:rsidRDefault="00926DEB" w:rsidP="008344C3">
            <w:pPr>
              <w:ind w:firstLine="0"/>
              <w:rPr>
                <w:ins w:id="15481" w:author="Okot" w:date="2020-01-29T10:23:00Z"/>
                <w:b/>
                <w:rPrChange w:id="15482" w:author="Okot" w:date="2020-01-29T10:33:00Z">
                  <w:rPr>
                    <w:ins w:id="15483" w:author="Okot" w:date="2020-01-29T10:23:00Z"/>
                  </w:rPr>
                </w:rPrChange>
              </w:rPr>
            </w:pPr>
            <w:ins w:id="15484" w:author="Okot" w:date="2020-01-29T10:33:00Z">
              <w:r>
                <w:rPr>
                  <w:b/>
                </w:rPr>
                <w:t>Dane testowe:</w:t>
              </w:r>
            </w:ins>
          </w:p>
        </w:tc>
        <w:tc>
          <w:tcPr>
            <w:tcW w:w="992" w:type="dxa"/>
            <w:tcPrChange w:id="15485" w:author="Okot" w:date="2020-01-29T12:02:00Z">
              <w:tcPr>
                <w:tcW w:w="1134" w:type="dxa"/>
              </w:tcPr>
            </w:tcPrChange>
          </w:tcPr>
          <w:p w14:paraId="43E31358" w14:textId="77777777" w:rsidR="00926DEB" w:rsidRDefault="00926DEB" w:rsidP="008344C3">
            <w:pPr>
              <w:ind w:left="371" w:firstLine="0"/>
              <w:rPr>
                <w:ins w:id="15486" w:author="Okot" w:date="2020-01-29T10:23:00Z"/>
              </w:rPr>
            </w:pPr>
          </w:p>
        </w:tc>
        <w:tc>
          <w:tcPr>
            <w:tcW w:w="992" w:type="dxa"/>
            <w:tcPrChange w:id="15487" w:author="Okot" w:date="2020-01-29T12:02:00Z">
              <w:tcPr>
                <w:tcW w:w="1827" w:type="dxa"/>
              </w:tcPr>
            </w:tcPrChange>
          </w:tcPr>
          <w:p w14:paraId="7969F85F" w14:textId="77777777" w:rsidR="00926DEB" w:rsidRDefault="00926DEB" w:rsidP="008344C3">
            <w:pPr>
              <w:ind w:firstLine="0"/>
              <w:rPr>
                <w:ins w:id="15488" w:author="Okot" w:date="2020-01-29T10:23:00Z"/>
              </w:rPr>
            </w:pPr>
          </w:p>
        </w:tc>
        <w:tc>
          <w:tcPr>
            <w:tcW w:w="1418" w:type="dxa"/>
            <w:tcPrChange w:id="15489" w:author="Okot" w:date="2020-01-29T12:02:00Z">
              <w:tcPr>
                <w:tcW w:w="1433" w:type="dxa"/>
              </w:tcPr>
            </w:tcPrChange>
          </w:tcPr>
          <w:p w14:paraId="716A59CE" w14:textId="77777777" w:rsidR="00926DEB" w:rsidRDefault="00926DEB" w:rsidP="008344C3">
            <w:pPr>
              <w:ind w:firstLine="0"/>
              <w:rPr>
                <w:ins w:id="15490" w:author="Okot" w:date="2020-01-29T10:23:00Z"/>
              </w:rPr>
            </w:pPr>
          </w:p>
        </w:tc>
      </w:tr>
      <w:tr w:rsidR="00926DEB" w14:paraId="180EC2E5" w14:textId="77777777" w:rsidTr="008344C3">
        <w:tblPrEx>
          <w:tblPrExChange w:id="15491" w:author="Okot" w:date="2020-01-29T12:02:00Z">
            <w:tblPrEx>
              <w:tblW w:w="9060" w:type="dxa"/>
            </w:tblPrEx>
          </w:tblPrExChange>
        </w:tblPrEx>
        <w:trPr>
          <w:ins w:id="15492" w:author="Okot" w:date="2020-01-29T10:23:00Z"/>
          <w:trPrChange w:id="15493" w:author="Okot" w:date="2020-01-29T12:02:00Z">
            <w:trPr>
              <w:gridAfter w:val="0"/>
            </w:trPr>
          </w:trPrChange>
        </w:trPr>
        <w:tc>
          <w:tcPr>
            <w:tcW w:w="1838" w:type="dxa"/>
            <w:vMerge w:val="restart"/>
            <w:tcPrChange w:id="15494" w:author="Okot" w:date="2020-01-29T12:02:00Z">
              <w:tcPr>
                <w:tcW w:w="1838" w:type="dxa"/>
                <w:vMerge w:val="restart"/>
              </w:tcPr>
            </w:tcPrChange>
          </w:tcPr>
          <w:p w14:paraId="751C2C11" w14:textId="77777777" w:rsidR="00926DEB" w:rsidRDefault="00926DEB" w:rsidP="008344C3">
            <w:pPr>
              <w:ind w:firstLine="0"/>
              <w:rPr>
                <w:ins w:id="15495" w:author="Okot" w:date="2020-01-29T10:27:00Z"/>
                <w:b/>
              </w:rPr>
            </w:pPr>
            <w:ins w:id="15496" w:author="Okot" w:date="2020-01-29T10:27:00Z">
              <w:r>
                <w:rPr>
                  <w:b/>
                </w:rPr>
                <w:t>2.</w:t>
              </w:r>
            </w:ins>
          </w:p>
          <w:p w14:paraId="54D372B9" w14:textId="77777777" w:rsidR="00926DEB" w:rsidRPr="001027C2" w:rsidRDefault="00926DEB" w:rsidP="008344C3">
            <w:pPr>
              <w:ind w:firstLine="0"/>
              <w:rPr>
                <w:ins w:id="15497" w:author="Okot" w:date="2020-01-29T10:23:00Z"/>
                <w:b/>
                <w:i/>
                <w:rPrChange w:id="15498" w:author="Okot" w:date="2020-01-29T10:27:00Z">
                  <w:rPr>
                    <w:ins w:id="15499" w:author="Okot" w:date="2020-01-29T10:23:00Z"/>
                    <w:b/>
                  </w:rPr>
                </w:rPrChange>
              </w:rPr>
            </w:pPr>
            <w:ins w:id="15500" w:author="Okot" w:date="2020-01-29T10:27:00Z">
              <w:r>
                <w:rPr>
                  <w:b/>
                  <w:i/>
                </w:rPr>
                <w:lastRenderedPageBreak/>
                <w:t xml:space="preserve">Sprawdzenie poprawności danych </w:t>
              </w:r>
            </w:ins>
            <w:ins w:id="15501" w:author="Okot" w:date="2020-01-29T10:28:00Z">
              <w:r>
                <w:rPr>
                  <w:b/>
                  <w:i/>
                </w:rPr>
                <w:t xml:space="preserve">zapisanych </w:t>
              </w:r>
            </w:ins>
            <w:ins w:id="15502" w:author="Okot" w:date="2020-01-29T10:27:00Z">
              <w:r>
                <w:rPr>
                  <w:b/>
                  <w:i/>
                </w:rPr>
                <w:t>w bazie poprzez konsol</w:t>
              </w:r>
            </w:ins>
            <w:ins w:id="15503" w:author="Okot" w:date="2020-01-29T10:28:00Z">
              <w:r>
                <w:rPr>
                  <w:b/>
                  <w:i/>
                </w:rPr>
                <w:t>ę bazy danych</w:t>
              </w:r>
            </w:ins>
          </w:p>
        </w:tc>
        <w:tc>
          <w:tcPr>
            <w:tcW w:w="1985" w:type="dxa"/>
            <w:tcPrChange w:id="15504" w:author="Okot" w:date="2020-01-29T12:02:00Z">
              <w:tcPr>
                <w:tcW w:w="1701" w:type="dxa"/>
              </w:tcPr>
            </w:tcPrChange>
          </w:tcPr>
          <w:p w14:paraId="4EE5086F" w14:textId="77777777" w:rsidR="00926DEB" w:rsidRDefault="00926DEB" w:rsidP="008344C3">
            <w:pPr>
              <w:ind w:firstLine="0"/>
              <w:rPr>
                <w:ins w:id="15505" w:author="Okot" w:date="2020-01-29T10:29:00Z"/>
              </w:rPr>
            </w:pPr>
            <w:ins w:id="15506" w:author="Okot" w:date="2020-01-29T10:34:00Z">
              <w:r>
                <w:lastRenderedPageBreak/>
                <w:t xml:space="preserve">1. Został utworzony nowe </w:t>
              </w:r>
              <w:r>
                <w:lastRenderedPageBreak/>
                <w:t>rekord w tabeli User</w:t>
              </w:r>
            </w:ins>
          </w:p>
        </w:tc>
        <w:tc>
          <w:tcPr>
            <w:tcW w:w="1984" w:type="dxa"/>
            <w:tcPrChange w:id="15507" w:author="Okot" w:date="2020-01-29T12:02:00Z">
              <w:tcPr>
                <w:tcW w:w="1984" w:type="dxa"/>
              </w:tcPr>
            </w:tcPrChange>
          </w:tcPr>
          <w:p w14:paraId="43817360" w14:textId="77777777" w:rsidR="00926DEB" w:rsidRDefault="00926DEB" w:rsidP="008344C3">
            <w:pPr>
              <w:ind w:firstLine="0"/>
              <w:rPr>
                <w:ins w:id="15508" w:author="Okot" w:date="2020-01-29T10:23:00Z"/>
              </w:rPr>
            </w:pPr>
          </w:p>
        </w:tc>
        <w:tc>
          <w:tcPr>
            <w:tcW w:w="992" w:type="dxa"/>
            <w:tcPrChange w:id="15509" w:author="Okot" w:date="2020-01-29T12:02:00Z">
              <w:tcPr>
                <w:tcW w:w="993" w:type="dxa"/>
              </w:tcPr>
            </w:tcPrChange>
          </w:tcPr>
          <w:p w14:paraId="5833F6AD" w14:textId="77777777" w:rsidR="00926DEB" w:rsidRDefault="00926DEB" w:rsidP="008344C3">
            <w:pPr>
              <w:ind w:firstLine="0"/>
              <w:rPr>
                <w:ins w:id="15510" w:author="Okot" w:date="2020-01-29T10:23:00Z"/>
              </w:rPr>
            </w:pPr>
          </w:p>
        </w:tc>
        <w:tc>
          <w:tcPr>
            <w:tcW w:w="992" w:type="dxa"/>
            <w:tcPrChange w:id="15511" w:author="Okot" w:date="2020-01-29T12:02:00Z">
              <w:tcPr>
                <w:tcW w:w="1418" w:type="dxa"/>
              </w:tcPr>
            </w:tcPrChange>
          </w:tcPr>
          <w:p w14:paraId="5C8B2BA7" w14:textId="77777777" w:rsidR="00926DEB" w:rsidRDefault="00926DEB" w:rsidP="008344C3">
            <w:pPr>
              <w:ind w:firstLine="0"/>
              <w:rPr>
                <w:ins w:id="15512" w:author="Okot" w:date="2020-01-29T10:23:00Z"/>
              </w:rPr>
            </w:pPr>
          </w:p>
        </w:tc>
        <w:tc>
          <w:tcPr>
            <w:tcW w:w="1418" w:type="dxa"/>
            <w:tcPrChange w:id="15513" w:author="Okot" w:date="2020-01-29T12:02:00Z">
              <w:tcPr>
                <w:tcW w:w="1126" w:type="dxa"/>
              </w:tcPr>
            </w:tcPrChange>
          </w:tcPr>
          <w:p w14:paraId="62169995" w14:textId="77777777" w:rsidR="00926DEB" w:rsidRDefault="00926DEB" w:rsidP="008344C3">
            <w:pPr>
              <w:ind w:firstLine="0"/>
              <w:rPr>
                <w:ins w:id="15514" w:author="Okot" w:date="2020-01-29T10:23:00Z"/>
              </w:rPr>
            </w:pPr>
          </w:p>
        </w:tc>
      </w:tr>
      <w:tr w:rsidR="00926DEB" w14:paraId="7F1071D5" w14:textId="77777777" w:rsidTr="008344C3">
        <w:tblPrEx>
          <w:tblPrExChange w:id="15515" w:author="Okot" w:date="2020-01-29T12:02:00Z">
            <w:tblPrEx>
              <w:tblW w:w="9060" w:type="dxa"/>
            </w:tblPrEx>
          </w:tblPrExChange>
        </w:tblPrEx>
        <w:trPr>
          <w:ins w:id="15516" w:author="Okot" w:date="2020-01-29T10:23:00Z"/>
          <w:trPrChange w:id="15517" w:author="Okot" w:date="2020-01-29T12:02:00Z">
            <w:trPr>
              <w:gridAfter w:val="0"/>
            </w:trPr>
          </w:trPrChange>
        </w:trPr>
        <w:tc>
          <w:tcPr>
            <w:tcW w:w="1838" w:type="dxa"/>
            <w:vMerge/>
            <w:tcPrChange w:id="15518" w:author="Okot" w:date="2020-01-29T12:02:00Z">
              <w:tcPr>
                <w:tcW w:w="1838" w:type="dxa"/>
                <w:vMerge/>
              </w:tcPr>
            </w:tcPrChange>
          </w:tcPr>
          <w:p w14:paraId="095795E6" w14:textId="77777777" w:rsidR="00926DEB" w:rsidRPr="002267A1" w:rsidRDefault="00926DEB" w:rsidP="008344C3">
            <w:pPr>
              <w:ind w:firstLine="0"/>
              <w:rPr>
                <w:ins w:id="15519" w:author="Okot" w:date="2020-01-29T10:23:00Z"/>
                <w:b/>
              </w:rPr>
            </w:pPr>
          </w:p>
        </w:tc>
        <w:tc>
          <w:tcPr>
            <w:tcW w:w="1985" w:type="dxa"/>
            <w:tcPrChange w:id="15520" w:author="Okot" w:date="2020-01-29T12:02:00Z">
              <w:tcPr>
                <w:tcW w:w="1701" w:type="dxa"/>
              </w:tcPr>
            </w:tcPrChange>
          </w:tcPr>
          <w:p w14:paraId="001E4FB5" w14:textId="77777777" w:rsidR="00926DEB" w:rsidRDefault="00926DEB" w:rsidP="008344C3">
            <w:pPr>
              <w:ind w:firstLine="0"/>
              <w:rPr>
                <w:ins w:id="15521" w:author="Okot" w:date="2020-01-29T10:29:00Z"/>
              </w:rPr>
            </w:pPr>
            <w:ins w:id="15522" w:author="Okot" w:date="2020-01-29T10:34:00Z">
              <w:r>
                <w:t xml:space="preserve">2. Użytkownikowi zostało nadane </w:t>
              </w:r>
            </w:ins>
            <w:ins w:id="15523" w:author="Okot" w:date="2020-01-29T10:35:00Z">
              <w:r>
                <w:t>ID zgodnie z auto-inkrementacją</w:t>
              </w:r>
            </w:ins>
          </w:p>
        </w:tc>
        <w:tc>
          <w:tcPr>
            <w:tcW w:w="1984" w:type="dxa"/>
            <w:tcPrChange w:id="15524" w:author="Okot" w:date="2020-01-29T12:02:00Z">
              <w:tcPr>
                <w:tcW w:w="1984" w:type="dxa"/>
              </w:tcPr>
            </w:tcPrChange>
          </w:tcPr>
          <w:p w14:paraId="25E47A3E" w14:textId="77777777" w:rsidR="00926DEB" w:rsidRPr="00807267" w:rsidRDefault="00926DEB" w:rsidP="008344C3">
            <w:pPr>
              <w:ind w:firstLine="0"/>
              <w:rPr>
                <w:ins w:id="15525" w:author="Okot" w:date="2020-01-29T10:23:00Z"/>
                <w:b/>
                <w:rPrChange w:id="15526" w:author="Okot" w:date="2020-01-29T10:35:00Z">
                  <w:rPr>
                    <w:ins w:id="15527" w:author="Okot" w:date="2020-01-29T10:23:00Z"/>
                  </w:rPr>
                </w:rPrChange>
              </w:rPr>
            </w:pPr>
            <w:ins w:id="15528" w:author="Okot" w:date="2020-01-29T10:35:00Z">
              <w:r>
                <w:rPr>
                  <w:b/>
                </w:rPr>
                <w:t>Nadane ID:</w:t>
              </w:r>
            </w:ins>
          </w:p>
        </w:tc>
        <w:tc>
          <w:tcPr>
            <w:tcW w:w="992" w:type="dxa"/>
            <w:tcPrChange w:id="15529" w:author="Okot" w:date="2020-01-29T12:02:00Z">
              <w:tcPr>
                <w:tcW w:w="993" w:type="dxa"/>
              </w:tcPr>
            </w:tcPrChange>
          </w:tcPr>
          <w:p w14:paraId="49326BCC" w14:textId="77777777" w:rsidR="00926DEB" w:rsidRDefault="00926DEB" w:rsidP="008344C3">
            <w:pPr>
              <w:ind w:firstLine="0"/>
              <w:rPr>
                <w:ins w:id="15530" w:author="Okot" w:date="2020-01-29T10:23:00Z"/>
              </w:rPr>
            </w:pPr>
          </w:p>
        </w:tc>
        <w:tc>
          <w:tcPr>
            <w:tcW w:w="992" w:type="dxa"/>
            <w:tcPrChange w:id="15531" w:author="Okot" w:date="2020-01-29T12:02:00Z">
              <w:tcPr>
                <w:tcW w:w="1418" w:type="dxa"/>
              </w:tcPr>
            </w:tcPrChange>
          </w:tcPr>
          <w:p w14:paraId="2E5E6014" w14:textId="77777777" w:rsidR="00926DEB" w:rsidRDefault="00926DEB" w:rsidP="008344C3">
            <w:pPr>
              <w:ind w:firstLine="0"/>
              <w:rPr>
                <w:ins w:id="15532" w:author="Okot" w:date="2020-01-29T10:23:00Z"/>
              </w:rPr>
            </w:pPr>
          </w:p>
        </w:tc>
        <w:tc>
          <w:tcPr>
            <w:tcW w:w="1418" w:type="dxa"/>
            <w:tcPrChange w:id="15533" w:author="Okot" w:date="2020-01-29T12:02:00Z">
              <w:tcPr>
                <w:tcW w:w="1126" w:type="dxa"/>
              </w:tcPr>
            </w:tcPrChange>
          </w:tcPr>
          <w:p w14:paraId="7598B97A" w14:textId="77777777" w:rsidR="00926DEB" w:rsidRDefault="00926DEB" w:rsidP="008344C3">
            <w:pPr>
              <w:ind w:firstLine="0"/>
              <w:rPr>
                <w:ins w:id="15534" w:author="Okot" w:date="2020-01-29T10:23:00Z"/>
              </w:rPr>
            </w:pPr>
          </w:p>
        </w:tc>
      </w:tr>
      <w:tr w:rsidR="00926DEB" w14:paraId="1BF47675" w14:textId="77777777" w:rsidTr="008344C3">
        <w:tblPrEx>
          <w:tblPrExChange w:id="15535" w:author="Okot" w:date="2020-01-29T12:02:00Z">
            <w:tblPrEx>
              <w:tblW w:w="9060" w:type="dxa"/>
            </w:tblPrEx>
          </w:tblPrExChange>
        </w:tblPrEx>
        <w:trPr>
          <w:ins w:id="15536" w:author="Okot" w:date="2020-01-29T10:35:00Z"/>
          <w:trPrChange w:id="15537" w:author="Okot" w:date="2020-01-29T12:02:00Z">
            <w:trPr>
              <w:gridAfter w:val="0"/>
            </w:trPr>
          </w:trPrChange>
        </w:trPr>
        <w:tc>
          <w:tcPr>
            <w:tcW w:w="1838" w:type="dxa"/>
            <w:vMerge/>
            <w:tcPrChange w:id="15538" w:author="Okot" w:date="2020-01-29T12:02:00Z">
              <w:tcPr>
                <w:tcW w:w="1838" w:type="dxa"/>
                <w:vMerge/>
              </w:tcPr>
            </w:tcPrChange>
          </w:tcPr>
          <w:p w14:paraId="34EBE39A" w14:textId="77777777" w:rsidR="00926DEB" w:rsidRPr="002267A1" w:rsidRDefault="00926DEB" w:rsidP="008344C3">
            <w:pPr>
              <w:ind w:firstLine="0"/>
              <w:rPr>
                <w:ins w:id="15539" w:author="Okot" w:date="2020-01-29T10:35:00Z"/>
                <w:b/>
              </w:rPr>
            </w:pPr>
          </w:p>
        </w:tc>
        <w:tc>
          <w:tcPr>
            <w:tcW w:w="1985" w:type="dxa"/>
            <w:tcPrChange w:id="15540" w:author="Okot" w:date="2020-01-29T12:02:00Z">
              <w:tcPr>
                <w:tcW w:w="1701" w:type="dxa"/>
              </w:tcPr>
            </w:tcPrChange>
          </w:tcPr>
          <w:p w14:paraId="58876216" w14:textId="77777777" w:rsidR="00926DEB" w:rsidRDefault="00926DEB" w:rsidP="008344C3">
            <w:pPr>
              <w:ind w:firstLine="0"/>
              <w:rPr>
                <w:ins w:id="15541" w:author="Okot" w:date="2020-01-29T10:35:00Z"/>
              </w:rPr>
            </w:pPr>
            <w:ins w:id="15542" w:author="Okot" w:date="2020-01-29T10:36:00Z">
              <w:r>
                <w:t xml:space="preserve">3. Adres e-mail podany w formularzu na etapie 1 tego scenariusza jest zgodny z adresem e-mail zapisanym w polu </w:t>
              </w:r>
            </w:ins>
            <w:ins w:id="15543" w:author="Okot" w:date="2020-01-29T10:37:00Z">
              <w:r>
                <w:t>„Login” w tabeli „User”</w:t>
              </w:r>
            </w:ins>
          </w:p>
        </w:tc>
        <w:tc>
          <w:tcPr>
            <w:tcW w:w="1984" w:type="dxa"/>
            <w:tcPrChange w:id="15544" w:author="Okot" w:date="2020-01-29T12:02:00Z">
              <w:tcPr>
                <w:tcW w:w="1984" w:type="dxa"/>
              </w:tcPr>
            </w:tcPrChange>
          </w:tcPr>
          <w:p w14:paraId="5CCAC958" w14:textId="77777777" w:rsidR="00926DEB" w:rsidRDefault="00926DEB" w:rsidP="008344C3">
            <w:pPr>
              <w:ind w:firstLine="0"/>
              <w:rPr>
                <w:ins w:id="15545" w:author="Okot" w:date="2020-01-29T10:35:00Z"/>
                <w:b/>
              </w:rPr>
            </w:pPr>
            <w:ins w:id="15546" w:author="Okot" w:date="2020-01-29T10:37:00Z">
              <w:r>
                <w:rPr>
                  <w:b/>
                </w:rPr>
                <w:t>Wartość pola Login:</w:t>
              </w:r>
            </w:ins>
          </w:p>
        </w:tc>
        <w:tc>
          <w:tcPr>
            <w:tcW w:w="992" w:type="dxa"/>
            <w:tcPrChange w:id="15547" w:author="Okot" w:date="2020-01-29T12:02:00Z">
              <w:tcPr>
                <w:tcW w:w="993" w:type="dxa"/>
              </w:tcPr>
            </w:tcPrChange>
          </w:tcPr>
          <w:p w14:paraId="6A9B2FA0" w14:textId="77777777" w:rsidR="00926DEB" w:rsidRDefault="00926DEB" w:rsidP="008344C3">
            <w:pPr>
              <w:ind w:firstLine="0"/>
              <w:rPr>
                <w:ins w:id="15548" w:author="Okot" w:date="2020-01-29T10:35:00Z"/>
              </w:rPr>
            </w:pPr>
          </w:p>
        </w:tc>
        <w:tc>
          <w:tcPr>
            <w:tcW w:w="992" w:type="dxa"/>
            <w:tcPrChange w:id="15549" w:author="Okot" w:date="2020-01-29T12:02:00Z">
              <w:tcPr>
                <w:tcW w:w="1418" w:type="dxa"/>
              </w:tcPr>
            </w:tcPrChange>
          </w:tcPr>
          <w:p w14:paraId="5E7EF43A" w14:textId="77777777" w:rsidR="00926DEB" w:rsidRDefault="00926DEB" w:rsidP="008344C3">
            <w:pPr>
              <w:ind w:firstLine="0"/>
              <w:rPr>
                <w:ins w:id="15550" w:author="Okot" w:date="2020-01-29T10:35:00Z"/>
              </w:rPr>
            </w:pPr>
          </w:p>
        </w:tc>
        <w:tc>
          <w:tcPr>
            <w:tcW w:w="1418" w:type="dxa"/>
            <w:tcPrChange w:id="15551" w:author="Okot" w:date="2020-01-29T12:02:00Z">
              <w:tcPr>
                <w:tcW w:w="1126" w:type="dxa"/>
              </w:tcPr>
            </w:tcPrChange>
          </w:tcPr>
          <w:p w14:paraId="476C2C83" w14:textId="77777777" w:rsidR="00926DEB" w:rsidRDefault="00926DEB" w:rsidP="008344C3">
            <w:pPr>
              <w:ind w:firstLine="0"/>
              <w:rPr>
                <w:ins w:id="15552" w:author="Okot" w:date="2020-01-29T10:35:00Z"/>
              </w:rPr>
            </w:pPr>
          </w:p>
        </w:tc>
      </w:tr>
      <w:tr w:rsidR="00926DEB" w14:paraId="4542B062" w14:textId="77777777" w:rsidTr="008344C3">
        <w:tblPrEx>
          <w:tblPrExChange w:id="15553" w:author="Okot" w:date="2020-01-29T12:02:00Z">
            <w:tblPrEx>
              <w:tblW w:w="9060" w:type="dxa"/>
            </w:tblPrEx>
          </w:tblPrExChange>
        </w:tblPrEx>
        <w:trPr>
          <w:ins w:id="15554" w:author="Okot" w:date="2020-01-29T10:35:00Z"/>
          <w:trPrChange w:id="15555" w:author="Okot" w:date="2020-01-29T12:02:00Z">
            <w:trPr>
              <w:gridAfter w:val="0"/>
            </w:trPr>
          </w:trPrChange>
        </w:trPr>
        <w:tc>
          <w:tcPr>
            <w:tcW w:w="1838" w:type="dxa"/>
            <w:vMerge/>
            <w:tcPrChange w:id="15556" w:author="Okot" w:date="2020-01-29T12:02:00Z">
              <w:tcPr>
                <w:tcW w:w="1838" w:type="dxa"/>
                <w:vMerge/>
              </w:tcPr>
            </w:tcPrChange>
          </w:tcPr>
          <w:p w14:paraId="0C712A51" w14:textId="77777777" w:rsidR="00926DEB" w:rsidRPr="002267A1" w:rsidRDefault="00926DEB" w:rsidP="008344C3">
            <w:pPr>
              <w:ind w:firstLine="0"/>
              <w:rPr>
                <w:ins w:id="15557" w:author="Okot" w:date="2020-01-29T10:35:00Z"/>
                <w:b/>
              </w:rPr>
            </w:pPr>
          </w:p>
        </w:tc>
        <w:tc>
          <w:tcPr>
            <w:tcW w:w="1985" w:type="dxa"/>
            <w:tcPrChange w:id="15558" w:author="Okot" w:date="2020-01-29T12:02:00Z">
              <w:tcPr>
                <w:tcW w:w="1701" w:type="dxa"/>
              </w:tcPr>
            </w:tcPrChange>
          </w:tcPr>
          <w:p w14:paraId="6C7127A9" w14:textId="77777777" w:rsidR="00926DEB" w:rsidRDefault="00926DEB" w:rsidP="008344C3">
            <w:pPr>
              <w:ind w:firstLine="0"/>
              <w:rPr>
                <w:ins w:id="15559" w:author="Okot" w:date="2020-01-29T10:35:00Z"/>
              </w:rPr>
            </w:pPr>
            <w:ins w:id="15560" w:author="Okot" w:date="2020-01-29T10:38:00Z">
              <w:r>
                <w:t>4. Zawartość pola „Password” w ta</w:t>
              </w:r>
            </w:ins>
            <w:ins w:id="15561" w:author="Okot" w:date="2020-01-29T10:39:00Z">
              <w:r>
                <w:t xml:space="preserve">beli „User” w bazie danych jest przedstawiona za pomocą hasha odpowiadającego wartości podanej w formularzu na etapie 1 testu po </w:t>
              </w:r>
            </w:ins>
            <w:ins w:id="15562" w:author="Okot" w:date="2020-01-29T10:40:00Z">
              <w:r>
                <w:t>wyliczenie hasha.</w:t>
              </w:r>
            </w:ins>
          </w:p>
        </w:tc>
        <w:tc>
          <w:tcPr>
            <w:tcW w:w="1984" w:type="dxa"/>
            <w:tcPrChange w:id="15563" w:author="Okot" w:date="2020-01-29T12:02:00Z">
              <w:tcPr>
                <w:tcW w:w="1984" w:type="dxa"/>
              </w:tcPr>
            </w:tcPrChange>
          </w:tcPr>
          <w:p w14:paraId="4C0B6E1D" w14:textId="77777777" w:rsidR="00926DEB" w:rsidRDefault="00926DEB" w:rsidP="008344C3">
            <w:pPr>
              <w:ind w:firstLine="0"/>
              <w:rPr>
                <w:ins w:id="15564" w:author="Okot" w:date="2020-01-29T10:40:00Z"/>
                <w:b/>
              </w:rPr>
            </w:pPr>
            <w:ins w:id="15565" w:author="Okot" w:date="2020-01-29T10:40:00Z">
              <w:r>
                <w:rPr>
                  <w:b/>
                </w:rPr>
                <w:t>Wartość pola</w:t>
              </w:r>
            </w:ins>
          </w:p>
          <w:p w14:paraId="6D8C21C7" w14:textId="77777777" w:rsidR="00926DEB" w:rsidRPr="00807267" w:rsidRDefault="00926DEB" w:rsidP="008344C3">
            <w:pPr>
              <w:ind w:firstLine="0"/>
              <w:rPr>
                <w:ins w:id="15566" w:author="Okot" w:date="2020-01-29T10:35:00Z"/>
                <w:b/>
              </w:rPr>
            </w:pPr>
            <w:ins w:id="15567" w:author="Okot" w:date="2020-01-29T10:40:00Z">
              <w:r>
                <w:rPr>
                  <w:b/>
                </w:rPr>
                <w:t>Password</w:t>
              </w:r>
            </w:ins>
            <w:ins w:id="15568" w:author="Okot" w:date="2020-01-29T10:41:00Z">
              <w:r>
                <w:rPr>
                  <w:b/>
                </w:rPr>
                <w:t>:</w:t>
              </w:r>
            </w:ins>
          </w:p>
        </w:tc>
        <w:tc>
          <w:tcPr>
            <w:tcW w:w="992" w:type="dxa"/>
            <w:tcPrChange w:id="15569" w:author="Okot" w:date="2020-01-29T12:02:00Z">
              <w:tcPr>
                <w:tcW w:w="993" w:type="dxa"/>
              </w:tcPr>
            </w:tcPrChange>
          </w:tcPr>
          <w:p w14:paraId="33F8C7EE" w14:textId="77777777" w:rsidR="00926DEB" w:rsidRDefault="00926DEB" w:rsidP="008344C3">
            <w:pPr>
              <w:ind w:firstLine="0"/>
              <w:rPr>
                <w:ins w:id="15570" w:author="Okot" w:date="2020-01-29T10:35:00Z"/>
              </w:rPr>
            </w:pPr>
          </w:p>
        </w:tc>
        <w:tc>
          <w:tcPr>
            <w:tcW w:w="992" w:type="dxa"/>
            <w:tcPrChange w:id="15571" w:author="Okot" w:date="2020-01-29T12:02:00Z">
              <w:tcPr>
                <w:tcW w:w="1418" w:type="dxa"/>
              </w:tcPr>
            </w:tcPrChange>
          </w:tcPr>
          <w:p w14:paraId="6A1ABA05" w14:textId="77777777" w:rsidR="00926DEB" w:rsidRDefault="00926DEB" w:rsidP="008344C3">
            <w:pPr>
              <w:ind w:firstLine="0"/>
              <w:rPr>
                <w:ins w:id="15572" w:author="Okot" w:date="2020-01-29T10:35:00Z"/>
              </w:rPr>
            </w:pPr>
          </w:p>
        </w:tc>
        <w:tc>
          <w:tcPr>
            <w:tcW w:w="1418" w:type="dxa"/>
            <w:tcPrChange w:id="15573" w:author="Okot" w:date="2020-01-29T12:02:00Z">
              <w:tcPr>
                <w:tcW w:w="1126" w:type="dxa"/>
              </w:tcPr>
            </w:tcPrChange>
          </w:tcPr>
          <w:p w14:paraId="1E5F3360" w14:textId="77777777" w:rsidR="00926DEB" w:rsidRDefault="00926DEB" w:rsidP="008344C3">
            <w:pPr>
              <w:ind w:firstLine="0"/>
              <w:rPr>
                <w:ins w:id="15574" w:author="Okot" w:date="2020-01-29T10:35:00Z"/>
              </w:rPr>
            </w:pPr>
          </w:p>
        </w:tc>
      </w:tr>
    </w:tbl>
    <w:p w14:paraId="5C662E6C" w14:textId="77777777" w:rsidR="00926DEB" w:rsidRDefault="00926DEB" w:rsidP="00926DEB">
      <w:pPr>
        <w:spacing w:after="160" w:line="259" w:lineRule="auto"/>
        <w:ind w:firstLine="0"/>
        <w:jc w:val="left"/>
      </w:pPr>
    </w:p>
    <w:p w14:paraId="7088A3AB" w14:textId="44FBCE8F" w:rsidR="00E47F98" w:rsidRDefault="00E47F98" w:rsidP="00E47F98">
      <w:pPr>
        <w:spacing w:after="160" w:line="259" w:lineRule="auto"/>
        <w:ind w:firstLine="708"/>
        <w:jc w:val="left"/>
        <w:rPr>
          <w:b/>
        </w:rPr>
      </w:pPr>
      <w:r>
        <w:rPr>
          <w:b/>
        </w:rPr>
        <w:t>Rezultat testów:</w:t>
      </w:r>
    </w:p>
    <w:p w14:paraId="0B300C1C" w14:textId="77777777" w:rsidR="00E47F98" w:rsidRDefault="00E47F98" w:rsidP="00926DEB">
      <w:pPr>
        <w:spacing w:after="160" w:line="259" w:lineRule="auto"/>
        <w:ind w:firstLine="0"/>
        <w:jc w:val="left"/>
      </w:pPr>
    </w:p>
    <w:p w14:paraId="6795A613" w14:textId="514FA498" w:rsidR="00807174" w:rsidRDefault="00807174" w:rsidP="00807174">
      <w:pPr>
        <w:spacing w:after="160" w:line="259" w:lineRule="auto"/>
        <w:ind w:firstLine="0"/>
        <w:jc w:val="left"/>
        <w:rPr>
          <w:ins w:id="15575" w:author="Okot" w:date="2020-01-29T10:23:00Z"/>
        </w:rPr>
      </w:pPr>
      <w:ins w:id="15576" w:author="Okot" w:date="2020-01-29T10:23:00Z">
        <w:r>
          <w:t>Tabela 5.</w:t>
        </w:r>
      </w:ins>
      <w:r>
        <w:t>26</w:t>
      </w:r>
      <w:ins w:id="15577" w:author="Okot" w:date="2020-01-29T10:23:00Z">
        <w:r>
          <w:t>.</w:t>
        </w:r>
      </w:ins>
    </w:p>
    <w:p w14:paraId="7311241B" w14:textId="4FB2C875" w:rsidR="00807174" w:rsidRDefault="00807174" w:rsidP="00807174">
      <w:pPr>
        <w:spacing w:after="160" w:line="259" w:lineRule="auto"/>
        <w:ind w:firstLine="0"/>
        <w:jc w:val="left"/>
        <w:rPr>
          <w:ins w:id="15578" w:author="Okot" w:date="2020-01-29T10:23:00Z"/>
        </w:rPr>
      </w:pPr>
      <w:r>
        <w:t>T</w:t>
      </w:r>
      <w:ins w:id="15579" w:author="Okot" w:date="2020-01-29T10:24:00Z">
        <w:r>
          <w:t xml:space="preserve">est </w:t>
        </w:r>
      </w:ins>
      <w:r>
        <w:t>modyfikowania</w:t>
      </w:r>
      <w:ins w:id="15580" w:author="Okot" w:date="2020-01-29T10:24:00Z">
        <w:r>
          <w:t xml:space="preserve"> rekordu </w:t>
        </w:r>
      </w:ins>
      <w:r>
        <w:t>w</w:t>
      </w:r>
      <w:ins w:id="15581" w:author="Okot" w:date="2020-01-29T10:24:00Z">
        <w:r>
          <w:t xml:space="preserve"> </w:t>
        </w:r>
      </w:ins>
      <w:r>
        <w:t>tabeli UserData</w:t>
      </w:r>
      <w:ins w:id="15582" w:author="Okot" w:date="2020-01-29T10:24:00Z">
        <w:r>
          <w:t>.</w:t>
        </w:r>
      </w:ins>
    </w:p>
    <w:tbl>
      <w:tblPr>
        <w:tblStyle w:val="Tabela-Siatka"/>
        <w:tblW w:w="9209" w:type="dxa"/>
        <w:tblLayout w:type="fixed"/>
        <w:tblLook w:val="04A0" w:firstRow="1" w:lastRow="0" w:firstColumn="1" w:lastColumn="0" w:noHBand="0" w:noVBand="1"/>
        <w:tblPrChange w:id="15583"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584">
          <w:tblGrid>
            <w:gridCol w:w="1838"/>
            <w:gridCol w:w="1985"/>
            <w:gridCol w:w="1984"/>
            <w:gridCol w:w="992"/>
            <w:gridCol w:w="992"/>
            <w:gridCol w:w="1418"/>
            <w:gridCol w:w="133"/>
            <w:gridCol w:w="3110"/>
            <w:gridCol w:w="1134"/>
            <w:gridCol w:w="1827"/>
            <w:gridCol w:w="1433"/>
          </w:tblGrid>
        </w:tblGridChange>
      </w:tblGrid>
      <w:tr w:rsidR="0009415C" w14:paraId="671A3B68" w14:textId="77777777" w:rsidTr="008344C3">
        <w:trPr>
          <w:ins w:id="15585" w:author="Okot" w:date="2020-01-29T10:23:00Z"/>
        </w:trPr>
        <w:tc>
          <w:tcPr>
            <w:tcW w:w="1838" w:type="dxa"/>
            <w:tcPrChange w:id="15586" w:author="Okot" w:date="2020-01-29T12:02:00Z">
              <w:tcPr>
                <w:tcW w:w="1838" w:type="dxa"/>
              </w:tcPr>
            </w:tcPrChange>
          </w:tcPr>
          <w:p w14:paraId="3B87E9B9" w14:textId="77777777" w:rsidR="0009415C" w:rsidRPr="002267A1" w:rsidRDefault="0009415C" w:rsidP="008344C3">
            <w:pPr>
              <w:ind w:firstLine="0"/>
              <w:rPr>
                <w:ins w:id="15587" w:author="Okot" w:date="2020-01-29T10:23:00Z"/>
                <w:b/>
              </w:rPr>
            </w:pPr>
            <w:ins w:id="15588" w:author="Okot" w:date="2020-01-29T10:23:00Z">
              <w:r>
                <w:rPr>
                  <w:b/>
                </w:rPr>
                <w:t>PT</w:t>
              </w:r>
            </w:ins>
            <w:ins w:id="15589" w:author="Okot" w:date="2020-01-29T10:24:00Z">
              <w:r>
                <w:rPr>
                  <w:b/>
                </w:rPr>
                <w:t>-SZ-</w:t>
              </w:r>
            </w:ins>
            <w:ins w:id="15590" w:author="Okot" w:date="2020-01-29T10:23:00Z">
              <w:r>
                <w:rPr>
                  <w:b/>
                </w:rPr>
                <w:t>00</w:t>
              </w:r>
            </w:ins>
            <w:r>
              <w:rPr>
                <w:b/>
              </w:rPr>
              <w:t>3</w:t>
            </w:r>
          </w:p>
        </w:tc>
        <w:tc>
          <w:tcPr>
            <w:tcW w:w="7371" w:type="dxa"/>
            <w:gridSpan w:val="5"/>
            <w:tcPrChange w:id="15591" w:author="Okot" w:date="2020-01-29T12:02:00Z">
              <w:tcPr>
                <w:tcW w:w="15008" w:type="dxa"/>
                <w:gridSpan w:val="10"/>
              </w:tcPr>
            </w:tcPrChange>
          </w:tcPr>
          <w:p w14:paraId="681E2264" w14:textId="77777777" w:rsidR="0009415C" w:rsidRDefault="0009415C" w:rsidP="008344C3">
            <w:pPr>
              <w:ind w:firstLine="0"/>
              <w:rPr>
                <w:ins w:id="15592" w:author="Okot" w:date="2020-01-29T10:23:00Z"/>
                <w:b/>
                <w:i/>
              </w:rPr>
            </w:pPr>
            <w:r>
              <w:rPr>
                <w:b/>
                <w:i/>
              </w:rPr>
              <w:t xml:space="preserve">Modyfikowanie </w:t>
            </w:r>
            <w:ins w:id="15593" w:author="Okot" w:date="2020-01-29T10:24:00Z">
              <w:r>
                <w:rPr>
                  <w:b/>
                  <w:i/>
                </w:rPr>
                <w:t xml:space="preserve">rekordu </w:t>
              </w:r>
            </w:ins>
            <w:r>
              <w:rPr>
                <w:b/>
                <w:i/>
              </w:rPr>
              <w:t>w</w:t>
            </w:r>
            <w:ins w:id="15594" w:author="Okot" w:date="2020-01-29T10:24:00Z">
              <w:r>
                <w:rPr>
                  <w:b/>
                  <w:i/>
                </w:rPr>
                <w:t xml:space="preserve"> baz</w:t>
              </w:r>
            </w:ins>
            <w:r>
              <w:rPr>
                <w:b/>
                <w:i/>
              </w:rPr>
              <w:t>ie</w:t>
            </w:r>
            <w:ins w:id="15595" w:author="Okot" w:date="2020-01-29T10:24:00Z">
              <w:r>
                <w:rPr>
                  <w:b/>
                  <w:i/>
                </w:rPr>
                <w:t xml:space="preserve"> danyc</w:t>
              </w:r>
            </w:ins>
            <w:r>
              <w:rPr>
                <w:b/>
                <w:i/>
              </w:rPr>
              <w:t>h w tabeli UserData</w:t>
            </w:r>
          </w:p>
        </w:tc>
      </w:tr>
      <w:tr w:rsidR="0009415C" w14:paraId="7579C2ED" w14:textId="77777777" w:rsidTr="008344C3">
        <w:trPr>
          <w:ins w:id="15596" w:author="Okot" w:date="2020-01-29T10:23:00Z"/>
        </w:trPr>
        <w:tc>
          <w:tcPr>
            <w:tcW w:w="1838" w:type="dxa"/>
            <w:tcPrChange w:id="15597" w:author="Okot" w:date="2020-01-29T12:02:00Z">
              <w:tcPr>
                <w:tcW w:w="1838" w:type="dxa"/>
              </w:tcPr>
            </w:tcPrChange>
          </w:tcPr>
          <w:p w14:paraId="7465DFE4" w14:textId="77777777" w:rsidR="0009415C" w:rsidRPr="002267A1" w:rsidRDefault="0009415C" w:rsidP="008344C3">
            <w:pPr>
              <w:ind w:firstLine="0"/>
              <w:rPr>
                <w:ins w:id="15598" w:author="Okot" w:date="2020-01-29T10:23:00Z"/>
                <w:b/>
              </w:rPr>
            </w:pPr>
            <w:ins w:id="15599" w:author="Okot" w:date="2020-01-29T10:23:00Z">
              <w:r>
                <w:rPr>
                  <w:b/>
                </w:rPr>
                <w:lastRenderedPageBreak/>
                <w:t>Metodyka</w:t>
              </w:r>
            </w:ins>
          </w:p>
        </w:tc>
        <w:tc>
          <w:tcPr>
            <w:tcW w:w="7371" w:type="dxa"/>
            <w:gridSpan w:val="5"/>
            <w:tcPrChange w:id="15600" w:author="Okot" w:date="2020-01-29T12:02:00Z">
              <w:tcPr>
                <w:tcW w:w="15008" w:type="dxa"/>
                <w:gridSpan w:val="10"/>
              </w:tcPr>
            </w:tcPrChange>
          </w:tcPr>
          <w:p w14:paraId="034B293D" w14:textId="77777777" w:rsidR="0009415C" w:rsidRDefault="0009415C">
            <w:pPr>
              <w:pStyle w:val="Tekstpodstawowy"/>
              <w:jc w:val="both"/>
              <w:rPr>
                <w:ins w:id="15601" w:author="Okot" w:date="2020-01-29T10:23:00Z"/>
              </w:rPr>
              <w:pPrChange w:id="15602" w:author="Okot" w:date="2020-01-29T10:25:00Z">
                <w:pPr>
                  <w:ind w:firstLine="0"/>
                </w:pPr>
              </w:pPrChange>
            </w:pPr>
            <w:ins w:id="15603"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09415C" w14:paraId="73C5EBFB" w14:textId="77777777" w:rsidTr="008344C3">
        <w:trPr>
          <w:ins w:id="15604" w:author="Okot" w:date="2020-01-29T10:23:00Z"/>
        </w:trPr>
        <w:tc>
          <w:tcPr>
            <w:tcW w:w="1838" w:type="dxa"/>
            <w:tcPrChange w:id="15605" w:author="Okot" w:date="2020-01-29T12:02:00Z">
              <w:tcPr>
                <w:tcW w:w="1838" w:type="dxa"/>
              </w:tcPr>
            </w:tcPrChange>
          </w:tcPr>
          <w:p w14:paraId="5B380006" w14:textId="77777777" w:rsidR="0009415C" w:rsidRPr="002267A1" w:rsidRDefault="0009415C" w:rsidP="008344C3">
            <w:pPr>
              <w:ind w:firstLine="0"/>
              <w:rPr>
                <w:ins w:id="15606" w:author="Okot" w:date="2020-01-29T10:23:00Z"/>
                <w:b/>
              </w:rPr>
            </w:pPr>
            <w:ins w:id="15607" w:author="Okot" w:date="2020-01-29T10:23:00Z">
              <w:r w:rsidRPr="002267A1">
                <w:rPr>
                  <w:b/>
                </w:rPr>
                <w:t>Warunki początkowe</w:t>
              </w:r>
            </w:ins>
          </w:p>
        </w:tc>
        <w:tc>
          <w:tcPr>
            <w:tcW w:w="7371" w:type="dxa"/>
            <w:gridSpan w:val="5"/>
            <w:tcPrChange w:id="15608" w:author="Okot" w:date="2020-01-29T12:02:00Z">
              <w:tcPr>
                <w:tcW w:w="15008" w:type="dxa"/>
                <w:gridSpan w:val="10"/>
              </w:tcPr>
            </w:tcPrChange>
          </w:tcPr>
          <w:p w14:paraId="0E65D5C0" w14:textId="77777777" w:rsidR="0009415C" w:rsidRDefault="0009415C" w:rsidP="008344C3">
            <w:pPr>
              <w:ind w:firstLine="0"/>
              <w:rPr>
                <w:ins w:id="15609" w:author="Okot" w:date="2020-01-29T10:23:00Z"/>
              </w:rPr>
            </w:pPr>
            <w:r>
              <w:t>Ten sam u</w:t>
            </w:r>
            <w:ins w:id="15610" w:author="Okot" w:date="2020-01-29T10:23:00Z">
              <w:r>
                <w:t>żytkownik</w:t>
              </w:r>
            </w:ins>
            <w:r>
              <w:t>, który wcześniej realizował PT-SZ-002 jest</w:t>
            </w:r>
            <w:ins w:id="15611" w:author="Okot" w:date="2020-01-29T10:23:00Z">
              <w:r>
                <w:t xml:space="preserve"> zalogowany</w:t>
              </w:r>
            </w:ins>
            <w:r>
              <w:t xml:space="preserve"> i znajduje się na stronie „Moje dane”</w:t>
            </w:r>
            <w:ins w:id="15612" w:author="Okot" w:date="2020-01-29T10:23:00Z">
              <w:r>
                <w:t>.</w:t>
              </w:r>
            </w:ins>
            <w:r>
              <w:t xml:space="preserve"> Realizacja PT-SZ-002 przebiegła poprawnie.</w:t>
            </w:r>
          </w:p>
        </w:tc>
      </w:tr>
      <w:tr w:rsidR="0009415C" w14:paraId="4EFEEEA9" w14:textId="77777777" w:rsidTr="008344C3">
        <w:trPr>
          <w:ins w:id="15613" w:author="Okot" w:date="2020-01-29T10:23:00Z"/>
        </w:trPr>
        <w:tc>
          <w:tcPr>
            <w:tcW w:w="1838" w:type="dxa"/>
            <w:tcPrChange w:id="15614" w:author="Okot" w:date="2020-01-29T12:02:00Z">
              <w:tcPr>
                <w:tcW w:w="1838" w:type="dxa"/>
              </w:tcPr>
            </w:tcPrChange>
          </w:tcPr>
          <w:p w14:paraId="0AFAF618" w14:textId="77777777" w:rsidR="0009415C" w:rsidRPr="002267A1" w:rsidRDefault="0009415C" w:rsidP="008344C3">
            <w:pPr>
              <w:ind w:firstLine="0"/>
              <w:rPr>
                <w:ins w:id="15615" w:author="Okot" w:date="2020-01-29T10:23:00Z"/>
                <w:b/>
              </w:rPr>
            </w:pPr>
            <w:ins w:id="15616" w:author="Okot" w:date="2020-01-29T10:23:00Z">
              <w:r w:rsidRPr="002267A1">
                <w:rPr>
                  <w:b/>
                </w:rPr>
                <w:t>Inicjacja</w:t>
              </w:r>
            </w:ins>
          </w:p>
        </w:tc>
        <w:tc>
          <w:tcPr>
            <w:tcW w:w="7371" w:type="dxa"/>
            <w:gridSpan w:val="5"/>
            <w:tcPrChange w:id="15617" w:author="Okot" w:date="2020-01-29T12:02:00Z">
              <w:tcPr>
                <w:tcW w:w="15008" w:type="dxa"/>
                <w:gridSpan w:val="10"/>
              </w:tcPr>
            </w:tcPrChange>
          </w:tcPr>
          <w:p w14:paraId="58BFBE93" w14:textId="77777777" w:rsidR="0009415C" w:rsidRDefault="0009415C" w:rsidP="008344C3">
            <w:pPr>
              <w:ind w:firstLine="0"/>
              <w:rPr>
                <w:ins w:id="15618" w:author="Okot" w:date="2020-01-29T10:23:00Z"/>
              </w:rPr>
            </w:pPr>
            <w:r>
              <w:t>Aktywacja suwaka wyboru stopnia aktywności fizycznej</w:t>
            </w:r>
            <w:ins w:id="15619" w:author="Okot" w:date="2020-01-29T10:23:00Z">
              <w:r>
                <w:t>.</w:t>
              </w:r>
            </w:ins>
          </w:p>
        </w:tc>
      </w:tr>
      <w:tr w:rsidR="0009415C" w14:paraId="4C6D33E2" w14:textId="77777777" w:rsidTr="008344C3">
        <w:trPr>
          <w:ins w:id="15620" w:author="Okot" w:date="2020-01-29T10:23:00Z"/>
        </w:trPr>
        <w:tc>
          <w:tcPr>
            <w:tcW w:w="1838" w:type="dxa"/>
            <w:tcPrChange w:id="15621" w:author="Okot" w:date="2020-01-29T12:02:00Z">
              <w:tcPr>
                <w:tcW w:w="1838" w:type="dxa"/>
              </w:tcPr>
            </w:tcPrChange>
          </w:tcPr>
          <w:p w14:paraId="25169A65" w14:textId="77777777" w:rsidR="0009415C" w:rsidRPr="002267A1" w:rsidRDefault="0009415C" w:rsidP="008344C3">
            <w:pPr>
              <w:ind w:firstLine="0"/>
              <w:rPr>
                <w:ins w:id="15622" w:author="Okot" w:date="2020-01-29T10:23:00Z"/>
                <w:b/>
              </w:rPr>
            </w:pPr>
            <w:ins w:id="15623" w:author="Okot" w:date="2020-01-29T10:23:00Z">
              <w:r w:rsidRPr="002267A1">
                <w:rPr>
                  <w:b/>
                </w:rPr>
                <w:t>Warunki końcowe</w:t>
              </w:r>
            </w:ins>
          </w:p>
        </w:tc>
        <w:tc>
          <w:tcPr>
            <w:tcW w:w="7371" w:type="dxa"/>
            <w:gridSpan w:val="5"/>
            <w:tcPrChange w:id="15624" w:author="Okot" w:date="2020-01-29T12:02:00Z">
              <w:tcPr>
                <w:tcW w:w="15008" w:type="dxa"/>
                <w:gridSpan w:val="10"/>
              </w:tcPr>
            </w:tcPrChange>
          </w:tcPr>
          <w:p w14:paraId="6F2DD5BA" w14:textId="77777777" w:rsidR="0009415C" w:rsidRDefault="0009415C" w:rsidP="008344C3">
            <w:pPr>
              <w:ind w:firstLine="0"/>
              <w:rPr>
                <w:ins w:id="15625" w:author="Okot" w:date="2020-01-29T10:23:00Z"/>
              </w:rPr>
            </w:pPr>
            <w:r>
              <w:t>W bazie danych w tabeli UserData została zaktualizowana wartość pola „IDA”.</w:t>
            </w:r>
          </w:p>
        </w:tc>
      </w:tr>
      <w:tr w:rsidR="0009415C" w14:paraId="18E2D8B9" w14:textId="77777777" w:rsidTr="008344C3">
        <w:tblPrEx>
          <w:tblPrExChange w:id="15626" w:author="Okot" w:date="2020-01-29T12:02:00Z">
            <w:tblPrEx>
              <w:tblW w:w="9342" w:type="dxa"/>
            </w:tblPrEx>
          </w:tblPrExChange>
        </w:tblPrEx>
        <w:trPr>
          <w:trHeight w:val="1542"/>
          <w:ins w:id="15627" w:author="Okot" w:date="2020-01-29T10:23:00Z"/>
        </w:trPr>
        <w:tc>
          <w:tcPr>
            <w:tcW w:w="1838" w:type="dxa"/>
            <w:tcPrChange w:id="15628" w:author="Okot" w:date="2020-01-29T12:02:00Z">
              <w:tcPr>
                <w:tcW w:w="1838" w:type="dxa"/>
              </w:tcPr>
            </w:tcPrChange>
          </w:tcPr>
          <w:p w14:paraId="146C53EC" w14:textId="77777777" w:rsidR="0009415C" w:rsidRPr="002267A1" w:rsidRDefault="0009415C" w:rsidP="008344C3">
            <w:pPr>
              <w:ind w:firstLine="0"/>
              <w:rPr>
                <w:ins w:id="15629" w:author="Okot" w:date="2020-01-29T10:23:00Z"/>
                <w:b/>
              </w:rPr>
            </w:pPr>
            <w:ins w:id="15630" w:author="Okot" w:date="2020-01-29T10:23:00Z">
              <w:r>
                <w:rPr>
                  <w:b/>
                </w:rPr>
                <w:t>Etap</w:t>
              </w:r>
            </w:ins>
          </w:p>
        </w:tc>
        <w:tc>
          <w:tcPr>
            <w:tcW w:w="1985" w:type="dxa"/>
            <w:tcPrChange w:id="15631" w:author="Okot" w:date="2020-01-29T12:02:00Z">
              <w:tcPr>
                <w:tcW w:w="7504" w:type="dxa"/>
                <w:gridSpan w:val="6"/>
              </w:tcPr>
            </w:tcPrChange>
          </w:tcPr>
          <w:p w14:paraId="1ADC5104" w14:textId="77777777" w:rsidR="0009415C" w:rsidRPr="002C385C" w:rsidRDefault="0009415C" w:rsidP="008344C3">
            <w:pPr>
              <w:ind w:firstLine="0"/>
              <w:rPr>
                <w:ins w:id="15632" w:author="Okot" w:date="2020-01-29T10:29:00Z"/>
                <w:b/>
              </w:rPr>
            </w:pPr>
            <w:ins w:id="15633" w:author="Okot" w:date="2020-01-29T10:32:00Z">
              <w:r w:rsidRPr="002C385C">
                <w:rPr>
                  <w:b/>
                </w:rPr>
                <w:t>O</w:t>
              </w:r>
              <w:r>
                <w:rPr>
                  <w:b/>
                </w:rPr>
                <w:t>czekiwany rezultat</w:t>
              </w:r>
            </w:ins>
          </w:p>
        </w:tc>
        <w:tc>
          <w:tcPr>
            <w:tcW w:w="1984" w:type="dxa"/>
            <w:tcPrChange w:id="15634" w:author="Okot" w:date="2020-01-29T12:02:00Z">
              <w:tcPr>
                <w:tcW w:w="3110" w:type="dxa"/>
              </w:tcPr>
            </w:tcPrChange>
          </w:tcPr>
          <w:p w14:paraId="111CB67C" w14:textId="77777777" w:rsidR="0009415C" w:rsidRDefault="0009415C" w:rsidP="008344C3">
            <w:pPr>
              <w:ind w:firstLine="0"/>
              <w:rPr>
                <w:ins w:id="15635" w:author="Okot" w:date="2020-01-29T10:40:00Z"/>
                <w:b/>
              </w:rPr>
            </w:pPr>
            <w:ins w:id="15636" w:author="Okot" w:date="2020-01-29T10:40:00Z">
              <w:r>
                <w:rPr>
                  <w:b/>
                </w:rPr>
                <w:t>Dane wejściowe/</w:t>
              </w:r>
            </w:ins>
          </w:p>
          <w:p w14:paraId="15917716" w14:textId="77777777" w:rsidR="0009415C" w:rsidRPr="002C385C" w:rsidRDefault="0009415C" w:rsidP="008344C3">
            <w:pPr>
              <w:ind w:firstLine="0"/>
              <w:rPr>
                <w:ins w:id="15637" w:author="Okot" w:date="2020-01-29T10:23:00Z"/>
                <w:b/>
              </w:rPr>
            </w:pPr>
            <w:ins w:id="15638" w:author="Okot" w:date="2020-01-29T10:41:00Z">
              <w:r>
                <w:rPr>
                  <w:b/>
                </w:rPr>
                <w:t>Dane wyjściowe</w:t>
              </w:r>
            </w:ins>
          </w:p>
        </w:tc>
        <w:tc>
          <w:tcPr>
            <w:tcW w:w="992" w:type="dxa"/>
            <w:tcPrChange w:id="15639" w:author="Okot" w:date="2020-01-29T12:02:00Z">
              <w:tcPr>
                <w:tcW w:w="1134" w:type="dxa"/>
              </w:tcPr>
            </w:tcPrChange>
          </w:tcPr>
          <w:p w14:paraId="089237C6" w14:textId="77777777" w:rsidR="0009415C" w:rsidRPr="002C385C" w:rsidRDefault="0009415C" w:rsidP="008344C3">
            <w:pPr>
              <w:ind w:firstLine="0"/>
              <w:rPr>
                <w:ins w:id="15640" w:author="Okot" w:date="2020-01-29T10:23:00Z"/>
                <w:b/>
              </w:rPr>
            </w:pPr>
            <w:ins w:id="15641" w:author="Okot" w:date="2020-01-29T10:23:00Z">
              <w:r>
                <w:rPr>
                  <w:b/>
                </w:rPr>
                <w:t>Wynik testu</w:t>
              </w:r>
            </w:ins>
          </w:p>
        </w:tc>
        <w:tc>
          <w:tcPr>
            <w:tcW w:w="992" w:type="dxa"/>
            <w:tcPrChange w:id="15642" w:author="Okot" w:date="2020-01-29T12:02:00Z">
              <w:tcPr>
                <w:tcW w:w="1827" w:type="dxa"/>
              </w:tcPr>
            </w:tcPrChange>
          </w:tcPr>
          <w:p w14:paraId="6C7263EB" w14:textId="77777777" w:rsidR="0009415C" w:rsidRDefault="0009415C" w:rsidP="008344C3">
            <w:pPr>
              <w:ind w:firstLine="0"/>
              <w:rPr>
                <w:ins w:id="15643" w:author="Okot" w:date="2020-01-29T10:23:00Z"/>
                <w:b/>
              </w:rPr>
            </w:pPr>
            <w:ins w:id="15644" w:author="Okot" w:date="2020-01-29T10:23:00Z">
              <w:r>
                <w:rPr>
                  <w:b/>
                </w:rPr>
                <w:t>Opis błędów</w:t>
              </w:r>
            </w:ins>
          </w:p>
        </w:tc>
        <w:tc>
          <w:tcPr>
            <w:tcW w:w="1418" w:type="dxa"/>
            <w:tcPrChange w:id="15645" w:author="Okot" w:date="2020-01-29T12:02:00Z">
              <w:tcPr>
                <w:tcW w:w="1433" w:type="dxa"/>
              </w:tcPr>
            </w:tcPrChange>
          </w:tcPr>
          <w:p w14:paraId="7B702907" w14:textId="77777777" w:rsidR="0009415C" w:rsidRDefault="0009415C" w:rsidP="008344C3">
            <w:pPr>
              <w:ind w:firstLine="0"/>
              <w:rPr>
                <w:ins w:id="15646" w:author="Okot" w:date="2020-01-29T10:23:00Z"/>
                <w:b/>
              </w:rPr>
            </w:pPr>
            <w:ins w:id="15647" w:author="Okot" w:date="2020-01-29T10:23:00Z">
              <w:r>
                <w:rPr>
                  <w:b/>
                </w:rPr>
                <w:t>Działania naprawcze</w:t>
              </w:r>
            </w:ins>
          </w:p>
        </w:tc>
      </w:tr>
      <w:tr w:rsidR="0009415C" w14:paraId="459F3237" w14:textId="77777777" w:rsidTr="008344C3">
        <w:tblPrEx>
          <w:tblPrExChange w:id="15648" w:author="Okot" w:date="2020-01-29T12:02:00Z">
            <w:tblPrEx>
              <w:tblW w:w="9342" w:type="dxa"/>
            </w:tblPrEx>
          </w:tblPrExChange>
        </w:tblPrEx>
        <w:trPr>
          <w:ins w:id="15649" w:author="Okot" w:date="2020-01-29T10:23:00Z"/>
        </w:trPr>
        <w:tc>
          <w:tcPr>
            <w:tcW w:w="1838" w:type="dxa"/>
            <w:tcPrChange w:id="15650" w:author="Okot" w:date="2020-01-29T12:02:00Z">
              <w:tcPr>
                <w:tcW w:w="1838" w:type="dxa"/>
              </w:tcPr>
            </w:tcPrChange>
          </w:tcPr>
          <w:p w14:paraId="51A0E954" w14:textId="77777777" w:rsidR="0009415C" w:rsidRDefault="0009415C" w:rsidP="008344C3">
            <w:pPr>
              <w:ind w:firstLine="0"/>
              <w:rPr>
                <w:ins w:id="15651" w:author="Okot" w:date="2020-01-29T10:27:00Z"/>
                <w:b/>
              </w:rPr>
            </w:pPr>
            <w:ins w:id="15652" w:author="Okot" w:date="2020-01-29T10:26:00Z">
              <w:r>
                <w:rPr>
                  <w:b/>
                </w:rPr>
                <w:t xml:space="preserve">1. </w:t>
              </w:r>
            </w:ins>
          </w:p>
          <w:p w14:paraId="2524173B" w14:textId="77777777" w:rsidR="0009415C" w:rsidRPr="001027C2" w:rsidRDefault="0009415C" w:rsidP="008344C3">
            <w:pPr>
              <w:ind w:firstLine="0"/>
              <w:rPr>
                <w:ins w:id="15653" w:author="Okot" w:date="2020-01-29T10:23:00Z"/>
                <w:b/>
                <w:i/>
                <w:rPrChange w:id="15654" w:author="Okot" w:date="2020-01-29T10:27:00Z">
                  <w:rPr>
                    <w:ins w:id="15655" w:author="Okot" w:date="2020-01-29T10:23:00Z"/>
                    <w:b/>
                  </w:rPr>
                </w:rPrChange>
              </w:rPr>
            </w:pPr>
            <w:r>
              <w:rPr>
                <w:b/>
                <w:i/>
              </w:rPr>
              <w:t>Wybranie stopnia aktywności fizycznej</w:t>
            </w:r>
            <w:ins w:id="15656" w:author="Okot" w:date="2020-01-29T10:32:00Z">
              <w:r>
                <w:rPr>
                  <w:b/>
                  <w:i/>
                </w:rPr>
                <w:t xml:space="preserve"> i kliknięcie przycisku „Za</w:t>
              </w:r>
            </w:ins>
            <w:r>
              <w:rPr>
                <w:b/>
                <w:i/>
              </w:rPr>
              <w:t>pisz</w:t>
            </w:r>
            <w:ins w:id="15657" w:author="Okot" w:date="2020-01-29T10:32:00Z">
              <w:r>
                <w:rPr>
                  <w:b/>
                  <w:i/>
                </w:rPr>
                <w:t>”</w:t>
              </w:r>
            </w:ins>
          </w:p>
        </w:tc>
        <w:tc>
          <w:tcPr>
            <w:tcW w:w="1985" w:type="dxa"/>
            <w:tcPrChange w:id="15658" w:author="Okot" w:date="2020-01-29T12:02:00Z">
              <w:tcPr>
                <w:tcW w:w="7504" w:type="dxa"/>
                <w:gridSpan w:val="6"/>
              </w:tcPr>
            </w:tcPrChange>
          </w:tcPr>
          <w:p w14:paraId="749BF27F" w14:textId="77777777" w:rsidR="0009415C" w:rsidRPr="00807267" w:rsidRDefault="0009415C">
            <w:pPr>
              <w:ind w:firstLine="0"/>
              <w:rPr>
                <w:ins w:id="15659" w:author="Okot" w:date="2020-01-29T10:29:00Z"/>
              </w:rPr>
              <w:pPrChange w:id="15660" w:author="Okot" w:date="2020-01-29T10:33:00Z">
                <w:pPr>
                  <w:ind w:right="5837" w:firstLine="0"/>
                </w:pPr>
              </w:pPrChange>
            </w:pPr>
            <w:ins w:id="15661" w:author="Okot" w:date="2020-01-29T10:33:00Z">
              <w:r>
                <w:t>Wyświetlenie komunikatu informującego o poprawnym</w:t>
              </w:r>
            </w:ins>
            <w:r>
              <w:t xml:space="preserve"> zapisaniu</w:t>
            </w:r>
            <w:ins w:id="15662" w:author="Okot" w:date="2020-01-29T10:33:00Z">
              <w:r>
                <w:t>.</w:t>
              </w:r>
            </w:ins>
          </w:p>
        </w:tc>
        <w:tc>
          <w:tcPr>
            <w:tcW w:w="1984" w:type="dxa"/>
            <w:tcPrChange w:id="15663" w:author="Okot" w:date="2020-01-29T12:02:00Z">
              <w:tcPr>
                <w:tcW w:w="3110" w:type="dxa"/>
              </w:tcPr>
            </w:tcPrChange>
          </w:tcPr>
          <w:p w14:paraId="1DB2D798" w14:textId="77777777" w:rsidR="0009415C" w:rsidRPr="00807267" w:rsidRDefault="0009415C" w:rsidP="008344C3">
            <w:pPr>
              <w:ind w:firstLine="0"/>
              <w:rPr>
                <w:ins w:id="15664" w:author="Okot" w:date="2020-01-29T10:23:00Z"/>
                <w:b/>
                <w:rPrChange w:id="15665" w:author="Okot" w:date="2020-01-29T10:33:00Z">
                  <w:rPr>
                    <w:ins w:id="15666" w:author="Okot" w:date="2020-01-29T10:23:00Z"/>
                  </w:rPr>
                </w:rPrChange>
              </w:rPr>
            </w:pPr>
            <w:ins w:id="15667" w:author="Okot" w:date="2020-01-29T10:33:00Z">
              <w:r>
                <w:rPr>
                  <w:b/>
                </w:rPr>
                <w:t>Dane testowe:</w:t>
              </w:r>
            </w:ins>
          </w:p>
        </w:tc>
        <w:tc>
          <w:tcPr>
            <w:tcW w:w="992" w:type="dxa"/>
            <w:tcPrChange w:id="15668" w:author="Okot" w:date="2020-01-29T12:02:00Z">
              <w:tcPr>
                <w:tcW w:w="1134" w:type="dxa"/>
              </w:tcPr>
            </w:tcPrChange>
          </w:tcPr>
          <w:p w14:paraId="71059398" w14:textId="77777777" w:rsidR="0009415C" w:rsidRDefault="0009415C" w:rsidP="008344C3">
            <w:pPr>
              <w:ind w:left="371" w:firstLine="0"/>
              <w:rPr>
                <w:ins w:id="15669" w:author="Okot" w:date="2020-01-29T10:23:00Z"/>
              </w:rPr>
            </w:pPr>
          </w:p>
        </w:tc>
        <w:tc>
          <w:tcPr>
            <w:tcW w:w="992" w:type="dxa"/>
            <w:tcPrChange w:id="15670" w:author="Okot" w:date="2020-01-29T12:02:00Z">
              <w:tcPr>
                <w:tcW w:w="1827" w:type="dxa"/>
              </w:tcPr>
            </w:tcPrChange>
          </w:tcPr>
          <w:p w14:paraId="7DFC22F4" w14:textId="77777777" w:rsidR="0009415C" w:rsidRDefault="0009415C" w:rsidP="008344C3">
            <w:pPr>
              <w:ind w:firstLine="0"/>
              <w:rPr>
                <w:ins w:id="15671" w:author="Okot" w:date="2020-01-29T10:23:00Z"/>
              </w:rPr>
            </w:pPr>
          </w:p>
        </w:tc>
        <w:tc>
          <w:tcPr>
            <w:tcW w:w="1418" w:type="dxa"/>
            <w:tcPrChange w:id="15672" w:author="Okot" w:date="2020-01-29T12:02:00Z">
              <w:tcPr>
                <w:tcW w:w="1433" w:type="dxa"/>
              </w:tcPr>
            </w:tcPrChange>
          </w:tcPr>
          <w:p w14:paraId="4CD5EAD8" w14:textId="77777777" w:rsidR="0009415C" w:rsidRDefault="0009415C" w:rsidP="008344C3">
            <w:pPr>
              <w:ind w:firstLine="0"/>
              <w:rPr>
                <w:ins w:id="15673" w:author="Okot" w:date="2020-01-29T10:23:00Z"/>
              </w:rPr>
            </w:pPr>
          </w:p>
        </w:tc>
      </w:tr>
      <w:tr w:rsidR="0009415C" w14:paraId="3FB69FCF" w14:textId="77777777" w:rsidTr="008344C3">
        <w:trPr>
          <w:ins w:id="15674" w:author="Okot" w:date="2020-01-29T10:23:00Z"/>
        </w:trPr>
        <w:tc>
          <w:tcPr>
            <w:tcW w:w="1838" w:type="dxa"/>
            <w:vMerge w:val="restart"/>
          </w:tcPr>
          <w:p w14:paraId="07564858" w14:textId="77777777" w:rsidR="0009415C" w:rsidRDefault="0009415C" w:rsidP="008344C3">
            <w:pPr>
              <w:ind w:firstLine="0"/>
              <w:rPr>
                <w:ins w:id="15675" w:author="Okot" w:date="2020-01-29T10:27:00Z"/>
                <w:b/>
              </w:rPr>
            </w:pPr>
            <w:ins w:id="15676" w:author="Okot" w:date="2020-01-29T10:27:00Z">
              <w:r>
                <w:rPr>
                  <w:b/>
                </w:rPr>
                <w:t>2.</w:t>
              </w:r>
            </w:ins>
          </w:p>
          <w:p w14:paraId="1421FBB6" w14:textId="77777777" w:rsidR="0009415C" w:rsidRPr="001027C2" w:rsidRDefault="0009415C" w:rsidP="008344C3">
            <w:pPr>
              <w:ind w:firstLine="0"/>
              <w:rPr>
                <w:ins w:id="15677" w:author="Okot" w:date="2020-01-29T10:23:00Z"/>
                <w:b/>
                <w:i/>
              </w:rPr>
            </w:pPr>
            <w:ins w:id="15678" w:author="Okot" w:date="2020-01-29T10:27:00Z">
              <w:r>
                <w:rPr>
                  <w:b/>
                  <w:i/>
                </w:rPr>
                <w:t xml:space="preserve">Sprawdzenie poprawności danych </w:t>
              </w:r>
            </w:ins>
            <w:ins w:id="15679" w:author="Okot" w:date="2020-01-29T10:28:00Z">
              <w:r>
                <w:rPr>
                  <w:b/>
                  <w:i/>
                </w:rPr>
                <w:t xml:space="preserve">zapisanych </w:t>
              </w:r>
            </w:ins>
            <w:ins w:id="15680" w:author="Okot" w:date="2020-01-29T10:27:00Z">
              <w:r>
                <w:rPr>
                  <w:b/>
                  <w:i/>
                </w:rPr>
                <w:t>w bazie poprzez konsol</w:t>
              </w:r>
            </w:ins>
            <w:ins w:id="15681" w:author="Okot" w:date="2020-01-29T10:28:00Z">
              <w:r>
                <w:rPr>
                  <w:b/>
                  <w:i/>
                </w:rPr>
                <w:t>ę bazy danych</w:t>
              </w:r>
            </w:ins>
          </w:p>
          <w:p w14:paraId="76C2413E" w14:textId="77777777" w:rsidR="0009415C" w:rsidRPr="001027C2" w:rsidRDefault="0009415C" w:rsidP="008344C3">
            <w:pPr>
              <w:rPr>
                <w:ins w:id="15682" w:author="Okot" w:date="2020-01-29T10:23:00Z"/>
                <w:b/>
                <w:i/>
                <w:rPrChange w:id="15683" w:author="Okot" w:date="2020-01-29T10:27:00Z">
                  <w:rPr>
                    <w:ins w:id="15684" w:author="Okot" w:date="2020-01-29T10:23:00Z"/>
                    <w:b/>
                  </w:rPr>
                </w:rPrChange>
              </w:rPr>
            </w:pPr>
          </w:p>
        </w:tc>
        <w:tc>
          <w:tcPr>
            <w:tcW w:w="1985" w:type="dxa"/>
          </w:tcPr>
          <w:p w14:paraId="154DD658" w14:textId="77777777" w:rsidR="0009415C" w:rsidRDefault="0009415C" w:rsidP="008344C3">
            <w:pPr>
              <w:ind w:firstLine="0"/>
              <w:rPr>
                <w:ins w:id="15685" w:author="Okot" w:date="2020-01-29T10:29:00Z"/>
              </w:rPr>
            </w:pPr>
            <w:ins w:id="15686" w:author="Okot" w:date="2020-01-29T10:34:00Z">
              <w:r>
                <w:t>1. Został</w:t>
              </w:r>
            </w:ins>
            <w:r>
              <w:t xml:space="preserve"> zaktualizowany</w:t>
            </w:r>
            <w:ins w:id="15687" w:author="Okot" w:date="2020-01-29T10:34:00Z">
              <w:r>
                <w:t xml:space="preserve"> rekord w tabeli User</w:t>
              </w:r>
            </w:ins>
            <w:r>
              <w:t>Data o ID odpowiadającym ID rekordu utworzonego podczas realizacji PT-SZ-002.</w:t>
            </w:r>
          </w:p>
        </w:tc>
        <w:tc>
          <w:tcPr>
            <w:tcW w:w="1984" w:type="dxa"/>
          </w:tcPr>
          <w:p w14:paraId="6624BA52" w14:textId="77777777" w:rsidR="0009415C" w:rsidRDefault="0009415C" w:rsidP="008344C3">
            <w:pPr>
              <w:ind w:firstLine="0"/>
              <w:rPr>
                <w:b/>
              </w:rPr>
            </w:pPr>
            <w:r>
              <w:rPr>
                <w:b/>
              </w:rPr>
              <w:t>ID rekordu utworzonego podczas realizacji </w:t>
            </w:r>
          </w:p>
          <w:p w14:paraId="2A0CB927" w14:textId="77777777" w:rsidR="0009415C" w:rsidRDefault="0009415C" w:rsidP="008344C3">
            <w:pPr>
              <w:ind w:firstLine="0"/>
              <w:rPr>
                <w:b/>
              </w:rPr>
            </w:pPr>
            <w:r>
              <w:rPr>
                <w:b/>
              </w:rPr>
              <w:t>PT-SZ-002:</w:t>
            </w:r>
          </w:p>
          <w:p w14:paraId="4527CD15" w14:textId="77777777" w:rsidR="0009415C" w:rsidRPr="00C51FFE" w:rsidRDefault="0009415C" w:rsidP="008344C3">
            <w:pPr>
              <w:ind w:firstLine="0"/>
              <w:rPr>
                <w:ins w:id="15688" w:author="Okot" w:date="2020-01-29T10:23:00Z"/>
                <w:b/>
              </w:rPr>
            </w:pPr>
            <w:r>
              <w:rPr>
                <w:b/>
              </w:rPr>
              <w:t>ID rekordu zmo</w:t>
            </w:r>
            <w:r>
              <w:rPr>
                <w:b/>
              </w:rPr>
              <w:softHyphen/>
              <w:t>dyfikowanego:</w:t>
            </w:r>
          </w:p>
        </w:tc>
        <w:tc>
          <w:tcPr>
            <w:tcW w:w="992" w:type="dxa"/>
          </w:tcPr>
          <w:p w14:paraId="22F37626" w14:textId="77777777" w:rsidR="0009415C" w:rsidRDefault="0009415C" w:rsidP="008344C3">
            <w:pPr>
              <w:ind w:firstLine="0"/>
              <w:rPr>
                <w:ins w:id="15689" w:author="Okot" w:date="2020-01-29T10:23:00Z"/>
              </w:rPr>
            </w:pPr>
          </w:p>
        </w:tc>
        <w:tc>
          <w:tcPr>
            <w:tcW w:w="992" w:type="dxa"/>
          </w:tcPr>
          <w:p w14:paraId="71084946" w14:textId="77777777" w:rsidR="0009415C" w:rsidRDefault="0009415C" w:rsidP="008344C3">
            <w:pPr>
              <w:ind w:firstLine="0"/>
              <w:rPr>
                <w:ins w:id="15690" w:author="Okot" w:date="2020-01-29T10:23:00Z"/>
              </w:rPr>
            </w:pPr>
          </w:p>
        </w:tc>
        <w:tc>
          <w:tcPr>
            <w:tcW w:w="1418" w:type="dxa"/>
          </w:tcPr>
          <w:p w14:paraId="65EFE87B" w14:textId="77777777" w:rsidR="0009415C" w:rsidRDefault="0009415C" w:rsidP="008344C3">
            <w:pPr>
              <w:ind w:firstLine="0"/>
              <w:rPr>
                <w:ins w:id="15691" w:author="Okot" w:date="2020-01-29T10:23:00Z"/>
              </w:rPr>
            </w:pPr>
          </w:p>
        </w:tc>
      </w:tr>
      <w:tr w:rsidR="0009415C" w14:paraId="74012EB5" w14:textId="77777777" w:rsidTr="008344C3">
        <w:trPr>
          <w:ins w:id="15692" w:author="Okot" w:date="2020-01-29T10:23:00Z"/>
        </w:trPr>
        <w:tc>
          <w:tcPr>
            <w:tcW w:w="1838" w:type="dxa"/>
            <w:vMerge/>
          </w:tcPr>
          <w:p w14:paraId="5C1D9BF8" w14:textId="77777777" w:rsidR="0009415C" w:rsidRPr="002267A1" w:rsidRDefault="0009415C" w:rsidP="008344C3">
            <w:pPr>
              <w:rPr>
                <w:ins w:id="15693" w:author="Okot" w:date="2020-01-29T10:23:00Z"/>
                <w:b/>
              </w:rPr>
            </w:pPr>
          </w:p>
        </w:tc>
        <w:tc>
          <w:tcPr>
            <w:tcW w:w="1985" w:type="dxa"/>
          </w:tcPr>
          <w:p w14:paraId="76F555C7" w14:textId="77777777" w:rsidR="0009415C" w:rsidRDefault="0009415C" w:rsidP="008344C3">
            <w:pPr>
              <w:ind w:firstLine="0"/>
              <w:rPr>
                <w:ins w:id="15694" w:author="Okot" w:date="2020-01-29T10:29:00Z"/>
              </w:rPr>
            </w:pPr>
            <w:ins w:id="15695" w:author="Okot" w:date="2020-01-29T10:34:00Z">
              <w:r>
                <w:t xml:space="preserve">2. </w:t>
              </w:r>
            </w:ins>
            <w:r>
              <w:t xml:space="preserve">W polu „IDA” w tabeli „UserData” modyfikowanego </w:t>
            </w:r>
            <w:r>
              <w:lastRenderedPageBreak/>
              <w:t xml:space="preserve">rekordu pojawiła się wartość. </w:t>
            </w:r>
          </w:p>
        </w:tc>
        <w:tc>
          <w:tcPr>
            <w:tcW w:w="1984" w:type="dxa"/>
          </w:tcPr>
          <w:p w14:paraId="3CE8A795" w14:textId="77777777" w:rsidR="0009415C" w:rsidRPr="00807267" w:rsidRDefault="0009415C" w:rsidP="008344C3">
            <w:pPr>
              <w:ind w:firstLine="0"/>
              <w:rPr>
                <w:ins w:id="15696" w:author="Okot" w:date="2020-01-29T10:23:00Z"/>
                <w:b/>
                <w:rPrChange w:id="15697" w:author="Okot" w:date="2020-01-29T10:35:00Z">
                  <w:rPr>
                    <w:ins w:id="15698" w:author="Okot" w:date="2020-01-29T10:23:00Z"/>
                  </w:rPr>
                </w:rPrChange>
              </w:rPr>
            </w:pPr>
            <w:r>
              <w:rPr>
                <w:b/>
              </w:rPr>
              <w:lastRenderedPageBreak/>
              <w:t>Wartość pola</w:t>
            </w:r>
            <w:ins w:id="15699" w:author="Okot" w:date="2020-01-29T10:35:00Z">
              <w:r>
                <w:rPr>
                  <w:b/>
                </w:rPr>
                <w:t xml:space="preserve"> ID</w:t>
              </w:r>
            </w:ins>
            <w:r>
              <w:rPr>
                <w:b/>
              </w:rPr>
              <w:t>A</w:t>
            </w:r>
            <w:ins w:id="15700" w:author="Okot" w:date="2020-01-29T10:35:00Z">
              <w:r>
                <w:rPr>
                  <w:b/>
                </w:rPr>
                <w:t>:</w:t>
              </w:r>
            </w:ins>
          </w:p>
        </w:tc>
        <w:tc>
          <w:tcPr>
            <w:tcW w:w="992" w:type="dxa"/>
          </w:tcPr>
          <w:p w14:paraId="4471D55F" w14:textId="77777777" w:rsidR="0009415C" w:rsidRDefault="0009415C" w:rsidP="008344C3">
            <w:pPr>
              <w:ind w:firstLine="0"/>
              <w:rPr>
                <w:ins w:id="15701" w:author="Okot" w:date="2020-01-29T10:23:00Z"/>
              </w:rPr>
            </w:pPr>
          </w:p>
        </w:tc>
        <w:tc>
          <w:tcPr>
            <w:tcW w:w="992" w:type="dxa"/>
          </w:tcPr>
          <w:p w14:paraId="5E1379F9" w14:textId="77777777" w:rsidR="0009415C" w:rsidRDefault="0009415C" w:rsidP="008344C3">
            <w:pPr>
              <w:ind w:firstLine="0"/>
              <w:rPr>
                <w:ins w:id="15702" w:author="Okot" w:date="2020-01-29T10:23:00Z"/>
              </w:rPr>
            </w:pPr>
          </w:p>
        </w:tc>
        <w:tc>
          <w:tcPr>
            <w:tcW w:w="1418" w:type="dxa"/>
          </w:tcPr>
          <w:p w14:paraId="2C3B24D8" w14:textId="77777777" w:rsidR="0009415C" w:rsidRDefault="0009415C" w:rsidP="008344C3">
            <w:pPr>
              <w:ind w:firstLine="0"/>
              <w:rPr>
                <w:ins w:id="15703" w:author="Okot" w:date="2020-01-29T10:23:00Z"/>
              </w:rPr>
            </w:pPr>
          </w:p>
        </w:tc>
      </w:tr>
      <w:tr w:rsidR="0009415C" w14:paraId="23B46C8B" w14:textId="77777777" w:rsidTr="008344C3">
        <w:trPr>
          <w:ins w:id="15704" w:author="Okot" w:date="2020-01-29T10:35:00Z"/>
        </w:trPr>
        <w:tc>
          <w:tcPr>
            <w:tcW w:w="1838" w:type="dxa"/>
            <w:vMerge/>
          </w:tcPr>
          <w:p w14:paraId="6C69D774" w14:textId="77777777" w:rsidR="0009415C" w:rsidRPr="002267A1" w:rsidRDefault="0009415C" w:rsidP="008344C3">
            <w:pPr>
              <w:rPr>
                <w:ins w:id="15705" w:author="Okot" w:date="2020-01-29T10:35:00Z"/>
                <w:b/>
              </w:rPr>
            </w:pPr>
          </w:p>
        </w:tc>
        <w:tc>
          <w:tcPr>
            <w:tcW w:w="1985" w:type="dxa"/>
          </w:tcPr>
          <w:p w14:paraId="337B672A" w14:textId="77777777" w:rsidR="0009415C" w:rsidRDefault="0009415C" w:rsidP="008344C3">
            <w:pPr>
              <w:ind w:firstLine="0"/>
              <w:rPr>
                <w:ins w:id="15706" w:author="Okot" w:date="2020-01-29T10:35:00Z"/>
              </w:rPr>
            </w:pPr>
            <w:ins w:id="15707" w:author="Okot" w:date="2020-01-29T10:36:00Z">
              <w:r>
                <w:t xml:space="preserve">3. </w:t>
              </w:r>
            </w:ins>
            <w:r>
              <w:t xml:space="preserve">Opis aktywności dla wartości pola „IDA” odczytany po klucza obcym z tabeli Activity odpowiada wartość wybranej przez użytkownika w formularzu. </w:t>
            </w:r>
          </w:p>
        </w:tc>
        <w:tc>
          <w:tcPr>
            <w:tcW w:w="1984" w:type="dxa"/>
          </w:tcPr>
          <w:p w14:paraId="20319100" w14:textId="77777777" w:rsidR="0009415C" w:rsidRDefault="0009415C" w:rsidP="008344C3">
            <w:pPr>
              <w:ind w:firstLine="0"/>
              <w:rPr>
                <w:b/>
              </w:rPr>
            </w:pPr>
            <w:r>
              <w:rPr>
                <w:b/>
              </w:rPr>
              <w:t xml:space="preserve">Wartość pola „Description” w tabeli Activity dla aktywności o odczytanym wcześniej ID: </w:t>
            </w:r>
          </w:p>
          <w:p w14:paraId="28945F34" w14:textId="77777777" w:rsidR="0009415C" w:rsidRDefault="0009415C" w:rsidP="008344C3">
            <w:pPr>
              <w:ind w:firstLine="0"/>
              <w:rPr>
                <w:b/>
              </w:rPr>
            </w:pPr>
          </w:p>
          <w:p w14:paraId="5F151C30" w14:textId="77777777" w:rsidR="0009415C" w:rsidRDefault="0009415C" w:rsidP="008344C3">
            <w:pPr>
              <w:ind w:firstLine="0"/>
              <w:rPr>
                <w:ins w:id="15708" w:author="Okot" w:date="2020-01-29T10:35:00Z"/>
                <w:b/>
              </w:rPr>
            </w:pPr>
          </w:p>
        </w:tc>
        <w:tc>
          <w:tcPr>
            <w:tcW w:w="992" w:type="dxa"/>
          </w:tcPr>
          <w:p w14:paraId="47E75685" w14:textId="77777777" w:rsidR="0009415C" w:rsidRDefault="0009415C" w:rsidP="008344C3">
            <w:pPr>
              <w:ind w:firstLine="0"/>
              <w:rPr>
                <w:ins w:id="15709" w:author="Okot" w:date="2020-01-29T10:35:00Z"/>
              </w:rPr>
            </w:pPr>
          </w:p>
        </w:tc>
        <w:tc>
          <w:tcPr>
            <w:tcW w:w="992" w:type="dxa"/>
          </w:tcPr>
          <w:p w14:paraId="10EF1A8A" w14:textId="77777777" w:rsidR="0009415C" w:rsidRDefault="0009415C" w:rsidP="008344C3">
            <w:pPr>
              <w:ind w:firstLine="0"/>
              <w:rPr>
                <w:ins w:id="15710" w:author="Okot" w:date="2020-01-29T10:35:00Z"/>
              </w:rPr>
            </w:pPr>
          </w:p>
        </w:tc>
        <w:tc>
          <w:tcPr>
            <w:tcW w:w="1418" w:type="dxa"/>
          </w:tcPr>
          <w:p w14:paraId="3FD9DB07" w14:textId="77777777" w:rsidR="0009415C" w:rsidRDefault="0009415C" w:rsidP="008344C3">
            <w:pPr>
              <w:ind w:firstLine="0"/>
              <w:rPr>
                <w:ins w:id="15711" w:author="Okot" w:date="2020-01-29T10:35:00Z"/>
              </w:rPr>
            </w:pPr>
          </w:p>
        </w:tc>
      </w:tr>
      <w:tr w:rsidR="0009415C" w14:paraId="41BD5785" w14:textId="77777777" w:rsidTr="008344C3">
        <w:trPr>
          <w:ins w:id="15712" w:author="Okot" w:date="2020-01-29T10:35:00Z"/>
        </w:trPr>
        <w:tc>
          <w:tcPr>
            <w:tcW w:w="1838" w:type="dxa"/>
            <w:vMerge/>
          </w:tcPr>
          <w:p w14:paraId="5BB4D188" w14:textId="77777777" w:rsidR="0009415C" w:rsidRPr="002267A1" w:rsidRDefault="0009415C" w:rsidP="008344C3">
            <w:pPr>
              <w:rPr>
                <w:ins w:id="15713" w:author="Okot" w:date="2020-01-29T10:35:00Z"/>
                <w:b/>
              </w:rPr>
            </w:pPr>
          </w:p>
        </w:tc>
        <w:tc>
          <w:tcPr>
            <w:tcW w:w="1985" w:type="dxa"/>
          </w:tcPr>
          <w:p w14:paraId="42D741B9" w14:textId="77777777" w:rsidR="0009415C" w:rsidRDefault="0009415C" w:rsidP="008344C3">
            <w:pPr>
              <w:ind w:firstLine="0"/>
              <w:rPr>
                <w:ins w:id="15714" w:author="Okot" w:date="2020-01-29T10:35:00Z"/>
              </w:rPr>
            </w:pPr>
            <w:r>
              <w:t>4. Pole IDT jest nadal puste</w:t>
            </w:r>
          </w:p>
        </w:tc>
        <w:tc>
          <w:tcPr>
            <w:tcW w:w="1984" w:type="dxa"/>
          </w:tcPr>
          <w:p w14:paraId="57011E96" w14:textId="77777777" w:rsidR="0009415C" w:rsidRPr="00807267" w:rsidRDefault="0009415C" w:rsidP="008344C3">
            <w:pPr>
              <w:ind w:firstLine="0"/>
              <w:rPr>
                <w:ins w:id="15715" w:author="Okot" w:date="2020-01-29T10:35:00Z"/>
                <w:b/>
              </w:rPr>
            </w:pPr>
          </w:p>
        </w:tc>
        <w:tc>
          <w:tcPr>
            <w:tcW w:w="992" w:type="dxa"/>
          </w:tcPr>
          <w:p w14:paraId="60FF4C2A" w14:textId="77777777" w:rsidR="0009415C" w:rsidRDefault="0009415C" w:rsidP="008344C3">
            <w:pPr>
              <w:ind w:firstLine="0"/>
              <w:rPr>
                <w:ins w:id="15716" w:author="Okot" w:date="2020-01-29T10:35:00Z"/>
              </w:rPr>
            </w:pPr>
          </w:p>
        </w:tc>
        <w:tc>
          <w:tcPr>
            <w:tcW w:w="992" w:type="dxa"/>
          </w:tcPr>
          <w:p w14:paraId="3D19C1C6" w14:textId="77777777" w:rsidR="0009415C" w:rsidRDefault="0009415C" w:rsidP="008344C3">
            <w:pPr>
              <w:ind w:firstLine="0"/>
              <w:rPr>
                <w:ins w:id="15717" w:author="Okot" w:date="2020-01-29T10:35:00Z"/>
              </w:rPr>
            </w:pPr>
          </w:p>
        </w:tc>
        <w:tc>
          <w:tcPr>
            <w:tcW w:w="1418" w:type="dxa"/>
          </w:tcPr>
          <w:p w14:paraId="202B8C98" w14:textId="77777777" w:rsidR="0009415C" w:rsidRDefault="0009415C" w:rsidP="008344C3">
            <w:pPr>
              <w:ind w:firstLine="0"/>
              <w:rPr>
                <w:ins w:id="15718" w:author="Okot" w:date="2020-01-29T10:35:00Z"/>
              </w:rPr>
            </w:pPr>
          </w:p>
        </w:tc>
      </w:tr>
    </w:tbl>
    <w:p w14:paraId="1A270FCB" w14:textId="77777777" w:rsidR="00807174" w:rsidRDefault="00807174" w:rsidP="00926DEB">
      <w:pPr>
        <w:spacing w:after="160" w:line="259" w:lineRule="auto"/>
        <w:ind w:firstLine="0"/>
        <w:jc w:val="left"/>
      </w:pPr>
    </w:p>
    <w:p w14:paraId="47DE3718" w14:textId="32F47D72" w:rsidR="00E47F98" w:rsidRDefault="00E47F98" w:rsidP="00926DEB">
      <w:pPr>
        <w:spacing w:after="160" w:line="259" w:lineRule="auto"/>
        <w:ind w:firstLine="0"/>
        <w:jc w:val="left"/>
        <w:rPr>
          <w:b/>
        </w:rPr>
      </w:pPr>
      <w:r>
        <w:rPr>
          <w:b/>
        </w:rPr>
        <w:t>Rezultat testów:</w:t>
      </w:r>
    </w:p>
    <w:p w14:paraId="687D3D34" w14:textId="77777777" w:rsidR="00E47F98" w:rsidRDefault="00E47F98" w:rsidP="00926DEB">
      <w:pPr>
        <w:spacing w:after="160" w:line="259" w:lineRule="auto"/>
        <w:ind w:firstLine="0"/>
        <w:jc w:val="left"/>
      </w:pPr>
    </w:p>
    <w:p w14:paraId="21F2F514" w14:textId="1D7279F2" w:rsidR="0009415C" w:rsidRDefault="0009415C" w:rsidP="0009415C">
      <w:pPr>
        <w:spacing w:after="160" w:line="259" w:lineRule="auto"/>
        <w:ind w:firstLine="0"/>
        <w:jc w:val="left"/>
        <w:rPr>
          <w:ins w:id="15719" w:author="Okot" w:date="2020-01-29T10:23:00Z"/>
        </w:rPr>
      </w:pPr>
      <w:ins w:id="15720" w:author="Okot" w:date="2020-01-29T10:23:00Z">
        <w:r>
          <w:t>Tabela 5.</w:t>
        </w:r>
      </w:ins>
      <w:r>
        <w:t>27</w:t>
      </w:r>
      <w:ins w:id="15721" w:author="Okot" w:date="2020-01-29T10:23:00Z">
        <w:r>
          <w:t>.</w:t>
        </w:r>
      </w:ins>
    </w:p>
    <w:p w14:paraId="00B0CFEB" w14:textId="66549256" w:rsidR="0009415C" w:rsidRDefault="00831DF3" w:rsidP="0009415C">
      <w:pPr>
        <w:spacing w:after="160" w:line="259" w:lineRule="auto"/>
        <w:ind w:firstLine="0"/>
        <w:jc w:val="left"/>
      </w:pPr>
      <w:r>
        <w:t>Test modyfikowania</w:t>
      </w:r>
      <w:r w:rsidR="0009415C">
        <w:t xml:space="preserve"> zmodyfikowanego wcześniej</w:t>
      </w:r>
      <w:ins w:id="15722" w:author="Okot" w:date="2020-01-29T10:24:00Z">
        <w:r w:rsidR="0009415C">
          <w:t xml:space="preserve"> rekordu </w:t>
        </w:r>
      </w:ins>
      <w:r w:rsidR="0009415C">
        <w:t>w</w:t>
      </w:r>
      <w:ins w:id="15723" w:author="Okot" w:date="2020-01-29T10:24:00Z">
        <w:r w:rsidR="0009415C">
          <w:t xml:space="preserve"> </w:t>
        </w:r>
      </w:ins>
      <w:r w:rsidR="0009415C">
        <w:t>tabeli UserData</w:t>
      </w:r>
      <w:ins w:id="15724" w:author="Okot" w:date="2020-01-29T10:24:00Z">
        <w:r w:rsidR="0009415C">
          <w:t>.</w:t>
        </w:r>
      </w:ins>
    </w:p>
    <w:tbl>
      <w:tblPr>
        <w:tblStyle w:val="Tabela-Siatka"/>
        <w:tblW w:w="9209" w:type="dxa"/>
        <w:tblLayout w:type="fixed"/>
        <w:tblLook w:val="04A0" w:firstRow="1" w:lastRow="0" w:firstColumn="1" w:lastColumn="0" w:noHBand="0" w:noVBand="1"/>
        <w:tblPrChange w:id="15725"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726">
          <w:tblGrid>
            <w:gridCol w:w="1838"/>
            <w:gridCol w:w="1985"/>
            <w:gridCol w:w="1984"/>
            <w:gridCol w:w="992"/>
            <w:gridCol w:w="992"/>
            <w:gridCol w:w="1418"/>
            <w:gridCol w:w="133"/>
            <w:gridCol w:w="3110"/>
            <w:gridCol w:w="1134"/>
            <w:gridCol w:w="1827"/>
            <w:gridCol w:w="1433"/>
          </w:tblGrid>
        </w:tblGridChange>
      </w:tblGrid>
      <w:tr w:rsidR="00831DF3" w14:paraId="5951BB3C" w14:textId="77777777" w:rsidTr="008344C3">
        <w:trPr>
          <w:ins w:id="15727" w:author="Okot" w:date="2020-01-29T10:23:00Z"/>
        </w:trPr>
        <w:tc>
          <w:tcPr>
            <w:tcW w:w="1838" w:type="dxa"/>
            <w:tcPrChange w:id="15728" w:author="Okot" w:date="2020-01-29T12:02:00Z">
              <w:tcPr>
                <w:tcW w:w="1838" w:type="dxa"/>
              </w:tcPr>
            </w:tcPrChange>
          </w:tcPr>
          <w:p w14:paraId="12BE77DB" w14:textId="77777777" w:rsidR="00831DF3" w:rsidRPr="002267A1" w:rsidRDefault="00831DF3" w:rsidP="008344C3">
            <w:pPr>
              <w:ind w:firstLine="0"/>
              <w:rPr>
                <w:ins w:id="15729" w:author="Okot" w:date="2020-01-29T10:23:00Z"/>
                <w:b/>
              </w:rPr>
            </w:pPr>
            <w:ins w:id="15730" w:author="Okot" w:date="2020-01-29T10:23:00Z">
              <w:r>
                <w:rPr>
                  <w:b/>
                </w:rPr>
                <w:t>PT</w:t>
              </w:r>
            </w:ins>
            <w:ins w:id="15731" w:author="Okot" w:date="2020-01-29T10:24:00Z">
              <w:r>
                <w:rPr>
                  <w:b/>
                </w:rPr>
                <w:t>-SZ-</w:t>
              </w:r>
            </w:ins>
            <w:ins w:id="15732" w:author="Okot" w:date="2020-01-29T10:23:00Z">
              <w:r>
                <w:rPr>
                  <w:b/>
                </w:rPr>
                <w:t>00</w:t>
              </w:r>
            </w:ins>
            <w:r>
              <w:rPr>
                <w:b/>
              </w:rPr>
              <w:t>4</w:t>
            </w:r>
          </w:p>
        </w:tc>
        <w:tc>
          <w:tcPr>
            <w:tcW w:w="7371" w:type="dxa"/>
            <w:gridSpan w:val="5"/>
            <w:tcPrChange w:id="15733" w:author="Okot" w:date="2020-01-29T12:02:00Z">
              <w:tcPr>
                <w:tcW w:w="15008" w:type="dxa"/>
                <w:gridSpan w:val="10"/>
              </w:tcPr>
            </w:tcPrChange>
          </w:tcPr>
          <w:p w14:paraId="3008B698" w14:textId="77777777" w:rsidR="00831DF3" w:rsidRDefault="00831DF3" w:rsidP="008344C3">
            <w:pPr>
              <w:ind w:firstLine="0"/>
              <w:rPr>
                <w:ins w:id="15734" w:author="Okot" w:date="2020-01-29T10:23:00Z"/>
                <w:b/>
                <w:i/>
              </w:rPr>
            </w:pPr>
            <w:r>
              <w:rPr>
                <w:b/>
                <w:i/>
              </w:rPr>
              <w:t xml:space="preserve">Modyfikowanie zmodyfikowanego wcześniej </w:t>
            </w:r>
            <w:ins w:id="15735" w:author="Okot" w:date="2020-01-29T10:24:00Z">
              <w:r>
                <w:rPr>
                  <w:b/>
                  <w:i/>
                </w:rPr>
                <w:t xml:space="preserve">rekordu </w:t>
              </w:r>
            </w:ins>
            <w:r>
              <w:rPr>
                <w:b/>
                <w:i/>
              </w:rPr>
              <w:t>w</w:t>
            </w:r>
            <w:ins w:id="15736" w:author="Okot" w:date="2020-01-29T10:24:00Z">
              <w:r>
                <w:rPr>
                  <w:b/>
                  <w:i/>
                </w:rPr>
                <w:t xml:space="preserve"> baz</w:t>
              </w:r>
            </w:ins>
            <w:r>
              <w:rPr>
                <w:b/>
                <w:i/>
              </w:rPr>
              <w:t>ie</w:t>
            </w:r>
            <w:ins w:id="15737" w:author="Okot" w:date="2020-01-29T10:24:00Z">
              <w:r>
                <w:rPr>
                  <w:b/>
                  <w:i/>
                </w:rPr>
                <w:t xml:space="preserve"> danyc</w:t>
              </w:r>
            </w:ins>
            <w:r>
              <w:rPr>
                <w:b/>
                <w:i/>
              </w:rPr>
              <w:t>h w tabeli UserData</w:t>
            </w:r>
          </w:p>
        </w:tc>
      </w:tr>
      <w:tr w:rsidR="00831DF3" w14:paraId="7732B48D" w14:textId="77777777" w:rsidTr="008344C3">
        <w:trPr>
          <w:ins w:id="15738" w:author="Okot" w:date="2020-01-29T10:23:00Z"/>
        </w:trPr>
        <w:tc>
          <w:tcPr>
            <w:tcW w:w="1838" w:type="dxa"/>
            <w:tcPrChange w:id="15739" w:author="Okot" w:date="2020-01-29T12:02:00Z">
              <w:tcPr>
                <w:tcW w:w="1838" w:type="dxa"/>
              </w:tcPr>
            </w:tcPrChange>
          </w:tcPr>
          <w:p w14:paraId="2F88DAB8" w14:textId="77777777" w:rsidR="00831DF3" w:rsidRPr="002267A1" w:rsidRDefault="00831DF3" w:rsidP="008344C3">
            <w:pPr>
              <w:ind w:firstLine="0"/>
              <w:rPr>
                <w:ins w:id="15740" w:author="Okot" w:date="2020-01-29T10:23:00Z"/>
                <w:b/>
              </w:rPr>
            </w:pPr>
            <w:ins w:id="15741" w:author="Okot" w:date="2020-01-29T10:23:00Z">
              <w:r>
                <w:rPr>
                  <w:b/>
                </w:rPr>
                <w:t>Metodyka</w:t>
              </w:r>
            </w:ins>
          </w:p>
        </w:tc>
        <w:tc>
          <w:tcPr>
            <w:tcW w:w="7371" w:type="dxa"/>
            <w:gridSpan w:val="5"/>
            <w:tcPrChange w:id="15742" w:author="Okot" w:date="2020-01-29T12:02:00Z">
              <w:tcPr>
                <w:tcW w:w="15008" w:type="dxa"/>
                <w:gridSpan w:val="10"/>
              </w:tcPr>
            </w:tcPrChange>
          </w:tcPr>
          <w:p w14:paraId="303B8A3B" w14:textId="77777777" w:rsidR="00831DF3" w:rsidRDefault="00831DF3">
            <w:pPr>
              <w:pStyle w:val="Tekstpodstawowy"/>
              <w:jc w:val="both"/>
              <w:rPr>
                <w:ins w:id="15743" w:author="Okot" w:date="2020-01-29T10:23:00Z"/>
              </w:rPr>
              <w:pPrChange w:id="15744" w:author="Okot" w:date="2020-01-29T10:25:00Z">
                <w:pPr>
                  <w:ind w:firstLine="0"/>
                </w:pPr>
              </w:pPrChange>
            </w:pPr>
            <w:ins w:id="15745"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831DF3" w14:paraId="01B398EA" w14:textId="77777777" w:rsidTr="008344C3">
        <w:trPr>
          <w:ins w:id="15746" w:author="Okot" w:date="2020-01-29T10:23:00Z"/>
        </w:trPr>
        <w:tc>
          <w:tcPr>
            <w:tcW w:w="1838" w:type="dxa"/>
            <w:tcPrChange w:id="15747" w:author="Okot" w:date="2020-01-29T12:02:00Z">
              <w:tcPr>
                <w:tcW w:w="1838" w:type="dxa"/>
              </w:tcPr>
            </w:tcPrChange>
          </w:tcPr>
          <w:p w14:paraId="6F456B1F" w14:textId="77777777" w:rsidR="00831DF3" w:rsidRPr="002267A1" w:rsidRDefault="00831DF3" w:rsidP="008344C3">
            <w:pPr>
              <w:ind w:firstLine="0"/>
              <w:rPr>
                <w:ins w:id="15748" w:author="Okot" w:date="2020-01-29T10:23:00Z"/>
                <w:b/>
              </w:rPr>
            </w:pPr>
            <w:ins w:id="15749" w:author="Okot" w:date="2020-01-29T10:23:00Z">
              <w:r w:rsidRPr="002267A1">
                <w:rPr>
                  <w:b/>
                </w:rPr>
                <w:t>Warunki początkowe</w:t>
              </w:r>
            </w:ins>
          </w:p>
        </w:tc>
        <w:tc>
          <w:tcPr>
            <w:tcW w:w="7371" w:type="dxa"/>
            <w:gridSpan w:val="5"/>
            <w:tcPrChange w:id="15750" w:author="Okot" w:date="2020-01-29T12:02:00Z">
              <w:tcPr>
                <w:tcW w:w="15008" w:type="dxa"/>
                <w:gridSpan w:val="10"/>
              </w:tcPr>
            </w:tcPrChange>
          </w:tcPr>
          <w:p w14:paraId="552B85A9" w14:textId="77777777" w:rsidR="00831DF3" w:rsidRDefault="00831DF3" w:rsidP="008344C3">
            <w:pPr>
              <w:ind w:firstLine="0"/>
              <w:rPr>
                <w:ins w:id="15751" w:author="Okot" w:date="2020-01-29T10:23:00Z"/>
              </w:rPr>
            </w:pPr>
            <w:r>
              <w:t>Ten sam u</w:t>
            </w:r>
            <w:ins w:id="15752" w:author="Okot" w:date="2020-01-29T10:23:00Z">
              <w:r>
                <w:t>żytkownik</w:t>
              </w:r>
            </w:ins>
            <w:r>
              <w:t>, który wcześniej realizował PT-SZ-002 i PT-SZ-003 jest</w:t>
            </w:r>
            <w:ins w:id="15753" w:author="Okot" w:date="2020-01-29T10:23:00Z">
              <w:r>
                <w:t xml:space="preserve"> zalogowany</w:t>
              </w:r>
            </w:ins>
            <w:r>
              <w:t xml:space="preserve"> i znajduje się na stronie „Moje dane”</w:t>
            </w:r>
            <w:ins w:id="15754" w:author="Okot" w:date="2020-01-29T10:23:00Z">
              <w:r>
                <w:t>.</w:t>
              </w:r>
            </w:ins>
            <w:r>
              <w:t xml:space="preserve"> Realizacja PT-SZ-002 i PT-SZ-003  przebiegła poprawnie.</w:t>
            </w:r>
          </w:p>
        </w:tc>
      </w:tr>
      <w:tr w:rsidR="00831DF3" w14:paraId="0AE131F7" w14:textId="77777777" w:rsidTr="008344C3">
        <w:trPr>
          <w:ins w:id="15755" w:author="Okot" w:date="2020-01-29T10:23:00Z"/>
        </w:trPr>
        <w:tc>
          <w:tcPr>
            <w:tcW w:w="1838" w:type="dxa"/>
            <w:tcPrChange w:id="15756" w:author="Okot" w:date="2020-01-29T12:02:00Z">
              <w:tcPr>
                <w:tcW w:w="1838" w:type="dxa"/>
              </w:tcPr>
            </w:tcPrChange>
          </w:tcPr>
          <w:p w14:paraId="61FDE76D" w14:textId="77777777" w:rsidR="00831DF3" w:rsidRPr="002267A1" w:rsidRDefault="00831DF3" w:rsidP="008344C3">
            <w:pPr>
              <w:ind w:firstLine="0"/>
              <w:rPr>
                <w:ins w:id="15757" w:author="Okot" w:date="2020-01-29T10:23:00Z"/>
                <w:b/>
              </w:rPr>
            </w:pPr>
            <w:ins w:id="15758" w:author="Okot" w:date="2020-01-29T10:23:00Z">
              <w:r w:rsidRPr="002267A1">
                <w:rPr>
                  <w:b/>
                </w:rPr>
                <w:t>Inicjacja</w:t>
              </w:r>
            </w:ins>
          </w:p>
        </w:tc>
        <w:tc>
          <w:tcPr>
            <w:tcW w:w="7371" w:type="dxa"/>
            <w:gridSpan w:val="5"/>
            <w:tcPrChange w:id="15759" w:author="Okot" w:date="2020-01-29T12:02:00Z">
              <w:tcPr>
                <w:tcW w:w="15008" w:type="dxa"/>
                <w:gridSpan w:val="10"/>
              </w:tcPr>
            </w:tcPrChange>
          </w:tcPr>
          <w:p w14:paraId="64A4370F" w14:textId="77777777" w:rsidR="00831DF3" w:rsidRDefault="00831DF3" w:rsidP="008344C3">
            <w:pPr>
              <w:ind w:firstLine="0"/>
              <w:rPr>
                <w:ins w:id="15760" w:author="Okot" w:date="2020-01-29T10:23:00Z"/>
              </w:rPr>
            </w:pPr>
            <w:r>
              <w:t>Aktywacja listy rozwijanej wyboru celu</w:t>
            </w:r>
            <w:ins w:id="15761" w:author="Okot" w:date="2020-01-29T10:23:00Z">
              <w:r>
                <w:t>.</w:t>
              </w:r>
            </w:ins>
          </w:p>
        </w:tc>
      </w:tr>
      <w:tr w:rsidR="00831DF3" w14:paraId="2F76816B" w14:textId="77777777" w:rsidTr="008344C3">
        <w:trPr>
          <w:ins w:id="15762" w:author="Okot" w:date="2020-01-29T10:23:00Z"/>
        </w:trPr>
        <w:tc>
          <w:tcPr>
            <w:tcW w:w="1838" w:type="dxa"/>
            <w:tcPrChange w:id="15763" w:author="Okot" w:date="2020-01-29T12:02:00Z">
              <w:tcPr>
                <w:tcW w:w="1838" w:type="dxa"/>
              </w:tcPr>
            </w:tcPrChange>
          </w:tcPr>
          <w:p w14:paraId="7C467957" w14:textId="77777777" w:rsidR="00831DF3" w:rsidRPr="002267A1" w:rsidRDefault="00831DF3" w:rsidP="008344C3">
            <w:pPr>
              <w:ind w:firstLine="0"/>
              <w:rPr>
                <w:ins w:id="15764" w:author="Okot" w:date="2020-01-29T10:23:00Z"/>
                <w:b/>
              </w:rPr>
            </w:pPr>
            <w:ins w:id="15765" w:author="Okot" w:date="2020-01-29T10:23:00Z">
              <w:r w:rsidRPr="002267A1">
                <w:rPr>
                  <w:b/>
                </w:rPr>
                <w:t>Warunki końcowe</w:t>
              </w:r>
            </w:ins>
          </w:p>
        </w:tc>
        <w:tc>
          <w:tcPr>
            <w:tcW w:w="7371" w:type="dxa"/>
            <w:gridSpan w:val="5"/>
            <w:tcPrChange w:id="15766" w:author="Okot" w:date="2020-01-29T12:02:00Z">
              <w:tcPr>
                <w:tcW w:w="15008" w:type="dxa"/>
                <w:gridSpan w:val="10"/>
              </w:tcPr>
            </w:tcPrChange>
          </w:tcPr>
          <w:p w14:paraId="36A9E9AE" w14:textId="77777777" w:rsidR="00831DF3" w:rsidRDefault="00831DF3" w:rsidP="008344C3">
            <w:pPr>
              <w:ind w:firstLine="0"/>
              <w:rPr>
                <w:ins w:id="15767" w:author="Okot" w:date="2020-01-29T10:23:00Z"/>
              </w:rPr>
            </w:pPr>
            <w:r>
              <w:t>W bazie danych w tabeli UserData została zaktualizowana wartość pola „IDT”.</w:t>
            </w:r>
          </w:p>
        </w:tc>
      </w:tr>
      <w:tr w:rsidR="00831DF3" w14:paraId="54339263" w14:textId="77777777" w:rsidTr="008344C3">
        <w:tblPrEx>
          <w:tblPrExChange w:id="15768" w:author="Okot" w:date="2020-01-29T12:02:00Z">
            <w:tblPrEx>
              <w:tblW w:w="9342" w:type="dxa"/>
            </w:tblPrEx>
          </w:tblPrExChange>
        </w:tblPrEx>
        <w:trPr>
          <w:trHeight w:val="1542"/>
          <w:ins w:id="15769" w:author="Okot" w:date="2020-01-29T10:23:00Z"/>
        </w:trPr>
        <w:tc>
          <w:tcPr>
            <w:tcW w:w="1838" w:type="dxa"/>
            <w:tcPrChange w:id="15770" w:author="Okot" w:date="2020-01-29T12:02:00Z">
              <w:tcPr>
                <w:tcW w:w="1838" w:type="dxa"/>
              </w:tcPr>
            </w:tcPrChange>
          </w:tcPr>
          <w:p w14:paraId="704FAB1A" w14:textId="77777777" w:rsidR="00831DF3" w:rsidRPr="002267A1" w:rsidRDefault="00831DF3" w:rsidP="008344C3">
            <w:pPr>
              <w:ind w:firstLine="0"/>
              <w:rPr>
                <w:ins w:id="15771" w:author="Okot" w:date="2020-01-29T10:23:00Z"/>
                <w:b/>
              </w:rPr>
            </w:pPr>
            <w:ins w:id="15772" w:author="Okot" w:date="2020-01-29T10:23:00Z">
              <w:r>
                <w:rPr>
                  <w:b/>
                </w:rPr>
                <w:lastRenderedPageBreak/>
                <w:t>Etap</w:t>
              </w:r>
            </w:ins>
          </w:p>
        </w:tc>
        <w:tc>
          <w:tcPr>
            <w:tcW w:w="1985" w:type="dxa"/>
            <w:tcPrChange w:id="15773" w:author="Okot" w:date="2020-01-29T12:02:00Z">
              <w:tcPr>
                <w:tcW w:w="7504" w:type="dxa"/>
                <w:gridSpan w:val="6"/>
              </w:tcPr>
            </w:tcPrChange>
          </w:tcPr>
          <w:p w14:paraId="3B63FE5B" w14:textId="77777777" w:rsidR="00831DF3" w:rsidRPr="002C385C" w:rsidRDefault="00831DF3" w:rsidP="008344C3">
            <w:pPr>
              <w:ind w:firstLine="0"/>
              <w:rPr>
                <w:ins w:id="15774" w:author="Okot" w:date="2020-01-29T10:29:00Z"/>
                <w:b/>
              </w:rPr>
            </w:pPr>
            <w:ins w:id="15775" w:author="Okot" w:date="2020-01-29T10:32:00Z">
              <w:r w:rsidRPr="002C385C">
                <w:rPr>
                  <w:b/>
                </w:rPr>
                <w:t>O</w:t>
              </w:r>
              <w:r>
                <w:rPr>
                  <w:b/>
                </w:rPr>
                <w:t>czekiwany rezultat</w:t>
              </w:r>
            </w:ins>
          </w:p>
        </w:tc>
        <w:tc>
          <w:tcPr>
            <w:tcW w:w="1984" w:type="dxa"/>
            <w:tcPrChange w:id="15776" w:author="Okot" w:date="2020-01-29T12:02:00Z">
              <w:tcPr>
                <w:tcW w:w="3110" w:type="dxa"/>
              </w:tcPr>
            </w:tcPrChange>
          </w:tcPr>
          <w:p w14:paraId="0621B0EB" w14:textId="77777777" w:rsidR="00831DF3" w:rsidRDefault="00831DF3" w:rsidP="008344C3">
            <w:pPr>
              <w:ind w:firstLine="0"/>
              <w:rPr>
                <w:ins w:id="15777" w:author="Okot" w:date="2020-01-29T10:40:00Z"/>
                <w:b/>
              </w:rPr>
            </w:pPr>
            <w:ins w:id="15778" w:author="Okot" w:date="2020-01-29T10:40:00Z">
              <w:r>
                <w:rPr>
                  <w:b/>
                </w:rPr>
                <w:t>Dane wejściowe/</w:t>
              </w:r>
            </w:ins>
          </w:p>
          <w:p w14:paraId="558CE244" w14:textId="77777777" w:rsidR="00831DF3" w:rsidRPr="002C385C" w:rsidRDefault="00831DF3" w:rsidP="008344C3">
            <w:pPr>
              <w:ind w:firstLine="0"/>
              <w:rPr>
                <w:ins w:id="15779" w:author="Okot" w:date="2020-01-29T10:23:00Z"/>
                <w:b/>
              </w:rPr>
            </w:pPr>
            <w:ins w:id="15780" w:author="Okot" w:date="2020-01-29T10:41:00Z">
              <w:r>
                <w:rPr>
                  <w:b/>
                </w:rPr>
                <w:t>Dane wyjściowe</w:t>
              </w:r>
            </w:ins>
          </w:p>
        </w:tc>
        <w:tc>
          <w:tcPr>
            <w:tcW w:w="992" w:type="dxa"/>
            <w:tcPrChange w:id="15781" w:author="Okot" w:date="2020-01-29T12:02:00Z">
              <w:tcPr>
                <w:tcW w:w="1134" w:type="dxa"/>
              </w:tcPr>
            </w:tcPrChange>
          </w:tcPr>
          <w:p w14:paraId="18D11BB4" w14:textId="77777777" w:rsidR="00831DF3" w:rsidRPr="002C385C" w:rsidRDefault="00831DF3" w:rsidP="008344C3">
            <w:pPr>
              <w:ind w:firstLine="0"/>
              <w:rPr>
                <w:ins w:id="15782" w:author="Okot" w:date="2020-01-29T10:23:00Z"/>
                <w:b/>
              </w:rPr>
            </w:pPr>
            <w:ins w:id="15783" w:author="Okot" w:date="2020-01-29T10:23:00Z">
              <w:r>
                <w:rPr>
                  <w:b/>
                </w:rPr>
                <w:t>Wynik testu</w:t>
              </w:r>
            </w:ins>
          </w:p>
        </w:tc>
        <w:tc>
          <w:tcPr>
            <w:tcW w:w="992" w:type="dxa"/>
            <w:tcPrChange w:id="15784" w:author="Okot" w:date="2020-01-29T12:02:00Z">
              <w:tcPr>
                <w:tcW w:w="1827" w:type="dxa"/>
              </w:tcPr>
            </w:tcPrChange>
          </w:tcPr>
          <w:p w14:paraId="2920896E" w14:textId="77777777" w:rsidR="00831DF3" w:rsidRDefault="00831DF3" w:rsidP="008344C3">
            <w:pPr>
              <w:ind w:firstLine="0"/>
              <w:rPr>
                <w:ins w:id="15785" w:author="Okot" w:date="2020-01-29T10:23:00Z"/>
                <w:b/>
              </w:rPr>
            </w:pPr>
            <w:ins w:id="15786" w:author="Okot" w:date="2020-01-29T10:23:00Z">
              <w:r>
                <w:rPr>
                  <w:b/>
                </w:rPr>
                <w:t>Opis błędów</w:t>
              </w:r>
            </w:ins>
          </w:p>
        </w:tc>
        <w:tc>
          <w:tcPr>
            <w:tcW w:w="1418" w:type="dxa"/>
            <w:tcPrChange w:id="15787" w:author="Okot" w:date="2020-01-29T12:02:00Z">
              <w:tcPr>
                <w:tcW w:w="1433" w:type="dxa"/>
              </w:tcPr>
            </w:tcPrChange>
          </w:tcPr>
          <w:p w14:paraId="60450DE9" w14:textId="77777777" w:rsidR="00831DF3" w:rsidRDefault="00831DF3" w:rsidP="008344C3">
            <w:pPr>
              <w:ind w:firstLine="0"/>
              <w:rPr>
                <w:ins w:id="15788" w:author="Okot" w:date="2020-01-29T10:23:00Z"/>
                <w:b/>
              </w:rPr>
            </w:pPr>
            <w:ins w:id="15789" w:author="Okot" w:date="2020-01-29T10:23:00Z">
              <w:r>
                <w:rPr>
                  <w:b/>
                </w:rPr>
                <w:t>Działania naprawcze</w:t>
              </w:r>
            </w:ins>
          </w:p>
        </w:tc>
      </w:tr>
      <w:tr w:rsidR="00831DF3" w14:paraId="05A7C102" w14:textId="77777777" w:rsidTr="008344C3">
        <w:tblPrEx>
          <w:tblPrExChange w:id="15790" w:author="Okot" w:date="2020-01-29T12:02:00Z">
            <w:tblPrEx>
              <w:tblW w:w="9342" w:type="dxa"/>
            </w:tblPrEx>
          </w:tblPrExChange>
        </w:tblPrEx>
        <w:trPr>
          <w:ins w:id="15791" w:author="Okot" w:date="2020-01-29T10:23:00Z"/>
        </w:trPr>
        <w:tc>
          <w:tcPr>
            <w:tcW w:w="1838" w:type="dxa"/>
            <w:tcPrChange w:id="15792" w:author="Okot" w:date="2020-01-29T12:02:00Z">
              <w:tcPr>
                <w:tcW w:w="1838" w:type="dxa"/>
              </w:tcPr>
            </w:tcPrChange>
          </w:tcPr>
          <w:p w14:paraId="5983CBA3" w14:textId="77777777" w:rsidR="00831DF3" w:rsidRDefault="00831DF3" w:rsidP="008344C3">
            <w:pPr>
              <w:ind w:firstLine="0"/>
              <w:rPr>
                <w:ins w:id="15793" w:author="Okot" w:date="2020-01-29T10:27:00Z"/>
                <w:b/>
              </w:rPr>
            </w:pPr>
            <w:ins w:id="15794" w:author="Okot" w:date="2020-01-29T10:26:00Z">
              <w:r>
                <w:rPr>
                  <w:b/>
                </w:rPr>
                <w:t xml:space="preserve">1. </w:t>
              </w:r>
            </w:ins>
          </w:p>
          <w:p w14:paraId="302806BB" w14:textId="77777777" w:rsidR="00831DF3" w:rsidRPr="001027C2" w:rsidRDefault="00831DF3" w:rsidP="008344C3">
            <w:pPr>
              <w:ind w:firstLine="0"/>
              <w:rPr>
                <w:ins w:id="15795" w:author="Okot" w:date="2020-01-29T10:23:00Z"/>
                <w:b/>
                <w:i/>
                <w:rPrChange w:id="15796" w:author="Okot" w:date="2020-01-29T10:27:00Z">
                  <w:rPr>
                    <w:ins w:id="15797" w:author="Okot" w:date="2020-01-29T10:23:00Z"/>
                    <w:b/>
                  </w:rPr>
                </w:rPrChange>
              </w:rPr>
            </w:pPr>
            <w:r>
              <w:rPr>
                <w:b/>
                <w:i/>
              </w:rPr>
              <w:t>Wybranie celu</w:t>
            </w:r>
            <w:ins w:id="15798" w:author="Okot" w:date="2020-01-29T10:32:00Z">
              <w:r>
                <w:rPr>
                  <w:b/>
                  <w:i/>
                </w:rPr>
                <w:t xml:space="preserve"> i kliknięcie przycisku „Za</w:t>
              </w:r>
            </w:ins>
            <w:r>
              <w:rPr>
                <w:b/>
                <w:i/>
              </w:rPr>
              <w:t>pisz</w:t>
            </w:r>
            <w:ins w:id="15799" w:author="Okot" w:date="2020-01-29T10:32:00Z">
              <w:r>
                <w:rPr>
                  <w:b/>
                  <w:i/>
                </w:rPr>
                <w:t>”</w:t>
              </w:r>
            </w:ins>
          </w:p>
        </w:tc>
        <w:tc>
          <w:tcPr>
            <w:tcW w:w="1985" w:type="dxa"/>
            <w:tcPrChange w:id="15800" w:author="Okot" w:date="2020-01-29T12:02:00Z">
              <w:tcPr>
                <w:tcW w:w="7504" w:type="dxa"/>
                <w:gridSpan w:val="6"/>
              </w:tcPr>
            </w:tcPrChange>
          </w:tcPr>
          <w:p w14:paraId="0A96F799" w14:textId="77777777" w:rsidR="00831DF3" w:rsidRPr="00807267" w:rsidRDefault="00831DF3">
            <w:pPr>
              <w:ind w:firstLine="0"/>
              <w:rPr>
                <w:ins w:id="15801" w:author="Okot" w:date="2020-01-29T10:29:00Z"/>
              </w:rPr>
              <w:pPrChange w:id="15802" w:author="Okot" w:date="2020-01-29T10:33:00Z">
                <w:pPr>
                  <w:ind w:right="5837" w:firstLine="0"/>
                </w:pPr>
              </w:pPrChange>
            </w:pPr>
            <w:ins w:id="15803" w:author="Okot" w:date="2020-01-29T10:33:00Z">
              <w:r>
                <w:t>Wyświetlenie komunikatu informującego o poprawnym</w:t>
              </w:r>
            </w:ins>
            <w:r>
              <w:t xml:space="preserve"> zapisaniu</w:t>
            </w:r>
            <w:ins w:id="15804" w:author="Okot" w:date="2020-01-29T10:33:00Z">
              <w:r>
                <w:t>.</w:t>
              </w:r>
            </w:ins>
          </w:p>
        </w:tc>
        <w:tc>
          <w:tcPr>
            <w:tcW w:w="1984" w:type="dxa"/>
            <w:tcPrChange w:id="15805" w:author="Okot" w:date="2020-01-29T12:02:00Z">
              <w:tcPr>
                <w:tcW w:w="3110" w:type="dxa"/>
              </w:tcPr>
            </w:tcPrChange>
          </w:tcPr>
          <w:p w14:paraId="5CA55CE1" w14:textId="77777777" w:rsidR="00831DF3" w:rsidRPr="00807267" w:rsidRDefault="00831DF3" w:rsidP="008344C3">
            <w:pPr>
              <w:ind w:firstLine="0"/>
              <w:rPr>
                <w:ins w:id="15806" w:author="Okot" w:date="2020-01-29T10:23:00Z"/>
                <w:b/>
                <w:rPrChange w:id="15807" w:author="Okot" w:date="2020-01-29T10:33:00Z">
                  <w:rPr>
                    <w:ins w:id="15808" w:author="Okot" w:date="2020-01-29T10:23:00Z"/>
                  </w:rPr>
                </w:rPrChange>
              </w:rPr>
            </w:pPr>
            <w:ins w:id="15809" w:author="Okot" w:date="2020-01-29T10:33:00Z">
              <w:r>
                <w:rPr>
                  <w:b/>
                </w:rPr>
                <w:t>Dane testowe:</w:t>
              </w:r>
            </w:ins>
          </w:p>
        </w:tc>
        <w:tc>
          <w:tcPr>
            <w:tcW w:w="992" w:type="dxa"/>
            <w:tcPrChange w:id="15810" w:author="Okot" w:date="2020-01-29T12:02:00Z">
              <w:tcPr>
                <w:tcW w:w="1134" w:type="dxa"/>
              </w:tcPr>
            </w:tcPrChange>
          </w:tcPr>
          <w:p w14:paraId="4EE91BB3" w14:textId="77777777" w:rsidR="00831DF3" w:rsidRDefault="00831DF3" w:rsidP="008344C3">
            <w:pPr>
              <w:ind w:left="371" w:firstLine="0"/>
              <w:rPr>
                <w:ins w:id="15811" w:author="Okot" w:date="2020-01-29T10:23:00Z"/>
              </w:rPr>
            </w:pPr>
          </w:p>
        </w:tc>
        <w:tc>
          <w:tcPr>
            <w:tcW w:w="992" w:type="dxa"/>
            <w:tcPrChange w:id="15812" w:author="Okot" w:date="2020-01-29T12:02:00Z">
              <w:tcPr>
                <w:tcW w:w="1827" w:type="dxa"/>
              </w:tcPr>
            </w:tcPrChange>
          </w:tcPr>
          <w:p w14:paraId="5FD87472" w14:textId="77777777" w:rsidR="00831DF3" w:rsidRDefault="00831DF3" w:rsidP="008344C3">
            <w:pPr>
              <w:ind w:firstLine="0"/>
              <w:rPr>
                <w:ins w:id="15813" w:author="Okot" w:date="2020-01-29T10:23:00Z"/>
              </w:rPr>
            </w:pPr>
          </w:p>
        </w:tc>
        <w:tc>
          <w:tcPr>
            <w:tcW w:w="1418" w:type="dxa"/>
            <w:tcPrChange w:id="15814" w:author="Okot" w:date="2020-01-29T12:02:00Z">
              <w:tcPr>
                <w:tcW w:w="1433" w:type="dxa"/>
              </w:tcPr>
            </w:tcPrChange>
          </w:tcPr>
          <w:p w14:paraId="0DF83220" w14:textId="77777777" w:rsidR="00831DF3" w:rsidRDefault="00831DF3" w:rsidP="008344C3">
            <w:pPr>
              <w:ind w:firstLine="0"/>
              <w:rPr>
                <w:ins w:id="15815" w:author="Okot" w:date="2020-01-29T10:23:00Z"/>
              </w:rPr>
            </w:pPr>
          </w:p>
        </w:tc>
      </w:tr>
      <w:tr w:rsidR="00831DF3" w14:paraId="6FDDA651" w14:textId="77777777" w:rsidTr="008344C3">
        <w:trPr>
          <w:ins w:id="15816" w:author="Okot" w:date="2020-01-29T10:23:00Z"/>
        </w:trPr>
        <w:tc>
          <w:tcPr>
            <w:tcW w:w="1838" w:type="dxa"/>
            <w:vMerge w:val="restart"/>
          </w:tcPr>
          <w:p w14:paraId="0FA412DE" w14:textId="77777777" w:rsidR="00831DF3" w:rsidRDefault="00831DF3" w:rsidP="008344C3">
            <w:pPr>
              <w:ind w:firstLine="0"/>
              <w:rPr>
                <w:ins w:id="15817" w:author="Okot" w:date="2020-01-29T10:27:00Z"/>
                <w:b/>
              </w:rPr>
            </w:pPr>
            <w:ins w:id="15818" w:author="Okot" w:date="2020-01-29T10:27:00Z">
              <w:r>
                <w:rPr>
                  <w:b/>
                </w:rPr>
                <w:t>2.</w:t>
              </w:r>
            </w:ins>
          </w:p>
          <w:p w14:paraId="24747769" w14:textId="77777777" w:rsidR="00831DF3" w:rsidRPr="001027C2" w:rsidRDefault="00831DF3" w:rsidP="008344C3">
            <w:pPr>
              <w:ind w:firstLine="0"/>
              <w:rPr>
                <w:ins w:id="15819" w:author="Okot" w:date="2020-01-29T10:23:00Z"/>
                <w:b/>
                <w:i/>
              </w:rPr>
            </w:pPr>
            <w:ins w:id="15820" w:author="Okot" w:date="2020-01-29T10:27:00Z">
              <w:r>
                <w:rPr>
                  <w:b/>
                  <w:i/>
                </w:rPr>
                <w:t xml:space="preserve">Sprawdzenie poprawności danych </w:t>
              </w:r>
            </w:ins>
            <w:ins w:id="15821" w:author="Okot" w:date="2020-01-29T10:28:00Z">
              <w:r>
                <w:rPr>
                  <w:b/>
                  <w:i/>
                </w:rPr>
                <w:t xml:space="preserve">zapisanych </w:t>
              </w:r>
            </w:ins>
            <w:ins w:id="15822" w:author="Okot" w:date="2020-01-29T10:27:00Z">
              <w:r>
                <w:rPr>
                  <w:b/>
                  <w:i/>
                </w:rPr>
                <w:t>w bazie poprzez konsol</w:t>
              </w:r>
            </w:ins>
            <w:ins w:id="15823" w:author="Okot" w:date="2020-01-29T10:28:00Z">
              <w:r>
                <w:rPr>
                  <w:b/>
                  <w:i/>
                </w:rPr>
                <w:t>ę bazy danych</w:t>
              </w:r>
            </w:ins>
          </w:p>
          <w:p w14:paraId="2315C9CB" w14:textId="77777777" w:rsidR="00831DF3" w:rsidRPr="001027C2" w:rsidRDefault="00831DF3" w:rsidP="008344C3">
            <w:pPr>
              <w:rPr>
                <w:ins w:id="15824" w:author="Okot" w:date="2020-01-29T10:23:00Z"/>
                <w:b/>
                <w:i/>
                <w:rPrChange w:id="15825" w:author="Okot" w:date="2020-01-29T10:27:00Z">
                  <w:rPr>
                    <w:ins w:id="15826" w:author="Okot" w:date="2020-01-29T10:23:00Z"/>
                    <w:b/>
                  </w:rPr>
                </w:rPrChange>
              </w:rPr>
            </w:pPr>
          </w:p>
        </w:tc>
        <w:tc>
          <w:tcPr>
            <w:tcW w:w="1985" w:type="dxa"/>
          </w:tcPr>
          <w:p w14:paraId="15EB31A3" w14:textId="77777777" w:rsidR="00831DF3" w:rsidRDefault="00831DF3" w:rsidP="008344C3">
            <w:pPr>
              <w:ind w:firstLine="0"/>
              <w:rPr>
                <w:ins w:id="15827" w:author="Okot" w:date="2020-01-29T10:29:00Z"/>
              </w:rPr>
            </w:pPr>
            <w:ins w:id="15828" w:author="Okot" w:date="2020-01-29T10:34:00Z">
              <w:r>
                <w:t>1. Został</w:t>
              </w:r>
            </w:ins>
            <w:r>
              <w:t xml:space="preserve"> zaktuali</w:t>
            </w:r>
            <w:r>
              <w:softHyphen/>
              <w:t>zowany</w:t>
            </w:r>
            <w:ins w:id="15829" w:author="Okot" w:date="2020-01-29T10:34:00Z">
              <w:r>
                <w:t xml:space="preserve"> rekord w tabeli User</w:t>
              </w:r>
            </w:ins>
            <w:r>
              <w:t>Data o ID odpowiadają</w:t>
            </w:r>
            <w:r>
              <w:softHyphen/>
              <w:t>cym ID rekordu utworzonego podczas realizacji PT-SZ-002 i zmo</w:t>
            </w:r>
            <w:r>
              <w:softHyphen/>
              <w:t>dyfikowanego  podczas realizacji PT-SZ-003.</w:t>
            </w:r>
          </w:p>
        </w:tc>
        <w:tc>
          <w:tcPr>
            <w:tcW w:w="1984" w:type="dxa"/>
          </w:tcPr>
          <w:p w14:paraId="7ADBF93A" w14:textId="77777777" w:rsidR="00831DF3" w:rsidRDefault="00831DF3" w:rsidP="008344C3">
            <w:pPr>
              <w:ind w:firstLine="0"/>
              <w:rPr>
                <w:b/>
              </w:rPr>
            </w:pPr>
            <w:r>
              <w:rPr>
                <w:b/>
              </w:rPr>
              <w:t>ID rekordu utworzonego podczas realizacji </w:t>
            </w:r>
          </w:p>
          <w:p w14:paraId="63F51D0E" w14:textId="77777777" w:rsidR="00831DF3" w:rsidRDefault="00831DF3" w:rsidP="008344C3">
            <w:pPr>
              <w:ind w:firstLine="0"/>
              <w:rPr>
                <w:b/>
              </w:rPr>
            </w:pPr>
            <w:r>
              <w:rPr>
                <w:b/>
              </w:rPr>
              <w:t>PT-SZ-002:</w:t>
            </w:r>
          </w:p>
          <w:p w14:paraId="4D688D02" w14:textId="77777777" w:rsidR="00831DF3" w:rsidRPr="00C51FFE" w:rsidRDefault="00831DF3" w:rsidP="008344C3">
            <w:pPr>
              <w:ind w:firstLine="0"/>
              <w:rPr>
                <w:ins w:id="15830" w:author="Okot" w:date="2020-01-29T10:23:00Z"/>
                <w:b/>
              </w:rPr>
            </w:pPr>
            <w:r>
              <w:rPr>
                <w:b/>
              </w:rPr>
              <w:t>ID rekordu zmo</w:t>
            </w:r>
            <w:r>
              <w:rPr>
                <w:b/>
              </w:rPr>
              <w:softHyphen/>
              <w:t>dyfikowanego:</w:t>
            </w:r>
          </w:p>
        </w:tc>
        <w:tc>
          <w:tcPr>
            <w:tcW w:w="992" w:type="dxa"/>
          </w:tcPr>
          <w:p w14:paraId="3EF66749" w14:textId="77777777" w:rsidR="00831DF3" w:rsidRDefault="00831DF3" w:rsidP="008344C3">
            <w:pPr>
              <w:ind w:firstLine="0"/>
              <w:rPr>
                <w:ins w:id="15831" w:author="Okot" w:date="2020-01-29T10:23:00Z"/>
              </w:rPr>
            </w:pPr>
          </w:p>
        </w:tc>
        <w:tc>
          <w:tcPr>
            <w:tcW w:w="992" w:type="dxa"/>
          </w:tcPr>
          <w:p w14:paraId="0DE52208" w14:textId="77777777" w:rsidR="00831DF3" w:rsidRDefault="00831DF3" w:rsidP="008344C3">
            <w:pPr>
              <w:ind w:firstLine="0"/>
              <w:rPr>
                <w:ins w:id="15832" w:author="Okot" w:date="2020-01-29T10:23:00Z"/>
              </w:rPr>
            </w:pPr>
          </w:p>
        </w:tc>
        <w:tc>
          <w:tcPr>
            <w:tcW w:w="1418" w:type="dxa"/>
          </w:tcPr>
          <w:p w14:paraId="2A573D76" w14:textId="77777777" w:rsidR="00831DF3" w:rsidRDefault="00831DF3" w:rsidP="008344C3">
            <w:pPr>
              <w:ind w:firstLine="0"/>
              <w:rPr>
                <w:ins w:id="15833" w:author="Okot" w:date="2020-01-29T10:23:00Z"/>
              </w:rPr>
            </w:pPr>
          </w:p>
        </w:tc>
      </w:tr>
      <w:tr w:rsidR="00831DF3" w14:paraId="4E8D1629" w14:textId="77777777" w:rsidTr="008344C3">
        <w:trPr>
          <w:ins w:id="15834" w:author="Okot" w:date="2020-01-29T10:23:00Z"/>
        </w:trPr>
        <w:tc>
          <w:tcPr>
            <w:tcW w:w="1838" w:type="dxa"/>
            <w:vMerge/>
          </w:tcPr>
          <w:p w14:paraId="25425216" w14:textId="77777777" w:rsidR="00831DF3" w:rsidRPr="002267A1" w:rsidRDefault="00831DF3" w:rsidP="008344C3">
            <w:pPr>
              <w:rPr>
                <w:ins w:id="15835" w:author="Okot" w:date="2020-01-29T10:23:00Z"/>
                <w:b/>
              </w:rPr>
            </w:pPr>
          </w:p>
        </w:tc>
        <w:tc>
          <w:tcPr>
            <w:tcW w:w="1985" w:type="dxa"/>
          </w:tcPr>
          <w:p w14:paraId="7C53D5C1" w14:textId="77777777" w:rsidR="00831DF3" w:rsidRDefault="00831DF3" w:rsidP="008344C3">
            <w:pPr>
              <w:ind w:firstLine="0"/>
              <w:rPr>
                <w:ins w:id="15836" w:author="Okot" w:date="2020-01-29T10:29:00Z"/>
              </w:rPr>
            </w:pPr>
            <w:ins w:id="15837" w:author="Okot" w:date="2020-01-29T10:34:00Z">
              <w:r>
                <w:t xml:space="preserve">2. </w:t>
              </w:r>
            </w:ins>
            <w:r>
              <w:t xml:space="preserve">W polu „IDT” w tabeli „UserData” modyfikowanego rekordu pojawiła się wartość. </w:t>
            </w:r>
          </w:p>
        </w:tc>
        <w:tc>
          <w:tcPr>
            <w:tcW w:w="1984" w:type="dxa"/>
          </w:tcPr>
          <w:p w14:paraId="373C3D0F" w14:textId="77777777" w:rsidR="00831DF3" w:rsidRPr="00807267" w:rsidRDefault="00831DF3" w:rsidP="008344C3">
            <w:pPr>
              <w:ind w:firstLine="0"/>
              <w:rPr>
                <w:ins w:id="15838" w:author="Okot" w:date="2020-01-29T10:23:00Z"/>
                <w:b/>
                <w:rPrChange w:id="15839" w:author="Okot" w:date="2020-01-29T10:35:00Z">
                  <w:rPr>
                    <w:ins w:id="15840" w:author="Okot" w:date="2020-01-29T10:23:00Z"/>
                  </w:rPr>
                </w:rPrChange>
              </w:rPr>
            </w:pPr>
            <w:r>
              <w:rPr>
                <w:b/>
              </w:rPr>
              <w:t>Wartość pola</w:t>
            </w:r>
            <w:ins w:id="15841" w:author="Okot" w:date="2020-01-29T10:35:00Z">
              <w:r>
                <w:rPr>
                  <w:b/>
                </w:rPr>
                <w:t xml:space="preserve"> ID</w:t>
              </w:r>
            </w:ins>
            <w:r>
              <w:rPr>
                <w:b/>
              </w:rPr>
              <w:t>T</w:t>
            </w:r>
            <w:ins w:id="15842" w:author="Okot" w:date="2020-01-29T10:35:00Z">
              <w:r>
                <w:rPr>
                  <w:b/>
                </w:rPr>
                <w:t>:</w:t>
              </w:r>
            </w:ins>
          </w:p>
        </w:tc>
        <w:tc>
          <w:tcPr>
            <w:tcW w:w="992" w:type="dxa"/>
          </w:tcPr>
          <w:p w14:paraId="1CFF2A50" w14:textId="77777777" w:rsidR="00831DF3" w:rsidRDefault="00831DF3" w:rsidP="008344C3">
            <w:pPr>
              <w:ind w:firstLine="0"/>
              <w:rPr>
                <w:ins w:id="15843" w:author="Okot" w:date="2020-01-29T10:23:00Z"/>
              </w:rPr>
            </w:pPr>
          </w:p>
        </w:tc>
        <w:tc>
          <w:tcPr>
            <w:tcW w:w="992" w:type="dxa"/>
          </w:tcPr>
          <w:p w14:paraId="04070BF1" w14:textId="77777777" w:rsidR="00831DF3" w:rsidRDefault="00831DF3" w:rsidP="008344C3">
            <w:pPr>
              <w:ind w:firstLine="0"/>
              <w:rPr>
                <w:ins w:id="15844" w:author="Okot" w:date="2020-01-29T10:23:00Z"/>
              </w:rPr>
            </w:pPr>
          </w:p>
        </w:tc>
        <w:tc>
          <w:tcPr>
            <w:tcW w:w="1418" w:type="dxa"/>
          </w:tcPr>
          <w:p w14:paraId="1D61DDF7" w14:textId="77777777" w:rsidR="00831DF3" w:rsidRDefault="00831DF3" w:rsidP="008344C3">
            <w:pPr>
              <w:ind w:firstLine="0"/>
              <w:rPr>
                <w:ins w:id="15845" w:author="Okot" w:date="2020-01-29T10:23:00Z"/>
              </w:rPr>
            </w:pPr>
          </w:p>
        </w:tc>
      </w:tr>
      <w:tr w:rsidR="00831DF3" w14:paraId="3C320B80" w14:textId="77777777" w:rsidTr="008344C3">
        <w:trPr>
          <w:ins w:id="15846" w:author="Okot" w:date="2020-01-29T10:35:00Z"/>
        </w:trPr>
        <w:tc>
          <w:tcPr>
            <w:tcW w:w="1838" w:type="dxa"/>
            <w:vMerge/>
          </w:tcPr>
          <w:p w14:paraId="1597FD09" w14:textId="77777777" w:rsidR="00831DF3" w:rsidRPr="002267A1" w:rsidRDefault="00831DF3" w:rsidP="008344C3">
            <w:pPr>
              <w:rPr>
                <w:ins w:id="15847" w:author="Okot" w:date="2020-01-29T10:35:00Z"/>
                <w:b/>
              </w:rPr>
            </w:pPr>
          </w:p>
        </w:tc>
        <w:tc>
          <w:tcPr>
            <w:tcW w:w="1985" w:type="dxa"/>
          </w:tcPr>
          <w:p w14:paraId="02D30975" w14:textId="77777777" w:rsidR="00831DF3" w:rsidRDefault="00831DF3" w:rsidP="008344C3">
            <w:pPr>
              <w:ind w:firstLine="0"/>
              <w:rPr>
                <w:ins w:id="15848" w:author="Okot" w:date="2020-01-29T10:35:00Z"/>
              </w:rPr>
            </w:pPr>
            <w:ins w:id="15849" w:author="Okot" w:date="2020-01-29T10:36:00Z">
              <w:r>
                <w:t xml:space="preserve">3. </w:t>
              </w:r>
            </w:ins>
            <w:r>
              <w:t xml:space="preserve">Opis celu dla wartości pola „IDT” odczytany po klucza obcym z tabeli Target odpowiada wartość wybranej przez </w:t>
            </w:r>
            <w:r>
              <w:lastRenderedPageBreak/>
              <w:t xml:space="preserve">użytkownika w formularzu. </w:t>
            </w:r>
          </w:p>
        </w:tc>
        <w:tc>
          <w:tcPr>
            <w:tcW w:w="1984" w:type="dxa"/>
          </w:tcPr>
          <w:p w14:paraId="751E700B" w14:textId="77777777" w:rsidR="00831DF3" w:rsidRDefault="00831DF3" w:rsidP="008344C3">
            <w:pPr>
              <w:ind w:firstLine="0"/>
              <w:rPr>
                <w:b/>
              </w:rPr>
            </w:pPr>
            <w:r>
              <w:rPr>
                <w:b/>
              </w:rPr>
              <w:lastRenderedPageBreak/>
              <w:t xml:space="preserve">Wartość pola „Description” w tabeli Target dla aktywności o odczytanym wcześniej ID: </w:t>
            </w:r>
          </w:p>
          <w:p w14:paraId="2BBD4C16" w14:textId="77777777" w:rsidR="00831DF3" w:rsidRDefault="00831DF3" w:rsidP="008344C3">
            <w:pPr>
              <w:ind w:firstLine="0"/>
              <w:rPr>
                <w:b/>
              </w:rPr>
            </w:pPr>
          </w:p>
          <w:p w14:paraId="181CBCBD" w14:textId="77777777" w:rsidR="00831DF3" w:rsidRDefault="00831DF3" w:rsidP="008344C3">
            <w:pPr>
              <w:ind w:firstLine="0"/>
              <w:rPr>
                <w:ins w:id="15850" w:author="Okot" w:date="2020-01-29T10:35:00Z"/>
                <w:b/>
              </w:rPr>
            </w:pPr>
          </w:p>
        </w:tc>
        <w:tc>
          <w:tcPr>
            <w:tcW w:w="992" w:type="dxa"/>
          </w:tcPr>
          <w:p w14:paraId="218162D9" w14:textId="77777777" w:rsidR="00831DF3" w:rsidRDefault="00831DF3" w:rsidP="008344C3">
            <w:pPr>
              <w:ind w:firstLine="0"/>
              <w:rPr>
                <w:ins w:id="15851" w:author="Okot" w:date="2020-01-29T10:35:00Z"/>
              </w:rPr>
            </w:pPr>
          </w:p>
        </w:tc>
        <w:tc>
          <w:tcPr>
            <w:tcW w:w="992" w:type="dxa"/>
          </w:tcPr>
          <w:p w14:paraId="7BB9DD8B" w14:textId="77777777" w:rsidR="00831DF3" w:rsidRDefault="00831DF3" w:rsidP="008344C3">
            <w:pPr>
              <w:ind w:firstLine="0"/>
              <w:rPr>
                <w:ins w:id="15852" w:author="Okot" w:date="2020-01-29T10:35:00Z"/>
              </w:rPr>
            </w:pPr>
          </w:p>
        </w:tc>
        <w:tc>
          <w:tcPr>
            <w:tcW w:w="1418" w:type="dxa"/>
          </w:tcPr>
          <w:p w14:paraId="24751EF9" w14:textId="77777777" w:rsidR="00831DF3" w:rsidRDefault="00831DF3" w:rsidP="008344C3">
            <w:pPr>
              <w:ind w:firstLine="0"/>
              <w:rPr>
                <w:ins w:id="15853" w:author="Okot" w:date="2020-01-29T10:35:00Z"/>
              </w:rPr>
            </w:pPr>
          </w:p>
        </w:tc>
      </w:tr>
      <w:tr w:rsidR="00831DF3" w14:paraId="4B27BC90" w14:textId="77777777" w:rsidTr="008344C3">
        <w:trPr>
          <w:ins w:id="15854" w:author="Okot" w:date="2020-01-29T10:35:00Z"/>
        </w:trPr>
        <w:tc>
          <w:tcPr>
            <w:tcW w:w="1838" w:type="dxa"/>
            <w:vMerge/>
          </w:tcPr>
          <w:p w14:paraId="66F00D8E" w14:textId="77777777" w:rsidR="00831DF3" w:rsidRPr="002267A1" w:rsidRDefault="00831DF3" w:rsidP="008344C3">
            <w:pPr>
              <w:rPr>
                <w:ins w:id="15855" w:author="Okot" w:date="2020-01-29T10:35:00Z"/>
                <w:b/>
              </w:rPr>
            </w:pPr>
          </w:p>
        </w:tc>
        <w:tc>
          <w:tcPr>
            <w:tcW w:w="1985" w:type="dxa"/>
          </w:tcPr>
          <w:p w14:paraId="2244FB8C" w14:textId="77777777" w:rsidR="00831DF3" w:rsidRDefault="00831DF3" w:rsidP="008344C3">
            <w:pPr>
              <w:ind w:firstLine="0"/>
              <w:rPr>
                <w:ins w:id="15856" w:author="Okot" w:date="2020-01-29T10:35:00Z"/>
              </w:rPr>
            </w:pPr>
            <w:r>
              <w:t>4. Wartość pozostałych pól nie uległa zmianie</w:t>
            </w:r>
          </w:p>
        </w:tc>
        <w:tc>
          <w:tcPr>
            <w:tcW w:w="1984" w:type="dxa"/>
          </w:tcPr>
          <w:p w14:paraId="4B72E01B" w14:textId="77777777" w:rsidR="00831DF3" w:rsidRPr="00807267" w:rsidRDefault="00831DF3" w:rsidP="008344C3">
            <w:pPr>
              <w:ind w:firstLine="0"/>
              <w:rPr>
                <w:ins w:id="15857" w:author="Okot" w:date="2020-01-29T10:35:00Z"/>
                <w:b/>
              </w:rPr>
            </w:pPr>
          </w:p>
        </w:tc>
        <w:tc>
          <w:tcPr>
            <w:tcW w:w="992" w:type="dxa"/>
          </w:tcPr>
          <w:p w14:paraId="110C5922" w14:textId="77777777" w:rsidR="00831DF3" w:rsidRDefault="00831DF3" w:rsidP="008344C3">
            <w:pPr>
              <w:ind w:firstLine="0"/>
              <w:rPr>
                <w:ins w:id="15858" w:author="Okot" w:date="2020-01-29T10:35:00Z"/>
              </w:rPr>
            </w:pPr>
          </w:p>
        </w:tc>
        <w:tc>
          <w:tcPr>
            <w:tcW w:w="992" w:type="dxa"/>
          </w:tcPr>
          <w:p w14:paraId="21C4215B" w14:textId="77777777" w:rsidR="00831DF3" w:rsidRDefault="00831DF3" w:rsidP="008344C3">
            <w:pPr>
              <w:ind w:firstLine="0"/>
              <w:rPr>
                <w:ins w:id="15859" w:author="Okot" w:date="2020-01-29T10:35:00Z"/>
              </w:rPr>
            </w:pPr>
          </w:p>
        </w:tc>
        <w:tc>
          <w:tcPr>
            <w:tcW w:w="1418" w:type="dxa"/>
          </w:tcPr>
          <w:p w14:paraId="7C4055C7" w14:textId="77777777" w:rsidR="00831DF3" w:rsidRDefault="00831DF3" w:rsidP="008344C3">
            <w:pPr>
              <w:ind w:firstLine="0"/>
              <w:rPr>
                <w:ins w:id="15860" w:author="Okot" w:date="2020-01-29T10:35:00Z"/>
              </w:rPr>
            </w:pPr>
          </w:p>
        </w:tc>
      </w:tr>
    </w:tbl>
    <w:p w14:paraId="7B986F4E" w14:textId="77777777" w:rsidR="0009415C" w:rsidRDefault="0009415C" w:rsidP="00926DEB">
      <w:pPr>
        <w:spacing w:after="160" w:line="259" w:lineRule="auto"/>
        <w:ind w:firstLine="0"/>
        <w:jc w:val="left"/>
      </w:pPr>
    </w:p>
    <w:p w14:paraId="27A1D5F9" w14:textId="069A8262" w:rsidR="00E47F98" w:rsidRPr="00E47F98" w:rsidRDefault="00E47F98" w:rsidP="00E47F98">
      <w:pPr>
        <w:rPr>
          <w:ins w:id="15861" w:author="Okot" w:date="2020-01-29T10:23:00Z"/>
          <w:b/>
        </w:rPr>
      </w:pPr>
      <w:r w:rsidRPr="00E47F98">
        <w:rPr>
          <w:b/>
        </w:rPr>
        <w:t>Rezultat testów:</w:t>
      </w:r>
    </w:p>
    <w:p w14:paraId="6DFB5104" w14:textId="77777777" w:rsidR="00926DEB" w:rsidRPr="00044E36" w:rsidRDefault="00926DEB">
      <w:pPr>
        <w:rPr>
          <w:ins w:id="15862" w:author="Okot" w:date="2020-03-31T13:48:00Z"/>
        </w:rPr>
        <w:pPrChange w:id="15863" w:author="Okot" w:date="2020-03-31T13:48:00Z">
          <w:pPr>
            <w:pStyle w:val="Nagwek2"/>
          </w:pPr>
        </w:pPrChange>
      </w:pPr>
    </w:p>
    <w:p w14:paraId="1B952971" w14:textId="168696D1" w:rsidR="00070C52" w:rsidRDefault="00070C52" w:rsidP="00070C52">
      <w:pPr>
        <w:pStyle w:val="Nagwek2"/>
      </w:pPr>
      <w:ins w:id="15864" w:author="Okot" w:date="2020-03-31T13:48:00Z">
        <w:r>
          <w:t xml:space="preserve">5.4.6.3. </w:t>
        </w:r>
      </w:ins>
      <w:ins w:id="15865" w:author="Okot" w:date="2020-03-31T13:49:00Z">
        <w:r>
          <w:t>T</w:t>
        </w:r>
      </w:ins>
      <w:ins w:id="15866" w:author="Okot" w:date="2020-03-31T13:48:00Z">
        <w:r>
          <w:t>esty bia</w:t>
        </w:r>
      </w:ins>
      <w:ins w:id="15867" w:author="Okot" w:date="2020-03-31T13:49:00Z">
        <w:r>
          <w:t>ł</w:t>
        </w:r>
      </w:ins>
      <w:ins w:id="15868" w:author="Okot" w:date="2020-03-31T13:48:00Z">
        <w:r>
          <w:t>ej skrzynki</w:t>
        </w:r>
      </w:ins>
    </w:p>
    <w:p w14:paraId="3F9DA448" w14:textId="77777777" w:rsidR="005001F0" w:rsidRDefault="005001F0" w:rsidP="005001F0"/>
    <w:p w14:paraId="066A85DA" w14:textId="33E673CE" w:rsidR="005001F0" w:rsidRPr="005001F0" w:rsidRDefault="005001F0">
      <w:pPr>
        <w:rPr>
          <w:ins w:id="15869" w:author="Okot" w:date="2020-02-05T16:23:00Z"/>
        </w:rPr>
        <w:pPrChange w:id="15870" w:author="Okot" w:date="2020-02-05T16:23:00Z">
          <w:pPr>
            <w:ind w:firstLine="0"/>
          </w:pPr>
        </w:pPrChange>
      </w:pPr>
      <w:ins w:id="15871" w:author="Okot" w:date="2020-02-05T16:16:00Z">
        <w:r>
          <w:t>W ramach testów białej skrzynki zosta</w:t>
        </w:r>
      </w:ins>
      <w:ins w:id="15872" w:author="Okot" w:date="2020-02-05T16:23:00Z">
        <w:r>
          <w:t>ł</w:t>
        </w:r>
      </w:ins>
      <w:ins w:id="15873" w:author="Okot" w:date="2020-02-05T16:16:00Z">
        <w:r>
          <w:t xml:space="preserve"> wykona</w:t>
        </w:r>
      </w:ins>
      <w:ins w:id="15874" w:author="Okot" w:date="2020-02-05T16:23:00Z">
        <w:r>
          <w:t>ny</w:t>
        </w:r>
      </w:ins>
      <w:ins w:id="15875" w:author="Okot" w:date="2020-02-05T16:16:00Z">
        <w:r>
          <w:t xml:space="preserve"> test jednostkowy </w:t>
        </w:r>
      </w:ins>
      <w:ins w:id="15876" w:author="Okot" w:date="2020-02-05T16:23:00Z">
        <w:r>
          <w:t xml:space="preserve">metody </w:t>
        </w:r>
      </w:ins>
      <w:r w:rsidRPr="005001F0">
        <w:rPr>
          <w:rFonts w:eastAsia="SimSun"/>
          <w:i/>
        </w:rPr>
        <w:t>calculateTargetCalories (bool, int, float, int, int)</w:t>
      </w:r>
      <w:r>
        <w:rPr>
          <w:rFonts w:eastAsia="SimSun"/>
        </w:rPr>
        <w:t>.</w:t>
      </w:r>
    </w:p>
    <w:p w14:paraId="09D9DFC7" w14:textId="77777777" w:rsidR="005001F0" w:rsidRDefault="005001F0" w:rsidP="00831DF3"/>
    <w:p w14:paraId="6DDFACC8" w14:textId="6546E407" w:rsidR="00831DF3" w:rsidRDefault="00831DF3">
      <w:pPr>
        <w:ind w:firstLine="0"/>
        <w:rPr>
          <w:ins w:id="15877" w:author="Okot" w:date="2020-01-29T12:32:00Z"/>
        </w:rPr>
        <w:pPrChange w:id="15878" w:author="Okot" w:date="2020-01-29T12:30:00Z">
          <w:pPr>
            <w:pStyle w:val="Nagwek2"/>
          </w:pPr>
        </w:pPrChange>
      </w:pPr>
      <w:ins w:id="15879" w:author="Okot" w:date="2020-01-29T12:31:00Z">
        <w:r>
          <w:t>Tabela 5.</w:t>
        </w:r>
      </w:ins>
      <w:r>
        <w:t>28</w:t>
      </w:r>
      <w:ins w:id="15880" w:author="Okot" w:date="2020-01-29T12:32:00Z">
        <w:r>
          <w:t>.</w:t>
        </w:r>
      </w:ins>
    </w:p>
    <w:p w14:paraId="38F45D2F" w14:textId="41A6D012" w:rsidR="00831DF3" w:rsidRDefault="00831DF3">
      <w:pPr>
        <w:ind w:firstLine="0"/>
        <w:rPr>
          <w:ins w:id="15881" w:author="Okot" w:date="2020-01-29T12:33:00Z"/>
        </w:rPr>
        <w:pPrChange w:id="15882" w:author="Okot" w:date="2020-01-29T12:30:00Z">
          <w:pPr>
            <w:pStyle w:val="Nagwek2"/>
          </w:pPr>
        </w:pPrChange>
      </w:pPr>
      <w:r>
        <w:t>T</w:t>
      </w:r>
      <w:ins w:id="15883" w:author="Okot" w:date="2020-01-29T12:32:00Z">
        <w:r>
          <w:t>est jednostkow</w:t>
        </w:r>
      </w:ins>
      <w:r>
        <w:t>y</w:t>
      </w:r>
      <w:ins w:id="15884" w:author="Okot" w:date="2020-01-29T12:32:00Z">
        <w:r>
          <w:t xml:space="preserve"> dla</w:t>
        </w:r>
      </w:ins>
      <w:r>
        <w:t xml:space="preserve"> obliczania docelowej dziennej kaloryczności użytkownika</w:t>
      </w:r>
      <w:ins w:id="15885" w:author="Okot" w:date="2020-01-29T12:33:00Z">
        <w:r>
          <w:t>.</w:t>
        </w:r>
      </w:ins>
    </w:p>
    <w:tbl>
      <w:tblPr>
        <w:tblStyle w:val="Tabela-Siatka"/>
        <w:tblW w:w="9834" w:type="dxa"/>
        <w:tblLayout w:type="fixed"/>
        <w:tblLook w:val="04A0" w:firstRow="1" w:lastRow="0" w:firstColumn="1" w:lastColumn="0" w:noHBand="0" w:noVBand="1"/>
        <w:tblPrChange w:id="15886" w:author="Okot" w:date="2020-03-26T11:39:00Z">
          <w:tblPr>
            <w:tblStyle w:val="Tabela-Siatka"/>
            <w:tblW w:w="12893" w:type="dxa"/>
            <w:tblLook w:val="04A0" w:firstRow="1" w:lastRow="0" w:firstColumn="1" w:lastColumn="0" w:noHBand="0" w:noVBand="1"/>
          </w:tblPr>
        </w:tblPrChange>
      </w:tblPr>
      <w:tblGrid>
        <w:gridCol w:w="2783"/>
        <w:gridCol w:w="1924"/>
        <w:gridCol w:w="1158"/>
        <w:gridCol w:w="1701"/>
        <w:gridCol w:w="2268"/>
        <w:tblGridChange w:id="15887">
          <w:tblGrid>
            <w:gridCol w:w="2016"/>
            <w:gridCol w:w="767"/>
            <w:gridCol w:w="1181"/>
            <w:gridCol w:w="743"/>
            <w:gridCol w:w="1158"/>
            <w:gridCol w:w="792"/>
            <w:gridCol w:w="909"/>
            <w:gridCol w:w="2209"/>
            <w:gridCol w:w="59"/>
            <w:gridCol w:w="3059"/>
          </w:tblGrid>
        </w:tblGridChange>
      </w:tblGrid>
      <w:tr w:rsidR="00831DF3" w14:paraId="0716667A" w14:textId="77777777" w:rsidTr="008344C3">
        <w:trPr>
          <w:ins w:id="15888" w:author="Okot" w:date="2020-01-29T12:33:00Z"/>
        </w:trPr>
        <w:tc>
          <w:tcPr>
            <w:tcW w:w="2783" w:type="dxa"/>
            <w:tcPrChange w:id="15889" w:author="Okot" w:date="2020-03-26T11:39:00Z">
              <w:tcPr>
                <w:tcW w:w="2016" w:type="dxa"/>
              </w:tcPr>
            </w:tcPrChange>
          </w:tcPr>
          <w:p w14:paraId="6E356DC3" w14:textId="77777777" w:rsidR="00831DF3" w:rsidRPr="000B2E14" w:rsidRDefault="00831DF3" w:rsidP="008344C3">
            <w:pPr>
              <w:ind w:firstLine="0"/>
              <w:rPr>
                <w:ins w:id="15890" w:author="Okot" w:date="2020-01-29T12:33:00Z"/>
                <w:b/>
                <w:rPrChange w:id="15891" w:author="Okot" w:date="2020-01-29T12:33:00Z">
                  <w:rPr>
                    <w:ins w:id="15892" w:author="Okot" w:date="2020-01-29T12:33:00Z"/>
                  </w:rPr>
                </w:rPrChange>
              </w:rPr>
            </w:pPr>
            <w:ins w:id="15893" w:author="Okot" w:date="2020-01-29T12:33:00Z">
              <w:r>
                <w:rPr>
                  <w:b/>
                </w:rPr>
                <w:t>PU-TJ-001</w:t>
              </w:r>
            </w:ins>
          </w:p>
        </w:tc>
        <w:tc>
          <w:tcPr>
            <w:tcW w:w="7051" w:type="dxa"/>
            <w:gridSpan w:val="4"/>
            <w:tcPrChange w:id="15894" w:author="Okot" w:date="2020-03-26T11:39:00Z">
              <w:tcPr>
                <w:tcW w:w="10877" w:type="dxa"/>
                <w:gridSpan w:val="9"/>
              </w:tcPr>
            </w:tcPrChange>
          </w:tcPr>
          <w:p w14:paraId="12C0BCC4" w14:textId="77777777" w:rsidR="00831DF3" w:rsidRDefault="00831DF3" w:rsidP="008344C3">
            <w:pPr>
              <w:ind w:firstLine="0"/>
              <w:rPr>
                <w:ins w:id="15895" w:author="Okot" w:date="2020-01-29T12:44:00Z"/>
                <w:b/>
                <w:i/>
              </w:rPr>
            </w:pPr>
            <w:ins w:id="15896" w:author="Okot" w:date="2020-01-29T12:33:00Z">
              <w:r>
                <w:rPr>
                  <w:b/>
                  <w:i/>
                </w:rPr>
                <w:t>Rejestracja nowego użytkownika</w:t>
              </w:r>
            </w:ins>
          </w:p>
        </w:tc>
      </w:tr>
      <w:tr w:rsidR="00831DF3" w14:paraId="7BFF9A16" w14:textId="77777777" w:rsidTr="008344C3">
        <w:trPr>
          <w:ins w:id="15897" w:author="Okot" w:date="2020-01-29T12:34:00Z"/>
        </w:trPr>
        <w:tc>
          <w:tcPr>
            <w:tcW w:w="2783" w:type="dxa"/>
            <w:tcPrChange w:id="15898" w:author="Okot" w:date="2020-03-26T11:39:00Z">
              <w:tcPr>
                <w:tcW w:w="2016" w:type="dxa"/>
              </w:tcPr>
            </w:tcPrChange>
          </w:tcPr>
          <w:p w14:paraId="0165FD70" w14:textId="77777777" w:rsidR="00831DF3" w:rsidRDefault="00831DF3" w:rsidP="008344C3">
            <w:pPr>
              <w:ind w:firstLine="0"/>
              <w:rPr>
                <w:ins w:id="15899" w:author="Okot" w:date="2020-01-29T12:34:00Z"/>
                <w:b/>
              </w:rPr>
            </w:pPr>
            <w:ins w:id="15900" w:author="Okot" w:date="2020-01-29T12:34:00Z">
              <w:r>
                <w:rPr>
                  <w:b/>
                </w:rPr>
                <w:t>Metodyka</w:t>
              </w:r>
            </w:ins>
          </w:p>
        </w:tc>
        <w:tc>
          <w:tcPr>
            <w:tcW w:w="7051" w:type="dxa"/>
            <w:gridSpan w:val="4"/>
            <w:tcPrChange w:id="15901" w:author="Okot" w:date="2020-03-26T11:39:00Z">
              <w:tcPr>
                <w:tcW w:w="10877" w:type="dxa"/>
                <w:gridSpan w:val="9"/>
              </w:tcPr>
            </w:tcPrChange>
          </w:tcPr>
          <w:p w14:paraId="40B85E1F" w14:textId="77777777" w:rsidR="00831DF3" w:rsidRDefault="00831DF3">
            <w:pPr>
              <w:tabs>
                <w:tab w:val="left" w:pos="8055"/>
              </w:tabs>
              <w:ind w:firstLine="0"/>
              <w:rPr>
                <w:ins w:id="15902" w:author="Okot" w:date="2020-01-29T12:44:00Z"/>
              </w:rPr>
              <w:pPrChange w:id="15903" w:author="Okot" w:date="2020-03-26T10:48:00Z">
                <w:pPr>
                  <w:ind w:firstLine="0"/>
                </w:pPr>
              </w:pPrChange>
            </w:pPr>
            <w:ins w:id="15904" w:author="Okot" w:date="2020-01-29T12:34:00Z">
              <w:r>
                <w:t>Test automatyczny, który u</w:t>
              </w:r>
            </w:ins>
            <w:r>
              <w:t>ruchomi</w:t>
            </w:r>
            <w:ins w:id="15905" w:author="Okot" w:date="2020-01-29T12:34:00Z">
              <w:r>
                <w:t xml:space="preserve"> </w:t>
              </w:r>
            </w:ins>
            <w:r>
              <w:t xml:space="preserve">metodę </w:t>
            </w:r>
            <w:r w:rsidRPr="00834CF6">
              <w:rPr>
                <w:rFonts w:eastAsia="SimSun"/>
                <w:i/>
              </w:rPr>
              <w:t>calculateTargetCalories</w:t>
            </w:r>
            <w:r w:rsidRPr="00834CF6">
              <w:rPr>
                <w:rFonts w:eastAsia="SimSun"/>
              </w:rPr>
              <w:t xml:space="preserve"> (bool, int, float, int, int)</w:t>
            </w:r>
            <w:ins w:id="15906" w:author="Okot" w:date="2020-01-29T12:35:00Z">
              <w:r>
                <w:t xml:space="preserve"> z testow</w:t>
              </w:r>
            </w:ins>
            <w:r>
              <w:t>o wygenerowanym zestawem danych.</w:t>
            </w:r>
            <w:ins w:id="15907" w:author="Okot" w:date="2020-01-29T12:35:00Z">
              <w:r>
                <w:t xml:space="preserve"> </w:t>
              </w:r>
            </w:ins>
            <w:r>
              <w:t>Testowane będzie zarówno obliczanie docelowej kaloryczności, akceptacja wyniku, jak i jego zmiana</w:t>
            </w:r>
          </w:p>
        </w:tc>
      </w:tr>
      <w:tr w:rsidR="00831DF3" w14:paraId="14A4EDC5" w14:textId="77777777" w:rsidTr="008344C3">
        <w:tblPrEx>
          <w:tblPrExChange w:id="15908" w:author="Okot" w:date="2020-03-26T11:39:00Z">
            <w:tblPrEx>
              <w:tblW w:w="9775" w:type="dxa"/>
            </w:tblPrEx>
          </w:tblPrExChange>
        </w:tblPrEx>
        <w:trPr>
          <w:ins w:id="15909" w:author="Okot" w:date="2020-01-29T12:38:00Z"/>
        </w:trPr>
        <w:tc>
          <w:tcPr>
            <w:tcW w:w="2783" w:type="dxa"/>
            <w:tcPrChange w:id="15910" w:author="Okot" w:date="2020-03-26T11:39:00Z">
              <w:tcPr>
                <w:tcW w:w="2016" w:type="dxa"/>
              </w:tcPr>
            </w:tcPrChange>
          </w:tcPr>
          <w:p w14:paraId="17C72698" w14:textId="77777777" w:rsidR="00831DF3" w:rsidRDefault="00831DF3" w:rsidP="008344C3">
            <w:pPr>
              <w:ind w:firstLine="0"/>
              <w:rPr>
                <w:ins w:id="15911" w:author="Okot" w:date="2020-01-29T12:38:00Z"/>
                <w:b/>
              </w:rPr>
            </w:pPr>
            <w:ins w:id="15912" w:author="Okot" w:date="2020-01-29T12:38:00Z">
              <w:r>
                <w:rPr>
                  <w:b/>
                </w:rPr>
                <w:t>Testowane metody</w:t>
              </w:r>
            </w:ins>
          </w:p>
        </w:tc>
        <w:tc>
          <w:tcPr>
            <w:tcW w:w="1924" w:type="dxa"/>
            <w:tcPrChange w:id="15913" w:author="Okot" w:date="2020-03-26T11:39:00Z">
              <w:tcPr>
                <w:tcW w:w="1948" w:type="dxa"/>
                <w:gridSpan w:val="2"/>
              </w:tcPr>
            </w:tcPrChange>
          </w:tcPr>
          <w:p w14:paraId="4E205E93" w14:textId="77777777" w:rsidR="00831DF3" w:rsidRPr="000B2E14" w:rsidRDefault="00831DF3" w:rsidP="008344C3">
            <w:pPr>
              <w:ind w:firstLine="0"/>
              <w:rPr>
                <w:ins w:id="15914" w:author="Okot" w:date="2020-01-29T12:39:00Z"/>
                <w:b/>
                <w:rPrChange w:id="15915" w:author="Okot" w:date="2020-01-29T12:40:00Z">
                  <w:rPr>
                    <w:ins w:id="15916" w:author="Okot" w:date="2020-01-29T12:39:00Z"/>
                  </w:rPr>
                </w:rPrChange>
              </w:rPr>
            </w:pPr>
            <w:ins w:id="15917" w:author="Okot" w:date="2020-01-29T12:40:00Z">
              <w:r w:rsidRPr="000B2E14">
                <w:rPr>
                  <w:b/>
                  <w:rPrChange w:id="15918" w:author="Okot" w:date="2020-01-29T12:40:00Z">
                    <w:rPr/>
                  </w:rPrChange>
                </w:rPr>
                <w:t>Warunek asercji</w:t>
              </w:r>
            </w:ins>
          </w:p>
        </w:tc>
        <w:tc>
          <w:tcPr>
            <w:tcW w:w="1158" w:type="dxa"/>
            <w:tcPrChange w:id="15919" w:author="Okot" w:date="2020-03-26T11:39:00Z">
              <w:tcPr>
                <w:tcW w:w="2693" w:type="dxa"/>
                <w:gridSpan w:val="3"/>
              </w:tcPr>
            </w:tcPrChange>
          </w:tcPr>
          <w:p w14:paraId="4AD90093" w14:textId="77777777" w:rsidR="00831DF3" w:rsidRPr="00A73F79" w:rsidRDefault="00831DF3">
            <w:pPr>
              <w:ind w:firstLine="0"/>
              <w:rPr>
                <w:ins w:id="15920" w:author="Okot" w:date="2020-01-29T12:38:00Z"/>
                <w:b/>
                <w:rPrChange w:id="15921" w:author="Okot" w:date="2020-01-29T12:47:00Z">
                  <w:rPr>
                    <w:ins w:id="15922" w:author="Okot" w:date="2020-01-29T12:38:00Z"/>
                  </w:rPr>
                </w:rPrChange>
              </w:rPr>
              <w:pPrChange w:id="15923" w:author="Okot" w:date="2020-01-29T12:47:00Z">
                <w:pPr>
                  <w:ind w:right="600" w:firstLine="0"/>
                </w:pPr>
              </w:pPrChange>
            </w:pPr>
            <w:ins w:id="15924" w:author="Okot" w:date="2020-01-29T12:40:00Z">
              <w:r w:rsidRPr="00A73F79">
                <w:rPr>
                  <w:b/>
                  <w:rPrChange w:id="15925" w:author="Okot" w:date="2020-01-29T12:47:00Z">
                    <w:rPr/>
                  </w:rPrChange>
                </w:rPr>
                <w:t>Wynik</w:t>
              </w:r>
            </w:ins>
            <w:ins w:id="15926" w:author="Okot" w:date="2020-01-29T12:47:00Z">
              <w:r>
                <w:rPr>
                  <w:b/>
                </w:rPr>
                <w:t xml:space="preserve"> </w:t>
              </w:r>
            </w:ins>
            <w:ins w:id="15927" w:author="Okot" w:date="2020-01-29T12:40:00Z">
              <w:r w:rsidRPr="00A73F79">
                <w:rPr>
                  <w:b/>
                  <w:rPrChange w:id="15928" w:author="Okot" w:date="2020-01-29T12:47:00Z">
                    <w:rPr/>
                  </w:rPrChange>
                </w:rPr>
                <w:t>testu</w:t>
              </w:r>
            </w:ins>
          </w:p>
        </w:tc>
        <w:tc>
          <w:tcPr>
            <w:tcW w:w="1701" w:type="dxa"/>
            <w:tcPrChange w:id="15929" w:author="Okot" w:date="2020-03-26T11:39:00Z">
              <w:tcPr>
                <w:tcW w:w="3118" w:type="dxa"/>
                <w:gridSpan w:val="2"/>
              </w:tcPr>
            </w:tcPrChange>
          </w:tcPr>
          <w:p w14:paraId="01F7D2B6" w14:textId="77777777" w:rsidR="00831DF3" w:rsidRDefault="00831DF3" w:rsidP="008344C3">
            <w:pPr>
              <w:ind w:right="316" w:firstLine="0"/>
              <w:rPr>
                <w:ins w:id="15930" w:author="Okot" w:date="2020-01-29T12:46:00Z"/>
                <w:b/>
              </w:rPr>
            </w:pPr>
            <w:ins w:id="15931" w:author="Okot" w:date="2020-01-29T12:46:00Z">
              <w:r>
                <w:rPr>
                  <w:b/>
                </w:rPr>
                <w:t>Opis błędu</w:t>
              </w:r>
            </w:ins>
          </w:p>
        </w:tc>
        <w:tc>
          <w:tcPr>
            <w:tcW w:w="2268" w:type="dxa"/>
            <w:tcPrChange w:id="15932" w:author="Okot" w:date="2020-03-26T11:39:00Z">
              <w:tcPr>
                <w:tcW w:w="3118" w:type="dxa"/>
                <w:gridSpan w:val="2"/>
              </w:tcPr>
            </w:tcPrChange>
          </w:tcPr>
          <w:p w14:paraId="1B5B3249" w14:textId="77777777" w:rsidR="00831DF3" w:rsidRPr="000B2E14" w:rsidRDefault="00831DF3" w:rsidP="008344C3">
            <w:pPr>
              <w:ind w:right="316" w:firstLine="0"/>
              <w:rPr>
                <w:ins w:id="15933" w:author="Okot" w:date="2020-01-29T12:44:00Z"/>
                <w:b/>
              </w:rPr>
            </w:pPr>
            <w:ins w:id="15934" w:author="Okot" w:date="2020-01-29T12:46:00Z">
              <w:r>
                <w:rPr>
                  <w:b/>
                </w:rPr>
                <w:t>Działania naprawcze</w:t>
              </w:r>
            </w:ins>
          </w:p>
        </w:tc>
      </w:tr>
      <w:tr w:rsidR="00831DF3" w14:paraId="7DCB93A7" w14:textId="77777777" w:rsidTr="008344C3">
        <w:trPr>
          <w:ins w:id="15935" w:author="Okot" w:date="2020-01-29T12:38:00Z"/>
        </w:trPr>
        <w:tc>
          <w:tcPr>
            <w:tcW w:w="2783" w:type="dxa"/>
            <w:vMerge w:val="restart"/>
          </w:tcPr>
          <w:p w14:paraId="1642617B" w14:textId="77777777" w:rsidR="00831DF3" w:rsidRPr="00834CF6" w:rsidRDefault="00831DF3" w:rsidP="008344C3">
            <w:pPr>
              <w:ind w:firstLine="0"/>
              <w:rPr>
                <w:ins w:id="15936" w:author="Okot" w:date="2020-01-29T12:38:00Z"/>
                <w:b/>
                <w:i/>
                <w:lang w:val="en-US"/>
                <w:rPrChange w:id="15937" w:author="Okot" w:date="2020-03-26T11:38:00Z">
                  <w:rPr>
                    <w:ins w:id="15938" w:author="Okot" w:date="2020-01-29T12:38:00Z"/>
                    <w:b/>
                  </w:rPr>
                </w:rPrChange>
              </w:rPr>
            </w:pPr>
            <w:r w:rsidRPr="00834CF6">
              <w:rPr>
                <w:rFonts w:eastAsia="SimSun"/>
                <w:b/>
                <w:i/>
                <w:lang w:val="en-US"/>
              </w:rPr>
              <w:t>calculateTargetCalories (bool, int, float, int, int)</w:t>
            </w:r>
          </w:p>
        </w:tc>
        <w:tc>
          <w:tcPr>
            <w:tcW w:w="1924" w:type="dxa"/>
          </w:tcPr>
          <w:p w14:paraId="0BA26708" w14:textId="77777777" w:rsidR="00831DF3" w:rsidRDefault="00831DF3" w:rsidP="008344C3">
            <w:pPr>
              <w:ind w:firstLine="0"/>
              <w:rPr>
                <w:ins w:id="15939" w:author="Okot" w:date="2020-01-29T12:39:00Z"/>
              </w:rPr>
            </w:pPr>
            <w:ins w:id="15940" w:author="Okot" w:date="2020-03-26T11:38:00Z">
              <w:r>
                <w:t>Zwrócona zostaje wartość „success”</w:t>
              </w:r>
            </w:ins>
            <w:r>
              <w:t xml:space="preserve"> </w:t>
            </w:r>
          </w:p>
        </w:tc>
        <w:tc>
          <w:tcPr>
            <w:tcW w:w="1158" w:type="dxa"/>
          </w:tcPr>
          <w:p w14:paraId="70574BFC" w14:textId="77777777" w:rsidR="00831DF3" w:rsidRDefault="00831DF3" w:rsidP="008344C3">
            <w:pPr>
              <w:ind w:firstLine="0"/>
              <w:rPr>
                <w:ins w:id="15941" w:author="Okot" w:date="2020-01-29T12:38:00Z"/>
              </w:rPr>
            </w:pPr>
          </w:p>
        </w:tc>
        <w:tc>
          <w:tcPr>
            <w:tcW w:w="1701" w:type="dxa"/>
          </w:tcPr>
          <w:p w14:paraId="600AF795" w14:textId="77777777" w:rsidR="00831DF3" w:rsidRDefault="00831DF3" w:rsidP="008344C3">
            <w:pPr>
              <w:ind w:firstLine="0"/>
              <w:rPr>
                <w:ins w:id="15942" w:author="Okot" w:date="2020-01-29T12:46:00Z"/>
              </w:rPr>
            </w:pPr>
          </w:p>
        </w:tc>
        <w:tc>
          <w:tcPr>
            <w:tcW w:w="2268" w:type="dxa"/>
          </w:tcPr>
          <w:p w14:paraId="1FC904D8" w14:textId="77777777" w:rsidR="00831DF3" w:rsidRDefault="00831DF3" w:rsidP="008344C3">
            <w:pPr>
              <w:ind w:firstLine="0"/>
              <w:rPr>
                <w:ins w:id="15943" w:author="Okot" w:date="2020-01-29T12:44:00Z"/>
              </w:rPr>
            </w:pPr>
          </w:p>
        </w:tc>
      </w:tr>
      <w:tr w:rsidR="00831DF3" w14:paraId="42B7F083" w14:textId="77777777" w:rsidTr="008344C3">
        <w:trPr>
          <w:ins w:id="15944" w:author="Okot" w:date="2020-03-26T11:38:00Z"/>
        </w:trPr>
        <w:tc>
          <w:tcPr>
            <w:tcW w:w="2783" w:type="dxa"/>
            <w:vMerge/>
          </w:tcPr>
          <w:p w14:paraId="05EC6EEC" w14:textId="77777777" w:rsidR="00831DF3" w:rsidRDefault="00831DF3" w:rsidP="008344C3">
            <w:pPr>
              <w:ind w:firstLine="0"/>
              <w:rPr>
                <w:ins w:id="15945" w:author="Okot" w:date="2020-03-26T11:38:00Z"/>
              </w:rPr>
            </w:pPr>
          </w:p>
        </w:tc>
        <w:tc>
          <w:tcPr>
            <w:tcW w:w="1924" w:type="dxa"/>
          </w:tcPr>
          <w:p w14:paraId="5A6813F2" w14:textId="77777777" w:rsidR="00831DF3" w:rsidRDefault="00831DF3" w:rsidP="008344C3">
            <w:pPr>
              <w:ind w:firstLine="0"/>
              <w:rPr>
                <w:ins w:id="15946" w:author="Okot" w:date="2020-03-26T11:38:00Z"/>
              </w:rPr>
            </w:pPr>
            <w:ins w:id="15947" w:author="Okot" w:date="2020-03-26T11:38:00Z">
              <w:r>
                <w:t>Zwrócona zostaje wartość „success”</w:t>
              </w:r>
            </w:ins>
          </w:p>
        </w:tc>
        <w:tc>
          <w:tcPr>
            <w:tcW w:w="1158" w:type="dxa"/>
          </w:tcPr>
          <w:p w14:paraId="65D21E4D" w14:textId="77777777" w:rsidR="00831DF3" w:rsidRDefault="00831DF3" w:rsidP="008344C3">
            <w:pPr>
              <w:ind w:firstLine="0"/>
              <w:rPr>
                <w:ins w:id="15948" w:author="Okot" w:date="2020-03-26T11:38:00Z"/>
              </w:rPr>
            </w:pPr>
          </w:p>
        </w:tc>
        <w:tc>
          <w:tcPr>
            <w:tcW w:w="1701" w:type="dxa"/>
          </w:tcPr>
          <w:p w14:paraId="48E165AF" w14:textId="77777777" w:rsidR="00831DF3" w:rsidRDefault="00831DF3" w:rsidP="008344C3">
            <w:pPr>
              <w:ind w:firstLine="0"/>
              <w:rPr>
                <w:ins w:id="15949" w:author="Okot" w:date="2020-03-26T11:38:00Z"/>
              </w:rPr>
            </w:pPr>
          </w:p>
        </w:tc>
        <w:tc>
          <w:tcPr>
            <w:tcW w:w="2268" w:type="dxa"/>
          </w:tcPr>
          <w:p w14:paraId="0A06D221" w14:textId="77777777" w:rsidR="00831DF3" w:rsidRDefault="00831DF3" w:rsidP="008344C3">
            <w:pPr>
              <w:ind w:firstLine="0"/>
              <w:rPr>
                <w:ins w:id="15950" w:author="Okot" w:date="2020-03-26T11:38:00Z"/>
              </w:rPr>
            </w:pPr>
          </w:p>
        </w:tc>
      </w:tr>
      <w:tr w:rsidR="00831DF3" w14:paraId="1A527CE7" w14:textId="77777777" w:rsidTr="008344C3">
        <w:tc>
          <w:tcPr>
            <w:tcW w:w="2783" w:type="dxa"/>
            <w:vMerge/>
          </w:tcPr>
          <w:p w14:paraId="2592B818" w14:textId="77777777" w:rsidR="00831DF3" w:rsidRDefault="00831DF3" w:rsidP="008344C3">
            <w:pPr>
              <w:ind w:firstLine="0"/>
            </w:pPr>
          </w:p>
        </w:tc>
        <w:tc>
          <w:tcPr>
            <w:tcW w:w="1924" w:type="dxa"/>
          </w:tcPr>
          <w:p w14:paraId="08AD36C8" w14:textId="77777777" w:rsidR="00831DF3" w:rsidRDefault="00831DF3" w:rsidP="008344C3">
            <w:pPr>
              <w:ind w:firstLine="0"/>
            </w:pPr>
            <w:ins w:id="15951" w:author="Okot" w:date="2020-03-26T11:38:00Z">
              <w:r>
                <w:t>Zwrócona zostaje</w:t>
              </w:r>
            </w:ins>
            <w:r>
              <w:t xml:space="preserve"> różna od</w:t>
            </w:r>
            <w:ins w:id="15952" w:author="Okot" w:date="2020-03-26T11:38:00Z">
              <w:r>
                <w:t xml:space="preserve"> wartoś</w:t>
              </w:r>
            </w:ins>
            <w:r>
              <w:t>ci</w:t>
            </w:r>
            <w:ins w:id="15953" w:author="Okot" w:date="2020-03-26T11:38:00Z">
              <w:r>
                <w:t xml:space="preserve"> „success”</w:t>
              </w:r>
            </w:ins>
          </w:p>
        </w:tc>
        <w:tc>
          <w:tcPr>
            <w:tcW w:w="1158" w:type="dxa"/>
          </w:tcPr>
          <w:p w14:paraId="781B43C3" w14:textId="77777777" w:rsidR="00831DF3" w:rsidRDefault="00831DF3" w:rsidP="008344C3">
            <w:pPr>
              <w:ind w:firstLine="0"/>
            </w:pPr>
          </w:p>
        </w:tc>
        <w:tc>
          <w:tcPr>
            <w:tcW w:w="1701" w:type="dxa"/>
          </w:tcPr>
          <w:p w14:paraId="49037704" w14:textId="77777777" w:rsidR="00831DF3" w:rsidRDefault="00831DF3" w:rsidP="008344C3">
            <w:pPr>
              <w:ind w:firstLine="0"/>
            </w:pPr>
          </w:p>
        </w:tc>
        <w:tc>
          <w:tcPr>
            <w:tcW w:w="2268" w:type="dxa"/>
          </w:tcPr>
          <w:p w14:paraId="24F9B2F1" w14:textId="77777777" w:rsidR="00831DF3" w:rsidRDefault="00831DF3" w:rsidP="008344C3">
            <w:pPr>
              <w:ind w:firstLine="0"/>
            </w:pPr>
          </w:p>
        </w:tc>
      </w:tr>
    </w:tbl>
    <w:p w14:paraId="31A6FA5E" w14:textId="77777777" w:rsidR="00831DF3" w:rsidRDefault="00831DF3" w:rsidP="00831DF3"/>
    <w:p w14:paraId="40E21AFC" w14:textId="3D3203C6" w:rsidR="00413D4F" w:rsidRPr="00831DF3" w:rsidRDefault="00413D4F" w:rsidP="00831DF3">
      <w:pPr>
        <w:rPr>
          <w:ins w:id="15954" w:author="Okot" w:date="2020-03-31T13:48:00Z"/>
        </w:rPr>
      </w:pPr>
      <w:r>
        <w:rPr>
          <w:b/>
        </w:rPr>
        <w:t>Rezultat testów:</w:t>
      </w:r>
    </w:p>
    <w:p w14:paraId="4989771E" w14:textId="44639610" w:rsidR="004B7613" w:rsidRPr="001C71AE" w:rsidRDefault="004B7613">
      <w:pPr>
        <w:pPrChange w:id="15955" w:author="Okot" w:date="2020-01-17T12:24:00Z">
          <w:pPr>
            <w:pStyle w:val="Nagwek2"/>
          </w:pPr>
        </w:pPrChange>
      </w:pPr>
    </w:p>
    <w:p w14:paraId="2F23FE40" w14:textId="53FF8177" w:rsidR="00573E70" w:rsidRPr="004B7613" w:rsidRDefault="00262253">
      <w:pPr>
        <w:pStyle w:val="Nagwek2"/>
      </w:pPr>
      <w:bookmarkStart w:id="15956" w:name="_Toc35941987"/>
      <w:ins w:id="15957" w:author="Okot" w:date="2019-11-19T20:58:00Z">
        <w:r w:rsidRPr="004B7613">
          <w:lastRenderedPageBreak/>
          <w:t>5</w:t>
        </w:r>
      </w:ins>
      <w:del w:id="15958" w:author="Okot" w:date="2019-11-19T20:58:00Z">
        <w:r w:rsidR="0003742D" w:rsidRPr="004B7613" w:rsidDel="00262253">
          <w:delText>4</w:delText>
        </w:r>
      </w:del>
      <w:r w:rsidR="0003742D" w:rsidRPr="004B7613">
        <w:t>.</w:t>
      </w:r>
      <w:ins w:id="15959" w:author="Okot" w:date="2019-11-19T20:58:00Z">
        <w:r w:rsidRPr="004B7613">
          <w:t>4</w:t>
        </w:r>
      </w:ins>
      <w:del w:id="15960" w:author="Okot" w:date="2019-11-19T20:58:00Z">
        <w:r w:rsidR="0003742D" w:rsidRPr="004B7613" w:rsidDel="00262253">
          <w:delText>5</w:delText>
        </w:r>
      </w:del>
      <w:r w:rsidR="0003742D" w:rsidRPr="004B7613">
        <w:t>.</w:t>
      </w:r>
      <w:ins w:id="15961" w:author="Okot" w:date="2020-03-31T13:48:00Z">
        <w:r w:rsidR="00070C52">
          <w:t>7</w:t>
        </w:r>
      </w:ins>
      <w:del w:id="15962" w:author="Okot" w:date="2020-03-31T13:48:00Z">
        <w:r w:rsidR="0003742D" w:rsidRPr="004B7613" w:rsidDel="00070C52">
          <w:delText>6</w:delText>
        </w:r>
      </w:del>
      <w:r w:rsidR="00573E70" w:rsidRPr="004B7613">
        <w:t>. Podsumowanie I</w:t>
      </w:r>
      <w:r w:rsidR="0003742D" w:rsidRPr="004B7613">
        <w:t>I</w:t>
      </w:r>
      <w:r w:rsidR="00573E70" w:rsidRPr="004B7613">
        <w:t xml:space="preserve"> iteracji</w:t>
      </w:r>
      <w:bookmarkEnd w:id="15956"/>
    </w:p>
    <w:p w14:paraId="19444791" w14:textId="77777777" w:rsidR="007236B1" w:rsidRDefault="007236B1" w:rsidP="006A5CC8">
      <w:pPr>
        <w:ind w:firstLine="0"/>
      </w:pPr>
    </w:p>
    <w:p w14:paraId="135B2498" w14:textId="25AC31CC" w:rsidR="0031648F" w:rsidRDefault="00544DC3" w:rsidP="002E7570">
      <w:pPr>
        <w:pStyle w:val="Podtytu"/>
      </w:pPr>
      <w:bookmarkStart w:id="15963" w:name="_Toc35941988"/>
      <w:ins w:id="15964" w:author="Okot" w:date="2019-11-19T20:59:00Z">
        <w:r>
          <w:t>5</w:t>
        </w:r>
      </w:ins>
      <w:del w:id="15965" w:author="Okot" w:date="2019-11-19T20:59:00Z">
        <w:r w:rsidR="001401C4" w:rsidDel="00544DC3">
          <w:delText>4</w:delText>
        </w:r>
      </w:del>
      <w:r w:rsidR="001401C4">
        <w:t>.</w:t>
      </w:r>
      <w:ins w:id="15966" w:author="Okot" w:date="2019-11-19T20:59:00Z">
        <w:r>
          <w:t>5</w:t>
        </w:r>
      </w:ins>
      <w:del w:id="15967" w:author="Okot" w:date="2019-11-19T20:59:00Z">
        <w:r w:rsidR="001401C4" w:rsidDel="00544DC3">
          <w:delText>6</w:delText>
        </w:r>
      </w:del>
      <w:r w:rsidR="002E7570">
        <w:t>. III iteracja</w:t>
      </w:r>
      <w:r w:rsidR="0031648F">
        <w:t>: sedno aplikacji</w:t>
      </w:r>
      <w:bookmarkEnd w:id="15963"/>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5968" w:author="Okot" w:date="2019-11-19T20:59:00Z"/>
        </w:rPr>
      </w:pPr>
    </w:p>
    <w:p w14:paraId="4911D3C8" w14:textId="349F483F" w:rsidR="00F55F23" w:rsidDel="00544DC3" w:rsidRDefault="00F55F23" w:rsidP="00F55F23">
      <w:pPr>
        <w:ind w:firstLine="0"/>
        <w:rPr>
          <w:del w:id="15969" w:author="Okot" w:date="2019-11-19T20:59:00Z"/>
        </w:rPr>
      </w:pPr>
      <w:del w:id="15970"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5971" w:author="Okot" w:date="2019-11-19T20:59:00Z"/>
        </w:rPr>
      </w:pPr>
    </w:p>
    <w:p w14:paraId="4BF66C28" w14:textId="4C720693" w:rsidR="00F55F23" w:rsidDel="00544DC3" w:rsidRDefault="00F55F23" w:rsidP="00F55F23">
      <w:pPr>
        <w:jc w:val="center"/>
        <w:rPr>
          <w:del w:id="15972" w:author="Okot" w:date="2019-11-19T20:59:00Z"/>
        </w:rPr>
      </w:pPr>
      <w:del w:id="15973"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bookmarkStart w:id="15974" w:name="_Toc35941989"/>
      <w:ins w:id="15975" w:author="Okot" w:date="2019-11-19T20:59:00Z">
        <w:r>
          <w:t>5</w:t>
        </w:r>
      </w:ins>
      <w:del w:id="15976" w:author="Okot" w:date="2019-11-19T20:59:00Z">
        <w:r w:rsidR="0003742D" w:rsidDel="00544DC3">
          <w:delText>4</w:delText>
        </w:r>
      </w:del>
      <w:r w:rsidR="0003742D">
        <w:t>.</w:t>
      </w:r>
      <w:ins w:id="15977" w:author="Okot" w:date="2019-11-19T20:59:00Z">
        <w:r>
          <w:t>5</w:t>
        </w:r>
      </w:ins>
      <w:del w:id="15978" w:author="Okot" w:date="2019-11-19T20:59:00Z">
        <w:r w:rsidR="0003742D" w:rsidDel="00544DC3">
          <w:delText>6</w:delText>
        </w:r>
      </w:del>
      <w:r w:rsidR="0003742D">
        <w:t>.1. Projekt bazy danych</w:t>
      </w:r>
      <w:bookmarkEnd w:id="15974"/>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7EA007A2" w:rsidR="00240CAF" w:rsidRDefault="00942409" w:rsidP="00240CAF">
      <w:pPr>
        <w:ind w:firstLine="0"/>
      </w:pPr>
      <w:r>
        <w:t xml:space="preserve">Tabela </w:t>
      </w:r>
      <w:ins w:id="15979" w:author="Okot" w:date="2019-11-19T21:00:00Z">
        <w:r w:rsidR="00544DC3">
          <w:t>5</w:t>
        </w:r>
      </w:ins>
      <w:del w:id="15980" w:author="Okot" w:date="2019-11-19T21:00:00Z">
        <w:r w:rsidDel="00544DC3">
          <w:delText>4</w:delText>
        </w:r>
      </w:del>
      <w:r>
        <w:t>.1</w:t>
      </w:r>
      <w:ins w:id="15981" w:author="Okot" w:date="2020-03-23T22:38:00Z">
        <w:r w:rsidR="004307C7">
          <w:t>9</w:t>
        </w:r>
      </w:ins>
      <w:del w:id="15982" w:author="Okot" w:date="2020-03-23T22:38:00Z">
        <w:r w:rsidR="00007F81" w:rsidDel="004307C7">
          <w:delText>8</w:delText>
        </w:r>
      </w:del>
      <w:del w:id="15983"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pPr>
        <w:rPr>
          <w:ins w:id="15984" w:author="Okot" w:date="2020-03-23T22:22:00Z"/>
        </w:rPr>
      </w:pPr>
      <w:r>
        <w:t>Tabela</w:t>
      </w:r>
      <w:r w:rsidR="00A54240">
        <w:t xml:space="preserve"> Recipe będzie przechowywała dodane przez użytkowników przepisy na potrawy.</w:t>
      </w:r>
    </w:p>
    <w:p w14:paraId="59DF3051" w14:textId="77777777" w:rsidR="00EB4A4F" w:rsidRDefault="00EB4A4F" w:rsidP="00B357BA"/>
    <w:p w14:paraId="667CA94E" w14:textId="2AA73E00" w:rsidR="00A54240" w:rsidDel="00B75F01" w:rsidRDefault="00A54240" w:rsidP="00B357BA">
      <w:pPr>
        <w:rPr>
          <w:del w:id="15985" w:author="Okot" w:date="2020-01-30T17:05:00Z"/>
        </w:rPr>
      </w:pPr>
    </w:p>
    <w:p w14:paraId="51687E5C" w14:textId="5C51CB02" w:rsidR="00A54240" w:rsidRDefault="00942409" w:rsidP="00A54240">
      <w:pPr>
        <w:ind w:firstLine="0"/>
      </w:pPr>
      <w:r>
        <w:t xml:space="preserve">Tabela </w:t>
      </w:r>
      <w:ins w:id="15986" w:author="Okot" w:date="2019-11-19T21:00:00Z">
        <w:r w:rsidR="00544DC3">
          <w:t>5</w:t>
        </w:r>
      </w:ins>
      <w:del w:id="15987" w:author="Okot" w:date="2019-11-19T21:00:00Z">
        <w:r w:rsidDel="00544DC3">
          <w:delText>4</w:delText>
        </w:r>
      </w:del>
      <w:r>
        <w:t>.</w:t>
      </w:r>
      <w:ins w:id="15988" w:author="Okot" w:date="2020-03-23T22:38:00Z">
        <w:r w:rsidR="004307C7">
          <w:t>20</w:t>
        </w:r>
      </w:ins>
      <w:del w:id="15989" w:author="Okot" w:date="2020-03-23T22:38:00Z">
        <w:r w:rsidDel="004307C7">
          <w:delText>1</w:delText>
        </w:r>
        <w:r w:rsidR="00007F81" w:rsidDel="004307C7">
          <w:delText>9</w:delText>
        </w:r>
      </w:del>
      <w:del w:id="15990"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lastRenderedPageBreak/>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5991" w:author="Okot" w:date="2019-12-29T09:20:00Z"/>
        </w:trPr>
        <w:tc>
          <w:tcPr>
            <w:tcW w:w="562" w:type="dxa"/>
          </w:tcPr>
          <w:p w14:paraId="2265C932" w14:textId="7E2B30E6" w:rsidR="006E5EA3" w:rsidRDefault="006E5EA3" w:rsidP="006E5EA3">
            <w:pPr>
              <w:ind w:firstLine="0"/>
              <w:jc w:val="center"/>
              <w:rPr>
                <w:ins w:id="15992" w:author="Okot" w:date="2019-12-29T09:20:00Z"/>
              </w:rPr>
            </w:pPr>
            <w:ins w:id="15993" w:author="Okot" w:date="2019-12-29T09:20:00Z">
              <w:r>
                <w:t>4</w:t>
              </w:r>
            </w:ins>
          </w:p>
        </w:tc>
        <w:tc>
          <w:tcPr>
            <w:tcW w:w="851" w:type="dxa"/>
          </w:tcPr>
          <w:p w14:paraId="35E45510" w14:textId="77777777" w:rsidR="006E5EA3" w:rsidRPr="00A54240" w:rsidRDefault="006E5EA3" w:rsidP="006E5EA3">
            <w:pPr>
              <w:ind w:firstLine="0"/>
              <w:jc w:val="center"/>
              <w:rPr>
                <w:ins w:id="15994" w:author="Okot" w:date="2019-12-29T09:20:00Z"/>
              </w:rPr>
            </w:pPr>
          </w:p>
        </w:tc>
        <w:tc>
          <w:tcPr>
            <w:tcW w:w="2126" w:type="dxa"/>
          </w:tcPr>
          <w:p w14:paraId="13A00EBF" w14:textId="7CB1D323" w:rsidR="006E5EA3" w:rsidRDefault="006E5EA3" w:rsidP="006E5EA3">
            <w:pPr>
              <w:ind w:firstLine="0"/>
              <w:jc w:val="center"/>
              <w:rPr>
                <w:ins w:id="15995" w:author="Okot" w:date="2019-12-29T09:20:00Z"/>
              </w:rPr>
            </w:pPr>
            <w:ins w:id="15996" w:author="Okot" w:date="2019-12-29T09:20:00Z">
              <w:r>
                <w:t>IsActive</w:t>
              </w:r>
            </w:ins>
          </w:p>
        </w:tc>
        <w:tc>
          <w:tcPr>
            <w:tcW w:w="1485" w:type="dxa"/>
          </w:tcPr>
          <w:p w14:paraId="7E62773F" w14:textId="420E69D7" w:rsidR="006E5EA3" w:rsidRDefault="006E5EA3" w:rsidP="006E5EA3">
            <w:pPr>
              <w:ind w:firstLine="0"/>
              <w:jc w:val="center"/>
              <w:rPr>
                <w:ins w:id="15997" w:author="Okot" w:date="2019-12-29T09:20:00Z"/>
              </w:rPr>
            </w:pPr>
            <w:ins w:id="15998" w:author="Okot" w:date="2019-12-29T09:20:00Z">
              <w:r>
                <w:t>boolean</w:t>
              </w:r>
            </w:ins>
          </w:p>
        </w:tc>
        <w:tc>
          <w:tcPr>
            <w:tcW w:w="746" w:type="dxa"/>
          </w:tcPr>
          <w:p w14:paraId="22859F21" w14:textId="77777777" w:rsidR="006E5EA3" w:rsidRPr="00A54240" w:rsidRDefault="006E5EA3" w:rsidP="006E5EA3">
            <w:pPr>
              <w:ind w:firstLine="0"/>
              <w:jc w:val="center"/>
              <w:rPr>
                <w:ins w:id="15999" w:author="Okot" w:date="2019-12-29T09:20:00Z"/>
              </w:rPr>
            </w:pPr>
          </w:p>
        </w:tc>
        <w:tc>
          <w:tcPr>
            <w:tcW w:w="3291" w:type="dxa"/>
          </w:tcPr>
          <w:p w14:paraId="7B36768C" w14:textId="120FC632" w:rsidR="006E5EA3" w:rsidRDefault="006E5EA3">
            <w:pPr>
              <w:ind w:firstLine="0"/>
              <w:jc w:val="center"/>
              <w:rPr>
                <w:ins w:id="16000" w:author="Okot" w:date="2019-12-29T09:20:00Z"/>
              </w:rPr>
            </w:pPr>
            <w:ins w:id="16001" w:author="Okot" w:date="2019-12-29T09:20:00Z">
              <w:r>
                <w:t>Domyślna wartość: ‘true”. Przyjmuje wartość „false”</w:t>
              </w:r>
            </w:ins>
            <w:ins w:id="16002" w:author="Okot" w:date="2019-12-29T09:21:00Z">
              <w:r>
                <w:t>,</w:t>
              </w:r>
            </w:ins>
            <w:ins w:id="16003" w:author="Okot" w:date="2019-12-29T09:20:00Z">
              <w:r>
                <w:t xml:space="preserve"> jeśli użytkownik </w:t>
              </w:r>
            </w:ins>
            <w:ins w:id="16004"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6005" w:author="Okot" w:date="2020-01-26T15:28:00Z"/>
        </w:rPr>
      </w:pPr>
    </w:p>
    <w:p w14:paraId="75AD4B02" w14:textId="61C6301A" w:rsidR="00FC041E" w:rsidRDefault="00FC041E">
      <w:pPr>
        <w:spacing w:after="160" w:line="259" w:lineRule="auto"/>
        <w:ind w:firstLine="0"/>
        <w:jc w:val="left"/>
        <w:rPr>
          <w:ins w:id="16006" w:author="Okot" w:date="2020-01-17T16:14:00Z"/>
        </w:rPr>
      </w:pPr>
    </w:p>
    <w:p w14:paraId="65C18A55" w14:textId="3AC0CE04" w:rsidR="00942409" w:rsidRDefault="00942409" w:rsidP="00942409">
      <w:pPr>
        <w:ind w:firstLine="0"/>
      </w:pPr>
      <w:r>
        <w:t xml:space="preserve">Tabela </w:t>
      </w:r>
      <w:ins w:id="16007" w:author="Okot" w:date="2019-11-19T21:00:00Z">
        <w:r w:rsidR="00544DC3">
          <w:t>5</w:t>
        </w:r>
      </w:ins>
      <w:del w:id="16008" w:author="Okot" w:date="2019-11-19T21:00:00Z">
        <w:r w:rsidDel="00544DC3">
          <w:delText>4</w:delText>
        </w:r>
      </w:del>
      <w:r w:rsidR="00007F81">
        <w:t>.2</w:t>
      </w:r>
      <w:ins w:id="16009" w:author="Okot" w:date="2020-03-23T22:39:00Z">
        <w:r w:rsidR="004307C7">
          <w:t>1</w:t>
        </w:r>
      </w:ins>
      <w:del w:id="16010" w:author="Okot" w:date="2020-03-23T22:39:00Z">
        <w:r w:rsidR="00007F81" w:rsidDel="004307C7">
          <w:delText>0</w:delText>
        </w:r>
      </w:del>
      <w:del w:id="16011"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6012"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7A1A9A6" w:rsidR="00305C89" w:rsidRDefault="00101859" w:rsidP="00305C89">
      <w:pPr>
        <w:ind w:firstLine="0"/>
      </w:pPr>
      <w:r>
        <w:t xml:space="preserve">Tabela </w:t>
      </w:r>
      <w:ins w:id="16013" w:author="Okot" w:date="2019-11-19T21:00:00Z">
        <w:r w:rsidR="00544DC3">
          <w:t>5</w:t>
        </w:r>
      </w:ins>
      <w:del w:id="16014" w:author="Okot" w:date="2019-11-19T21:00:00Z">
        <w:r w:rsidDel="00544DC3">
          <w:delText>4</w:delText>
        </w:r>
      </w:del>
      <w:r>
        <w:t>.</w:t>
      </w:r>
      <w:ins w:id="16015" w:author="Okot" w:date="2020-02-05T17:55:00Z">
        <w:r w:rsidR="006C2F53">
          <w:t>2</w:t>
        </w:r>
      </w:ins>
      <w:ins w:id="16016" w:author="Okot" w:date="2020-03-23T22:39:00Z">
        <w:r w:rsidR="004307C7">
          <w:t>2</w:t>
        </w:r>
      </w:ins>
      <w:del w:id="16017" w:author="Okot" w:date="2020-03-23T22:39:00Z">
        <w:r w:rsidR="00007F81" w:rsidDel="004307C7">
          <w:delText>1</w:delText>
        </w:r>
      </w:del>
      <w:del w:id="16018" w:author="Okot" w:date="2020-02-05T17:55:00Z">
        <w:r w:rsidDel="006C2F53">
          <w:delText>1</w:delText>
        </w:r>
      </w:del>
      <w:del w:id="16019"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6020" w:author="Okot" w:date="2019-12-29T09:20:00Z">
              <w:r>
                <w:t>boolean</w:t>
              </w:r>
            </w:ins>
            <w:del w:id="16021"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w:t>
            </w:r>
            <w:r>
              <w:lastRenderedPageBreak/>
              <w:t xml:space="preserve">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6022"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lastRenderedPageBreak/>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6023"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6024"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6025" w:author="Okot" w:date="2019-03-28T23:02:00Z">
              <w:r>
                <w:t>T</w:t>
              </w:r>
            </w:ins>
            <w:r>
              <w:t>h</w:t>
            </w:r>
            <w:ins w:id="16026"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6027" w:author="Okot" w:date="2019-03-28T23:02:00Z">
              <w:r>
                <w:t>Trypto</w:t>
              </w:r>
            </w:ins>
            <w:r>
              <w:t>ph</w:t>
            </w:r>
            <w:ins w:id="16028"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lastRenderedPageBreak/>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6029" w:author="Okot" w:date="2020-01-26T15:29:00Z"/>
        </w:rPr>
      </w:pPr>
    </w:p>
    <w:p w14:paraId="2E88EB94" w14:textId="57473F01" w:rsidR="00FC041E" w:rsidRDefault="00FC041E">
      <w:pPr>
        <w:spacing w:after="160" w:line="259" w:lineRule="auto"/>
        <w:ind w:firstLine="0"/>
        <w:jc w:val="left"/>
        <w:rPr>
          <w:ins w:id="16030" w:author="Okot" w:date="2020-01-17T16:14:00Z"/>
        </w:rPr>
      </w:pPr>
    </w:p>
    <w:p w14:paraId="2DE3C792" w14:textId="0A89A001" w:rsidR="00310ABF" w:rsidRDefault="00101859" w:rsidP="00310ABF">
      <w:pPr>
        <w:ind w:firstLine="0"/>
      </w:pPr>
      <w:r>
        <w:t xml:space="preserve">Tabela </w:t>
      </w:r>
      <w:ins w:id="16031" w:author="Okot" w:date="2019-11-19T21:00:00Z">
        <w:r w:rsidR="00544DC3">
          <w:t>5</w:t>
        </w:r>
      </w:ins>
      <w:del w:id="16032" w:author="Okot" w:date="2019-11-19T21:00:00Z">
        <w:r w:rsidDel="00544DC3">
          <w:delText>4</w:delText>
        </w:r>
      </w:del>
      <w:r>
        <w:t>.</w:t>
      </w:r>
      <w:ins w:id="16033" w:author="Okot" w:date="2020-02-05T17:55:00Z">
        <w:r w:rsidR="006C2F53">
          <w:t>2</w:t>
        </w:r>
      </w:ins>
      <w:ins w:id="16034" w:author="Okot" w:date="2020-03-23T22:39:00Z">
        <w:r w:rsidR="004307C7">
          <w:t>3</w:t>
        </w:r>
      </w:ins>
      <w:del w:id="16035" w:author="Okot" w:date="2020-03-23T22:39:00Z">
        <w:r w:rsidR="00007F81" w:rsidDel="004307C7">
          <w:delText>2</w:delText>
        </w:r>
      </w:del>
      <w:del w:id="16036" w:author="Okot" w:date="2020-02-05T17:55:00Z">
        <w:r w:rsidDel="006C2F53">
          <w:delText>1</w:delText>
        </w:r>
      </w:del>
      <w:del w:id="16037"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lastRenderedPageBreak/>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6038"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6039"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6040"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lastRenderedPageBreak/>
              <w:t>√</w:t>
            </w:r>
          </w:p>
        </w:tc>
        <w:tc>
          <w:tcPr>
            <w:tcW w:w="2970" w:type="dxa"/>
          </w:tcPr>
          <w:p w14:paraId="1A77AB2A" w14:textId="59790545" w:rsidR="00194C33" w:rsidRDefault="00194C33" w:rsidP="001D468F">
            <w:pPr>
              <w:ind w:firstLine="0"/>
              <w:jc w:val="center"/>
            </w:pPr>
            <w:r>
              <w:lastRenderedPageBreak/>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6041" w:author="Okot" w:date="2019-03-28T23:02:00Z">
              <w:r>
                <w:t>T</w:t>
              </w:r>
            </w:ins>
            <w:r>
              <w:t>h</w:t>
            </w:r>
            <w:ins w:id="16042"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6043" w:author="Okot" w:date="2019-03-28T23:02:00Z">
              <w:r>
                <w:t>Trypto</w:t>
              </w:r>
            </w:ins>
            <w:r>
              <w:t>ph</w:t>
            </w:r>
            <w:ins w:id="16044"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lastRenderedPageBreak/>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6045"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6046" w:author="Okot" w:date="2019-11-26T08:05:00Z"/>
        </w:rPr>
      </w:pPr>
      <w:bookmarkStart w:id="16047" w:name="_Toc35941990"/>
      <w:ins w:id="16048" w:author="Okot" w:date="2019-11-19T21:01:00Z">
        <w:r>
          <w:t>5</w:t>
        </w:r>
      </w:ins>
      <w:del w:id="16049" w:author="Okot" w:date="2019-11-19T21:01:00Z">
        <w:r w:rsidR="0003742D" w:rsidDel="00544DC3">
          <w:delText>4</w:delText>
        </w:r>
      </w:del>
      <w:r w:rsidR="0003742D">
        <w:t>.</w:t>
      </w:r>
      <w:ins w:id="16050" w:author="Okot" w:date="2019-11-19T21:01:00Z">
        <w:r>
          <w:t>5</w:t>
        </w:r>
      </w:ins>
      <w:del w:id="16051" w:author="Okot" w:date="2019-11-19T21:01:00Z">
        <w:r w:rsidR="0003742D" w:rsidDel="00544DC3">
          <w:delText>6</w:delText>
        </w:r>
      </w:del>
      <w:r w:rsidR="0003742D">
        <w:t>.2. Projekt interfejsów</w:t>
      </w:r>
      <w:ins w:id="16052" w:author="Okot" w:date="2019-11-26T08:05:00Z">
        <w:r w:rsidR="00BC0047">
          <w:t xml:space="preserve"> graficznych</w:t>
        </w:r>
        <w:bookmarkEnd w:id="16047"/>
      </w:ins>
    </w:p>
    <w:p w14:paraId="4CEE305B" w14:textId="77777777" w:rsidR="00BC0047" w:rsidRDefault="00BC0047">
      <w:pPr>
        <w:rPr>
          <w:ins w:id="16053" w:author="Okot" w:date="2019-11-26T08:05:00Z"/>
        </w:rPr>
        <w:pPrChange w:id="16054" w:author="Okot" w:date="2019-11-26T08:05:00Z">
          <w:pPr>
            <w:pStyle w:val="Nagwek2"/>
          </w:pPr>
        </w:pPrChange>
      </w:pPr>
    </w:p>
    <w:p w14:paraId="0D3DC2A3" w14:textId="2E9A4F15" w:rsidR="00B75F01" w:rsidRDefault="00BC0047">
      <w:pPr>
        <w:rPr>
          <w:ins w:id="16055" w:author="Okot" w:date="2020-01-30T17:05:00Z"/>
          <w:rFonts w:eastAsiaTheme="majorEastAsia" w:cstheme="majorBidi"/>
          <w:szCs w:val="26"/>
        </w:rPr>
        <w:pPrChange w:id="16056" w:author="Okot" w:date="2020-02-05T18:06:00Z">
          <w:pPr>
            <w:spacing w:after="160" w:line="259" w:lineRule="auto"/>
            <w:ind w:firstLine="0"/>
            <w:jc w:val="left"/>
          </w:pPr>
        </w:pPrChange>
      </w:pPr>
      <w:ins w:id="16057" w:author="Okot" w:date="2019-11-26T08:05:00Z">
        <w:r>
          <w:t xml:space="preserve">W tej iteracji zostanie zmieniona strona wyświetlana jako pierwsza po zalogowaniu. </w:t>
        </w:r>
      </w:ins>
      <w:ins w:id="16058" w:author="Okot" w:date="2019-11-26T08:06:00Z">
        <w:r>
          <w:t>Zostaną dodane interfejsy umożliwiające użytkownikowi wprowadzanie i przeglądanie posiłków oraz wprowadzi się kilka mniejszych poprawek na wcze</w:t>
        </w:r>
      </w:ins>
      <w:ins w:id="16059" w:author="Okot" w:date="2019-11-26T08:07:00Z">
        <w:r>
          <w:t>śniej zaprojektowanych stronach.</w:t>
        </w:r>
      </w:ins>
      <w:ins w:id="16060" w:author="Okot" w:date="2020-01-30T17:05:00Z">
        <w:r w:rsidR="00B75F01">
          <w:br w:type="page"/>
        </w:r>
      </w:ins>
    </w:p>
    <w:p w14:paraId="5B54BC07" w14:textId="6D02532C" w:rsidR="00BC0047" w:rsidRDefault="00BC0047">
      <w:pPr>
        <w:pStyle w:val="Nagwek2"/>
        <w:rPr>
          <w:ins w:id="16061" w:author="Okot" w:date="2019-11-26T08:08:00Z"/>
        </w:rPr>
      </w:pPr>
      <w:bookmarkStart w:id="16062" w:name="_Toc35941991"/>
      <w:ins w:id="16063" w:author="Okot" w:date="2019-11-26T08:07:00Z">
        <w:r>
          <w:lastRenderedPageBreak/>
          <w:t xml:space="preserve">5.5.2.1. Nowa strona startowa </w:t>
        </w:r>
      </w:ins>
      <w:ins w:id="16064" w:author="Okot" w:date="2019-11-26T08:08:00Z">
        <w:r>
          <w:t>–</w:t>
        </w:r>
      </w:ins>
      <w:ins w:id="16065" w:author="Okot" w:date="2019-11-26T08:07:00Z">
        <w:r>
          <w:t xml:space="preserve"> posiłki</w:t>
        </w:r>
      </w:ins>
      <w:bookmarkEnd w:id="16062"/>
    </w:p>
    <w:p w14:paraId="3E14A2CA" w14:textId="77777777" w:rsidR="00BC0047" w:rsidRDefault="00BC0047">
      <w:pPr>
        <w:ind w:firstLine="0"/>
        <w:rPr>
          <w:ins w:id="16066" w:author="Okot" w:date="2019-11-26T08:24:00Z"/>
        </w:rPr>
        <w:pPrChange w:id="16067" w:author="Okot" w:date="2019-11-26T08:24:00Z">
          <w:pPr>
            <w:pStyle w:val="Nagwek2"/>
          </w:pPr>
        </w:pPrChange>
      </w:pPr>
    </w:p>
    <w:p w14:paraId="3F0EFC8B" w14:textId="63116B76" w:rsidR="00262E8B" w:rsidRPr="00BD52C7" w:rsidRDefault="00262E8B">
      <w:pPr>
        <w:ind w:firstLine="0"/>
        <w:jc w:val="center"/>
        <w:pPrChange w:id="16068" w:author="Okot" w:date="2020-01-17T12:25:00Z">
          <w:pPr>
            <w:pStyle w:val="Nagwek2"/>
          </w:pPr>
        </w:pPrChange>
      </w:pPr>
      <w:ins w:id="16069"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51">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6070" w:author="Okot" w:date="2019-11-26T08:25:00Z"/>
        </w:rPr>
      </w:pPr>
    </w:p>
    <w:p w14:paraId="3124E919" w14:textId="039D0956" w:rsidR="00B22C92" w:rsidRDefault="00B22C92">
      <w:pPr>
        <w:ind w:firstLine="0"/>
        <w:jc w:val="center"/>
        <w:rPr>
          <w:ins w:id="16071" w:author="Okot" w:date="2019-11-26T08:30:00Z"/>
        </w:rPr>
      </w:pPr>
      <w:ins w:id="16072" w:author="Okot" w:date="2019-11-26T08:25:00Z">
        <w:r>
          <w:t>Rys. 5.</w:t>
        </w:r>
      </w:ins>
      <w:ins w:id="16073" w:author="Okot" w:date="2020-03-23T22:22:00Z">
        <w:r w:rsidR="00251D0B">
          <w:t>65</w:t>
        </w:r>
      </w:ins>
      <w:del w:id="16074" w:author="Okot" w:date="2020-03-23T22:22:00Z">
        <w:r w:rsidR="00C26D2E" w:rsidDel="00EB4A4F">
          <w:delText>4</w:delText>
        </w:r>
      </w:del>
      <w:ins w:id="16075" w:author="Okot" w:date="2019-11-26T08:25:00Z">
        <w:r>
          <w:t>. Projekt nowej strony startowej dla zalogowanych u</w:t>
        </w:r>
      </w:ins>
      <w:ins w:id="16076" w:author="Okot" w:date="2019-11-26T08:26:00Z">
        <w:r>
          <w:t>żytkowników.</w:t>
        </w:r>
      </w:ins>
    </w:p>
    <w:p w14:paraId="01F66EF9" w14:textId="77777777" w:rsidR="00874B60" w:rsidRDefault="00874B60" w:rsidP="00B22C92">
      <w:pPr>
        <w:ind w:firstLine="0"/>
        <w:jc w:val="center"/>
        <w:rPr>
          <w:ins w:id="16077" w:author="Okot" w:date="2019-11-26T08:30:00Z"/>
        </w:rPr>
      </w:pPr>
    </w:p>
    <w:p w14:paraId="660C0339" w14:textId="2F900698" w:rsidR="00874B60" w:rsidRDefault="00874B60">
      <w:pPr>
        <w:rPr>
          <w:ins w:id="16078" w:author="Okot" w:date="2019-11-26T08:33:00Z"/>
        </w:rPr>
        <w:pPrChange w:id="16079" w:author="Okot" w:date="2019-11-26T08:30:00Z">
          <w:pPr>
            <w:ind w:firstLine="0"/>
            <w:jc w:val="center"/>
          </w:pPr>
        </w:pPrChange>
      </w:pPr>
      <w:ins w:id="16080" w:author="Okot" w:date="2019-11-26T08:30:00Z">
        <w:r>
          <w:t>Nawigacja</w:t>
        </w:r>
      </w:ins>
      <w:ins w:id="16081" w:author="Okot" w:date="2019-11-26T08:31:00Z">
        <w:r>
          <w:t> (12) zostanie uzupełniona o kolejne pozycje: „Posiłki” oraz „Lista przepisów”</w:t>
        </w:r>
      </w:ins>
      <w:ins w:id="16082" w:author="Okot" w:date="2019-11-27T12:39:00Z">
        <w:r w:rsidR="00EC4383">
          <w:t xml:space="preserve"> oraz „Produkty”</w:t>
        </w:r>
      </w:ins>
      <w:ins w:id="16083" w:author="Okot" w:date="2019-11-26T08:31:00Z">
        <w:r>
          <w:t>. W centralnym górnym obszarze wyświetlana będzie data bie</w:t>
        </w:r>
      </w:ins>
      <w:ins w:id="16084" w:author="Okot" w:date="2019-11-26T08:32:00Z">
        <w:r>
          <w:t xml:space="preserve">żąca (24) oraz </w:t>
        </w:r>
      </w:ins>
      <w:ins w:id="16085" w:author="Okot" w:date="2019-11-26T08:38:00Z">
        <w:r w:rsidR="006E3332">
          <w:t>przyciski</w:t>
        </w:r>
      </w:ins>
      <w:ins w:id="16086" w:author="Okot" w:date="2019-11-26T08:32:00Z">
        <w:r>
          <w:t xml:space="preserve"> nawigacyjne</w:t>
        </w:r>
      </w:ins>
      <w:ins w:id="16087" w:author="Okot" w:date="2019-11-26T08:33:00Z">
        <w:r>
          <w:t> (28)</w:t>
        </w:r>
      </w:ins>
      <w:ins w:id="16088" w:author="Okot" w:date="2019-11-26T08:32:00Z">
        <w:r>
          <w:t>, dzięki którym użytkownik będzie mógł przeglądać wcześniejsze/późniejsze dni</w:t>
        </w:r>
      </w:ins>
      <w:ins w:id="16089" w:author="Okot" w:date="2019-11-26T08:33:00Z">
        <w:r>
          <w:t>.</w:t>
        </w:r>
      </w:ins>
    </w:p>
    <w:p w14:paraId="4A551678" w14:textId="349B4AB7" w:rsidR="00091A6C" w:rsidRDefault="00091A6C">
      <w:pPr>
        <w:rPr>
          <w:ins w:id="16090" w:author="Okot" w:date="2019-11-26T08:41:00Z"/>
        </w:rPr>
        <w:pPrChange w:id="16091" w:author="Okot" w:date="2019-11-26T08:30:00Z">
          <w:pPr>
            <w:ind w:firstLine="0"/>
            <w:jc w:val="center"/>
          </w:pPr>
        </w:pPrChange>
      </w:pPr>
      <w:ins w:id="16092" w:author="Okot" w:date="2019-11-26T08:33:00Z">
        <w:r>
          <w:t>Pod datą będą wyświetlane informacje na temat spożycia kalorii oraz makroskładników (w gramach) z całego dnia (25) oraz przycisk</w:t>
        </w:r>
      </w:ins>
      <w:ins w:id="16093" w:author="Okot" w:date="2019-11-26T08:34:00Z">
        <w:r>
          <w:t xml:space="preserve"> (29) </w:t>
        </w:r>
      </w:ins>
      <w:ins w:id="16094" w:author="Okot" w:date="2019-11-26T08:33:00Z">
        <w:r>
          <w:t>aktywuj</w:t>
        </w:r>
      </w:ins>
      <w:ins w:id="16095" w:author="Okot" w:date="2019-11-26T08:34:00Z">
        <w:r>
          <w:t>ący wyświetlenie</w:t>
        </w:r>
      </w:ins>
      <w:ins w:id="16096" w:author="Okot" w:date="2019-12-01T18:15:00Z">
        <w:r w:rsidR="00524802">
          <w:t xml:space="preserve"> okna modalnego zawierającego dane na temat</w:t>
        </w:r>
      </w:ins>
      <w:ins w:id="16097" w:author="Okot" w:date="2019-11-26T08:34:00Z">
        <w:r>
          <w:t xml:space="preserve"> spożycia pierwiastków i witamin.</w:t>
        </w:r>
      </w:ins>
      <w:ins w:id="16098"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6099" w:author="Okot" w:date="2019-11-26T11:03:00Z"/>
        </w:rPr>
        <w:pPrChange w:id="16100" w:author="Okot" w:date="2019-11-26T08:30:00Z">
          <w:pPr>
            <w:ind w:firstLine="0"/>
            <w:jc w:val="center"/>
          </w:pPr>
        </w:pPrChange>
      </w:pPr>
      <w:ins w:id="16101" w:author="Okot" w:date="2019-11-26T08:41:00Z">
        <w:r>
          <w:t>Centralny obszar strony</w:t>
        </w:r>
      </w:ins>
      <w:ins w:id="16102" w:author="Okot" w:date="2019-11-26T08:42:00Z">
        <w:r>
          <w:t> (26)</w:t>
        </w:r>
      </w:ins>
      <w:ins w:id="16103" w:author="Okot" w:date="2019-11-26T08:41:00Z">
        <w:r>
          <w:t xml:space="preserve"> będą zajmowa</w:t>
        </w:r>
      </w:ins>
      <w:ins w:id="16104" w:author="Okot" w:date="2019-11-26T08:42:00Z">
        <w:r>
          <w:t>ły informacje o posiłkach spożytych w ciągu dnia. Wyświetlanie powinno by</w:t>
        </w:r>
      </w:ins>
      <w:ins w:id="16105" w:author="Okot" w:date="2019-11-26T08:43:00Z">
        <w:r>
          <w:t>ć skoncentrowane na środku ekranu, dlatego kiedy użytkownik wprowadzi pierwszy posiłek będzie on widoczny w centrum strony. Dodawanie kolejnych posiłków będzie powodowa</w:t>
        </w:r>
      </w:ins>
      <w:ins w:id="16106" w:author="Okot" w:date="2019-11-26T08:44:00Z">
        <w:r>
          <w:t xml:space="preserve">ło równomierne rozszerzanie widoku w obie strony maksymalnie </w:t>
        </w:r>
        <w:r>
          <w:lastRenderedPageBreak/>
          <w:t>do uzyskaniu sześciu kolumn – po jednej dla każdego posiłku.</w:t>
        </w:r>
      </w:ins>
      <w:ins w:id="16107"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6108" w:author="Okot" w:date="2019-11-26T08:46:00Z">
        <w:r w:rsidR="0038065A">
          <w:t>D</w:t>
        </w:r>
        <w:r w:rsidR="00A26D47">
          <w:t>o dodawania nowych pokarm</w:t>
        </w:r>
      </w:ins>
      <w:ins w:id="16109" w:author="Okot" w:date="2019-11-26T12:13:00Z">
        <w:r w:rsidR="00A26D47">
          <w:t>ów</w:t>
        </w:r>
      </w:ins>
      <w:ins w:id="16110" w:author="Okot" w:date="2019-11-26T08:46:00Z">
        <w:r w:rsidR="0038065A">
          <w:t xml:space="preserve"> będzie służył przycisk (27), aktywujący okno modalne. </w:t>
        </w:r>
      </w:ins>
      <w:ins w:id="16111" w:author="Okot" w:date="2019-11-26T08:47:00Z">
        <w:r w:rsidR="0038065A">
          <w:t>Przycisk będzie widoczny w lewej części ekranu.</w:t>
        </w:r>
      </w:ins>
    </w:p>
    <w:p w14:paraId="4BAFB0D9" w14:textId="77777777" w:rsidR="006A5ABB" w:rsidRDefault="006A5ABB">
      <w:pPr>
        <w:ind w:firstLine="0"/>
        <w:rPr>
          <w:ins w:id="16112" w:author="Okot" w:date="2019-11-26T11:03:00Z"/>
        </w:rPr>
        <w:pPrChange w:id="16113" w:author="Okot" w:date="2019-11-26T11:03:00Z">
          <w:pPr>
            <w:ind w:firstLine="0"/>
            <w:jc w:val="center"/>
          </w:pPr>
        </w:pPrChange>
      </w:pPr>
    </w:p>
    <w:p w14:paraId="2E204515" w14:textId="6240AC63" w:rsidR="006A5ABB" w:rsidRDefault="006A5ABB">
      <w:pPr>
        <w:ind w:firstLine="0"/>
        <w:jc w:val="center"/>
        <w:rPr>
          <w:ins w:id="16114" w:author="Okot" w:date="2019-11-26T08:25:00Z"/>
        </w:rPr>
      </w:pPr>
      <w:ins w:id="16115"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6116" w:author="Okot" w:date="2019-11-26T11:03:00Z"/>
        </w:rPr>
        <w:pPrChange w:id="16117" w:author="Okot" w:date="2019-11-27T10:41:00Z">
          <w:pPr>
            <w:pStyle w:val="Nagwek2"/>
          </w:pPr>
        </w:pPrChange>
      </w:pPr>
    </w:p>
    <w:p w14:paraId="41F39AF8" w14:textId="3D979FC7" w:rsidR="006A5ABB" w:rsidRDefault="00E30FB9">
      <w:pPr>
        <w:jc w:val="center"/>
        <w:rPr>
          <w:ins w:id="16118" w:author="Okot" w:date="2019-11-26T11:03:00Z"/>
        </w:rPr>
        <w:pPrChange w:id="16119" w:author="Okot" w:date="2019-11-27T10:41:00Z">
          <w:pPr>
            <w:ind w:firstLine="0"/>
            <w:jc w:val="center"/>
          </w:pPr>
        </w:pPrChange>
      </w:pPr>
      <w:ins w:id="16120" w:author="Okot" w:date="2019-11-26T11:03:00Z">
        <w:r>
          <w:t>Rys. 5.</w:t>
        </w:r>
      </w:ins>
      <w:ins w:id="16121" w:author="Okot" w:date="2020-03-23T22:23:00Z">
        <w:r w:rsidR="00EB4A4F">
          <w:t>6</w:t>
        </w:r>
      </w:ins>
      <w:ins w:id="16122" w:author="Okot" w:date="2020-03-25T11:50:00Z">
        <w:r w:rsidR="00251D0B">
          <w:t>6</w:t>
        </w:r>
      </w:ins>
      <w:del w:id="16123" w:author="Okot" w:date="2020-03-23T22:23:00Z">
        <w:r w:rsidR="00C26D2E" w:rsidDel="00EB4A4F">
          <w:delText>4</w:delText>
        </w:r>
      </w:del>
      <w:ins w:id="16124" w:author="Okot" w:date="2019-11-26T11:03:00Z">
        <w:r w:rsidR="006A5ABB">
          <w:t>. Projekt wyświetlania spożytych posi</w:t>
        </w:r>
      </w:ins>
      <w:ins w:id="16125" w:author="Okot" w:date="2019-11-26T11:04:00Z">
        <w:r w:rsidR="006A5ABB">
          <w:t>łków</w:t>
        </w:r>
      </w:ins>
      <w:ins w:id="16126" w:author="Okot" w:date="2019-11-26T11:03:00Z">
        <w:r w:rsidR="006A5ABB">
          <w:t>.</w:t>
        </w:r>
      </w:ins>
    </w:p>
    <w:p w14:paraId="14A2BB2E" w14:textId="77777777" w:rsidR="006A5ABB" w:rsidRDefault="006A5ABB">
      <w:pPr>
        <w:rPr>
          <w:ins w:id="16127" w:author="Okot" w:date="2019-11-26T11:05:00Z"/>
        </w:rPr>
        <w:pPrChange w:id="16128" w:author="Okot" w:date="2019-11-27T10:41:00Z">
          <w:pPr>
            <w:pStyle w:val="Nagwek2"/>
          </w:pPr>
        </w:pPrChange>
      </w:pPr>
    </w:p>
    <w:p w14:paraId="0ACC4240" w14:textId="77777777" w:rsidR="000A798B" w:rsidRDefault="00223236">
      <w:pPr>
        <w:rPr>
          <w:ins w:id="16129" w:author="Okot" w:date="2019-11-26T11:10:00Z"/>
        </w:rPr>
        <w:pPrChange w:id="16130" w:author="Okot" w:date="2019-11-27T10:41:00Z">
          <w:pPr>
            <w:pStyle w:val="Nagwek2"/>
          </w:pPr>
        </w:pPrChange>
      </w:pPr>
      <w:ins w:id="16131" w:author="Okot" w:date="2019-11-26T11:05:00Z">
        <w:r>
          <w:t>Jak widać na powyższym rysunku, ka</w:t>
        </w:r>
      </w:ins>
      <w:ins w:id="16132" w:author="Okot" w:date="2019-11-26T11:06:00Z">
        <w:r>
          <w:t>żdy posiłek będzie miał swoją kolumnę, na górze, której znajdzie się nagłówek z nazwą posiłku, a pod nim łączna liczba kalorii, jaką ten posiłek dostarczył. Poniżej będzie wy</w:t>
        </w:r>
      </w:ins>
      <w:ins w:id="16133" w:author="Okot" w:date="2019-11-26T11:07:00Z">
        <w:r>
          <w:t>świetlana godzina spożycia posiłku i wylistowane jego składowe. Obok nazwy spożytego produktu lub potrawy, po prawej stronie, umieszczone będą przyciski s</w:t>
        </w:r>
      </w:ins>
      <w:ins w:id="16134" w:author="Okot" w:date="2019-11-26T11:08:00Z">
        <w:r>
          <w:t>łużące do usunięcia lub edycji danej pozycji (30). Jeśli użytkownik spożył dany posi</w:t>
        </w:r>
      </w:ins>
      <w:ins w:id="16135"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6136" w:author="Okot" w:date="2019-11-26T11:20:00Z"/>
        </w:rPr>
        <w:pPrChange w:id="16137" w:author="Okot" w:date="2019-11-27T10:41:00Z">
          <w:pPr>
            <w:pStyle w:val="Nagwek2"/>
          </w:pPr>
        </w:pPrChange>
      </w:pPr>
      <w:ins w:id="16138" w:author="Okot" w:date="2019-11-26T11:10:00Z">
        <w:r>
          <w:t>Przycisk „Usuń” wywoła pojawienie się okna dialogowego, w którym użytkownik będzie musiał potwierdzi</w:t>
        </w:r>
      </w:ins>
      <w:ins w:id="16139" w:author="Okot" w:date="2019-11-26T11:11:00Z">
        <w:r>
          <w:t>ć lub anulować akcję.</w:t>
        </w:r>
      </w:ins>
    </w:p>
    <w:p w14:paraId="06ED490C" w14:textId="77777777" w:rsidR="00661E33" w:rsidRDefault="00661E33">
      <w:pPr>
        <w:rPr>
          <w:ins w:id="16140" w:author="Okot" w:date="2019-11-26T11:20:00Z"/>
        </w:rPr>
        <w:pPrChange w:id="16141" w:author="Okot" w:date="2019-11-27T10:41:00Z">
          <w:pPr>
            <w:pStyle w:val="Nagwek2"/>
          </w:pPr>
        </w:pPrChange>
      </w:pPr>
    </w:p>
    <w:p w14:paraId="27187E43" w14:textId="02F25C73" w:rsidR="00223236" w:rsidRDefault="00661E33">
      <w:pPr>
        <w:jc w:val="center"/>
        <w:rPr>
          <w:ins w:id="16142" w:author="Okot" w:date="2019-11-26T11:06:00Z"/>
        </w:rPr>
        <w:pPrChange w:id="16143" w:author="Okot" w:date="2019-11-27T10:41:00Z">
          <w:pPr>
            <w:pStyle w:val="Nagwek2"/>
          </w:pPr>
        </w:pPrChange>
      </w:pPr>
      <w:ins w:id="16144"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53">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6145" w:author="Okot" w:date="2019-11-26T11:21:00Z"/>
        </w:rPr>
        <w:pPrChange w:id="16146" w:author="Okot" w:date="2019-11-27T10:41:00Z">
          <w:pPr>
            <w:pStyle w:val="Nagwek2"/>
          </w:pPr>
        </w:pPrChange>
      </w:pPr>
      <w:ins w:id="16147" w:author="Okot" w:date="2019-11-26T11:06:00Z">
        <w:r>
          <w:t xml:space="preserve"> </w:t>
        </w:r>
      </w:ins>
    </w:p>
    <w:p w14:paraId="6473F1C0" w14:textId="394D6245" w:rsidR="00661E33" w:rsidRDefault="00B75F01">
      <w:pPr>
        <w:jc w:val="center"/>
        <w:rPr>
          <w:ins w:id="16148" w:author="Okot" w:date="2019-11-26T11:21:00Z"/>
        </w:rPr>
        <w:pPrChange w:id="16149" w:author="Okot" w:date="2019-11-27T10:41:00Z">
          <w:pPr>
            <w:pStyle w:val="Nagwek2"/>
          </w:pPr>
        </w:pPrChange>
      </w:pPr>
      <w:ins w:id="16150" w:author="Okot" w:date="2019-11-26T11:21:00Z">
        <w:r>
          <w:t>Rys. </w:t>
        </w:r>
        <w:r w:rsidR="00E30FB9">
          <w:t>5.</w:t>
        </w:r>
      </w:ins>
      <w:ins w:id="16151" w:author="Okot" w:date="2020-03-23T22:23:00Z">
        <w:r w:rsidR="00251D0B">
          <w:t>67</w:t>
        </w:r>
      </w:ins>
      <w:del w:id="16152" w:author="Okot" w:date="2020-03-23T22:23:00Z">
        <w:r w:rsidR="00C26D2E" w:rsidDel="00EB4A4F">
          <w:delText>4</w:delText>
        </w:r>
      </w:del>
      <w:ins w:id="16153" w:author="Okot" w:date="2019-11-26T11:21:00Z">
        <w:r w:rsidR="00661E33">
          <w:t>. Projekt okna dialogowego.</w:t>
        </w:r>
      </w:ins>
    </w:p>
    <w:p w14:paraId="19DC817D" w14:textId="77777777" w:rsidR="00661E33" w:rsidRDefault="00661E33">
      <w:pPr>
        <w:rPr>
          <w:ins w:id="16154" w:author="Okot" w:date="2019-11-26T11:21:00Z"/>
        </w:rPr>
        <w:pPrChange w:id="16155" w:author="Okot" w:date="2019-11-27T10:41:00Z">
          <w:pPr>
            <w:pStyle w:val="Nagwek2"/>
          </w:pPr>
        </w:pPrChange>
      </w:pPr>
    </w:p>
    <w:p w14:paraId="7C204909" w14:textId="50C0CF88" w:rsidR="00661E33" w:rsidRDefault="009721D6">
      <w:pPr>
        <w:rPr>
          <w:ins w:id="16156" w:author="Okot" w:date="2019-11-26T11:25:00Z"/>
        </w:rPr>
        <w:pPrChange w:id="16157" w:author="Okot" w:date="2019-11-27T10:41:00Z">
          <w:pPr>
            <w:pStyle w:val="Nagwek2"/>
          </w:pPr>
        </w:pPrChange>
      </w:pPr>
      <w:ins w:id="16158" w:author="Okot" w:date="2019-11-26T11:25:00Z">
        <w:r>
          <w:t>Wszystkie okna dialogowe w systemie będą wyglądały tak samo minimalistycznie: będzie na nich wyświetlane pytanie i przyciski z dostępnymi akcjami.</w:t>
        </w:r>
      </w:ins>
    </w:p>
    <w:p w14:paraId="1A7D3757" w14:textId="20707C9C" w:rsidR="009721D6" w:rsidRDefault="003405F8">
      <w:pPr>
        <w:rPr>
          <w:ins w:id="16159" w:author="Okot" w:date="2019-11-26T15:27:00Z"/>
        </w:rPr>
        <w:pPrChange w:id="16160" w:author="Okot" w:date="2019-11-27T10:41:00Z">
          <w:pPr>
            <w:pStyle w:val="Nagwek2"/>
          </w:pPr>
        </w:pPrChange>
      </w:pPr>
      <w:ins w:id="16161" w:author="Okot" w:date="2019-11-26T11:26:00Z">
        <w:r>
          <w:t>Przycisk „Edytuj” aktywuje okno modalne z formularzem do edycji wagi produktu/potrawy.</w:t>
        </w:r>
      </w:ins>
      <w:ins w:id="16162" w:author="Okot" w:date="2019-11-26T11:27:00Z">
        <w:r>
          <w:t xml:space="preserve"> Formularz będzie wygląda</w:t>
        </w:r>
      </w:ins>
      <w:ins w:id="16163" w:author="Okot" w:date="2019-11-26T11:28:00Z">
        <w:r w:rsidR="00D16E78">
          <w:t xml:space="preserve">ć </w:t>
        </w:r>
      </w:ins>
      <w:ins w:id="16164" w:author="Okot" w:date="2019-11-26T19:13:00Z">
        <w:r w:rsidR="001C080F">
          <w:t>podobnie</w:t>
        </w:r>
      </w:ins>
      <w:ins w:id="16165" w:author="Okot" w:date="2019-11-26T11:28:00Z">
        <w:r>
          <w:t>, jak formularz dodawania pożywienia </w:t>
        </w:r>
        <w:r w:rsidRPr="00BD52C7">
          <w:t>(</w:t>
        </w:r>
        <w:r w:rsidR="00B75F01">
          <w:t>rysunek 5.</w:t>
        </w:r>
      </w:ins>
      <w:ins w:id="16166" w:author="Okot" w:date="2020-03-23T22:23:00Z">
        <w:r w:rsidR="00251D0B">
          <w:t>68</w:t>
        </w:r>
      </w:ins>
      <w:del w:id="16167" w:author="Okot" w:date="2020-03-23T22:23:00Z">
        <w:r w:rsidR="00C26D2E" w:rsidDel="00EB4A4F">
          <w:delText>4</w:delText>
        </w:r>
      </w:del>
      <w:ins w:id="16168" w:author="Okot" w:date="2019-11-26T11:28:00Z">
        <w:r w:rsidRPr="00956227">
          <w:t>)</w:t>
        </w:r>
        <w:r>
          <w:t xml:space="preserve"> z tą różnicą, że pole z wyborem produktu/potrawy będzie nieaktywne </w:t>
        </w:r>
      </w:ins>
      <w:ins w:id="16169" w:author="Okot" w:date="2019-11-26T11:29:00Z">
        <w:r>
          <w:t>–</w:t>
        </w:r>
      </w:ins>
      <w:ins w:id="16170" w:author="Okot" w:date="2019-11-26T11:28:00Z">
        <w:r>
          <w:t xml:space="preserve"> do edycji dost</w:t>
        </w:r>
      </w:ins>
      <w:ins w:id="16171"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6172" w:author="Okot" w:date="2019-11-26T15:27:00Z"/>
        </w:rPr>
        <w:pPrChange w:id="16173" w:author="Okot" w:date="2019-11-27T10:41:00Z">
          <w:pPr>
            <w:pStyle w:val="Nagwek2"/>
          </w:pPr>
        </w:pPrChange>
      </w:pPr>
    </w:p>
    <w:p w14:paraId="425A0418" w14:textId="0558455B" w:rsidR="00A26D47" w:rsidRDefault="006C0520">
      <w:pPr>
        <w:jc w:val="center"/>
        <w:rPr>
          <w:ins w:id="16174" w:author="Okot" w:date="2019-11-26T12:12:00Z"/>
        </w:rPr>
        <w:pPrChange w:id="16175" w:author="Okot" w:date="2019-11-27T10:41:00Z">
          <w:pPr>
            <w:pStyle w:val="Nagwek2"/>
          </w:pPr>
        </w:pPrChange>
      </w:pPr>
      <w:ins w:id="16176"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54">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6177" w:author="Okot" w:date="2019-11-26T12:25:00Z"/>
        </w:rPr>
        <w:pPrChange w:id="16178" w:author="Okot" w:date="2019-11-27T10:41:00Z">
          <w:pPr>
            <w:pStyle w:val="Nagwek2"/>
          </w:pPr>
        </w:pPrChange>
      </w:pPr>
    </w:p>
    <w:p w14:paraId="79D89535" w14:textId="7BE3E971" w:rsidR="00A26D47" w:rsidRDefault="006C0520">
      <w:pPr>
        <w:jc w:val="center"/>
        <w:rPr>
          <w:ins w:id="16179" w:author="Okot" w:date="2019-11-27T12:40:00Z"/>
        </w:rPr>
        <w:pPrChange w:id="16180" w:author="Okot" w:date="2019-11-27T10:41:00Z">
          <w:pPr>
            <w:pStyle w:val="Nagwek2"/>
          </w:pPr>
        </w:pPrChange>
      </w:pPr>
      <w:ins w:id="16181" w:author="Okot" w:date="2019-11-26T12:23:00Z">
        <w:r>
          <w:t>Rys.</w:t>
        </w:r>
      </w:ins>
      <w:ins w:id="16182" w:author="Okot" w:date="2019-11-26T12:24:00Z">
        <w:r w:rsidR="00E30FB9">
          <w:t> 5.</w:t>
        </w:r>
      </w:ins>
      <w:ins w:id="16183" w:author="Okot" w:date="2020-03-23T22:23:00Z">
        <w:r w:rsidR="003007BA">
          <w:t>68</w:t>
        </w:r>
      </w:ins>
      <w:del w:id="16184" w:author="Okot" w:date="2020-03-23T22:23:00Z">
        <w:r w:rsidR="00C26D2E" w:rsidDel="00EB4A4F">
          <w:delText>4</w:delText>
        </w:r>
      </w:del>
      <w:ins w:id="16185" w:author="Okot" w:date="2019-11-26T12:24:00Z">
        <w:r>
          <w:t>. Okno wyboru sposobu dodawania spożytego pożywienia.</w:t>
        </w:r>
      </w:ins>
    </w:p>
    <w:p w14:paraId="4359C910" w14:textId="77777777" w:rsidR="00EC4383" w:rsidRDefault="00EC4383">
      <w:pPr>
        <w:jc w:val="center"/>
        <w:rPr>
          <w:ins w:id="16186" w:author="Okot" w:date="2019-11-26T12:26:00Z"/>
        </w:rPr>
        <w:pPrChange w:id="16187" w:author="Okot" w:date="2019-11-27T10:41:00Z">
          <w:pPr>
            <w:pStyle w:val="Nagwek2"/>
          </w:pPr>
        </w:pPrChange>
      </w:pPr>
    </w:p>
    <w:p w14:paraId="4881C9C8" w14:textId="090CF6CA" w:rsidR="00675DDD" w:rsidRDefault="0096311E">
      <w:pPr>
        <w:rPr>
          <w:ins w:id="16188" w:author="Okot" w:date="2019-11-26T11:26:00Z"/>
        </w:rPr>
        <w:pPrChange w:id="16189" w:author="Okot" w:date="2019-11-27T10:41:00Z">
          <w:pPr>
            <w:pStyle w:val="Nagwek2"/>
          </w:pPr>
        </w:pPrChange>
      </w:pPr>
      <w:ins w:id="16190" w:author="Okot" w:date="2019-11-26T12:33:00Z">
        <w:r>
          <w:t xml:space="preserve">Po </w:t>
        </w:r>
      </w:ins>
      <w:ins w:id="16191" w:author="Okot" w:date="2019-11-26T12:26:00Z">
        <w:r>
          <w:t>a</w:t>
        </w:r>
        <w:r w:rsidR="00675DDD">
          <w:t>ktywowani</w:t>
        </w:r>
      </w:ins>
      <w:ins w:id="16192" w:author="Okot" w:date="2019-11-26T19:30:00Z">
        <w:r w:rsidR="00051C6B">
          <w:t>u</w:t>
        </w:r>
      </w:ins>
      <w:ins w:id="16193" w:author="Okot" w:date="2019-11-26T12:26:00Z">
        <w:r w:rsidR="00675DDD">
          <w:t xml:space="preserve"> przycisku dodawania pożywienia użytkownikowi zostanie w</w:t>
        </w:r>
        <w:r w:rsidR="00051C6B">
          <w:t xml:space="preserve">yświetlony formularz </w:t>
        </w:r>
      </w:ins>
      <w:ins w:id="1619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6195" w:author="Okot" w:date="2019-11-26T19:32:00Z">
        <w:r w:rsidR="00051C6B">
          <w:t>. Po wprowadzeniu tych danych użytkownik może wybrać czy chce dodać potrawę (przycisk 34) czy pojedynczy produkt (przycisk 35).</w:t>
        </w:r>
      </w:ins>
      <w:ins w:id="16196" w:author="Okot" w:date="2019-11-26T19:33:00Z">
        <w:r w:rsidR="00051C6B">
          <w:t xml:space="preserve"> Może też</w:t>
        </w:r>
      </w:ins>
      <w:ins w:id="16197" w:author="Okot" w:date="2019-11-26T12:27:00Z">
        <w:r w:rsidR="00675DDD">
          <w:t xml:space="preserve"> zamkn</w:t>
        </w:r>
      </w:ins>
      <w:ins w:id="16198" w:author="Okot" w:date="2019-11-26T12:28:00Z">
        <w:r w:rsidR="00675DDD">
          <w:t>ąć okno bez wprowadzania czegokolwie</w:t>
        </w:r>
      </w:ins>
      <w:ins w:id="16199" w:author="Okot" w:date="2019-11-26T19:33:00Z">
        <w:r w:rsidR="00051C6B">
          <w:t>k (8). Jeśli któreś pole nie zostało poprawnie wypełnione, użytkownik zostanie o tym poinform</w:t>
        </w:r>
        <w:r w:rsidR="002E03FD">
          <w:t xml:space="preserve">owany za pomocą </w:t>
        </w:r>
      </w:ins>
      <w:ins w:id="16200" w:author="Okot" w:date="2020-01-04T07:47:00Z">
        <w:r w:rsidR="002E03FD">
          <w:t>komunikatu</w:t>
        </w:r>
      </w:ins>
      <w:ins w:id="16201" w:author="Okot" w:date="2020-01-04T07:51:00Z">
        <w:r w:rsidR="00696549">
          <w:t> (9)</w:t>
        </w:r>
      </w:ins>
      <w:ins w:id="16202" w:author="Okot" w:date="2019-11-26T19:33:00Z">
        <w:r w:rsidR="00051C6B">
          <w:t>.</w:t>
        </w:r>
      </w:ins>
    </w:p>
    <w:p w14:paraId="0FE686D3" w14:textId="56602AA4" w:rsidR="009721D6" w:rsidRDefault="0096311E">
      <w:pPr>
        <w:rPr>
          <w:ins w:id="16203" w:author="Okot" w:date="2019-11-26T12:35:00Z"/>
        </w:rPr>
        <w:pPrChange w:id="16204" w:author="Okot" w:date="2019-11-27T10:41:00Z">
          <w:pPr>
            <w:pStyle w:val="Nagwek2"/>
          </w:pPr>
        </w:pPrChange>
      </w:pPr>
      <w:ins w:id="16205" w:author="Okot" w:date="2019-11-26T12:34:00Z">
        <w:r>
          <w:t xml:space="preserve">Jeśli użytkownik nie stworzył jeszcze żadnego przepisu albo nie ma aktywnej gotowej potrawy, po wybraniu przez niego opcji „Dodaj potrawę” zostanie </w:t>
        </w:r>
      </w:ins>
      <w:ins w:id="16206" w:author="Okot" w:date="2020-01-04T07:51:00Z">
        <w:r w:rsidR="000E5EA4">
          <w:t>komunikat</w:t>
        </w:r>
      </w:ins>
      <w:ins w:id="16207" w:author="Okot" w:date="2019-11-26T12:34:00Z">
        <w:r>
          <w:t xml:space="preserve"> informuj</w:t>
        </w:r>
      </w:ins>
      <w:ins w:id="16208" w:author="Okot" w:date="2019-11-26T12:35:00Z">
        <w:r w:rsidR="00051C6B">
          <w:t>ąc</w:t>
        </w:r>
      </w:ins>
      <w:ins w:id="16209" w:author="Okot" w:date="2020-01-04T07:51:00Z">
        <w:r w:rsidR="000E5EA4">
          <w:t>y</w:t>
        </w:r>
      </w:ins>
      <w:ins w:id="16210" w:author="Okot" w:date="2019-11-26T12:35:00Z">
        <w:r w:rsidR="00051C6B">
          <w:t xml:space="preserve"> go</w:t>
        </w:r>
        <w:r>
          <w:t xml:space="preserve"> o braku potraw do dodania.</w:t>
        </w:r>
      </w:ins>
    </w:p>
    <w:p w14:paraId="619BFD39" w14:textId="0E59EBCC" w:rsidR="0096311E" w:rsidRDefault="00FD18CC">
      <w:pPr>
        <w:rPr>
          <w:ins w:id="16211" w:author="Okot" w:date="2019-11-26T12:35:00Z"/>
        </w:rPr>
        <w:pPrChange w:id="16212" w:author="Okot" w:date="2019-11-27T10:41:00Z">
          <w:pPr>
            <w:pStyle w:val="Nagwek2"/>
          </w:pPr>
        </w:pPrChange>
      </w:pPr>
      <w:ins w:id="16213" w:author="Okot" w:date="2019-11-26T12:35:00Z">
        <w:r>
          <w:t>Wybranie opcji „Dodaj produkt” przekieruje użytkownika do formularza wyboru produktów.</w:t>
        </w:r>
      </w:ins>
    </w:p>
    <w:p w14:paraId="58534A65" w14:textId="77777777" w:rsidR="00FD18CC" w:rsidRDefault="00FD18CC">
      <w:pPr>
        <w:rPr>
          <w:ins w:id="16214" w:author="Okot" w:date="2019-11-26T15:14:00Z"/>
        </w:rPr>
        <w:pPrChange w:id="16215" w:author="Okot" w:date="2019-11-27T10:41:00Z">
          <w:pPr>
            <w:pStyle w:val="Nagwek2"/>
          </w:pPr>
        </w:pPrChange>
      </w:pPr>
    </w:p>
    <w:p w14:paraId="3D414D7A" w14:textId="6D23A077" w:rsidR="00D16E78" w:rsidRDefault="00D16E78">
      <w:pPr>
        <w:ind w:firstLine="0"/>
        <w:jc w:val="center"/>
        <w:rPr>
          <w:ins w:id="16216" w:author="Okot" w:date="2019-11-26T12:35:00Z"/>
        </w:rPr>
        <w:pPrChange w:id="16217" w:author="Okot" w:date="2019-11-27T10:44:00Z">
          <w:pPr>
            <w:pStyle w:val="Nagwek2"/>
          </w:pPr>
        </w:pPrChange>
      </w:pPr>
      <w:ins w:id="16218"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55">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6219" w:author="Okot" w:date="2019-11-26T15:16:00Z"/>
        </w:rPr>
        <w:pPrChange w:id="16220" w:author="Okot" w:date="2019-11-27T10:41:00Z">
          <w:pPr>
            <w:pStyle w:val="Nagwek2"/>
          </w:pPr>
        </w:pPrChange>
      </w:pPr>
    </w:p>
    <w:p w14:paraId="2AB7A230" w14:textId="43CDE143" w:rsidR="00FD18CC" w:rsidRDefault="00D16E78">
      <w:pPr>
        <w:jc w:val="center"/>
        <w:rPr>
          <w:ins w:id="16221" w:author="Okot" w:date="2019-11-26T15:17:00Z"/>
        </w:rPr>
        <w:pPrChange w:id="16222" w:author="Okot" w:date="2019-11-27T10:41:00Z">
          <w:pPr>
            <w:pStyle w:val="Nagwek2"/>
          </w:pPr>
        </w:pPrChange>
      </w:pPr>
      <w:ins w:id="16223" w:author="Okot" w:date="2019-11-26T15:15:00Z">
        <w:r>
          <w:t>Rys. </w:t>
        </w:r>
        <w:r w:rsidR="00E30FB9">
          <w:t>5.</w:t>
        </w:r>
      </w:ins>
      <w:ins w:id="16224" w:author="Okot" w:date="2020-03-23T22:23:00Z">
        <w:r w:rsidR="003007BA">
          <w:t>69</w:t>
        </w:r>
      </w:ins>
      <w:del w:id="16225" w:author="Okot" w:date="2020-03-23T22:23:00Z">
        <w:r w:rsidR="00C26D2E" w:rsidDel="00EB4A4F">
          <w:delText>5</w:delText>
        </w:r>
      </w:del>
      <w:ins w:id="16226" w:author="Okot" w:date="2019-11-26T15:15:00Z">
        <w:r>
          <w:t>. Okno dodawania spożytego produktu.</w:t>
        </w:r>
      </w:ins>
    </w:p>
    <w:p w14:paraId="5FEBCFBA" w14:textId="77777777" w:rsidR="00D16E78" w:rsidRDefault="00D16E78">
      <w:pPr>
        <w:rPr>
          <w:ins w:id="16227" w:author="Okot" w:date="2019-11-26T15:17:00Z"/>
        </w:rPr>
        <w:pPrChange w:id="16228" w:author="Okot" w:date="2019-11-27T10:41:00Z">
          <w:pPr>
            <w:pStyle w:val="Nagwek2"/>
          </w:pPr>
        </w:pPrChange>
      </w:pPr>
    </w:p>
    <w:p w14:paraId="72FC030A" w14:textId="2E43334E" w:rsidR="00D16E78" w:rsidRDefault="00D16E78">
      <w:pPr>
        <w:rPr>
          <w:ins w:id="16229" w:author="Okot" w:date="2019-11-26T15:23:00Z"/>
        </w:rPr>
        <w:pPrChange w:id="16230" w:author="Okot" w:date="2019-11-27T10:41:00Z">
          <w:pPr>
            <w:pStyle w:val="Nagwek2"/>
          </w:pPr>
        </w:pPrChange>
      </w:pPr>
      <w:ins w:id="16231" w:author="Okot" w:date="2019-11-26T15:17:00Z">
        <w:r>
          <w:t>Formularz dodawania produktu do posiłku składa się z dw</w:t>
        </w:r>
      </w:ins>
      <w:ins w:id="16232" w:author="Okot" w:date="2019-11-26T15:22:00Z">
        <w:r>
          <w:t>óch</w:t>
        </w:r>
      </w:ins>
      <w:ins w:id="16233" w:author="Okot" w:date="2019-11-26T15:17:00Z">
        <w:r>
          <w:t xml:space="preserve"> pól: </w:t>
        </w:r>
      </w:ins>
      <w:ins w:id="16234" w:author="Okot" w:date="2019-11-26T15:22:00Z">
        <w:r>
          <w:t>n</w:t>
        </w:r>
      </w:ins>
      <w:ins w:id="16235" w:author="Okot" w:date="2019-11-26T15:17:00Z">
        <w:r>
          <w:t>azwy produktu</w:t>
        </w:r>
      </w:ins>
      <w:ins w:id="16236" w:author="Okot" w:date="2019-11-26T15:19:00Z">
        <w:r w:rsidR="00B578AE">
          <w:t> (36</w:t>
        </w:r>
        <w:r>
          <w:t>)</w:t>
        </w:r>
      </w:ins>
      <w:ins w:id="16237" w:author="Okot" w:date="2019-11-26T15:17:00Z">
        <w:r>
          <w:t xml:space="preserve"> oraz wagi</w:t>
        </w:r>
      </w:ins>
      <w:ins w:id="16238" w:author="Okot" w:date="2019-11-26T15:19:00Z">
        <w:r w:rsidR="00B578AE">
          <w:t> (37</w:t>
        </w:r>
        <w:r>
          <w:t>)</w:t>
        </w:r>
      </w:ins>
      <w:ins w:id="16239" w:author="Okot" w:date="2019-11-26T15:17:00Z">
        <w:r>
          <w:t>. Kiedy użytkownik zaczyna wpisywać nazwę produktu w pole, system podpowiada produkty zaczynaj</w:t>
        </w:r>
      </w:ins>
      <w:ins w:id="16240" w:author="Okot" w:date="2019-11-26T15:18:00Z">
        <w:r>
          <w:t xml:space="preserve">ące się od tej samej zbitki liter. Po wybraniu produktu </w:t>
        </w:r>
        <w:r>
          <w:lastRenderedPageBreak/>
          <w:t>użytkownik wpisuje jego wagę</w:t>
        </w:r>
      </w:ins>
      <w:ins w:id="16241" w:author="Okot" w:date="2019-11-26T15:19:00Z">
        <w:r>
          <w:t>. Kiedy te dwie rzeczy są uzupełnione można zapisać</w:t>
        </w:r>
      </w:ins>
      <w:ins w:id="16242" w:author="Okot" w:date="2019-11-26T15:20:00Z">
        <w:r>
          <w:t xml:space="preserve"> pożywienie i wr</w:t>
        </w:r>
      </w:ins>
      <w:ins w:id="16243" w:author="Okot" w:date="2019-11-26T15:21:00Z">
        <w:r>
          <w:t>ócić do okna startoweg</w:t>
        </w:r>
        <w:r w:rsidR="00B578AE">
          <w:t>o za pomocą przycisku zapisu (40</w:t>
        </w:r>
        <w:r>
          <w:t>) lub aktywować przycisk dodawania kolejnego produ</w:t>
        </w:r>
        <w:r w:rsidR="00B578AE">
          <w:t>ktu (38</w:t>
        </w:r>
        <w:r>
          <w:t>)</w:t>
        </w:r>
      </w:ins>
      <w:ins w:id="16244" w:author="Okot" w:date="2019-11-26T19:35:00Z">
        <w:r w:rsidR="00B578AE">
          <w:t xml:space="preserve"> – wywoła to wyświetlenie kolejnych pól takich samych jak</w:t>
        </w:r>
      </w:ins>
      <w:ins w:id="16245" w:author="Okot" w:date="2019-11-26T19:36:00Z">
        <w:r w:rsidR="00B578AE">
          <w:t> (36) i (37) bezpośrednio po oryginalnymi polami oraz obniżenie przycisku (</w:t>
        </w:r>
        <w:r w:rsidR="00BC6B90">
          <w:t>38</w:t>
        </w:r>
        <w:r w:rsidR="00B578AE">
          <w:t>)</w:t>
        </w:r>
      </w:ins>
      <w:ins w:id="16246" w:author="Okot" w:date="2019-11-26T15:22:00Z">
        <w:r>
          <w:t xml:space="preserve">. </w:t>
        </w:r>
      </w:ins>
      <w:ins w:id="16247" w:author="Okot" w:date="2019-11-26T15:23:00Z">
        <w:r>
          <w:t xml:space="preserve">Można też wyjść z formularza bez zapisywania czegokolwiek (8). </w:t>
        </w:r>
      </w:ins>
    </w:p>
    <w:p w14:paraId="16BA4FDA" w14:textId="77777777" w:rsidR="00023E3E" w:rsidRDefault="00D16E78">
      <w:pPr>
        <w:rPr>
          <w:ins w:id="16248" w:author="Okot" w:date="2019-11-26T19:37:00Z"/>
        </w:rPr>
        <w:pPrChange w:id="16249" w:author="Okot" w:date="2019-11-27T10:41:00Z">
          <w:pPr>
            <w:pStyle w:val="Nagwek2"/>
          </w:pPr>
        </w:pPrChange>
      </w:pPr>
      <w:ins w:id="16250" w:author="Okot" w:date="2019-11-26T15:23:00Z">
        <w:r>
          <w:t>Jeśli użytkownik będzie próbował zapisać formularz, w którym będzie brakowało danych, system wyś</w:t>
        </w:r>
        <w:r w:rsidR="00C000EC">
          <w:t>wietli okno dialogowe, informuj</w:t>
        </w:r>
      </w:ins>
      <w:ins w:id="16251" w:author="Okot" w:date="2019-11-26T15:24:00Z">
        <w:r w:rsidR="00C000EC">
          <w:t>ące, jaki błąd wyst</w:t>
        </w:r>
      </w:ins>
      <w:ins w:id="16252" w:author="Okot" w:date="2019-11-26T15:25:00Z">
        <w:r w:rsidR="00C000EC">
          <w:t>ąpił.</w:t>
        </w:r>
      </w:ins>
    </w:p>
    <w:p w14:paraId="117EEABC" w14:textId="11293AAC" w:rsidR="000E5EA4" w:rsidRDefault="00BC6B90">
      <w:pPr>
        <w:rPr>
          <w:ins w:id="16253" w:author="Okot" w:date="2020-01-04T07:53:00Z"/>
        </w:rPr>
        <w:pPrChange w:id="16254" w:author="Okot" w:date="2019-11-27T10:41:00Z">
          <w:pPr>
            <w:pStyle w:val="Nagwek2"/>
          </w:pPr>
        </w:pPrChange>
      </w:pPr>
      <w:ins w:id="16255" w:author="Okot" w:date="2019-11-26T19:37:00Z">
        <w:r>
          <w:t>Aktywowanie dodawania produktu spoza bazy</w:t>
        </w:r>
      </w:ins>
      <w:ins w:id="16256" w:author="Okot" w:date="2019-11-26T19:39:00Z">
        <w:r>
          <w:t xml:space="preserve"> przekieruje użytkownika do </w:t>
        </w:r>
      </w:ins>
      <w:ins w:id="16257" w:author="Okot" w:date="2020-01-04T07:52:00Z">
        <w:r w:rsidR="000E5EA4">
          <w:t>wyboru czy chce dodać produkt na stałe do bazy czy jednorazowo do posiłku</w:t>
        </w:r>
      </w:ins>
      <w:ins w:id="16258" w:author="Okot" w:date="2020-01-04T07:53:00Z">
        <w:r w:rsidR="00E30FB9">
          <w:t xml:space="preserve"> (rysunek 5.</w:t>
        </w:r>
      </w:ins>
      <w:ins w:id="16259" w:author="Okot" w:date="2020-03-23T22:24:00Z">
        <w:r w:rsidR="00EB4A4F">
          <w:t>69</w:t>
        </w:r>
      </w:ins>
      <w:del w:id="16260" w:author="Okot" w:date="2020-03-23T22:24:00Z">
        <w:r w:rsidR="00C26D2E" w:rsidDel="00EB4A4F">
          <w:delText>5</w:delText>
        </w:r>
      </w:del>
      <w:ins w:id="16261" w:author="Okot" w:date="2020-01-04T07:53:00Z">
        <w:r w:rsidR="000E5EA4">
          <w:t>)</w:t>
        </w:r>
      </w:ins>
      <w:ins w:id="16262" w:author="Okot" w:date="2020-01-04T07:52:00Z">
        <w:r w:rsidR="000E5EA4">
          <w:t xml:space="preserve">. </w:t>
        </w:r>
      </w:ins>
    </w:p>
    <w:p w14:paraId="6F7F83FD" w14:textId="77777777" w:rsidR="000E5EA4" w:rsidRDefault="000E5EA4">
      <w:pPr>
        <w:ind w:firstLine="0"/>
        <w:rPr>
          <w:ins w:id="16263" w:author="Okot" w:date="2020-01-04T08:01:00Z"/>
        </w:rPr>
        <w:pPrChange w:id="16264" w:author="Okot" w:date="2020-01-04T08:01:00Z">
          <w:pPr>
            <w:pStyle w:val="Nagwek2"/>
          </w:pPr>
        </w:pPrChange>
      </w:pPr>
    </w:p>
    <w:p w14:paraId="09F77341" w14:textId="6CA51895" w:rsidR="000E5EA4" w:rsidRDefault="00644F7D">
      <w:pPr>
        <w:ind w:firstLine="0"/>
        <w:jc w:val="center"/>
        <w:rPr>
          <w:ins w:id="16265" w:author="Okot" w:date="2020-01-04T08:01:00Z"/>
        </w:rPr>
        <w:pPrChange w:id="16266" w:author="Okot" w:date="2020-01-04T08:02:00Z">
          <w:pPr>
            <w:pStyle w:val="Nagwek2"/>
          </w:pPr>
        </w:pPrChange>
      </w:pPr>
      <w:ins w:id="16267"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56">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6268" w:author="Okot" w:date="2020-01-17T12:27:00Z"/>
        </w:rPr>
        <w:pPrChange w:id="16269" w:author="Okot" w:date="2020-01-04T08:04:00Z">
          <w:pPr>
            <w:pStyle w:val="Nagwek2"/>
          </w:pPr>
        </w:pPrChange>
      </w:pPr>
    </w:p>
    <w:p w14:paraId="2C45BECA" w14:textId="72B476BE" w:rsidR="00644F7D" w:rsidRDefault="00644F7D">
      <w:pPr>
        <w:ind w:firstLine="0"/>
        <w:jc w:val="center"/>
        <w:rPr>
          <w:ins w:id="16270" w:author="Okot" w:date="2020-01-04T08:03:00Z"/>
        </w:rPr>
        <w:pPrChange w:id="16271" w:author="Okot" w:date="2020-01-04T08:04:00Z">
          <w:pPr>
            <w:pStyle w:val="Nagwek2"/>
          </w:pPr>
        </w:pPrChange>
      </w:pPr>
      <w:ins w:id="16272" w:author="Okot" w:date="2020-01-04T08:03:00Z">
        <w:r>
          <w:t>R</w:t>
        </w:r>
        <w:r w:rsidR="0075254D">
          <w:t>ys</w:t>
        </w:r>
        <w:r w:rsidR="00E30FB9">
          <w:t>. 5.</w:t>
        </w:r>
      </w:ins>
      <w:ins w:id="16273" w:author="Okot" w:date="2020-03-23T22:24:00Z">
        <w:r w:rsidR="00251D0B">
          <w:t>7</w:t>
        </w:r>
      </w:ins>
      <w:ins w:id="16274" w:author="Okot" w:date="2020-03-25T11:51:00Z">
        <w:r w:rsidR="003007BA">
          <w:t>0</w:t>
        </w:r>
      </w:ins>
      <w:del w:id="16275" w:author="Okot" w:date="2020-03-23T22:24:00Z">
        <w:r w:rsidR="00C26D2E" w:rsidDel="00EB4A4F">
          <w:delText>5</w:delText>
        </w:r>
      </w:del>
      <w:ins w:id="16276" w:author="Okot" w:date="2020-01-04T08:03:00Z">
        <w:r>
          <w:t>. Wybór sposobu dodania produktu spoza bazy do posiłku.</w:t>
        </w:r>
      </w:ins>
    </w:p>
    <w:p w14:paraId="28F54C22" w14:textId="77777777" w:rsidR="00644F7D" w:rsidRDefault="00644F7D">
      <w:pPr>
        <w:ind w:firstLine="0"/>
        <w:jc w:val="center"/>
        <w:rPr>
          <w:ins w:id="16277" w:author="Okot" w:date="2020-01-04T07:53:00Z"/>
        </w:rPr>
        <w:pPrChange w:id="16278" w:author="Okot" w:date="2020-01-04T08:03:00Z">
          <w:pPr>
            <w:pStyle w:val="Nagwek2"/>
          </w:pPr>
        </w:pPrChange>
      </w:pPr>
    </w:p>
    <w:p w14:paraId="22C26018" w14:textId="29CFE72B" w:rsidR="00BC6B90" w:rsidRDefault="0075254D">
      <w:pPr>
        <w:rPr>
          <w:ins w:id="16279" w:author="Okot" w:date="2019-11-27T10:46:00Z"/>
        </w:rPr>
        <w:pPrChange w:id="16280" w:author="Okot" w:date="2019-11-27T10:41:00Z">
          <w:pPr>
            <w:pStyle w:val="Nagwek2"/>
          </w:pPr>
        </w:pPrChange>
      </w:pPr>
      <w:ins w:id="16281" w:author="Okot" w:date="2020-01-04T08:05:00Z">
        <w:r>
          <w:t xml:space="preserve">Po wybraniu opcji „Dodaj </w:t>
        </w:r>
      </w:ins>
      <w:ins w:id="16282" w:author="Okot" w:date="2020-01-04T07:52:00Z">
        <w:r>
          <w:t>do bazy</w:t>
        </w:r>
      </w:ins>
      <w:ins w:id="16283" w:author="Okot" w:date="2020-01-04T08:05:00Z">
        <w:r>
          <w:t>”</w:t>
        </w:r>
      </w:ins>
      <w:ins w:id="16284" w:author="Okot" w:date="2020-01-04T08:09:00Z">
        <w:r>
          <w:t> (41)</w:t>
        </w:r>
      </w:ins>
      <w:ins w:id="16285" w:author="Okot" w:date="2020-01-04T08:05:00Z">
        <w:r>
          <w:t xml:space="preserve"> użytkownik zostanie przekierowany do</w:t>
        </w:r>
      </w:ins>
      <w:ins w:id="16286" w:author="Okot" w:date="2020-01-04T07:52:00Z">
        <w:r w:rsidR="000E5EA4">
          <w:t xml:space="preserve"> </w:t>
        </w:r>
      </w:ins>
      <w:ins w:id="16287" w:author="Okot" w:date="2019-11-26T19:39:00Z">
        <w:r w:rsidR="00BC6B90">
          <w:t>formularza dodawania nowego produktu</w:t>
        </w:r>
      </w:ins>
      <w:ins w:id="16288" w:author="Okot" w:date="2019-11-26T19:40:00Z">
        <w:r w:rsidR="00B75F01">
          <w:t> (rysunek 5.30</w:t>
        </w:r>
        <w:r w:rsidR="00BC6B90">
          <w:t>)</w:t>
        </w:r>
      </w:ins>
      <w:ins w:id="16289" w:author="Okot" w:date="2020-01-04T08:05:00Z">
        <w:r>
          <w:t>.</w:t>
        </w:r>
      </w:ins>
      <w:ins w:id="16290" w:author="Okot" w:date="2019-11-26T19:37:00Z">
        <w:r w:rsidR="00BC6B90">
          <w:t xml:space="preserve"> </w:t>
        </w:r>
      </w:ins>
      <w:ins w:id="16291" w:author="Okot" w:date="2019-11-26T19:40:00Z">
        <w:r w:rsidR="00BC6B90">
          <w:t>Jeśli w momencie aktywacji formularz dodawania produktu do posiłku był poprawnie wypełniony</w:t>
        </w:r>
      </w:ins>
      <w:ins w:id="16292" w:author="Okot" w:date="2020-01-04T08:06:00Z">
        <w:r>
          <w:t xml:space="preserve"> dane zostaną utracone</w:t>
        </w:r>
      </w:ins>
      <w:ins w:id="16293" w:author="Okot" w:date="2019-11-26T19:38:00Z">
        <w:r w:rsidR="00BC6B90">
          <w:t xml:space="preserve">. </w:t>
        </w:r>
      </w:ins>
    </w:p>
    <w:p w14:paraId="36247AA7" w14:textId="77777777" w:rsidR="007B14E5" w:rsidRDefault="007B14E5" w:rsidP="007B14E5">
      <w:pPr>
        <w:rPr>
          <w:ins w:id="16294" w:author="Okot" w:date="2020-01-17T12:27:00Z"/>
        </w:rPr>
      </w:pPr>
      <w:ins w:id="16295"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6296" w:author="Okot" w:date="2019-11-27T10:46:00Z"/>
        </w:rPr>
        <w:pPrChange w:id="16297" w:author="Okot" w:date="2019-11-27T10:46:00Z">
          <w:pPr>
            <w:pStyle w:val="Nagwek2"/>
          </w:pPr>
        </w:pPrChange>
      </w:pPr>
    </w:p>
    <w:p w14:paraId="47907A21" w14:textId="4915F69E" w:rsidR="00D15F31" w:rsidRDefault="00683A9D">
      <w:pPr>
        <w:ind w:firstLine="0"/>
        <w:jc w:val="center"/>
        <w:rPr>
          <w:ins w:id="16298" w:author="Okot" w:date="2019-11-26T19:41:00Z"/>
        </w:rPr>
        <w:pPrChange w:id="16299" w:author="Okot" w:date="2019-11-27T10:48:00Z">
          <w:pPr>
            <w:pStyle w:val="Nagwek2"/>
          </w:pPr>
        </w:pPrChange>
      </w:pPr>
      <w:ins w:id="16300"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57">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6301" w:author="Okot" w:date="2020-01-17T12:27:00Z"/>
        </w:rPr>
      </w:pPr>
    </w:p>
    <w:p w14:paraId="61BFC632" w14:textId="74A92C4C" w:rsidR="00BB7F69" w:rsidRDefault="00E30FB9">
      <w:pPr>
        <w:jc w:val="center"/>
        <w:rPr>
          <w:ins w:id="16302" w:author="Okot" w:date="2019-11-26T19:41:00Z"/>
        </w:rPr>
      </w:pPr>
      <w:ins w:id="16303" w:author="Okot" w:date="2019-11-26T19:41:00Z">
        <w:r>
          <w:t>Rys. 5.</w:t>
        </w:r>
      </w:ins>
      <w:ins w:id="16304" w:author="Okot" w:date="2020-03-23T22:24:00Z">
        <w:r w:rsidR="003007BA">
          <w:t>71</w:t>
        </w:r>
      </w:ins>
      <w:del w:id="16305" w:author="Okot" w:date="2020-03-23T22:24:00Z">
        <w:r w:rsidR="00C26D2E" w:rsidDel="00EB4A4F">
          <w:delText>5</w:delText>
        </w:r>
      </w:del>
      <w:ins w:id="16306" w:author="Okot" w:date="2019-11-26T19:41:00Z">
        <w:r w:rsidR="00BB7F69">
          <w:t>. Formularz dodawania produktu spoza bazy.</w:t>
        </w:r>
      </w:ins>
    </w:p>
    <w:p w14:paraId="04EF0C84" w14:textId="77777777" w:rsidR="00BB7F69" w:rsidRDefault="00BB7F69">
      <w:pPr>
        <w:rPr>
          <w:ins w:id="16307" w:author="Okot" w:date="2019-11-27T10:51:00Z"/>
        </w:rPr>
        <w:pPrChange w:id="16308" w:author="Okot" w:date="2019-11-27T10:41:00Z">
          <w:pPr>
            <w:pStyle w:val="Nagwek2"/>
          </w:pPr>
        </w:pPrChange>
      </w:pPr>
    </w:p>
    <w:p w14:paraId="79EA9BAD" w14:textId="65319310" w:rsidR="00980FBF" w:rsidRDefault="00734A26">
      <w:pPr>
        <w:rPr>
          <w:ins w:id="16309" w:author="Okot" w:date="2020-01-04T11:37:00Z"/>
        </w:rPr>
        <w:pPrChange w:id="16310" w:author="Okot" w:date="2020-01-04T11:30:00Z">
          <w:pPr>
            <w:pStyle w:val="Nagwek2"/>
          </w:pPr>
        </w:pPrChange>
      </w:pPr>
      <w:ins w:id="16311" w:author="Okot" w:date="2020-01-04T11:29:00Z">
        <w:r>
          <w:t>U</w:t>
        </w:r>
      </w:ins>
      <w:ins w:id="16312" w:author="Okot" w:date="2019-11-27T11:27:00Z">
        <w:r w:rsidR="00022AEC">
          <w:t xml:space="preserve">żytkownik </w:t>
        </w:r>
      </w:ins>
      <w:ins w:id="16313" w:author="Okot" w:date="2020-01-04T11:30:00Z">
        <w:r>
          <w:t>musi wprowadzić unikalną n</w:t>
        </w:r>
      </w:ins>
      <w:ins w:id="16314" w:author="Okot" w:date="2019-11-27T11:29:00Z">
        <w:r>
          <w:t>azw</w:t>
        </w:r>
      </w:ins>
      <w:ins w:id="16315" w:author="Okot" w:date="2020-01-04T11:30:00Z">
        <w:r>
          <w:t>ę</w:t>
        </w:r>
      </w:ins>
      <w:ins w:id="16316" w:author="Okot" w:date="2019-11-27T11:29:00Z">
        <w:r w:rsidR="00022AEC">
          <w:t xml:space="preserve"> produktu musi by</w:t>
        </w:r>
      </w:ins>
      <w:ins w:id="16317" w:author="Okot" w:date="2019-11-27T11:30:00Z">
        <w:r w:rsidR="00022AEC">
          <w:t xml:space="preserve">ć unikalna. </w:t>
        </w:r>
      </w:ins>
      <w:ins w:id="16318" w:author="Okot" w:date="2019-11-27T11:31:00Z">
        <w:r w:rsidR="00022AEC">
          <w:t>Jeśli w bazie znajduje się już produkt o takiej</w:t>
        </w:r>
      </w:ins>
      <w:ins w:id="16319" w:author="Okot" w:date="2019-11-27T11:32:00Z">
        <w:r w:rsidR="00022AEC">
          <w:t xml:space="preserve"> nazwie</w:t>
        </w:r>
      </w:ins>
      <w:ins w:id="16320" w:author="Okot" w:date="2019-11-27T11:31:00Z">
        <w:r w:rsidR="00022AEC">
          <w:t>,</w:t>
        </w:r>
      </w:ins>
      <w:ins w:id="16321" w:author="Okot" w:date="2019-11-27T11:32:00Z">
        <w:r w:rsidR="00022AEC">
          <w:t xml:space="preserve"> kiedy u</w:t>
        </w:r>
      </w:ins>
      <w:ins w:id="16322" w:author="Okot" w:date="2019-11-27T11:33:00Z">
        <w:r w:rsidR="00022AEC">
          <w:t>żytkownik będzie chciał dodać lub za</w:t>
        </w:r>
      </w:ins>
      <w:ins w:id="16323" w:author="Okot" w:date="2019-11-27T11:34:00Z">
        <w:r w:rsidR="00022AEC">
          <w:t>pisać produ</w:t>
        </w:r>
        <w:r>
          <w:t>kt, wyświetli się komunikat</w:t>
        </w:r>
        <w:r w:rsidR="00022AEC">
          <w:t xml:space="preserve"> informujące o powt</w:t>
        </w:r>
      </w:ins>
      <w:ins w:id="16324" w:author="Okot" w:date="2019-11-27T11:35:00Z">
        <w:r w:rsidR="00022AEC">
          <w:t>órzeniu.</w:t>
        </w:r>
      </w:ins>
      <w:ins w:id="16325" w:author="Okot" w:date="2019-11-27T11:33:00Z">
        <w:r w:rsidR="00022AEC">
          <w:t xml:space="preserve"> </w:t>
        </w:r>
      </w:ins>
      <w:ins w:id="16326" w:author="Okot" w:date="2019-11-27T11:32:00Z">
        <w:r w:rsidR="00022AEC">
          <w:t xml:space="preserve"> </w:t>
        </w:r>
      </w:ins>
      <w:ins w:id="16327" w:author="Okot" w:date="2019-11-27T11:31:00Z">
        <w:r w:rsidR="00022AEC">
          <w:t xml:space="preserve"> </w:t>
        </w:r>
      </w:ins>
      <w:ins w:id="16328" w:author="Okot" w:date="2020-01-04T11:30:00Z">
        <w:r>
          <w:t>O</w:t>
        </w:r>
      </w:ins>
      <w:ins w:id="16329" w:author="Okot" w:date="2019-11-27T11:39:00Z">
        <w:r w:rsidR="00980FBF">
          <w:t>prócz unikalnej nazwy produktu, musi jeszcze</w:t>
        </w:r>
      </w:ins>
      <w:ins w:id="16330" w:author="Okot" w:date="2020-01-04T11:30:00Z">
        <w:r>
          <w:t xml:space="preserve"> zostać</w:t>
        </w:r>
      </w:ins>
      <w:ins w:id="16331" w:author="Okot" w:date="2019-11-27T11:39:00Z">
        <w:r w:rsidR="00980FBF">
          <w:t xml:space="preserve"> wprowadzi</w:t>
        </w:r>
      </w:ins>
      <w:ins w:id="16332" w:author="Okot" w:date="2019-11-27T11:40:00Z">
        <w:r w:rsidR="00980FBF">
          <w:t>ć</w:t>
        </w:r>
      </w:ins>
      <w:ins w:id="16333" w:author="Okot" w:date="2019-11-27T11:41:00Z">
        <w:r w:rsidR="00980FBF">
          <w:t xml:space="preserve"> jego kaloryczno</w:t>
        </w:r>
      </w:ins>
      <w:ins w:id="16334" w:author="Okot" w:date="2019-11-27T11:42:00Z">
        <w:r w:rsidR="00980FBF">
          <w:t>ść</w:t>
        </w:r>
        <w:r>
          <w:t xml:space="preserve">. Jeżeli </w:t>
        </w:r>
      </w:ins>
      <w:ins w:id="16335" w:author="Okot" w:date="2020-01-04T11:31:00Z">
        <w:r>
          <w:t>nastąpi</w:t>
        </w:r>
      </w:ins>
      <w:ins w:id="16336" w:author="Okot" w:date="2019-11-27T10:54:00Z">
        <w:r>
          <w:t xml:space="preserve"> próba zapisania informacji bez wprowadzenia</w:t>
        </w:r>
        <w:r w:rsidR="00D15F31">
          <w:t xml:space="preserve"> tych danych, wyświetlone </w:t>
        </w:r>
      </w:ins>
      <w:ins w:id="16337" w:author="Okot" w:date="2020-01-04T11:31:00Z">
        <w:r>
          <w:t>stosowny komunikat</w:t>
        </w:r>
      </w:ins>
      <w:ins w:id="16338" w:author="Okot" w:date="2019-11-27T10:56:00Z">
        <w:r w:rsidR="00BC17F7">
          <w:t>.</w:t>
        </w:r>
      </w:ins>
      <w:ins w:id="16339" w:author="Okot" w:date="2020-01-04T11:33:00Z">
        <w:r w:rsidR="006F364E">
          <w:t xml:space="preserve"> Informacje dotyczące pozostałych składników odżywczych są nieobligatoryjne.</w:t>
        </w:r>
      </w:ins>
      <w:ins w:id="16340" w:author="Okot" w:date="2019-11-27T10:56:00Z">
        <w:r w:rsidR="00BC17F7">
          <w:t xml:space="preserve"> </w:t>
        </w:r>
      </w:ins>
      <w:ins w:id="16341" w:author="Okot" w:date="2020-01-04T11:32:00Z">
        <w:r w:rsidR="006F364E">
          <w:t xml:space="preserve">Jeśli użytkownik odznaczy pole „Zawartość w 100 g?”, wyświetlone zostanie pole, w które należy wprowadzić wagę, </w:t>
        </w:r>
      </w:ins>
      <w:ins w:id="16342" w:author="Okot" w:date="2020-01-04T11:33:00Z">
        <w:r w:rsidR="006F364E">
          <w:t xml:space="preserve">odnośnie </w:t>
        </w:r>
      </w:ins>
      <w:ins w:id="16343" w:author="Okot" w:date="2020-01-04T11:32:00Z">
        <w:r w:rsidR="006F364E">
          <w:t xml:space="preserve">której </w:t>
        </w:r>
      </w:ins>
      <w:ins w:id="16344" w:author="Okot" w:date="2020-01-04T11:33:00Z">
        <w:r w:rsidR="006F364E">
          <w:t>są to dane. Przy zapisywaniu produktu w bazie, system wyliczy zawarto</w:t>
        </w:r>
      </w:ins>
      <w:ins w:id="16345" w:author="Okot" w:date="2020-01-04T11:34:00Z">
        <w:r w:rsidR="006F364E">
          <w:t>ść w 100 g produktu i takie dane zostan</w:t>
        </w:r>
      </w:ins>
      <w:ins w:id="16346" w:author="Okot" w:date="2020-01-04T11:35:00Z">
        <w:r w:rsidR="006F364E">
          <w:t xml:space="preserve">ą zapisane na stałe w bazie, a do posiłku zostanie dodana </w:t>
        </w:r>
        <w:r w:rsidR="006F364E">
          <w:lastRenderedPageBreak/>
          <w:t>waga, którą użytkownik wprowadził.</w:t>
        </w:r>
      </w:ins>
      <w:ins w:id="16347" w:author="Okot" w:date="2020-01-04T11:36:00Z">
        <w:r w:rsidR="006F364E">
          <w:t xml:space="preserve"> W przypadku podanie informacji dotyczących 100 g produktu, po zapisaniu danych w bazie, system przekieruje użytkownika z powrotem do formularza z rys.</w:t>
        </w:r>
      </w:ins>
      <w:ins w:id="16348" w:author="Okot" w:date="2020-01-04T11:37:00Z">
        <w:r w:rsidR="00FC041E">
          <w:t> 5.</w:t>
        </w:r>
      </w:ins>
      <w:ins w:id="16349" w:author="Okot" w:date="2020-03-23T22:24:00Z">
        <w:r w:rsidR="003007BA">
          <w:t>69</w:t>
        </w:r>
      </w:ins>
      <w:del w:id="16350" w:author="Okot" w:date="2020-03-23T22:24:00Z">
        <w:r w:rsidR="00C26D2E" w:rsidDel="00EB4A4F">
          <w:delText>5</w:delText>
        </w:r>
      </w:del>
      <w:ins w:id="16351" w:author="Okot" w:date="2020-01-04T11:37:00Z">
        <w:r w:rsidR="006F364E">
          <w:t>.</w:t>
        </w:r>
      </w:ins>
    </w:p>
    <w:p w14:paraId="67649B3A" w14:textId="6F23B354" w:rsidR="003A2068" w:rsidRDefault="003A2068">
      <w:pPr>
        <w:rPr>
          <w:ins w:id="16352" w:author="Okot" w:date="2020-01-04T11:35:00Z"/>
        </w:rPr>
        <w:pPrChange w:id="16353" w:author="Okot" w:date="2020-01-04T11:30:00Z">
          <w:pPr>
            <w:pStyle w:val="Nagwek2"/>
          </w:pPr>
        </w:pPrChange>
      </w:pPr>
      <w:ins w:id="16354" w:author="Okot" w:date="2020-01-04T11:37:00Z">
        <w:r>
          <w:t xml:space="preserve">Formularz dodawania produktu jednorazowo wygląda niemalże identycznie </w:t>
        </w:r>
      </w:ins>
      <w:ins w:id="16355" w:author="Okot" w:date="2020-01-04T11:38:00Z">
        <w:r>
          <w:t>–</w:t>
        </w:r>
      </w:ins>
      <w:ins w:id="16356" w:author="Okot" w:date="2020-01-04T11:37:00Z">
        <w:r>
          <w:t xml:space="preserve"> r</w:t>
        </w:r>
      </w:ins>
      <w:ins w:id="16357" w:author="Okot" w:date="2020-01-04T11:38:00Z">
        <w:r>
          <w:t>óżni się jedynie pozycja (53). Zamiast zapytania o zawartość w 100 g, jest przycisk umożliwiający dekompozycję danego pożywienia. Po naciśnięciu go pojawia się formularz</w:t>
        </w:r>
      </w:ins>
      <w:ins w:id="16358" w:author="Okot" w:date="2020-01-04T11:39:00Z">
        <w:r w:rsidR="00E30FB9">
          <w:t xml:space="preserve"> podobny do tego z rys. 5.</w:t>
        </w:r>
      </w:ins>
      <w:ins w:id="16359" w:author="Okot" w:date="2020-03-23T22:24:00Z">
        <w:r w:rsidR="00EB4A4F">
          <w:t>6</w:t>
        </w:r>
      </w:ins>
      <w:ins w:id="16360" w:author="Okot" w:date="2020-03-25T11:51:00Z">
        <w:r w:rsidR="003007BA">
          <w:t>9</w:t>
        </w:r>
      </w:ins>
      <w:del w:id="16361" w:author="Okot" w:date="2020-03-23T22:24:00Z">
        <w:r w:rsidR="00C26D2E" w:rsidDel="00EB4A4F">
          <w:delText>5</w:delText>
        </w:r>
      </w:del>
      <w:ins w:id="16362" w:author="Okot" w:date="2020-01-04T11:39:00Z">
        <w:r>
          <w:t>. – pozbawiony jedynie pozycji (39)</w:t>
        </w:r>
      </w:ins>
      <w:ins w:id="16363" w:author="Okot" w:date="2020-01-04T11:38:00Z">
        <w:r>
          <w:t xml:space="preserve">. </w:t>
        </w:r>
      </w:ins>
      <w:ins w:id="16364" w:author="Okot" w:date="2020-01-04T11:39:00Z">
        <w:r>
          <w:t>W ramach dekompozycji użytkownik wybiera produkty</w:t>
        </w:r>
      </w:ins>
      <w:ins w:id="16365" w:author="Okot" w:date="2020-01-04T11:40:00Z">
        <w:r>
          <w:t xml:space="preserve"> z bazy danych</w:t>
        </w:r>
      </w:ins>
      <w:ins w:id="16366" w:author="Okot" w:date="2020-01-04T11:39:00Z">
        <w:r>
          <w:t>, kt</w:t>
        </w:r>
      </w:ins>
      <w:ins w:id="16367" w:author="Okot" w:date="2020-01-04T11:40:00Z">
        <w:r>
          <w:t>óre znajdowały się w pożywieniu, które dodaje i podaje (często szacunkową) ich wagę. Użytkownik będzie mógł wybrać jeden lub wi</w:t>
        </w:r>
      </w:ins>
      <w:ins w:id="16368" w:author="Okot" w:date="2020-01-04T11:41:00Z">
        <w:r>
          <w:t>ęcej produktów. Użycie przycisku „Zapisz”, przeniesie użytkownika ponownie do formularz dodawania produktu jednorazowo. Pola, których użytkownik wcześniej nie wype</w:t>
        </w:r>
      </w:ins>
      <w:ins w:id="16369" w:author="Okot" w:date="2020-01-04T11:42:00Z">
        <w:r>
          <w:t xml:space="preserve">łnił, zostaną uzupełnione sumą wartości zawartości składników odżywczych w wybranych produktach. </w:t>
        </w:r>
      </w:ins>
      <w:ins w:id="16370" w:author="Okot" w:date="2020-01-04T11:43:00Z">
        <w:r>
          <w:t>Zawartość pól wypełnionych wcześniej przez użytkownika nie ulegnie zmianie. Żeby dodać pożywienie do posiłku, należy skorzystać z przycisku „Zapisz”.</w:t>
        </w:r>
      </w:ins>
      <w:ins w:id="16371" w:author="Okot" w:date="2020-01-04T11:44:00Z">
        <w:r>
          <w:t xml:space="preserve"> W przeciwieństwie do formularza dodającego produkt do bazy, przy jednorazowym dodawaniu do posiłku, jedynie pole „Nazwa” jest wymagane. Zachowana jest konieczno</w:t>
        </w:r>
      </w:ins>
      <w:ins w:id="16372" w:author="Okot" w:date="2020-01-04T11:45:00Z">
        <w:r>
          <w:t>ść wprowadzenia nazwy unikalnej.</w:t>
        </w:r>
      </w:ins>
    </w:p>
    <w:p w14:paraId="0E80EA85" w14:textId="6009014D" w:rsidR="00023E3E" w:rsidRDefault="00BB70AE">
      <w:pPr>
        <w:rPr>
          <w:ins w:id="16373" w:author="Okot" w:date="2019-11-26T19:47:00Z"/>
        </w:rPr>
        <w:pPrChange w:id="16374" w:author="Okot" w:date="2019-11-27T10:41:00Z">
          <w:pPr>
            <w:pStyle w:val="Nagwek2"/>
          </w:pPr>
        </w:pPrChange>
      </w:pPr>
      <w:ins w:id="16375" w:author="Okot" w:date="2019-11-26T19:42:00Z">
        <w:r>
          <w:t>Formularz dodawania gotowej potrawy wygląda tak samo jak formularz dodawania produktu z wyj</w:t>
        </w:r>
      </w:ins>
      <w:ins w:id="16376" w:author="Okot" w:date="2019-11-26T19:43:00Z">
        <w:r>
          <w:t>ątkiem pozycji (39), której nie ma. Zmieniony jest również nagłówek nad polem (36) na „Wybierz potrawę”</w:t>
        </w:r>
      </w:ins>
      <w:ins w:id="16377" w:author="Okot" w:date="2019-11-26T19:44:00Z">
        <w:r>
          <w:t>. Nagłówek nad polem (37) brzmi „Wprowadź wagę” (domyślnie) albo „Wprowadź liczbę porcji</w:t>
        </w:r>
      </w:ins>
      <w:ins w:id="16378" w:author="Okot" w:date="2019-11-26T19:45:00Z">
        <w:r>
          <w:t>” (jeśli potrawa jest mierzona w porcjach). Obok pola (37) zamiast „g/ml” pojawia się skrót „g” (domyślnie) lub „porcji”</w:t>
        </w:r>
      </w:ins>
      <w:ins w:id="16379" w:author="Okot" w:date="2019-11-26T19:46:00Z">
        <w:r>
          <w:t> (jeśli potrawa jest mierzona w porcjach).</w:t>
        </w:r>
      </w:ins>
    </w:p>
    <w:p w14:paraId="00FA1882" w14:textId="77777777" w:rsidR="001706A7" w:rsidRDefault="001706A7">
      <w:pPr>
        <w:rPr>
          <w:ins w:id="16380" w:author="Okot" w:date="2019-11-26T19:47:00Z"/>
        </w:rPr>
        <w:pPrChange w:id="16381" w:author="Okot" w:date="2019-11-27T10:41:00Z">
          <w:pPr>
            <w:pStyle w:val="Nagwek2"/>
          </w:pPr>
        </w:pPrChange>
      </w:pPr>
    </w:p>
    <w:p w14:paraId="0B5A093C" w14:textId="16BF4058" w:rsidR="001706A7" w:rsidRDefault="00E72B2E" w:rsidP="001706A7">
      <w:pPr>
        <w:pStyle w:val="Nagwek2"/>
        <w:rPr>
          <w:ins w:id="16382" w:author="Okot" w:date="2019-11-27T13:04:00Z"/>
        </w:rPr>
      </w:pPr>
      <w:bookmarkStart w:id="16383" w:name="_Toc35941992"/>
      <w:ins w:id="16384" w:author="Okot" w:date="2019-11-26T19:47:00Z">
        <w:r>
          <w:t>5.5.2.2</w:t>
        </w:r>
        <w:r w:rsidR="001706A7">
          <w:t>. Zarządzenie potrawami</w:t>
        </w:r>
      </w:ins>
      <w:bookmarkEnd w:id="16383"/>
    </w:p>
    <w:p w14:paraId="1F747738" w14:textId="77777777" w:rsidR="00683A9D" w:rsidRDefault="00683A9D" w:rsidP="00683A9D">
      <w:pPr>
        <w:rPr>
          <w:ins w:id="16385" w:author="Okot" w:date="2020-01-17T12:30:00Z"/>
        </w:rPr>
      </w:pPr>
    </w:p>
    <w:p w14:paraId="18725C87" w14:textId="77777777" w:rsidR="00683A9D" w:rsidRDefault="00683A9D" w:rsidP="00683A9D">
      <w:pPr>
        <w:rPr>
          <w:ins w:id="16386" w:author="Okot" w:date="2020-01-17T12:30:00Z"/>
        </w:rPr>
      </w:pPr>
      <w:ins w:id="16387"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6388" w:author="Okot" w:date="2020-01-17T12:30:00Z"/>
        </w:rPr>
      </w:pPr>
      <w:ins w:id="16389"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6390" w:author="Okot" w:date="2019-11-27T13:45:00Z"/>
        </w:rPr>
        <w:pPrChange w:id="16391" w:author="Okot" w:date="2019-11-27T13:44:00Z">
          <w:pPr>
            <w:pStyle w:val="Nagwek2"/>
          </w:pPr>
        </w:pPrChange>
      </w:pPr>
    </w:p>
    <w:p w14:paraId="14E29457" w14:textId="54F523D8" w:rsidR="00285C49" w:rsidRDefault="00C167CB">
      <w:pPr>
        <w:ind w:firstLine="0"/>
        <w:jc w:val="center"/>
        <w:rPr>
          <w:ins w:id="16392" w:author="Okot" w:date="2019-11-27T13:04:00Z"/>
        </w:rPr>
        <w:pPrChange w:id="16393" w:author="Okot" w:date="2020-01-17T12:30:00Z">
          <w:pPr>
            <w:pStyle w:val="Nagwek2"/>
          </w:pPr>
        </w:pPrChange>
      </w:pPr>
      <w:ins w:id="16394"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58">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6395" w:author="Okot" w:date="2019-11-27T13:51:00Z"/>
        </w:rPr>
        <w:pPrChange w:id="16396" w:author="Okot" w:date="2019-11-27T13:04:00Z">
          <w:pPr>
            <w:pStyle w:val="Nagwek2"/>
          </w:pPr>
        </w:pPrChange>
      </w:pPr>
    </w:p>
    <w:p w14:paraId="1667FD9C" w14:textId="664902AB" w:rsidR="00C167CB" w:rsidRDefault="00933854">
      <w:pPr>
        <w:jc w:val="center"/>
        <w:rPr>
          <w:ins w:id="16397" w:author="Okot" w:date="2019-11-27T13:54:00Z"/>
        </w:rPr>
        <w:pPrChange w:id="16398" w:author="Okot" w:date="2019-11-27T13:51:00Z">
          <w:pPr>
            <w:pStyle w:val="Nagwek2"/>
          </w:pPr>
        </w:pPrChange>
      </w:pPr>
      <w:ins w:id="16399" w:author="Okot" w:date="2019-11-27T13:51:00Z">
        <w:r>
          <w:t>Rys. 5.</w:t>
        </w:r>
      </w:ins>
      <w:ins w:id="16400" w:author="Okot" w:date="2020-03-23T22:24:00Z">
        <w:r w:rsidR="003007BA">
          <w:t>72</w:t>
        </w:r>
      </w:ins>
      <w:del w:id="16401" w:author="Okot" w:date="2020-03-23T22:24:00Z">
        <w:r w:rsidR="00C26D2E" w:rsidDel="00EB4A4F">
          <w:delText>5</w:delText>
        </w:r>
      </w:del>
      <w:ins w:id="16402" w:author="Okot" w:date="2019-11-27T13:51:00Z">
        <w:r w:rsidR="00C167CB">
          <w:t>. Strona zarządzania przepisami i potrawami.</w:t>
        </w:r>
      </w:ins>
    </w:p>
    <w:p w14:paraId="4D311C3B" w14:textId="77777777" w:rsidR="00FA46C6" w:rsidRDefault="00FA46C6">
      <w:pPr>
        <w:jc w:val="center"/>
        <w:rPr>
          <w:ins w:id="16403" w:author="Okot" w:date="2019-11-27T13:54:00Z"/>
        </w:rPr>
        <w:pPrChange w:id="16404" w:author="Okot" w:date="2019-11-27T13:51:00Z">
          <w:pPr>
            <w:pStyle w:val="Nagwek2"/>
          </w:pPr>
        </w:pPrChange>
      </w:pPr>
    </w:p>
    <w:p w14:paraId="38E4C8C2" w14:textId="579B1198" w:rsidR="00B91A3F" w:rsidRDefault="00B91A3F">
      <w:pPr>
        <w:rPr>
          <w:ins w:id="16405" w:author="Okot" w:date="2019-11-27T14:58:00Z"/>
        </w:rPr>
        <w:pPrChange w:id="16406" w:author="Okot" w:date="2019-11-27T13:54:00Z">
          <w:pPr>
            <w:pStyle w:val="Nagwek2"/>
          </w:pPr>
        </w:pPrChange>
      </w:pPr>
      <w:ins w:id="16407" w:author="Okot" w:date="2019-11-27T14:42:00Z">
        <w:r>
          <w:t xml:space="preserve">Po prawej stronie będzie wyświetlana </w:t>
        </w:r>
      </w:ins>
      <w:ins w:id="16408" w:author="Okot" w:date="2019-11-27T14:48:00Z">
        <w:r w:rsidR="003F1601">
          <w:t>pod nagłówkiem „Aktywne potrawy</w:t>
        </w:r>
        <w:r w:rsidR="005C7BE1">
          <w:t>” (6</w:t>
        </w:r>
        <w:r w:rsidR="003F1601">
          <w:t xml:space="preserve">1) </w:t>
        </w:r>
      </w:ins>
      <w:ins w:id="16409" w:author="Okot" w:date="2019-11-27T14:42:00Z">
        <w:r>
          <w:t>lista gotowych potraw stworzonyc</w:t>
        </w:r>
      </w:ins>
      <w:ins w:id="16410" w:author="Okot" w:date="2019-11-27T14:47:00Z">
        <w:r>
          <w:t>h</w:t>
        </w:r>
      </w:ins>
      <w:ins w:id="16411" w:author="Okot" w:date="2019-11-27T14:42:00Z">
        <w:r>
          <w:t xml:space="preserve"> z przepis</w:t>
        </w:r>
      </w:ins>
      <w:ins w:id="16412" w:author="Okot" w:date="2019-11-27T14:43:00Z">
        <w:r>
          <w:t>ów</w:t>
        </w:r>
      </w:ins>
      <w:ins w:id="16413" w:author="Okot" w:date="2019-11-27T14:47:00Z">
        <w:r>
          <w:t> </w:t>
        </w:r>
      </w:ins>
      <w:ins w:id="16414" w:author="Okot" w:date="2019-11-27T14:48:00Z">
        <w:r>
          <w:t>(</w:t>
        </w:r>
      </w:ins>
      <w:ins w:id="16415" w:author="Okot" w:date="2019-11-27T14:47:00Z">
        <w:r w:rsidR="005C7BE1">
          <w:t>60</w:t>
        </w:r>
        <w:r>
          <w:t>)</w:t>
        </w:r>
      </w:ins>
      <w:ins w:id="16416" w:author="Okot" w:date="2019-11-27T14:51:00Z">
        <w:r w:rsidR="003F1601">
          <w:t xml:space="preserve"> oraz przyciski </w:t>
        </w:r>
      </w:ins>
      <w:ins w:id="16417" w:author="Okot" w:date="2019-11-27T14:52:00Z">
        <w:r w:rsidR="003F1601">
          <w:t xml:space="preserve">służące do </w:t>
        </w:r>
        <w:r w:rsidR="00DA36F2">
          <w:t>zaznaczenia potrawy jako zakończonej</w:t>
        </w:r>
        <w:r w:rsidR="003F1601">
          <w:t> (5</w:t>
        </w:r>
      </w:ins>
      <w:ins w:id="16418" w:author="Okot" w:date="2020-01-04T12:00:00Z">
        <w:r w:rsidR="005C7BE1">
          <w:t>5</w:t>
        </w:r>
      </w:ins>
      <w:ins w:id="16419" w:author="Okot" w:date="2019-11-27T14:52:00Z">
        <w:r w:rsidR="003F1601">
          <w:t>)</w:t>
        </w:r>
      </w:ins>
      <w:ins w:id="16420" w:author="Okot" w:date="2019-11-27T14:48:00Z">
        <w:r w:rsidR="003F1601">
          <w:t>.</w:t>
        </w:r>
      </w:ins>
    </w:p>
    <w:p w14:paraId="4DC31EAA" w14:textId="7AAD1AC4" w:rsidR="00817EE4" w:rsidRDefault="00E36826">
      <w:pPr>
        <w:rPr>
          <w:ins w:id="16421" w:author="Okot" w:date="2019-11-27T15:08:00Z"/>
        </w:rPr>
        <w:pPrChange w:id="16422" w:author="Okot" w:date="2019-11-27T13:54:00Z">
          <w:pPr>
            <w:pStyle w:val="Nagwek2"/>
          </w:pPr>
        </w:pPrChange>
      </w:pPr>
      <w:ins w:id="16423" w:author="Okot" w:date="2019-11-27T14:58:00Z">
        <w:r>
          <w:t>Wciśni</w:t>
        </w:r>
      </w:ins>
      <w:ins w:id="16424" w:author="Okot" w:date="2019-11-27T14:59:00Z">
        <w:r w:rsidR="005C7BE1">
          <w:t>ęcie przycisku (</w:t>
        </w:r>
        <w:r>
          <w:t>6</w:t>
        </w:r>
      </w:ins>
      <w:ins w:id="16425" w:author="Okot" w:date="2020-01-04T12:00:00Z">
        <w:r w:rsidR="005C7BE1">
          <w:t>2</w:t>
        </w:r>
      </w:ins>
      <w:ins w:id="16426" w:author="Okot" w:date="2019-11-27T14:59:00Z">
        <w:r>
          <w:t>) wywołuje okno modalne zawierające formularz, wygl</w:t>
        </w:r>
      </w:ins>
      <w:ins w:id="16427" w:author="Okot" w:date="2019-11-27T15:00:00Z">
        <w:r>
          <w:t>ądaj</w:t>
        </w:r>
        <w:r w:rsidR="009B070D">
          <w:t>ący podobnie jak na rysunku 5.</w:t>
        </w:r>
      </w:ins>
      <w:ins w:id="16428" w:author="Okot" w:date="2020-01-27T17:18:00Z">
        <w:r w:rsidR="00B75F01">
          <w:t>27</w:t>
        </w:r>
      </w:ins>
      <w:ins w:id="16429" w:author="Okot" w:date="2019-11-27T15:00:00Z">
        <w:r>
          <w:t>.,</w:t>
        </w:r>
      </w:ins>
      <w:ins w:id="16430" w:author="Okot" w:date="2019-11-27T15:01:00Z">
        <w:r>
          <w:t xml:space="preserve"> składający się z pola „Nazwa przepisu</w:t>
        </w:r>
      </w:ins>
      <w:ins w:id="16431" w:author="Okot" w:date="2019-11-27T15:02:00Z">
        <w:r>
          <w:t>”, przycisku dodawania kolejnych składników, które użytkownik mo</w:t>
        </w:r>
      </w:ins>
      <w:ins w:id="16432" w:author="Okot" w:date="2019-11-27T15:03:00Z">
        <w:r>
          <w:t>że wybrać spośród znajdujących się w bazie oraz przycisku s</w:t>
        </w:r>
      </w:ins>
      <w:ins w:id="16433" w:author="Okot" w:date="2019-11-27T15:04:00Z">
        <w:r>
          <w:t>łużącego do zapisu przepisu. Nie mogą istnieć dwa przepisy o takiej samej nazwie – jeśli użytkownik b</w:t>
        </w:r>
      </w:ins>
      <w:ins w:id="16434" w:author="Okot" w:date="2019-11-27T15:06:00Z">
        <w:r>
          <w:t>ędzie próbował dodać kolejny przepis o takiej samej nazwie, zostanie wyświetlone okno dialogowe z komunikatem b</w:t>
        </w:r>
      </w:ins>
      <w:ins w:id="16435" w:author="Okot" w:date="2019-11-27T15:07:00Z">
        <w:r>
          <w:t>łędu.</w:t>
        </w:r>
      </w:ins>
    </w:p>
    <w:p w14:paraId="454E6F77" w14:textId="532F0A4F" w:rsidR="00E36826" w:rsidRDefault="00817EE4">
      <w:pPr>
        <w:rPr>
          <w:ins w:id="16436" w:author="Okot" w:date="2019-11-27T13:54:00Z"/>
        </w:rPr>
        <w:pPrChange w:id="16437" w:author="Okot" w:date="2019-11-27T13:54:00Z">
          <w:pPr>
            <w:pStyle w:val="Nagwek2"/>
          </w:pPr>
        </w:pPrChange>
      </w:pPr>
      <w:ins w:id="16438" w:author="Okot" w:date="2019-11-27T15:08:00Z">
        <w:r>
          <w:t>Aktywowanie przycisku</w:t>
        </w:r>
      </w:ins>
      <w:ins w:id="16439" w:author="Okot" w:date="2019-11-27T15:09:00Z">
        <w:r>
          <w:t> (</w:t>
        </w:r>
      </w:ins>
      <w:ins w:id="16440" w:author="Okot" w:date="2019-11-27T15:10:00Z">
        <w:r w:rsidR="00295CFE">
          <w:t>5</w:t>
        </w:r>
      </w:ins>
      <w:ins w:id="16441" w:author="Okot" w:date="2020-01-04T12:01:00Z">
        <w:r w:rsidR="005C7BE1">
          <w:t>6</w:t>
        </w:r>
      </w:ins>
      <w:ins w:id="16442" w:author="Okot" w:date="2019-11-27T15:10:00Z">
        <w:r>
          <w:t>)</w:t>
        </w:r>
      </w:ins>
      <w:ins w:id="16443" w:author="Okot" w:date="2019-11-27T15:11:00Z">
        <w:r>
          <w:t xml:space="preserve"> spowoduje wyświetlenie okna dialogowego z prośbą o potwierdzenie decyzji usunięcia przepisu.</w:t>
        </w:r>
      </w:ins>
      <w:ins w:id="16444" w:author="Okot" w:date="2019-11-27T15:13:00Z">
        <w:r>
          <w:t xml:space="preserve"> </w:t>
        </w:r>
      </w:ins>
      <w:ins w:id="16445" w:author="Okot" w:date="2019-11-27T15:14:00Z">
        <w:r>
          <w:t>Podobnie w przypadku wciśnięc</w:t>
        </w:r>
        <w:r w:rsidR="005C7BE1">
          <w:t>ia przycisku (5</w:t>
        </w:r>
      </w:ins>
      <w:ins w:id="16446" w:author="Okot" w:date="2020-01-04T12:01:00Z">
        <w:r w:rsidR="005C7BE1">
          <w:t>5</w:t>
        </w:r>
      </w:ins>
      <w:ins w:id="16447" w:author="Okot" w:date="2019-11-27T15:14:00Z">
        <w:r>
          <w:t>).</w:t>
        </w:r>
      </w:ins>
      <w:ins w:id="16448" w:author="Okot" w:date="2019-11-27T15:20:00Z">
        <w:r w:rsidR="005C7BE1">
          <w:t xml:space="preserve"> Wciśnięcie przycisku edycji (57</w:t>
        </w:r>
        <w:r w:rsidR="00C51122">
          <w:t>) wywo</w:t>
        </w:r>
      </w:ins>
      <w:ins w:id="16449" w:author="Okot" w:date="2019-11-27T15:21:00Z">
        <w:r w:rsidR="00C51122">
          <w:t>ła okno modalne zawierające nazwę przepisu, listę składników oraz przyciski: do zmiany nazwy przepisu, usunięcia lub dodania składnika</w:t>
        </w:r>
      </w:ins>
      <w:ins w:id="16450" w:author="Okot" w:date="2019-11-27T15:22:00Z">
        <w:r w:rsidR="00C51122">
          <w:t>, zapisania zmian oraz zamknięcia okna bez zapisywania zmian.</w:t>
        </w:r>
      </w:ins>
    </w:p>
    <w:p w14:paraId="6A1AE7E1" w14:textId="7611F741" w:rsidR="00FA46C6" w:rsidRDefault="00295CFE">
      <w:pPr>
        <w:rPr>
          <w:ins w:id="16451" w:author="Okot" w:date="2019-11-29T14:41:00Z"/>
        </w:rPr>
        <w:pPrChange w:id="16452" w:author="Okot" w:date="2019-11-27T13:54:00Z">
          <w:pPr>
            <w:pStyle w:val="Nagwek2"/>
          </w:pPr>
        </w:pPrChange>
      </w:pPr>
      <w:ins w:id="16453" w:author="Okot" w:date="2019-11-29T14:37:00Z">
        <w:r>
          <w:t>Wciś</w:t>
        </w:r>
        <w:r w:rsidR="005C7BE1">
          <w:t>nięcie przycisku (58</w:t>
        </w:r>
        <w:r>
          <w:t>) wywo</w:t>
        </w:r>
      </w:ins>
      <w:ins w:id="16454" w:author="Okot" w:date="2019-11-29T14:38:00Z">
        <w:r>
          <w:t>ła pojawienie się okna modalnego wyglądającego podobn</w:t>
        </w:r>
      </w:ins>
      <w:ins w:id="16455" w:author="Okot" w:date="2020-01-04T12:01:00Z">
        <w:r w:rsidR="005C7BE1">
          <w:t>i</w:t>
        </w:r>
      </w:ins>
      <w:ins w:id="16456" w:author="Okot" w:date="2019-11-29T14:38:00Z">
        <w:r w:rsidR="005C7BE1">
          <w:t>e jak pozosta</w:t>
        </w:r>
      </w:ins>
      <w:ins w:id="16457" w:author="Okot" w:date="2020-01-04T12:01:00Z">
        <w:r w:rsidR="005C7BE1">
          <w:t>łe</w:t>
        </w:r>
      </w:ins>
      <w:ins w:id="16458" w:author="Okot" w:date="2019-11-29T14:38:00Z">
        <w:r>
          <w:t>, zawierającego formularz z nazwą przepisu, list</w:t>
        </w:r>
      </w:ins>
      <w:ins w:id="16459" w:author="Okot" w:date="2019-11-29T14:39:00Z">
        <w:r>
          <w:t xml:space="preserve">ą składników oraz </w:t>
        </w:r>
        <w:r>
          <w:lastRenderedPageBreak/>
          <w:t xml:space="preserve">polem, obok każdego ze składników, w które należy wprowadzić wagę użytego produktu. </w:t>
        </w:r>
      </w:ins>
      <w:ins w:id="16460" w:author="Okot" w:date="2019-11-29T14:40:00Z">
        <w:r>
          <w:t xml:space="preserve">Jeśli waga nie zostanie wprowadzona, zostanie uznane, że ten składnik nie został użyty w tej </w:t>
        </w:r>
        <w:r w:rsidR="00E67B8C">
          <w:t>instancji potrawy.</w:t>
        </w:r>
      </w:ins>
      <w:ins w:id="16461" w:author="Okot" w:date="2019-11-29T18:47:00Z">
        <w:r w:rsidR="00E67B8C">
          <w:t xml:space="preserve"> Chociaż puste pola są akceptowane, przy przechodzeniu do kolejnych kroków system wy</w:t>
        </w:r>
      </w:ins>
      <w:ins w:id="16462" w:author="Okot" w:date="2019-11-29T18:48:00Z">
        <w:r w:rsidR="00E67B8C">
          <w:t>świetli okno dialogowe informujące, że nie wszystkie pola zostały wypełnione, w którym trzeba będzie potwierdzić, że jest to zgodne ze stanem faktycznym.</w:t>
        </w:r>
      </w:ins>
      <w:ins w:id="16463" w:author="Okot" w:date="2019-11-29T18:49:00Z">
        <w:r w:rsidR="00E67B8C">
          <w:t xml:space="preserve"> Jeśli waga żadnego składnika nie została uzupełnione zostanie wyświetlony komunikat błędu, informujący, że potrwa nie może zostać stworzona.</w:t>
        </w:r>
      </w:ins>
      <w:ins w:id="16464" w:author="Okot" w:date="2019-11-29T14:40:00Z">
        <w:r w:rsidR="00D564AF">
          <w:t xml:space="preserve"> </w:t>
        </w:r>
      </w:ins>
      <w:ins w:id="16465"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2BA4CDB" w:rsidR="00D564AF" w:rsidRDefault="00E67B8C">
      <w:pPr>
        <w:rPr>
          <w:ins w:id="16466" w:author="Okot" w:date="2019-11-29T18:49:00Z"/>
        </w:rPr>
        <w:pPrChange w:id="16467" w:author="Okot" w:date="2019-11-29T18:44:00Z">
          <w:pPr>
            <w:pStyle w:val="Nagwek2"/>
          </w:pPr>
        </w:pPrChange>
      </w:pPr>
      <w:ins w:id="16468" w:author="Okot" w:date="2019-11-29T18:44:00Z">
        <w:r>
          <w:t>Ja</w:t>
        </w:r>
        <w:r w:rsidR="009B070D">
          <w:t>k</w:t>
        </w:r>
        <w:r w:rsidR="00E30FB9">
          <w:t xml:space="preserve"> widać na poniższym rysunku 5.</w:t>
        </w:r>
      </w:ins>
      <w:ins w:id="16469" w:author="Okot" w:date="2020-03-23T22:25:00Z">
        <w:r w:rsidR="00EB4A4F">
          <w:t>7</w:t>
        </w:r>
      </w:ins>
      <w:ins w:id="16470" w:author="Okot" w:date="2020-03-25T11:51:00Z">
        <w:r w:rsidR="003007BA">
          <w:t>3</w:t>
        </w:r>
      </w:ins>
      <w:del w:id="16471" w:author="Okot" w:date="2020-03-23T22:25:00Z">
        <w:r w:rsidR="00C26D2E" w:rsidDel="00EB4A4F">
          <w:delText>5</w:delText>
        </w:r>
      </w:del>
      <w:ins w:id="16472" w:author="Okot" w:date="2019-11-29T18:44:00Z">
        <w:r>
          <w:t>. użytkownik ma do wyboru dwa przyciski</w:t>
        </w:r>
      </w:ins>
      <w:ins w:id="16473" w:author="Okot" w:date="2019-11-29T18:45:00Z">
        <w:r>
          <w:t>: jeden, który powinien zostać wciśnięty, jeśli użytkownik chce podać wagę potrawy</w:t>
        </w:r>
      </w:ins>
      <w:ins w:id="16474" w:author="Okot" w:date="2019-11-29T18:46:00Z">
        <w:r w:rsidR="005C7BE1">
          <w:t> (63</w:t>
        </w:r>
        <w:r>
          <w:t>)</w:t>
        </w:r>
      </w:ins>
      <w:ins w:id="16475" w:author="Okot" w:date="2019-11-29T18:45:00Z">
        <w:r>
          <w:t xml:space="preserve"> i przy późniejszym wprowadzaniu jej do dziennego jadłospisu ważyć spo</w:t>
        </w:r>
      </w:ins>
      <w:ins w:id="16476" w:author="Okot" w:date="2019-11-29T18:46:00Z">
        <w:r>
          <w:t>żywaną ilość oraz drugi (6</w:t>
        </w:r>
      </w:ins>
      <w:ins w:id="16477" w:author="Okot" w:date="2020-01-04T12:03:00Z">
        <w:r w:rsidR="005C7BE1">
          <w:t>4</w:t>
        </w:r>
      </w:ins>
      <w:ins w:id="16478" w:author="Okot" w:date="2019-11-29T18:46:00Z">
        <w:r>
          <w:t>), po wciśnięciu którego określał będzie z ilu (równych</w:t>
        </w:r>
      </w:ins>
      <w:ins w:id="16479" w:author="Okot" w:date="2019-11-29T18:47:00Z">
        <w:r>
          <w:t>) porcji</w:t>
        </w:r>
      </w:ins>
      <w:ins w:id="16480" w:author="Okot" w:date="2019-11-29T18:46:00Z">
        <w:r>
          <w:t xml:space="preserve"> składa się potrawa</w:t>
        </w:r>
      </w:ins>
      <w:ins w:id="16481" w:author="Okot" w:date="2019-11-29T18:47:00Z">
        <w:r>
          <w:t>.</w:t>
        </w:r>
      </w:ins>
    </w:p>
    <w:p w14:paraId="5CF36BDD" w14:textId="77777777" w:rsidR="00E67B8C" w:rsidRDefault="00E67B8C">
      <w:pPr>
        <w:rPr>
          <w:ins w:id="16482" w:author="Okot" w:date="2019-11-29T15:07:00Z"/>
        </w:rPr>
        <w:pPrChange w:id="16483" w:author="Okot" w:date="2019-11-29T18:44:00Z">
          <w:pPr>
            <w:pStyle w:val="Nagwek2"/>
          </w:pPr>
        </w:pPrChange>
      </w:pPr>
    </w:p>
    <w:p w14:paraId="64507420" w14:textId="5C8FBBD1" w:rsidR="00591716" w:rsidRDefault="00591716">
      <w:pPr>
        <w:ind w:firstLine="0"/>
        <w:jc w:val="center"/>
        <w:rPr>
          <w:ins w:id="16484" w:author="Okot" w:date="2019-11-29T14:41:00Z"/>
        </w:rPr>
        <w:pPrChange w:id="16485" w:author="Okot" w:date="2019-11-29T15:07:00Z">
          <w:pPr>
            <w:pStyle w:val="Nagwek2"/>
          </w:pPr>
        </w:pPrChange>
      </w:pPr>
      <w:ins w:id="16486"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59">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6487" w:author="Okot" w:date="2019-11-29T14:37:00Z"/>
        </w:rPr>
        <w:pPrChange w:id="16488" w:author="Okot" w:date="2019-11-27T13:54:00Z">
          <w:pPr>
            <w:pStyle w:val="Nagwek2"/>
          </w:pPr>
        </w:pPrChange>
      </w:pPr>
    </w:p>
    <w:p w14:paraId="2252F33E" w14:textId="068AADCE" w:rsidR="00295CFE" w:rsidRDefault="00591716">
      <w:pPr>
        <w:jc w:val="center"/>
        <w:rPr>
          <w:ins w:id="16489" w:author="Okot" w:date="2019-11-29T15:08:00Z"/>
        </w:rPr>
        <w:pPrChange w:id="16490" w:author="Okot" w:date="2019-11-29T15:07:00Z">
          <w:pPr>
            <w:pStyle w:val="Nagwek2"/>
          </w:pPr>
        </w:pPrChange>
      </w:pPr>
      <w:ins w:id="16491" w:author="Okot" w:date="2019-11-29T15:07:00Z">
        <w:r>
          <w:t>Rys. </w:t>
        </w:r>
        <w:r w:rsidR="00E30FB9">
          <w:t>5.</w:t>
        </w:r>
      </w:ins>
      <w:ins w:id="16492" w:author="Okot" w:date="2020-03-23T22:25:00Z">
        <w:r w:rsidR="00EB4A4F">
          <w:t>7</w:t>
        </w:r>
      </w:ins>
      <w:ins w:id="16493" w:author="Okot" w:date="2020-03-25T11:51:00Z">
        <w:r w:rsidR="003007BA">
          <w:t>3</w:t>
        </w:r>
      </w:ins>
      <w:del w:id="16494" w:author="Okot" w:date="2020-03-23T22:25:00Z">
        <w:r w:rsidR="00C26D2E" w:rsidDel="00EB4A4F">
          <w:delText>5</w:delText>
        </w:r>
      </w:del>
      <w:ins w:id="16495" w:author="Okot" w:date="2019-11-29T15:07:00Z">
        <w:r>
          <w:t>.</w:t>
        </w:r>
      </w:ins>
      <w:ins w:id="16496" w:author="Okot" w:date="2019-11-29T15:08:00Z">
        <w:r>
          <w:t> Wybór sposobu pomiaru potrawy.</w:t>
        </w:r>
      </w:ins>
    </w:p>
    <w:p w14:paraId="7A7BDB7B" w14:textId="77777777" w:rsidR="00591716" w:rsidRDefault="00591716">
      <w:pPr>
        <w:rPr>
          <w:ins w:id="16497" w:author="Okot" w:date="2019-11-29T18:50:00Z"/>
        </w:rPr>
        <w:pPrChange w:id="16498" w:author="Okot" w:date="2019-11-29T18:50:00Z">
          <w:pPr>
            <w:pStyle w:val="Nagwek2"/>
          </w:pPr>
        </w:pPrChange>
      </w:pPr>
    </w:p>
    <w:p w14:paraId="54AFACEA" w14:textId="3D5361FE" w:rsidR="00E67B8C" w:rsidRDefault="00E67B8C">
      <w:pPr>
        <w:rPr>
          <w:ins w:id="16499" w:author="Okot" w:date="2019-11-29T18:52:00Z"/>
        </w:rPr>
        <w:pPrChange w:id="16500" w:author="Okot" w:date="2019-11-29T18:50:00Z">
          <w:pPr>
            <w:pStyle w:val="Nagwek2"/>
          </w:pPr>
        </w:pPrChange>
      </w:pPr>
      <w:ins w:id="16501" w:author="Okot" w:date="2019-11-29T18:50:00Z">
        <w:r>
          <w:t>Pole do wprowad</w:t>
        </w:r>
        <w:r w:rsidR="005C7BE1">
          <w:t>zania wagi lub liczby porcji (65</w:t>
        </w:r>
        <w:r>
          <w:t>) będzie się pojawiało dopiero po wciśnięciu któregoś z przycisk</w:t>
        </w:r>
      </w:ins>
      <w:ins w:id="16502" w:author="Okot" w:date="2019-11-29T18:51:00Z">
        <w:r>
          <w:t>ów.</w:t>
        </w:r>
      </w:ins>
      <w:ins w:id="16503"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6504" w:author="Okot" w:date="2019-11-29T18:50:00Z"/>
        </w:rPr>
        <w:pPrChange w:id="16505" w:author="Okot" w:date="2019-11-29T18:50:00Z">
          <w:pPr>
            <w:pStyle w:val="Nagwek2"/>
          </w:pPr>
        </w:pPrChange>
      </w:pPr>
      <w:ins w:id="16506" w:author="Okot" w:date="2019-11-29T18:52:00Z">
        <w:r>
          <w:lastRenderedPageBreak/>
          <w:t>Ponownie u</w:t>
        </w:r>
      </w:ins>
      <w:ins w:id="16507" w:author="Okot" w:date="2019-11-29T18:53:00Z">
        <w:r>
          <w:t>żytkownik może skorzystać z przycisku do zapisania potrawy (40) lub zamknąć okno bez zapisywania danych (8). Jeśli użytkownik będzie próbow</w:t>
        </w:r>
        <w:r w:rsidR="005C7BE1">
          <w:t>ał zapisać potrawę, ale pole (</w:t>
        </w:r>
      </w:ins>
      <w:ins w:id="16508" w:author="Okot" w:date="2020-01-04T12:03:00Z">
        <w:r w:rsidR="005C7BE1">
          <w:t>6</w:t>
        </w:r>
      </w:ins>
      <w:ins w:id="16509" w:author="Okot" w:date="2019-11-29T18:53:00Z">
        <w:r w:rsidR="005C7BE1">
          <w:t>5</w:t>
        </w:r>
        <w:r>
          <w:t xml:space="preserve">) będzie puste lub liczba </w:t>
        </w:r>
      </w:ins>
      <w:ins w:id="16510" w:author="Okot" w:date="2019-11-29T18:54:00Z">
        <w:r w:rsidR="00941541">
          <w:t xml:space="preserve">porcji </w:t>
        </w:r>
      </w:ins>
      <w:ins w:id="16511" w:author="Okot" w:date="2019-11-29T18:53:00Z">
        <w:r>
          <w:t>potrawy nie zostanie okre</w:t>
        </w:r>
      </w:ins>
      <w:ins w:id="16512" w:author="Okot" w:date="2019-11-29T18:54:00Z">
        <w:r>
          <w:t>ślona liczbą naturalną</w:t>
        </w:r>
        <w:r w:rsidR="00941541">
          <w:t>, zostanie wyświetlony odpowiedni komunikat błę</w:t>
        </w:r>
      </w:ins>
      <w:ins w:id="16513" w:author="Okot" w:date="2019-11-29T18:55:00Z">
        <w:r w:rsidR="00941541">
          <w:t>du.</w:t>
        </w:r>
      </w:ins>
    </w:p>
    <w:p w14:paraId="017DDDB9" w14:textId="77777777" w:rsidR="00E67B8C" w:rsidRPr="00BD52C7" w:rsidRDefault="00E67B8C">
      <w:pPr>
        <w:jc w:val="center"/>
        <w:rPr>
          <w:ins w:id="16514" w:author="Okot" w:date="2019-11-27T12:40:00Z"/>
        </w:rPr>
        <w:pPrChange w:id="16515" w:author="Okot" w:date="2019-11-29T15:07:00Z">
          <w:pPr>
            <w:pStyle w:val="Nagwek2"/>
          </w:pPr>
        </w:pPrChange>
      </w:pPr>
    </w:p>
    <w:p w14:paraId="56661B66" w14:textId="10D38088" w:rsidR="00EC4383" w:rsidRPr="00EC4383" w:rsidRDefault="00EC4383">
      <w:pPr>
        <w:pStyle w:val="Nagwek2"/>
        <w:rPr>
          <w:ins w:id="16516" w:author="Okot" w:date="2019-11-26T19:47:00Z"/>
        </w:rPr>
      </w:pPr>
      <w:bookmarkStart w:id="16517" w:name="_Toc35941993"/>
      <w:ins w:id="16518" w:author="Okot" w:date="2019-11-27T12:41:00Z">
        <w:r>
          <w:t>5.5.2.3. Zarządzanie produktami</w:t>
        </w:r>
      </w:ins>
      <w:bookmarkEnd w:id="16517"/>
    </w:p>
    <w:p w14:paraId="158ADD57" w14:textId="2AA62A8A" w:rsidR="001706A7" w:rsidRDefault="00691A61">
      <w:pPr>
        <w:tabs>
          <w:tab w:val="left" w:pos="4062"/>
        </w:tabs>
        <w:rPr>
          <w:ins w:id="16519" w:author="Okot" w:date="2019-11-29T19:18:00Z"/>
        </w:rPr>
        <w:pPrChange w:id="16520" w:author="Okot" w:date="2019-11-29T19:18:00Z">
          <w:pPr>
            <w:pStyle w:val="Nagwek2"/>
          </w:pPr>
        </w:pPrChange>
      </w:pPr>
      <w:ins w:id="16521" w:author="Okot" w:date="2019-11-29T19:18:00Z">
        <w:r>
          <w:tab/>
        </w:r>
      </w:ins>
    </w:p>
    <w:p w14:paraId="43BAB046" w14:textId="3E2C8D57" w:rsidR="00691A61" w:rsidRDefault="00691A61">
      <w:pPr>
        <w:tabs>
          <w:tab w:val="left" w:pos="4062"/>
        </w:tabs>
        <w:rPr>
          <w:ins w:id="16522" w:author="Okot" w:date="2019-11-29T19:18:00Z"/>
        </w:rPr>
        <w:pPrChange w:id="16523" w:author="Okot" w:date="2019-11-29T19:18:00Z">
          <w:pPr>
            <w:pStyle w:val="Nagwek2"/>
          </w:pPr>
        </w:pPrChange>
      </w:pPr>
      <w:ins w:id="16524"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6525" w:author="Okot" w:date="2019-11-29T21:19:00Z"/>
        </w:rPr>
        <w:pPrChange w:id="16526" w:author="Okot" w:date="2019-11-29T21:18:00Z">
          <w:pPr>
            <w:pStyle w:val="Nagwek2"/>
          </w:pPr>
        </w:pPrChange>
      </w:pPr>
    </w:p>
    <w:p w14:paraId="10833E92" w14:textId="4D5AE162" w:rsidR="00BF77B8" w:rsidRDefault="00BF77B8">
      <w:pPr>
        <w:tabs>
          <w:tab w:val="left" w:pos="4062"/>
        </w:tabs>
        <w:ind w:firstLine="0"/>
        <w:jc w:val="center"/>
        <w:rPr>
          <w:ins w:id="16527" w:author="Okot" w:date="2019-11-26T19:53:00Z"/>
        </w:rPr>
        <w:pPrChange w:id="16528" w:author="Okot" w:date="2019-11-29T21:19:00Z">
          <w:pPr>
            <w:pStyle w:val="Nagwek2"/>
          </w:pPr>
        </w:pPrChange>
      </w:pPr>
      <w:ins w:id="16529"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60">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6530" w:author="Okot" w:date="2019-11-29T21:19:00Z"/>
        </w:rPr>
      </w:pPr>
    </w:p>
    <w:p w14:paraId="62481E8E" w14:textId="09DD461C" w:rsidR="008D5DCC" w:rsidRDefault="00933854" w:rsidP="008D5DCC">
      <w:pPr>
        <w:jc w:val="center"/>
        <w:rPr>
          <w:ins w:id="16531" w:author="Okot" w:date="2019-11-26T19:53:00Z"/>
        </w:rPr>
      </w:pPr>
      <w:ins w:id="16532" w:author="Okot" w:date="2019-11-26T19:53:00Z">
        <w:r>
          <w:t>Rys. 5.</w:t>
        </w:r>
      </w:ins>
      <w:ins w:id="16533" w:author="Okot" w:date="2020-03-23T22:25:00Z">
        <w:r w:rsidR="003007BA">
          <w:t>74</w:t>
        </w:r>
      </w:ins>
      <w:del w:id="16534" w:author="Okot" w:date="2020-03-23T22:25:00Z">
        <w:r w:rsidR="00C26D2E" w:rsidDel="00EB4A4F">
          <w:delText>5</w:delText>
        </w:r>
      </w:del>
      <w:ins w:id="16535" w:author="Okot" w:date="2019-11-26T19:53:00Z">
        <w:r w:rsidR="00BF77B8">
          <w:t>. Strona zarządzania produktami w</w:t>
        </w:r>
      </w:ins>
      <w:ins w:id="16536" w:author="Okot" w:date="2019-11-29T21:19:00Z">
        <w:r w:rsidR="00BF77B8">
          <w:t>łasnymi</w:t>
        </w:r>
      </w:ins>
      <w:ins w:id="16537" w:author="Okot" w:date="2019-11-26T19:53:00Z">
        <w:r w:rsidR="008D5DCC">
          <w:t>.</w:t>
        </w:r>
      </w:ins>
    </w:p>
    <w:p w14:paraId="000F33F0" w14:textId="77777777" w:rsidR="008D5DCC" w:rsidRDefault="008D5DCC">
      <w:pPr>
        <w:rPr>
          <w:ins w:id="16538" w:author="Okot" w:date="2019-11-30T11:49:00Z"/>
        </w:rPr>
        <w:pPrChange w:id="16539" w:author="Okot" w:date="2019-11-26T15:17:00Z">
          <w:pPr>
            <w:pStyle w:val="Nagwek2"/>
          </w:pPr>
        </w:pPrChange>
      </w:pPr>
    </w:p>
    <w:p w14:paraId="3C54EBEC" w14:textId="400036DE" w:rsidR="00655B45" w:rsidRDefault="005C7BE1">
      <w:pPr>
        <w:rPr>
          <w:ins w:id="16540" w:author="Okot" w:date="2019-11-30T12:00:00Z"/>
        </w:rPr>
        <w:pPrChange w:id="16541" w:author="Okot" w:date="2019-11-26T15:17:00Z">
          <w:pPr>
            <w:pStyle w:val="Nagwek2"/>
          </w:pPr>
        </w:pPrChange>
      </w:pPr>
      <w:ins w:id="16542" w:author="Okot" w:date="2019-11-30T11:52:00Z">
        <w:r>
          <w:t>Nagłówek strony (70</w:t>
        </w:r>
        <w:r w:rsidR="00655B45">
          <w:t>) głosi „Twoje produkty”</w:t>
        </w:r>
      </w:ins>
      <w:ins w:id="16543" w:author="Okot" w:date="2019-11-30T11:54:00Z">
        <w:r w:rsidR="00655B45">
          <w:t>. Obok nie</w:t>
        </w:r>
        <w:r>
          <w:t>go znajduje się pole (71</w:t>
        </w:r>
        <w:r w:rsidR="00655B45">
          <w:t>), w które użytkownik może wpisać nazwę produktu, który chce znaleźć lub jej fragment</w:t>
        </w:r>
      </w:ins>
      <w:ins w:id="16544" w:author="Okot" w:date="2019-11-30T11:59:00Z">
        <w:r w:rsidR="00C06420">
          <w:t xml:space="preserve"> oraz przycisk aktywuj</w:t>
        </w:r>
      </w:ins>
      <w:ins w:id="16545" w:author="Okot" w:date="2019-11-30T12:00:00Z">
        <w:r>
          <w:t>ący wyszukiwanie (72</w:t>
        </w:r>
        <w:r w:rsidR="00C06420">
          <w:t>).</w:t>
        </w:r>
      </w:ins>
    </w:p>
    <w:p w14:paraId="640B41EE" w14:textId="45AE5020" w:rsidR="00C06420" w:rsidRDefault="00C06420">
      <w:pPr>
        <w:rPr>
          <w:ins w:id="16546" w:author="Okot" w:date="2019-11-26T15:25:00Z"/>
        </w:rPr>
        <w:pPrChange w:id="16547" w:author="Okot" w:date="2019-11-26T15:17:00Z">
          <w:pPr>
            <w:pStyle w:val="Nagwek2"/>
          </w:pPr>
        </w:pPrChange>
      </w:pPr>
      <w:ins w:id="16548" w:author="Okot" w:date="2019-11-30T12:00:00Z">
        <w:r>
          <w:t>Centralny obszar strony zajmuje tabela</w:t>
        </w:r>
      </w:ins>
      <w:ins w:id="16549" w:author="Okot" w:date="2019-11-30T12:02:00Z">
        <w:r w:rsidR="005C7BE1">
          <w:t> (67</w:t>
        </w:r>
        <w:r>
          <w:t xml:space="preserve">) z produktami, które użytkownik do tej pory wprowadził. </w:t>
        </w:r>
      </w:ins>
      <w:ins w:id="16550" w:author="Okot" w:date="2019-11-30T12:03:00Z">
        <w:r>
          <w:t xml:space="preserve">Tabela składa się z pięciu kolumn: nazwy produktu, zawartości kalorii, białka, </w:t>
        </w:r>
        <w:r>
          <w:lastRenderedPageBreak/>
          <w:t>tłuszczu oraz węglowodanów w 100 g produktu</w:t>
        </w:r>
      </w:ins>
      <w:ins w:id="16551" w:author="Okot" w:date="2019-11-30T12:04:00Z">
        <w:r>
          <w:t xml:space="preserve">. </w:t>
        </w:r>
      </w:ins>
      <w:ins w:id="16552" w:author="Okot" w:date="2019-11-30T12:06:00Z">
        <w:r>
          <w:t xml:space="preserve">Obok każdego wiersza z produktem </w:t>
        </w:r>
      </w:ins>
      <w:ins w:id="16553" w:author="Okot" w:date="2019-11-30T12:07:00Z">
        <w:r>
          <w:t>widnieją trzy przyciski</w:t>
        </w:r>
      </w:ins>
      <w:ins w:id="16554" w:author="Okot" w:date="2019-11-30T12:08:00Z">
        <w:r w:rsidR="003C6E7E">
          <w:t>: jeden s</w:t>
        </w:r>
      </w:ins>
      <w:ins w:id="16555" w:author="Okot" w:date="2019-11-30T12:09:00Z">
        <w:r w:rsidR="003C6E7E">
          <w:t>łużący do edycji danych produktu</w:t>
        </w:r>
      </w:ins>
      <w:ins w:id="16556" w:author="Okot" w:date="2019-11-30T12:12:00Z">
        <w:r w:rsidR="005C7BE1">
          <w:t> (57</w:t>
        </w:r>
        <w:r w:rsidR="003C6E7E">
          <w:t>), drugi do usuwania produktu</w:t>
        </w:r>
      </w:ins>
      <w:ins w:id="16557" w:author="Okot" w:date="2019-11-30T12:13:00Z">
        <w:r w:rsidR="003C6E7E">
          <w:t> (</w:t>
        </w:r>
        <w:r w:rsidR="005C7BE1">
          <w:t>56</w:t>
        </w:r>
        <w:r w:rsidR="003C6E7E">
          <w:t>) oraz trzeci, kt</w:t>
        </w:r>
      </w:ins>
      <w:ins w:id="16558" w:author="Okot" w:date="2019-11-30T12:17:00Z">
        <w:r w:rsidR="003C6E7E">
          <w:t xml:space="preserve">óry wyświetla </w:t>
        </w:r>
      </w:ins>
      <w:ins w:id="16559" w:author="Okot" w:date="2019-11-30T12:18:00Z">
        <w:r w:rsidR="003C6E7E">
          <w:t>szczegóły produktu</w:t>
        </w:r>
      </w:ins>
      <w:ins w:id="16560" w:author="Okot" w:date="2019-11-30T12:17:00Z">
        <w:r w:rsidR="005C7BE1">
          <w:t> (69</w:t>
        </w:r>
        <w:r w:rsidR="003C6E7E">
          <w:t>)</w:t>
        </w:r>
      </w:ins>
      <w:ins w:id="16561" w:author="Okot" w:date="2019-11-30T12:26:00Z">
        <w:r w:rsidR="000D4B0B">
          <w:t xml:space="preserve"> – po naciśnięciu pojawia się okno modalne, z któ</w:t>
        </w:r>
      </w:ins>
      <w:ins w:id="16562"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6563" w:author="Okot" w:date="2020-01-04T12:08:00Z">
        <w:r w:rsidR="005C7BE1">
          <w:t xml:space="preserve"> Formularz wygląda jak na rys.</w:t>
        </w:r>
      </w:ins>
      <w:ins w:id="16564" w:author="Okot" w:date="2020-01-04T12:09:00Z">
        <w:r w:rsidR="00E30FB9">
          <w:t> 5.</w:t>
        </w:r>
      </w:ins>
      <w:ins w:id="16565" w:author="Okot" w:date="2020-03-23T22:25:00Z">
        <w:r w:rsidR="003007BA">
          <w:t>71</w:t>
        </w:r>
      </w:ins>
      <w:del w:id="16566" w:author="Okot" w:date="2020-03-23T22:25:00Z">
        <w:r w:rsidR="00C26D2E" w:rsidDel="00EB4A4F">
          <w:delText>5</w:delText>
        </w:r>
      </w:del>
      <w:ins w:id="16567" w:author="Okot" w:date="2020-01-04T12:09:00Z">
        <w:r w:rsidR="005C7BE1">
          <w:t>.</w:t>
        </w:r>
      </w:ins>
      <w:ins w:id="16568" w:author="Okot" w:date="2019-11-30T12:27:00Z">
        <w:r w:rsidR="00BF3E34">
          <w:t xml:space="preserve"> </w:t>
        </w:r>
      </w:ins>
      <w:ins w:id="16569" w:author="Okot" w:date="2020-01-04T12:09:00Z">
        <w:r w:rsidR="005C7BE1">
          <w:t xml:space="preserve">przy czym </w:t>
        </w:r>
      </w:ins>
      <w:ins w:id="16570" w:author="Okot" w:date="2019-11-30T12:27:00Z">
        <w:r w:rsidR="005C7BE1">
          <w:t>w</w:t>
        </w:r>
        <w:r w:rsidR="00BF3E34">
          <w:t xml:space="preserve"> dole</w:t>
        </w:r>
      </w:ins>
      <w:ins w:id="16571" w:author="Okot" w:date="2019-11-30T12:28:00Z">
        <w:r w:rsidR="00BF3E34">
          <w:t xml:space="preserve"> okna</w:t>
        </w:r>
      </w:ins>
      <w:ins w:id="16572" w:author="Okot" w:date="2019-11-30T12:27:00Z">
        <w:r w:rsidR="00BF3E34">
          <w:t xml:space="preserve"> </w:t>
        </w:r>
      </w:ins>
      <w:ins w:id="16573" w:author="Okot" w:date="2020-01-04T12:09:00Z">
        <w:r w:rsidR="005C7BE1">
          <w:t xml:space="preserve">zamiast przycisku „Zapisz” (40), </w:t>
        </w:r>
      </w:ins>
      <w:ins w:id="16574" w:author="Okot" w:date="2019-11-30T12:27:00Z">
        <w:r w:rsidR="00BF3E34">
          <w:t xml:space="preserve">znajduje się przycisk </w:t>
        </w:r>
      </w:ins>
      <w:ins w:id="16575"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6576" w:author="Okot" w:date="2019-11-30T12:29:00Z">
        <w:r w:rsidR="004C7CE3">
          <w:t>wygląda formularz ukazujący</w:t>
        </w:r>
        <w:r w:rsidR="00E73B68">
          <w:t xml:space="preserve"> się po wciśnięciu przycisku (62</w:t>
        </w:r>
        <w:r w:rsidR="004C7CE3">
          <w:t>). Formularz można zamknąć bez zapisywania lub zapisać zmiany.</w:t>
        </w:r>
      </w:ins>
      <w:ins w:id="16577" w:author="Okot" w:date="2019-12-01T07:53:00Z">
        <w:r w:rsidR="00E2797E">
          <w:t xml:space="preserve"> Obowiązkowym polem jest zawarto</w:t>
        </w:r>
      </w:ins>
      <w:ins w:id="16578" w:author="Okot" w:date="2019-12-01T07:54:00Z">
        <w:r w:rsidR="00E2797E">
          <w:t>ść kalorii</w:t>
        </w:r>
      </w:ins>
      <w:ins w:id="16579" w:author="Okot" w:date="2020-01-04T12:11:00Z">
        <w:r w:rsidR="00E73B68">
          <w:t xml:space="preserve"> oraz unikalna nazwa produktu</w:t>
        </w:r>
      </w:ins>
      <w:ins w:id="16580" w:author="Okot" w:date="2019-12-01T07:54:00Z">
        <w:r w:rsidR="00E2797E">
          <w:t>.</w:t>
        </w:r>
      </w:ins>
      <w:ins w:id="16581" w:author="Okot" w:date="2019-12-01T07:48:00Z">
        <w:r w:rsidR="00B52216">
          <w:t xml:space="preserve"> Pod polami do wprowadzania wart</w:t>
        </w:r>
        <w:r w:rsidR="00E2797E">
          <w:t>ości odżywczych znajduje się przycisk wyboru z etykiet</w:t>
        </w:r>
      </w:ins>
      <w:ins w:id="16582" w:author="Okot" w:date="2019-12-01T07:49:00Z">
        <w:r w:rsidR="00E2797E">
          <w:t>ą „Z</w:t>
        </w:r>
      </w:ins>
      <w:ins w:id="16583" w:author="Okot" w:date="2019-12-01T07:50:00Z">
        <w:r w:rsidR="00E2797E">
          <w:t xml:space="preserve">awartość w 100 g?”. Przycisk jest </w:t>
        </w:r>
      </w:ins>
      <w:ins w:id="16584" w:author="Okot" w:date="2019-12-01T07:48:00Z">
        <w:r w:rsidR="00E2797E">
          <w:t>domy</w:t>
        </w:r>
      </w:ins>
      <w:ins w:id="16585" w:author="Okot" w:date="2019-12-01T07:49:00Z">
        <w:r w:rsidR="00E2797E">
          <w:t>ślnie zaznaczony.</w:t>
        </w:r>
      </w:ins>
      <w:ins w:id="16586" w:author="Okot" w:date="2019-12-01T07:50:00Z">
        <w:r w:rsidR="00E2797E">
          <w:t xml:space="preserve"> Odznaczenie go spowoduje pojawienie si</w:t>
        </w:r>
      </w:ins>
      <w:ins w:id="16587" w:author="Okot" w:date="2019-12-01T07:51:00Z">
        <w:r w:rsidR="00E2797E">
          <w:t xml:space="preserve">ę </w:t>
        </w:r>
      </w:ins>
      <w:ins w:id="16588" w:author="Okot" w:date="2020-01-04T12:10:00Z">
        <w:r w:rsidR="00E73B68">
          <w:t xml:space="preserve">obligatoryjnego </w:t>
        </w:r>
      </w:ins>
      <w:ins w:id="16589" w:author="Okot" w:date="2019-12-01T07:51:00Z">
        <w:r w:rsidR="00E2797E">
          <w:t>pola, w kt</w:t>
        </w:r>
      </w:ins>
      <w:ins w:id="16590" w:author="Okot" w:date="2019-12-01T07:52:00Z">
        <w:r w:rsidR="00E73B68">
          <w:t>óre należy wpisa</w:t>
        </w:r>
      </w:ins>
      <w:ins w:id="16591" w:author="Okot" w:date="2020-01-04T12:10:00Z">
        <w:r w:rsidR="00E73B68">
          <w:t>ć</w:t>
        </w:r>
      </w:ins>
      <w:ins w:id="16592" w:author="Okot" w:date="2019-12-01T07:52:00Z">
        <w:r w:rsidR="00E2797E">
          <w:t xml:space="preserve"> wagę, której dotyczą wprowadzone wartości. </w:t>
        </w:r>
      </w:ins>
      <w:ins w:id="16593" w:author="Okot" w:date="2019-12-01T07:53:00Z">
        <w:r w:rsidR="00E2797E">
          <w:t xml:space="preserve">Przy próbie zapisu będzie sprawdzane czy pola </w:t>
        </w:r>
      </w:ins>
      <w:ins w:id="16594" w:author="Okot" w:date="2019-12-01T07:58:00Z">
        <w:r w:rsidR="00E2797E">
          <w:t xml:space="preserve">obowiązkowe są wypełnione oraz czy wszystkie pola </w:t>
        </w:r>
      </w:ins>
      <w:ins w:id="16595" w:author="Okot" w:date="2019-12-01T07:53:00Z">
        <w:r w:rsidR="00E2797E">
          <w:t>zostały wypełnione poprawnie.</w:t>
        </w:r>
      </w:ins>
      <w:ins w:id="16596" w:author="Okot" w:date="2019-12-01T07:55:00Z">
        <w:r w:rsidR="00E2797E">
          <w:t xml:space="preserve"> Jeśli nie, wyświetli się odpowiedni komunikat błędu.</w:t>
        </w:r>
      </w:ins>
    </w:p>
    <w:p w14:paraId="728DDABF" w14:textId="4DB5774D" w:rsidR="0021328C" w:rsidRDefault="00D16E78" w:rsidP="0021328C">
      <w:pPr>
        <w:rPr>
          <w:ins w:id="16597" w:author="Okot" w:date="2019-12-01T08:00:00Z"/>
        </w:rPr>
      </w:pPr>
      <w:ins w:id="16598" w:author="Okot" w:date="2019-11-26T15:23:00Z">
        <w:r>
          <w:t xml:space="preserve"> </w:t>
        </w:r>
      </w:ins>
      <w:ins w:id="16599" w:author="Okot" w:date="2019-11-30T12:32:00Z">
        <w:r w:rsidR="005A40B2">
          <w:t>W dolnej lewej części strony będzie się znajdować przycisk służący do dodawania nowego produktu</w:t>
        </w:r>
      </w:ins>
      <w:ins w:id="16600" w:author="Okot" w:date="2019-11-30T12:33:00Z">
        <w:r w:rsidR="00E73B68">
          <w:t> (62</w:t>
        </w:r>
        <w:r w:rsidR="005A40B2">
          <w:t xml:space="preserve">), którego naciśnięcie wyświetli taki sam formularz jak przy edycji produktu, </w:t>
        </w:r>
      </w:ins>
      <w:ins w:id="16601" w:author="Okot" w:date="2020-01-04T12:10:00Z">
        <w:r w:rsidR="00E73B68">
          <w:t>tylko że</w:t>
        </w:r>
      </w:ins>
      <w:ins w:id="16602" w:author="Okot" w:date="2019-12-01T07:58:00Z">
        <w:r w:rsidR="008A1F0B">
          <w:t xml:space="preserve"> całkowicie</w:t>
        </w:r>
      </w:ins>
      <w:ins w:id="16603" w:author="Okot" w:date="2019-11-30T12:33:00Z">
        <w:r w:rsidR="008A1F0B">
          <w:t xml:space="preserve"> niewypełniony. </w:t>
        </w:r>
      </w:ins>
      <w:ins w:id="16604" w:author="Okot" w:date="2019-12-01T07:59:00Z">
        <w:r w:rsidR="008A1F0B">
          <w:t xml:space="preserve">Dodatkowym polem będzie też „Nazwa produktu”, która musi być unikalna. </w:t>
        </w:r>
      </w:ins>
      <w:ins w:id="16605"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6606" w:author="Okot" w:date="2019-11-26T08:25:00Z"/>
        </w:rPr>
        <w:pPrChange w:id="16607" w:author="Okot" w:date="2019-11-26T15:17:00Z">
          <w:pPr>
            <w:pStyle w:val="Nagwek2"/>
          </w:pPr>
        </w:pPrChange>
      </w:pPr>
    </w:p>
    <w:p w14:paraId="037A46B9" w14:textId="18254F03" w:rsidR="0003742D" w:rsidRDefault="00544DC3" w:rsidP="0003742D">
      <w:pPr>
        <w:pStyle w:val="Nagwek2"/>
        <w:rPr>
          <w:ins w:id="16608" w:author="Okot" w:date="2020-01-17T12:32:00Z"/>
        </w:rPr>
      </w:pPr>
      <w:bookmarkStart w:id="16609" w:name="_Toc35941994"/>
      <w:ins w:id="16610" w:author="Okot" w:date="2019-11-19T21:01:00Z">
        <w:r>
          <w:t>5</w:t>
        </w:r>
      </w:ins>
      <w:del w:id="16611" w:author="Okot" w:date="2019-11-19T21:01:00Z">
        <w:r w:rsidR="0003742D" w:rsidDel="00544DC3">
          <w:delText>4</w:delText>
        </w:r>
      </w:del>
      <w:r w:rsidR="0003742D">
        <w:t>.</w:t>
      </w:r>
      <w:ins w:id="16612" w:author="Okot" w:date="2019-11-19T21:01:00Z">
        <w:r>
          <w:t>5</w:t>
        </w:r>
      </w:ins>
      <w:del w:id="16613" w:author="Okot" w:date="2019-11-19T21:01:00Z">
        <w:r w:rsidR="0003742D" w:rsidDel="00544DC3">
          <w:delText>6</w:delText>
        </w:r>
      </w:del>
      <w:r w:rsidR="0003742D">
        <w:t>.3. Projekt logiki biznesowej</w:t>
      </w:r>
      <w:bookmarkEnd w:id="16609"/>
    </w:p>
    <w:p w14:paraId="7BADBE7E" w14:textId="77777777" w:rsidR="00BE2ECB" w:rsidRPr="001C71AE" w:rsidRDefault="00BE2ECB">
      <w:pPr>
        <w:pPrChange w:id="16614" w:author="Okot" w:date="2020-01-17T12:32:00Z">
          <w:pPr>
            <w:pStyle w:val="Nagwek2"/>
          </w:pPr>
        </w:pPrChange>
      </w:pPr>
    </w:p>
    <w:p w14:paraId="15F40E13" w14:textId="5DF1A35E" w:rsidR="0003742D" w:rsidRDefault="0003742D" w:rsidP="0003742D">
      <w:pPr>
        <w:pStyle w:val="Nagwek2"/>
        <w:rPr>
          <w:ins w:id="16615" w:author="Okot" w:date="2020-01-17T12:32:00Z"/>
        </w:rPr>
      </w:pPr>
      <w:del w:id="16616" w:author="Okot" w:date="2019-11-19T21:01:00Z">
        <w:r w:rsidDel="00544DC3">
          <w:delText>4</w:delText>
        </w:r>
      </w:del>
      <w:bookmarkStart w:id="16617" w:name="_Toc35941995"/>
      <w:ins w:id="16618" w:author="Okot" w:date="2019-11-19T21:01:00Z">
        <w:r w:rsidR="00544DC3">
          <w:t>5</w:t>
        </w:r>
      </w:ins>
      <w:r>
        <w:t>.</w:t>
      </w:r>
      <w:ins w:id="16619" w:author="Okot" w:date="2019-11-19T21:01:00Z">
        <w:r w:rsidR="00544DC3">
          <w:t>5</w:t>
        </w:r>
      </w:ins>
      <w:del w:id="16620" w:author="Okot" w:date="2019-11-19T21:01:00Z">
        <w:r w:rsidDel="00544DC3">
          <w:delText>6</w:delText>
        </w:r>
      </w:del>
      <w:r>
        <w:t>.4. Implementacja</w:t>
      </w:r>
      <w:bookmarkEnd w:id="16617"/>
    </w:p>
    <w:p w14:paraId="5371D338" w14:textId="77777777" w:rsidR="00BE2ECB" w:rsidRPr="001C71AE" w:rsidRDefault="00BE2ECB">
      <w:pPr>
        <w:pPrChange w:id="16621" w:author="Okot" w:date="2020-01-17T12:32:00Z">
          <w:pPr>
            <w:pStyle w:val="Nagwek2"/>
          </w:pPr>
        </w:pPrChange>
      </w:pPr>
    </w:p>
    <w:p w14:paraId="4ECCB9E8" w14:textId="3AF82D64" w:rsidR="0003742D" w:rsidRDefault="00544DC3" w:rsidP="0003742D">
      <w:pPr>
        <w:pStyle w:val="Nagwek2"/>
        <w:rPr>
          <w:ins w:id="16622" w:author="Okot" w:date="2020-01-17T12:32:00Z"/>
        </w:rPr>
      </w:pPr>
      <w:bookmarkStart w:id="16623" w:name="_Toc35941996"/>
      <w:ins w:id="16624" w:author="Okot" w:date="2019-11-19T21:01:00Z">
        <w:r>
          <w:t>5</w:t>
        </w:r>
      </w:ins>
      <w:del w:id="16625" w:author="Okot" w:date="2019-11-19T21:01:00Z">
        <w:r w:rsidR="0003742D" w:rsidDel="00544DC3">
          <w:delText>4</w:delText>
        </w:r>
      </w:del>
      <w:r w:rsidR="0003742D">
        <w:t>.</w:t>
      </w:r>
      <w:ins w:id="16626" w:author="Okot" w:date="2019-11-19T21:01:00Z">
        <w:r>
          <w:t>5</w:t>
        </w:r>
      </w:ins>
      <w:del w:id="16627" w:author="Okot" w:date="2019-11-19T21:01:00Z">
        <w:r w:rsidR="0003742D" w:rsidDel="00544DC3">
          <w:delText>6</w:delText>
        </w:r>
      </w:del>
      <w:r w:rsidR="0003742D">
        <w:t>.5. Testy</w:t>
      </w:r>
      <w:bookmarkEnd w:id="16623"/>
    </w:p>
    <w:p w14:paraId="50C0F777" w14:textId="77777777" w:rsidR="00BE2ECB" w:rsidRPr="001C71AE" w:rsidRDefault="00BE2ECB">
      <w:pPr>
        <w:pPrChange w:id="16628" w:author="Okot" w:date="2020-01-17T12:32:00Z">
          <w:pPr>
            <w:pStyle w:val="Nagwek2"/>
          </w:pPr>
        </w:pPrChange>
      </w:pPr>
    </w:p>
    <w:p w14:paraId="1F04CC4E" w14:textId="2C8FF2BF" w:rsidR="0003742D" w:rsidRDefault="00544DC3" w:rsidP="0003742D">
      <w:pPr>
        <w:pStyle w:val="Nagwek2"/>
      </w:pPr>
      <w:bookmarkStart w:id="16629" w:name="_Toc35941997"/>
      <w:ins w:id="16630" w:author="Okot" w:date="2019-11-19T21:01:00Z">
        <w:r>
          <w:t>5</w:t>
        </w:r>
      </w:ins>
      <w:del w:id="16631" w:author="Okot" w:date="2019-11-19T21:01:00Z">
        <w:r w:rsidR="0003742D" w:rsidDel="00544DC3">
          <w:delText>4</w:delText>
        </w:r>
      </w:del>
      <w:r w:rsidR="0003742D">
        <w:t>.</w:t>
      </w:r>
      <w:ins w:id="16632" w:author="Okot" w:date="2019-11-19T21:01:00Z">
        <w:r>
          <w:t>5</w:t>
        </w:r>
      </w:ins>
      <w:del w:id="16633" w:author="Okot" w:date="2019-11-19T21:01:00Z">
        <w:r w:rsidR="0003742D" w:rsidDel="00544DC3">
          <w:delText>6</w:delText>
        </w:r>
      </w:del>
      <w:r w:rsidR="0003742D">
        <w:t>.6. Podsumowanie III iteracji</w:t>
      </w:r>
      <w:bookmarkEnd w:id="16629"/>
    </w:p>
    <w:p w14:paraId="4CC6E60D" w14:textId="77777777" w:rsidR="0003742D" w:rsidRPr="00F55F23" w:rsidRDefault="0003742D" w:rsidP="00F55F23">
      <w:pPr>
        <w:jc w:val="center"/>
      </w:pPr>
    </w:p>
    <w:p w14:paraId="78C60EA0" w14:textId="6F9DD2D4" w:rsidR="0031648F" w:rsidRDefault="00544DC3" w:rsidP="0031648F">
      <w:pPr>
        <w:pStyle w:val="Podtytu"/>
      </w:pPr>
      <w:bookmarkStart w:id="16634" w:name="_Toc35941998"/>
      <w:ins w:id="16635" w:author="Okot" w:date="2019-11-19T21:01:00Z">
        <w:r>
          <w:t>5</w:t>
        </w:r>
      </w:ins>
      <w:del w:id="16636" w:author="Okot" w:date="2019-11-19T21:01:00Z">
        <w:r w:rsidR="001401C4" w:rsidDel="00544DC3">
          <w:delText>4</w:delText>
        </w:r>
      </w:del>
      <w:r w:rsidR="001401C4">
        <w:t>.</w:t>
      </w:r>
      <w:ins w:id="16637" w:author="Okot" w:date="2019-11-19T21:01:00Z">
        <w:r>
          <w:t>6</w:t>
        </w:r>
      </w:ins>
      <w:del w:id="16638" w:author="Okot" w:date="2019-11-19T21:01:00Z">
        <w:r w:rsidR="001401C4" w:rsidDel="00544DC3">
          <w:delText>7</w:delText>
        </w:r>
      </w:del>
      <w:r w:rsidR="0031648F">
        <w:t>. IV iteracja: uzupełni</w:t>
      </w:r>
      <w:r w:rsidR="00D11A45">
        <w:t>e</w:t>
      </w:r>
      <w:r w:rsidR="0031648F">
        <w:t>nie funkcjonalności</w:t>
      </w:r>
      <w:bookmarkEnd w:id="16634"/>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6639" w:author="Okot" w:date="2019-11-26T08:04:00Z">
        <w:r w:rsidDel="00BC0047">
          <w:delText xml:space="preserve">dopieszczeniu </w:delText>
        </w:r>
      </w:del>
      <w:ins w:id="16640"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6641" w:author="Okot" w:date="2019-11-19T21:01:00Z"/>
        </w:rPr>
      </w:pPr>
    </w:p>
    <w:p w14:paraId="10DFB138" w14:textId="30AA1FE4" w:rsidR="009716A0" w:rsidDel="00544DC3" w:rsidRDefault="009716A0" w:rsidP="009716A0">
      <w:pPr>
        <w:ind w:firstLine="0"/>
        <w:rPr>
          <w:del w:id="16642" w:author="Okot" w:date="2019-11-19T21:01:00Z"/>
        </w:rPr>
      </w:pPr>
      <w:del w:id="16643"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6644" w:author="Okot" w:date="2019-11-19T21:01:00Z"/>
        </w:rPr>
      </w:pPr>
    </w:p>
    <w:p w14:paraId="3DD88134" w14:textId="620E3E96" w:rsidR="009716A0" w:rsidDel="00544DC3" w:rsidRDefault="00B82171" w:rsidP="009716A0">
      <w:pPr>
        <w:jc w:val="center"/>
        <w:rPr>
          <w:del w:id="16645" w:author="Okot" w:date="2019-11-19T21:01:00Z"/>
        </w:rPr>
      </w:pPr>
      <w:del w:id="16646"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6647" w:author="Okot" w:date="2019-12-01T08:13:00Z"/>
        </w:rPr>
      </w:pPr>
      <w:bookmarkStart w:id="16648" w:name="_Toc35941999"/>
      <w:ins w:id="16649" w:author="Okot" w:date="2019-11-19T21:01:00Z">
        <w:r>
          <w:lastRenderedPageBreak/>
          <w:t>5</w:t>
        </w:r>
      </w:ins>
      <w:del w:id="16650" w:author="Okot" w:date="2019-11-19T21:01:00Z">
        <w:r w:rsidR="0003742D" w:rsidDel="00544DC3">
          <w:delText>4</w:delText>
        </w:r>
      </w:del>
      <w:r w:rsidR="0003742D">
        <w:t>.</w:t>
      </w:r>
      <w:ins w:id="16651" w:author="Okot" w:date="2019-11-19T21:01:00Z">
        <w:r>
          <w:t>6</w:t>
        </w:r>
      </w:ins>
      <w:del w:id="16652" w:author="Okot" w:date="2019-11-19T21:01:00Z">
        <w:r w:rsidR="0003742D" w:rsidDel="00544DC3">
          <w:delText>7</w:delText>
        </w:r>
      </w:del>
      <w:r w:rsidR="0003742D">
        <w:t>.1. Projekt interfejsów</w:t>
      </w:r>
      <w:ins w:id="16653" w:author="Okot" w:date="2019-12-01T10:28:00Z">
        <w:r w:rsidR="009506F6">
          <w:t xml:space="preserve"> użytkownika</w:t>
        </w:r>
      </w:ins>
      <w:bookmarkEnd w:id="16648"/>
    </w:p>
    <w:p w14:paraId="12036C5A" w14:textId="77777777" w:rsidR="007C3CDE" w:rsidRDefault="007C3CDE">
      <w:pPr>
        <w:rPr>
          <w:ins w:id="16654" w:author="Okot" w:date="2019-12-01T08:13:00Z"/>
        </w:rPr>
        <w:pPrChange w:id="16655" w:author="Okot" w:date="2019-12-01T08:13:00Z">
          <w:pPr>
            <w:pStyle w:val="Nagwek2"/>
          </w:pPr>
        </w:pPrChange>
      </w:pPr>
    </w:p>
    <w:p w14:paraId="7A662BBD" w14:textId="3DF9C551" w:rsidR="007C3CDE" w:rsidRDefault="007C3CDE">
      <w:pPr>
        <w:rPr>
          <w:ins w:id="16656" w:author="Okot" w:date="2019-12-01T08:28:00Z"/>
        </w:rPr>
        <w:pPrChange w:id="16657" w:author="Okot" w:date="2019-12-01T08:16:00Z">
          <w:pPr>
            <w:pStyle w:val="Nagwek2"/>
          </w:pPr>
        </w:pPrChange>
      </w:pPr>
      <w:ins w:id="16658" w:author="Okot" w:date="2019-12-01T08:14:00Z">
        <w:r>
          <w:t>W tej iteracji pojawi si</w:t>
        </w:r>
      </w:ins>
      <w:ins w:id="16659" w:author="Okot" w:date="2019-12-01T08:15:00Z">
        <w:r>
          <w:t>ę jedna nowa pozycja w menu: „</w:t>
        </w:r>
      </w:ins>
      <w:ins w:id="16660" w:author="Okot" w:date="2019-12-01T08:16:00Z">
        <w:r>
          <w:t xml:space="preserve">Baza produktów”. Poza tym </w:t>
        </w:r>
      </w:ins>
      <w:ins w:id="16661" w:author="Okot" w:date="2019-12-01T08:27:00Z">
        <w:r w:rsidR="00A22B17">
          <w:t>modyfikacji ulegnie</w:t>
        </w:r>
      </w:ins>
      <w:ins w:id="16662" w:author="Okot" w:date="2019-12-01T08:16:00Z">
        <w:r w:rsidR="00A22B17">
          <w:t xml:space="preserve"> strona startowa</w:t>
        </w:r>
        <w:r>
          <w:t xml:space="preserve"> oraz strona z danymi u</w:t>
        </w:r>
      </w:ins>
      <w:ins w:id="16663" w:author="Okot" w:date="2019-12-01T08:17:00Z">
        <w:r>
          <w:t xml:space="preserve">żytkownika – dodane </w:t>
        </w:r>
        <w:r w:rsidR="00A22B17">
          <w:t>zostan</w:t>
        </w:r>
      </w:ins>
      <w:ins w:id="16664" w:author="Okot" w:date="2019-12-01T08:28:00Z">
        <w:r w:rsidR="00A22B17">
          <w:t>ą</w:t>
        </w:r>
      </w:ins>
      <w:ins w:id="16665" w:author="Okot" w:date="2019-12-01T08:17:00Z">
        <w:r>
          <w:t xml:space="preserve"> wykresy.</w:t>
        </w:r>
      </w:ins>
    </w:p>
    <w:p w14:paraId="42E0AE8D" w14:textId="77777777" w:rsidR="00113B43" w:rsidRDefault="00113B43">
      <w:pPr>
        <w:rPr>
          <w:ins w:id="16666" w:author="Okot" w:date="2019-12-01T08:28:00Z"/>
        </w:rPr>
        <w:pPrChange w:id="16667" w:author="Okot" w:date="2019-12-01T08:16:00Z">
          <w:pPr>
            <w:pStyle w:val="Nagwek2"/>
          </w:pPr>
        </w:pPrChange>
      </w:pPr>
    </w:p>
    <w:p w14:paraId="40953781" w14:textId="5C0CE714" w:rsidR="00113B43" w:rsidRDefault="00113B43">
      <w:pPr>
        <w:pStyle w:val="Nagwek2"/>
        <w:rPr>
          <w:ins w:id="16668" w:author="Okot" w:date="2019-12-01T10:29:00Z"/>
        </w:rPr>
      </w:pPr>
      <w:bookmarkStart w:id="16669" w:name="_Toc35942000"/>
      <w:ins w:id="16670" w:author="Okot" w:date="2019-12-01T08:28:00Z">
        <w:r>
          <w:t>5.6.1.1. Baza produktów</w:t>
        </w:r>
      </w:ins>
      <w:bookmarkEnd w:id="16669"/>
    </w:p>
    <w:p w14:paraId="7AE41E67" w14:textId="77777777" w:rsidR="00C622D8" w:rsidRDefault="00C622D8">
      <w:pPr>
        <w:ind w:firstLine="0"/>
        <w:rPr>
          <w:ins w:id="16671" w:author="Okot" w:date="2019-12-01T10:29:00Z"/>
        </w:rPr>
        <w:pPrChange w:id="16672" w:author="Okot" w:date="2019-12-01T10:29:00Z">
          <w:pPr>
            <w:pStyle w:val="Nagwek2"/>
          </w:pPr>
        </w:pPrChange>
      </w:pPr>
    </w:p>
    <w:p w14:paraId="431075B6" w14:textId="05FC2745" w:rsidR="00C622D8" w:rsidRDefault="000F4E68">
      <w:pPr>
        <w:rPr>
          <w:ins w:id="16673" w:author="Okot" w:date="2020-01-17T12:32:00Z"/>
        </w:rPr>
        <w:pPrChange w:id="16674" w:author="Okot" w:date="2019-12-01T10:29:00Z">
          <w:pPr>
            <w:pStyle w:val="Nagwek2"/>
          </w:pPr>
        </w:pPrChange>
      </w:pPr>
      <w:ins w:id="16675" w:author="Okot" w:date="2019-12-01T10:32:00Z">
        <w:r>
          <w:t>Na górze strony znajduje się pole wyszukiwania w formie rozwijanej listy</w:t>
        </w:r>
      </w:ins>
      <w:ins w:id="16676" w:author="Okot" w:date="2019-12-01T10:33:00Z">
        <w:r w:rsidR="00D05BF1">
          <w:t> (73</w:t>
        </w:r>
        <w:r>
          <w:t>) zawierającej wszystkie makro- i mikroskładniki</w:t>
        </w:r>
      </w:ins>
      <w:ins w:id="16677" w:author="Okot" w:date="2019-12-01T10:36:00Z">
        <w:r w:rsidR="00D05BF1">
          <w:t xml:space="preserve"> oraz przycisk (72</w:t>
        </w:r>
        <w:r>
          <w:t>) aktywujący wyszukiwanie.</w:t>
        </w:r>
      </w:ins>
    </w:p>
    <w:p w14:paraId="15E26E32" w14:textId="77777777" w:rsidR="00BE2ECB" w:rsidRDefault="00BE2ECB">
      <w:pPr>
        <w:rPr>
          <w:ins w:id="16678" w:author="Okot" w:date="2019-12-01T10:29:00Z"/>
        </w:rPr>
        <w:pPrChange w:id="16679" w:author="Okot" w:date="2019-12-01T10:29:00Z">
          <w:pPr>
            <w:pStyle w:val="Nagwek2"/>
          </w:pPr>
        </w:pPrChange>
      </w:pPr>
    </w:p>
    <w:p w14:paraId="1C6F59E5" w14:textId="5554BA72" w:rsidR="00C622D8" w:rsidRPr="00BD52C7" w:rsidRDefault="00C622D8">
      <w:pPr>
        <w:ind w:firstLine="0"/>
        <w:jc w:val="center"/>
        <w:rPr>
          <w:ins w:id="16680" w:author="Okot" w:date="2019-12-01T08:28:00Z"/>
        </w:rPr>
        <w:pPrChange w:id="16681" w:author="Okot" w:date="2019-12-01T10:30:00Z">
          <w:pPr>
            <w:pStyle w:val="Nagwek2"/>
          </w:pPr>
        </w:pPrChange>
      </w:pPr>
      <w:ins w:id="16682"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6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6683" w:author="Okot" w:date="2019-12-01T10:30:00Z"/>
        </w:rPr>
        <w:pPrChange w:id="16684" w:author="Okot" w:date="2019-12-01T10:30:00Z">
          <w:pPr>
            <w:pStyle w:val="Nagwek2"/>
          </w:pPr>
        </w:pPrChange>
      </w:pPr>
    </w:p>
    <w:p w14:paraId="0A783DFF" w14:textId="2731798D" w:rsidR="00C622D8" w:rsidRDefault="00E30FB9">
      <w:pPr>
        <w:jc w:val="center"/>
        <w:rPr>
          <w:ins w:id="16685" w:author="Okot" w:date="2019-12-01T10:39:00Z"/>
        </w:rPr>
        <w:pPrChange w:id="16686" w:author="Okot" w:date="2019-12-01T10:30:00Z">
          <w:pPr>
            <w:pStyle w:val="Nagwek2"/>
          </w:pPr>
        </w:pPrChange>
      </w:pPr>
      <w:ins w:id="16687" w:author="Okot" w:date="2019-12-01T10:30:00Z">
        <w:r>
          <w:t>Rys. 5.</w:t>
        </w:r>
      </w:ins>
      <w:ins w:id="16688" w:author="Okot" w:date="2020-03-23T22:25:00Z">
        <w:r w:rsidR="003007BA">
          <w:t>75</w:t>
        </w:r>
      </w:ins>
      <w:del w:id="16689" w:author="Okot" w:date="2020-03-23T22:25:00Z">
        <w:r w:rsidR="00C26D2E" w:rsidDel="00EB4A4F">
          <w:delText>5</w:delText>
        </w:r>
      </w:del>
      <w:ins w:id="16690" w:author="Okot" w:date="2019-12-01T10:30:00Z">
        <w:r w:rsidR="00C622D8">
          <w:t>. Wyszukiwarka produkt</w:t>
        </w:r>
      </w:ins>
      <w:ins w:id="16691" w:author="Okot" w:date="2019-12-01T10:31:00Z">
        <w:r w:rsidR="00C622D8">
          <w:t>ów.</w:t>
        </w:r>
      </w:ins>
    </w:p>
    <w:p w14:paraId="66CBE990" w14:textId="77777777" w:rsidR="000F4E68" w:rsidRDefault="000F4E68">
      <w:pPr>
        <w:jc w:val="center"/>
        <w:rPr>
          <w:ins w:id="16692" w:author="Okot" w:date="2019-12-01T10:39:00Z"/>
        </w:rPr>
        <w:pPrChange w:id="16693" w:author="Okot" w:date="2019-12-01T10:30:00Z">
          <w:pPr>
            <w:pStyle w:val="Nagwek2"/>
          </w:pPr>
        </w:pPrChange>
      </w:pPr>
    </w:p>
    <w:p w14:paraId="37CC268F" w14:textId="3F41275F" w:rsidR="000F4E68" w:rsidRDefault="000F4E68">
      <w:pPr>
        <w:rPr>
          <w:ins w:id="16694" w:author="Okot" w:date="2019-12-01T10:31:00Z"/>
        </w:rPr>
        <w:pPrChange w:id="16695" w:author="Okot" w:date="2019-12-01T10:39:00Z">
          <w:pPr>
            <w:pStyle w:val="Nagwek2"/>
          </w:pPr>
        </w:pPrChange>
      </w:pPr>
      <w:ins w:id="16696" w:author="Okot" w:date="2019-12-01T10:40:00Z">
        <w:r>
          <w:t>Rezultatem uruchomienia wyszukiwania</w:t>
        </w:r>
        <w:r w:rsidR="00D05BF1">
          <w:t xml:space="preserve"> będzie wyświetlenie tabeli (74</w:t>
        </w:r>
        <w:r w:rsidR="00225491">
          <w:t xml:space="preserve">) zawierającej </w:t>
        </w:r>
      </w:ins>
      <w:ins w:id="16697" w:author="Okot" w:date="2019-12-01T10:49:00Z">
        <w:r w:rsidR="001408CF">
          <w:t xml:space="preserve">20 </w:t>
        </w:r>
      </w:ins>
      <w:ins w:id="16698" w:author="Okot" w:date="2019-12-01T10:40:00Z">
        <w:r w:rsidR="001408CF">
          <w:t>produkt</w:t>
        </w:r>
      </w:ins>
      <w:ins w:id="16699" w:author="Okot" w:date="2019-12-01T10:49:00Z">
        <w:r w:rsidR="001408CF">
          <w:t>ów</w:t>
        </w:r>
      </w:ins>
      <w:ins w:id="16700" w:author="Okot" w:date="2019-12-01T10:40:00Z">
        <w:r w:rsidR="00225491">
          <w:t xml:space="preserve"> o najwi</w:t>
        </w:r>
      </w:ins>
      <w:ins w:id="16701" w:author="Okot" w:date="2019-12-01T10:41:00Z">
        <w:r w:rsidR="00225491">
          <w:t>ększej zawartości wybranego składnika</w:t>
        </w:r>
      </w:ins>
      <w:ins w:id="16702" w:author="Okot" w:date="2019-12-01T10:43:00Z">
        <w:r w:rsidR="00225491">
          <w:t xml:space="preserve"> w 100 g</w:t>
        </w:r>
      </w:ins>
      <w:ins w:id="16703" w:author="Okot" w:date="2019-12-01T10:41:00Z">
        <w:r w:rsidR="00225491">
          <w:t xml:space="preserve">. </w:t>
        </w:r>
      </w:ins>
      <w:ins w:id="16704" w:author="Okot" w:date="2019-12-01T10:42:00Z">
        <w:r w:rsidR="00225491">
          <w:t xml:space="preserve">Tabela składa się z kolumn: nazwa produktu, kalorie, białko, </w:t>
        </w:r>
      </w:ins>
      <w:ins w:id="16705" w:author="Okot" w:date="2019-12-01T10:43:00Z">
        <w:r w:rsidR="00225491">
          <w:t xml:space="preserve">tłuszcz, węglowodany oraz </w:t>
        </w:r>
      </w:ins>
      <w:ins w:id="16706"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6707" w:author="Okot" w:date="2019-12-01T10:46:00Z">
        <w:r w:rsidR="00225491">
          <w:t>świetlona.</w:t>
        </w:r>
      </w:ins>
    </w:p>
    <w:p w14:paraId="3EA6637F" w14:textId="77777777" w:rsidR="00C622D8" w:rsidRDefault="00C622D8">
      <w:pPr>
        <w:jc w:val="center"/>
        <w:rPr>
          <w:ins w:id="16708" w:author="Okot" w:date="2019-12-01T08:28:00Z"/>
        </w:rPr>
        <w:pPrChange w:id="16709" w:author="Okot" w:date="2019-12-01T10:30:00Z">
          <w:pPr>
            <w:pStyle w:val="Nagwek2"/>
          </w:pPr>
        </w:pPrChange>
      </w:pPr>
    </w:p>
    <w:p w14:paraId="7609CC45" w14:textId="3AE18CE6" w:rsidR="00113B43" w:rsidRDefault="00113B43">
      <w:pPr>
        <w:pStyle w:val="Nagwek2"/>
        <w:rPr>
          <w:ins w:id="16710" w:author="Okot" w:date="2019-12-01T08:28:00Z"/>
        </w:rPr>
      </w:pPr>
      <w:bookmarkStart w:id="16711" w:name="_Toc35942001"/>
      <w:ins w:id="16712" w:author="Okot" w:date="2019-12-01T08:28:00Z">
        <w:r>
          <w:t>5.6.1.2. Zmodyfikowana strona startowa</w:t>
        </w:r>
        <w:bookmarkEnd w:id="16711"/>
      </w:ins>
    </w:p>
    <w:p w14:paraId="79E71749" w14:textId="77777777" w:rsidR="00113B43" w:rsidRDefault="00113B43">
      <w:pPr>
        <w:rPr>
          <w:ins w:id="16713" w:author="Okot" w:date="2019-12-01T18:08:00Z"/>
        </w:rPr>
        <w:pPrChange w:id="16714" w:author="Okot" w:date="2019-12-01T08:28:00Z">
          <w:pPr>
            <w:pStyle w:val="Nagwek2"/>
          </w:pPr>
        </w:pPrChange>
      </w:pPr>
    </w:p>
    <w:p w14:paraId="1A7BFCA9" w14:textId="3D976546" w:rsidR="009B4B6B" w:rsidRDefault="009B4B6B">
      <w:pPr>
        <w:rPr>
          <w:ins w:id="16715" w:author="Okot" w:date="2020-01-17T12:33:00Z"/>
        </w:rPr>
        <w:pPrChange w:id="16716" w:author="Okot" w:date="2019-12-01T08:28:00Z">
          <w:pPr>
            <w:pStyle w:val="Nagwek2"/>
          </w:pPr>
        </w:pPrChange>
      </w:pPr>
      <w:ins w:id="16717" w:author="Okot" w:date="2019-12-01T18:08:00Z">
        <w:r>
          <w:t>Do strony startowej zostanie dodany wykres kołowy procentowego rozkładu spożycia makroskładników w ciągu dnia</w:t>
        </w:r>
      </w:ins>
      <w:ins w:id="16718" w:author="Okot" w:date="2019-12-01T18:09:00Z">
        <w:r>
          <w:t> (</w:t>
        </w:r>
      </w:ins>
      <w:ins w:id="16719" w:author="Okot" w:date="2020-01-04T12:15:00Z">
        <w:r w:rsidR="00D80FB9">
          <w:t>7</w:t>
        </w:r>
      </w:ins>
      <w:ins w:id="16720" w:author="Okot" w:date="2019-12-01T18:09:00Z">
        <w:r>
          <w:t>6)</w:t>
        </w:r>
      </w:ins>
      <w:ins w:id="16721" w:author="Okot" w:date="2019-12-01T18:08:00Z">
        <w:r>
          <w:t xml:space="preserve">. </w:t>
        </w:r>
      </w:ins>
      <w:ins w:id="16722" w:author="Okot" w:date="2019-12-01T18:09:00Z">
        <w:r>
          <w:t>B</w:t>
        </w:r>
      </w:ins>
      <w:ins w:id="16723" w:author="Okot" w:date="2019-12-01T18:08:00Z">
        <w:r>
          <w:t>ędzie</w:t>
        </w:r>
      </w:ins>
      <w:ins w:id="16724" w:author="Okot" w:date="2019-12-01T18:10:00Z">
        <w:r>
          <w:t xml:space="preserve"> on</w:t>
        </w:r>
      </w:ins>
      <w:ins w:id="16725" w:author="Okot" w:date="2019-12-01T18:08:00Z">
        <w:r>
          <w:t xml:space="preserve"> aktualizowany na bieżąco wraz z dodawaniem przez u</w:t>
        </w:r>
      </w:ins>
      <w:ins w:id="16726" w:author="Okot" w:date="2019-12-01T18:09:00Z">
        <w:r>
          <w:t xml:space="preserve">żytkownika nowego pożywienia. </w:t>
        </w:r>
      </w:ins>
      <w:ins w:id="16727" w:author="Okot" w:date="2019-12-01T18:10:00Z">
        <w:r>
          <w:t xml:space="preserve">Wykres zostanie umiejscowiony </w:t>
        </w:r>
      </w:ins>
      <w:ins w:id="16728" w:author="Okot" w:date="2019-12-01T18:11:00Z">
        <w:r>
          <w:t>informacjami na temat spożycia kalorii oraz makroskładników (w gramach) oraz nad tabelą spożytych posiłków. </w:t>
        </w:r>
      </w:ins>
    </w:p>
    <w:p w14:paraId="4B59838E" w14:textId="77777777" w:rsidR="00EC5CC5" w:rsidRDefault="00EC5CC5">
      <w:pPr>
        <w:rPr>
          <w:ins w:id="16729" w:author="Okot" w:date="2019-12-01T15:45:00Z"/>
        </w:rPr>
        <w:pPrChange w:id="16730" w:author="Okot" w:date="2019-12-01T08:28:00Z">
          <w:pPr>
            <w:pStyle w:val="Nagwek2"/>
          </w:pPr>
        </w:pPrChange>
      </w:pPr>
    </w:p>
    <w:p w14:paraId="011D933E" w14:textId="0CF47B15" w:rsidR="00F81A91" w:rsidRDefault="00F81A91">
      <w:pPr>
        <w:ind w:firstLine="0"/>
        <w:rPr>
          <w:ins w:id="16731" w:author="Okot" w:date="2019-12-01T08:28:00Z"/>
        </w:rPr>
        <w:pPrChange w:id="16732" w:author="Okot" w:date="2019-12-01T15:46:00Z">
          <w:pPr>
            <w:pStyle w:val="Nagwek2"/>
          </w:pPr>
        </w:pPrChange>
      </w:pPr>
      <w:ins w:id="16733"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6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6734" w:author="Okot" w:date="2019-12-01T15:46:00Z"/>
        </w:rPr>
        <w:pPrChange w:id="16735" w:author="Okot" w:date="2019-12-02T12:57:00Z">
          <w:pPr>
            <w:jc w:val="center"/>
          </w:pPr>
        </w:pPrChange>
      </w:pPr>
      <w:ins w:id="16736" w:author="Okot" w:date="2019-12-02T12:57:00Z">
        <w:r>
          <w:tab/>
        </w:r>
      </w:ins>
    </w:p>
    <w:p w14:paraId="7D6D999E" w14:textId="0F75856F" w:rsidR="00F81A91" w:rsidRDefault="00E30FB9" w:rsidP="00F81A91">
      <w:pPr>
        <w:jc w:val="center"/>
        <w:rPr>
          <w:ins w:id="16737" w:author="Okot" w:date="2019-12-01T18:11:00Z"/>
        </w:rPr>
      </w:pPr>
      <w:ins w:id="16738" w:author="Okot" w:date="2019-12-01T15:46:00Z">
        <w:r>
          <w:t>Rys. 5.</w:t>
        </w:r>
      </w:ins>
      <w:ins w:id="16739" w:author="Okot" w:date="2020-03-23T22:25:00Z">
        <w:r w:rsidR="003007BA">
          <w:t>76</w:t>
        </w:r>
      </w:ins>
      <w:del w:id="16740" w:author="Okot" w:date="2020-03-23T22:25:00Z">
        <w:r w:rsidR="00C26D2E" w:rsidDel="00EB4A4F">
          <w:delText>5</w:delText>
        </w:r>
      </w:del>
      <w:ins w:id="16741" w:author="Okot" w:date="2019-12-01T15:46:00Z">
        <w:r w:rsidR="00F81A91">
          <w:t xml:space="preserve">. </w:t>
        </w:r>
      </w:ins>
      <w:ins w:id="16742" w:author="Okot" w:date="2019-12-01T15:47:00Z">
        <w:r w:rsidR="00F81A91">
          <w:t>Zmodyfikowana strona startowa</w:t>
        </w:r>
      </w:ins>
      <w:ins w:id="16743" w:author="Okot" w:date="2019-12-01T15:46:00Z">
        <w:r w:rsidR="00F81A91">
          <w:t>.</w:t>
        </w:r>
      </w:ins>
    </w:p>
    <w:p w14:paraId="5DA859F0" w14:textId="77777777" w:rsidR="009B4B6B" w:rsidRDefault="009B4B6B" w:rsidP="00F81A91">
      <w:pPr>
        <w:jc w:val="center"/>
        <w:rPr>
          <w:ins w:id="16744" w:author="Okot" w:date="2019-12-01T18:11:00Z"/>
        </w:rPr>
      </w:pPr>
    </w:p>
    <w:p w14:paraId="1E8F2F2C" w14:textId="66414CDB" w:rsidR="009B4B6B" w:rsidRDefault="009B4B6B">
      <w:pPr>
        <w:rPr>
          <w:ins w:id="16745" w:author="Okot" w:date="2019-12-01T15:46:00Z"/>
        </w:rPr>
        <w:pPrChange w:id="16746" w:author="Okot" w:date="2019-12-01T18:11:00Z">
          <w:pPr>
            <w:jc w:val="center"/>
          </w:pPr>
        </w:pPrChange>
      </w:pPr>
      <w:ins w:id="16747" w:author="Okot" w:date="2019-12-01T18:11:00Z">
        <w:r>
          <w:t xml:space="preserve">Po kliknięciu na część wykresu poświęconą danemu makroskładnikowi zostanie </w:t>
        </w:r>
      </w:ins>
      <w:ins w:id="16748" w:author="Okot" w:date="2019-12-01T18:12:00Z">
        <w:r>
          <w:t>wyśw</w:t>
        </w:r>
        <w:r w:rsidR="00D80FB9">
          <w:t>ietlona dodatkowa informacja (77</w:t>
        </w:r>
        <w:r>
          <w:t>) na temat spożycia składowych tego makroskładnika:  cukru i b</w:t>
        </w:r>
      </w:ins>
      <w:ins w:id="16749" w:author="Okot" w:date="2019-12-01T18:13:00Z">
        <w:r>
          <w:t>łonnika dla węglowodanów, aminokwasów dla białka oraz różnych rodzajó</w:t>
        </w:r>
      </w:ins>
      <w:ins w:id="16750"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6751" w:author="Okot" w:date="2019-12-01T15:46:00Z"/>
        </w:rPr>
        <w:pPrChange w:id="16752" w:author="Okot" w:date="2019-12-26T08:17:00Z">
          <w:pPr>
            <w:pStyle w:val="Nagwek2"/>
          </w:pPr>
        </w:pPrChange>
      </w:pPr>
    </w:p>
    <w:p w14:paraId="31755384" w14:textId="7F9A247F" w:rsidR="00113B43" w:rsidRDefault="00113B43">
      <w:pPr>
        <w:pStyle w:val="Nagwek2"/>
        <w:rPr>
          <w:ins w:id="16753" w:author="Okot" w:date="2019-12-01T18:16:00Z"/>
        </w:rPr>
      </w:pPr>
      <w:bookmarkStart w:id="16754" w:name="_Toc35942002"/>
      <w:ins w:id="16755" w:author="Okot" w:date="2019-12-01T08:28:00Z">
        <w:r>
          <w:t>5.6.1.3. Zmodyfikowana strona z danymi użytkownika</w:t>
        </w:r>
      </w:ins>
      <w:bookmarkEnd w:id="16754"/>
    </w:p>
    <w:p w14:paraId="2FC4B462" w14:textId="77777777" w:rsidR="00993406" w:rsidRDefault="00993406">
      <w:pPr>
        <w:ind w:firstLine="0"/>
        <w:rPr>
          <w:ins w:id="16756" w:author="Okot" w:date="2019-12-03T17:24:00Z"/>
        </w:rPr>
        <w:pPrChange w:id="16757" w:author="Okot" w:date="2019-12-02T12:57:00Z">
          <w:pPr>
            <w:pStyle w:val="Nagwek2"/>
          </w:pPr>
        </w:pPrChange>
      </w:pPr>
    </w:p>
    <w:p w14:paraId="14878E74" w14:textId="66CEDFE4" w:rsidR="00FA0DC8" w:rsidRDefault="00FA0DC8">
      <w:pPr>
        <w:ind w:firstLine="0"/>
        <w:rPr>
          <w:ins w:id="16758" w:author="Okot" w:date="2019-12-03T17:36:00Z"/>
        </w:rPr>
        <w:pPrChange w:id="16759" w:author="Okot" w:date="2019-12-02T12:57:00Z">
          <w:pPr>
            <w:pStyle w:val="Nagwek2"/>
          </w:pPr>
        </w:pPrChange>
      </w:pPr>
      <w:ins w:id="16760" w:author="Okot" w:date="2019-12-03T17:24:00Z">
        <w:r>
          <w:tab/>
          <w:t>Do strony z danymi użytkownika zostan</w:t>
        </w:r>
      </w:ins>
      <w:ins w:id="16761" w:author="Okot" w:date="2019-12-03T17:25:00Z">
        <w:r>
          <w:t>ą dodane trzy wykresy. Pierwszy (79) będzie przedstawiał zmianę wagi</w:t>
        </w:r>
        <w:r w:rsidR="00B061E3">
          <w:t xml:space="preserve"> w czasie. Obok nagłówka wykresu</w:t>
        </w:r>
        <w:r>
          <w:t xml:space="preserve"> zos</w:t>
        </w:r>
      </w:ins>
      <w:ins w:id="16762"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6763" w:author="Okot" w:date="2019-12-03T17:28:00Z">
        <w:r>
          <w:t>Pod nagłówkiem wyświetlana będzie informacja o zmianie wagi od czasu wprowadzenia pierwszego pomiaru</w:t>
        </w:r>
      </w:ins>
      <w:ins w:id="16764" w:author="Okot" w:date="2019-12-03T17:31:00Z">
        <w:r>
          <w:t xml:space="preserve"> oraz od </w:t>
        </w:r>
      </w:ins>
      <w:ins w:id="16765" w:author="Okot" w:date="2019-12-03T17:32:00Z">
        <w:r>
          <w:t>ostatniego</w:t>
        </w:r>
      </w:ins>
      <w:ins w:id="16766" w:author="Okot" w:date="2019-12-03T17:31:00Z">
        <w:r>
          <w:t xml:space="preserve"> </w:t>
        </w:r>
      </w:ins>
      <w:ins w:id="16767" w:author="Okot" w:date="2019-12-03T17:32:00Z">
        <w:r w:rsidR="00D80FB9">
          <w:t>zapisanego pomiaru (8</w:t>
        </w:r>
        <w:r>
          <w:t>6). Po kliknięciu w konkretny pomiar na wykresie wyświetlona zostanie jego data oraz warto</w:t>
        </w:r>
      </w:ins>
      <w:ins w:id="16768" w:author="Okot" w:date="2019-12-03T17:33:00Z">
        <w:r>
          <w:t>ść (82) oraz przycisk do usunięcia pomiaru (83) albo jego edycji</w:t>
        </w:r>
      </w:ins>
      <w:ins w:id="16769" w:author="Okot" w:date="2019-12-03T17:34:00Z">
        <w:r>
          <w:t> (84). Wciśnięcie przycisku (83) spowoduje wyświetlenia okna dialogowego służącego do potwierdzenia decyzji o usunięciu</w:t>
        </w:r>
        <w:r w:rsidR="00163E5B">
          <w:t xml:space="preserve"> wpisu. </w:t>
        </w:r>
      </w:ins>
      <w:ins w:id="16770"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6771" w:author="Okot" w:date="2019-12-03T17:38:00Z"/>
        </w:rPr>
        <w:pPrChange w:id="16772" w:author="Okot" w:date="2019-12-03T17:38:00Z">
          <w:pPr>
            <w:pStyle w:val="Nagwek2"/>
          </w:pPr>
        </w:pPrChange>
      </w:pPr>
      <w:ins w:id="16773"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6774" w:author="Okot" w:date="2019-12-03T17:37:00Z">
        <w:r>
          <w:t>ód pasa</w:t>
        </w:r>
      </w:ins>
      <w:ins w:id="16775"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6776" w:author="Okot" w:date="2019-12-03T17:38:00Z">
        <w:r>
          <w:t>ą takie same informacje jak w przypadku wykresu zmiany wagi, tylko dotyczące obwodu pasa.</w:t>
        </w:r>
      </w:ins>
    </w:p>
    <w:p w14:paraId="1F212F22" w14:textId="77777777" w:rsidR="00EC5CC5" w:rsidRDefault="00EC5CC5" w:rsidP="00EC5CC5">
      <w:pPr>
        <w:rPr>
          <w:ins w:id="16777" w:author="Okot" w:date="2020-01-17T12:33:00Z"/>
        </w:rPr>
      </w:pPr>
      <w:ins w:id="16778"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6779" w:author="Okot" w:date="2019-12-02T12:57:00Z"/>
        </w:rPr>
        <w:pPrChange w:id="16780" w:author="Okot" w:date="2019-12-03T17:38:00Z">
          <w:pPr>
            <w:pStyle w:val="Nagwek2"/>
          </w:pPr>
        </w:pPrChange>
      </w:pPr>
    </w:p>
    <w:p w14:paraId="41C41FF8" w14:textId="2F85F8C8" w:rsidR="006A6BB2" w:rsidRPr="00BD52C7" w:rsidRDefault="006A6BB2">
      <w:pPr>
        <w:ind w:firstLine="0"/>
        <w:jc w:val="center"/>
        <w:rPr>
          <w:ins w:id="16781" w:author="Okot" w:date="2019-12-01T08:17:00Z"/>
        </w:rPr>
        <w:pPrChange w:id="16782" w:author="Okot" w:date="2019-12-02T12:57:00Z">
          <w:pPr>
            <w:pStyle w:val="Nagwek2"/>
          </w:pPr>
        </w:pPrChange>
      </w:pPr>
      <w:ins w:id="16783"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64">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6784" w:author="Okot" w:date="2019-12-02T12:58:00Z"/>
        </w:rPr>
      </w:pPr>
    </w:p>
    <w:p w14:paraId="7BD4AAD8" w14:textId="73745AC9" w:rsidR="006A6BB2" w:rsidRDefault="00A15A79" w:rsidP="006A6BB2">
      <w:pPr>
        <w:jc w:val="center"/>
        <w:rPr>
          <w:ins w:id="16785" w:author="Okot" w:date="2020-01-17T12:33:00Z"/>
        </w:rPr>
      </w:pPr>
      <w:ins w:id="16786" w:author="Okot" w:date="2019-12-02T12:57:00Z">
        <w:r>
          <w:t>Rys. 5</w:t>
        </w:r>
      </w:ins>
      <w:ins w:id="16787" w:author="Okot" w:date="2020-01-04T11:54:00Z">
        <w:r>
          <w:t>.</w:t>
        </w:r>
      </w:ins>
      <w:ins w:id="16788" w:author="Okot" w:date="2020-03-23T22:25:00Z">
        <w:r w:rsidR="003007BA">
          <w:t>77</w:t>
        </w:r>
      </w:ins>
      <w:del w:id="16789" w:author="Okot" w:date="2020-03-23T22:25:00Z">
        <w:r w:rsidR="00C26D2E" w:rsidDel="00EB4A4F">
          <w:delText>5</w:delText>
        </w:r>
      </w:del>
      <w:ins w:id="16790" w:author="Okot" w:date="2019-12-02T12:57:00Z">
        <w:r w:rsidR="006A6BB2">
          <w:t>. Zmodyfikowana strona z danymi u</w:t>
        </w:r>
      </w:ins>
      <w:ins w:id="16791" w:author="Okot" w:date="2019-12-02T12:58:00Z">
        <w:r w:rsidR="006A6BB2">
          <w:t>żytkownika</w:t>
        </w:r>
      </w:ins>
      <w:ins w:id="16792" w:author="Okot" w:date="2019-12-02T12:57:00Z">
        <w:r w:rsidR="006A6BB2">
          <w:t>.</w:t>
        </w:r>
      </w:ins>
    </w:p>
    <w:p w14:paraId="5DED909F" w14:textId="77777777" w:rsidR="00EC5CC5" w:rsidRDefault="00EC5CC5" w:rsidP="006A6BB2">
      <w:pPr>
        <w:jc w:val="center"/>
        <w:rPr>
          <w:ins w:id="16793" w:author="Okot" w:date="2019-12-02T12:57:00Z"/>
        </w:rPr>
      </w:pPr>
    </w:p>
    <w:p w14:paraId="59A16A31" w14:textId="0D914500" w:rsidR="00A21867" w:rsidRDefault="00A21867">
      <w:pPr>
        <w:rPr>
          <w:ins w:id="16794" w:author="Okot" w:date="2019-12-03T17:38:00Z"/>
        </w:rPr>
      </w:pPr>
      <w:ins w:id="16795" w:author="Okot" w:date="2019-12-03T18:00:00Z">
        <w:r>
          <w:t>Dane użytkownika, które wcześniej zajmowały cał</w:t>
        </w:r>
      </w:ins>
      <w:ins w:id="16796" w:author="Okot" w:date="2019-12-03T18:01:00Z">
        <w:r>
          <w:t>ą stronę (trzy kolumny), zostaną przeniesione do jednej kolumny w lewej części ekranu. Na górze wyświetlane będ</w:t>
        </w:r>
      </w:ins>
      <w:ins w:id="16797" w:author="Okot" w:date="2019-12-03T18:02:00Z">
        <w:r>
          <w:t>ą dane stałe: płeć, data urodzenia, wzrost</w:t>
        </w:r>
      </w:ins>
      <w:ins w:id="16798" w:author="Okot" w:date="2019-12-03T18:03:00Z">
        <w:r>
          <w:t> (</w:t>
        </w:r>
      </w:ins>
      <w:ins w:id="16799" w:author="Okot" w:date="2019-12-03T18:02:00Z">
        <w:r>
          <w:t>14) oraz przyciski do ich edycji (15). Pod spodem będą wyświetlane dane dotyczące pomiaró</w:t>
        </w:r>
      </w:ins>
      <w:ins w:id="16800" w:author="Okot" w:date="2019-12-03T18:03:00Z">
        <w:r w:rsidR="00D80FB9">
          <w:t>w: wagi, obwodu pasa i talii (89</w:t>
        </w:r>
        <w:r>
          <w:t>) – ich najbardziej aktualne wartości. Jeśli użytkownik jeszcze nie wprowadził pierwszych pomiarów, wyświetlany będzie przycisk</w:t>
        </w:r>
      </w:ins>
      <w:ins w:id="16801" w:author="Okot" w:date="2019-12-03T18:04:00Z">
        <w:r>
          <w:t> (16) jak na rysunku 5.</w:t>
        </w:r>
      </w:ins>
      <w:ins w:id="16802" w:author="Okot" w:date="2020-01-15T16:54:00Z">
        <w:r w:rsidR="00F27142">
          <w:t>10</w:t>
        </w:r>
      </w:ins>
      <w:ins w:id="16803" w:author="Okot" w:date="2019-12-03T18:04:00Z">
        <w:r>
          <w:t>.</w:t>
        </w:r>
      </w:ins>
      <w:ins w:id="16804" w:author="Okot" w:date="2019-12-03T18:05:00Z">
        <w:r>
          <w:t xml:space="preserve"> Kolejnym elementem będzie suwak określania aktywności fizycznej (17), którego działanie nie zmieni się w stosunku do poprzedniej iteracji interfejsu. </w:t>
        </w:r>
      </w:ins>
      <w:ins w:id="16805"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6806" w:author="Okot" w:date="2019-12-03T18:07:00Z">
        <w:r>
          <w:t>W momencie zapisania celu, widoczna pozostanie jedynie jedna sylwetka wraz z opisem s</w:t>
        </w:r>
      </w:ins>
      <w:ins w:id="16807" w:author="Okot" w:date="2019-12-03T18:08:00Z">
        <w:r>
          <w:t>łownym celu.</w:t>
        </w:r>
      </w:ins>
    </w:p>
    <w:p w14:paraId="09EBE8CF" w14:textId="77777777" w:rsidR="007C3CDE" w:rsidRPr="00BD52C7" w:rsidRDefault="007C3CDE">
      <w:pPr>
        <w:pPrChange w:id="16808" w:author="Okot" w:date="2019-12-03T17:38:00Z">
          <w:pPr>
            <w:pStyle w:val="Nagwek2"/>
          </w:pPr>
        </w:pPrChange>
      </w:pPr>
    </w:p>
    <w:p w14:paraId="3C078DA2" w14:textId="5175F450" w:rsidR="0003742D" w:rsidRDefault="00544DC3" w:rsidP="0003742D">
      <w:pPr>
        <w:pStyle w:val="Nagwek2"/>
        <w:rPr>
          <w:ins w:id="16809" w:author="Okot" w:date="2020-01-17T12:34:00Z"/>
        </w:rPr>
      </w:pPr>
      <w:bookmarkStart w:id="16810" w:name="_Toc35942003"/>
      <w:ins w:id="16811" w:author="Okot" w:date="2019-11-19T21:01:00Z">
        <w:r>
          <w:lastRenderedPageBreak/>
          <w:t>5</w:t>
        </w:r>
      </w:ins>
      <w:del w:id="16812" w:author="Okot" w:date="2019-11-19T21:01:00Z">
        <w:r w:rsidR="0003742D" w:rsidDel="00544DC3">
          <w:delText>4</w:delText>
        </w:r>
      </w:del>
      <w:r w:rsidR="0003742D">
        <w:t>.</w:t>
      </w:r>
      <w:ins w:id="16813" w:author="Okot" w:date="2019-11-19T21:01:00Z">
        <w:r>
          <w:t>6</w:t>
        </w:r>
      </w:ins>
      <w:del w:id="16814" w:author="Okot" w:date="2019-11-19T21:01:00Z">
        <w:r w:rsidR="0003742D" w:rsidDel="00544DC3">
          <w:delText>7</w:delText>
        </w:r>
      </w:del>
      <w:r w:rsidR="0003742D">
        <w:t>.2. Projekt logiki biznesowej</w:t>
      </w:r>
      <w:bookmarkEnd w:id="16810"/>
    </w:p>
    <w:p w14:paraId="48AEEA7D" w14:textId="77777777" w:rsidR="00C867A4" w:rsidRPr="001C71AE" w:rsidRDefault="00C867A4">
      <w:pPr>
        <w:pPrChange w:id="16815" w:author="Okot" w:date="2020-01-17T12:34:00Z">
          <w:pPr>
            <w:pStyle w:val="Nagwek2"/>
          </w:pPr>
        </w:pPrChange>
      </w:pPr>
    </w:p>
    <w:p w14:paraId="4E8FB2DC" w14:textId="3960A59A" w:rsidR="0003742D" w:rsidRDefault="00544DC3" w:rsidP="0003742D">
      <w:pPr>
        <w:pStyle w:val="Nagwek2"/>
        <w:rPr>
          <w:ins w:id="16816" w:author="Okot" w:date="2020-01-17T12:34:00Z"/>
        </w:rPr>
      </w:pPr>
      <w:bookmarkStart w:id="16817" w:name="_Toc35942004"/>
      <w:ins w:id="16818" w:author="Okot" w:date="2019-11-19T21:01:00Z">
        <w:r>
          <w:t>5</w:t>
        </w:r>
      </w:ins>
      <w:del w:id="16819" w:author="Okot" w:date="2019-11-19T21:01:00Z">
        <w:r w:rsidR="0003742D" w:rsidDel="00544DC3">
          <w:delText>4</w:delText>
        </w:r>
      </w:del>
      <w:r w:rsidR="0003742D">
        <w:t>.</w:t>
      </w:r>
      <w:ins w:id="16820" w:author="Okot" w:date="2019-11-19T21:01:00Z">
        <w:r>
          <w:t>6</w:t>
        </w:r>
      </w:ins>
      <w:del w:id="16821" w:author="Okot" w:date="2019-11-19T21:01:00Z">
        <w:r w:rsidR="0003742D" w:rsidDel="00544DC3">
          <w:delText>7</w:delText>
        </w:r>
      </w:del>
      <w:r w:rsidR="0003742D">
        <w:t>.3. Implementacja</w:t>
      </w:r>
      <w:bookmarkEnd w:id="16817"/>
    </w:p>
    <w:p w14:paraId="7966AB1A" w14:textId="77777777" w:rsidR="00C867A4" w:rsidRPr="001C71AE" w:rsidRDefault="00C867A4">
      <w:pPr>
        <w:pPrChange w:id="16822" w:author="Okot" w:date="2020-01-17T12:34:00Z">
          <w:pPr>
            <w:pStyle w:val="Nagwek2"/>
          </w:pPr>
        </w:pPrChange>
      </w:pPr>
    </w:p>
    <w:p w14:paraId="79CD6E59" w14:textId="4A2D63D3" w:rsidR="0003742D" w:rsidRDefault="00544DC3" w:rsidP="0003742D">
      <w:pPr>
        <w:pStyle w:val="Nagwek2"/>
        <w:rPr>
          <w:ins w:id="16823" w:author="Okot" w:date="2020-01-17T12:34:00Z"/>
        </w:rPr>
      </w:pPr>
      <w:bookmarkStart w:id="16824" w:name="_Toc35942005"/>
      <w:ins w:id="16825" w:author="Okot" w:date="2019-11-19T21:01:00Z">
        <w:r>
          <w:t>5</w:t>
        </w:r>
      </w:ins>
      <w:del w:id="16826" w:author="Okot" w:date="2019-11-19T21:01:00Z">
        <w:r w:rsidR="0003742D" w:rsidDel="00544DC3">
          <w:delText>4</w:delText>
        </w:r>
      </w:del>
      <w:r w:rsidR="0003742D">
        <w:t>.</w:t>
      </w:r>
      <w:ins w:id="16827" w:author="Okot" w:date="2019-11-19T21:01:00Z">
        <w:r>
          <w:t>6</w:t>
        </w:r>
      </w:ins>
      <w:del w:id="16828" w:author="Okot" w:date="2019-11-19T21:01:00Z">
        <w:r w:rsidR="0003742D" w:rsidDel="00544DC3">
          <w:delText>7</w:delText>
        </w:r>
      </w:del>
      <w:r w:rsidR="0003742D">
        <w:t>.4. Testy</w:t>
      </w:r>
      <w:bookmarkEnd w:id="16824"/>
    </w:p>
    <w:p w14:paraId="72BF01A6" w14:textId="77777777" w:rsidR="00C867A4" w:rsidRPr="001C71AE" w:rsidRDefault="00C867A4">
      <w:pPr>
        <w:pPrChange w:id="16829" w:author="Okot" w:date="2020-01-17T12:34:00Z">
          <w:pPr>
            <w:pStyle w:val="Nagwek2"/>
          </w:pPr>
        </w:pPrChange>
      </w:pPr>
    </w:p>
    <w:p w14:paraId="590F3C20" w14:textId="339146C3" w:rsidR="0003742D" w:rsidRDefault="00544DC3" w:rsidP="0003742D">
      <w:pPr>
        <w:pStyle w:val="Nagwek2"/>
      </w:pPr>
      <w:bookmarkStart w:id="16830" w:name="_Toc35942006"/>
      <w:ins w:id="16831" w:author="Okot" w:date="2019-11-19T21:01:00Z">
        <w:r>
          <w:t>5</w:t>
        </w:r>
      </w:ins>
      <w:del w:id="16832" w:author="Okot" w:date="2019-11-19T21:01:00Z">
        <w:r w:rsidR="0003742D" w:rsidDel="00544DC3">
          <w:delText>4</w:delText>
        </w:r>
      </w:del>
      <w:r w:rsidR="0003742D">
        <w:t>.</w:t>
      </w:r>
      <w:ins w:id="16833" w:author="Okot" w:date="2019-11-19T21:01:00Z">
        <w:r>
          <w:t>6</w:t>
        </w:r>
      </w:ins>
      <w:del w:id="16834" w:author="Okot" w:date="2019-11-19T21:01:00Z">
        <w:r w:rsidR="0003742D" w:rsidDel="00544DC3">
          <w:delText>7</w:delText>
        </w:r>
      </w:del>
      <w:r w:rsidR="0003742D">
        <w:t>.5. Podsumowanie IV iteracji</w:t>
      </w:r>
      <w:bookmarkEnd w:id="16830"/>
    </w:p>
    <w:p w14:paraId="37492FD0" w14:textId="77777777" w:rsidR="0003742D" w:rsidRDefault="0003742D" w:rsidP="009716A0">
      <w:pPr>
        <w:jc w:val="center"/>
      </w:pPr>
    </w:p>
    <w:p w14:paraId="221FB00B" w14:textId="2DF39ABE" w:rsidR="0031648F" w:rsidRDefault="00544DC3" w:rsidP="0031648F">
      <w:pPr>
        <w:pStyle w:val="Podtytu"/>
      </w:pPr>
      <w:bookmarkStart w:id="16835" w:name="_Toc35942007"/>
      <w:ins w:id="16836" w:author="Okot" w:date="2019-11-19T21:01:00Z">
        <w:r>
          <w:t>5</w:t>
        </w:r>
      </w:ins>
      <w:del w:id="16837" w:author="Okot" w:date="2019-11-19T21:01:00Z">
        <w:r w:rsidR="00F853FF" w:rsidDel="00544DC3">
          <w:delText>4</w:delText>
        </w:r>
      </w:del>
      <w:r w:rsidR="00F853FF">
        <w:t>.</w:t>
      </w:r>
      <w:ins w:id="16838" w:author="Okot" w:date="2019-11-19T21:01:00Z">
        <w:r>
          <w:t>7</w:t>
        </w:r>
      </w:ins>
      <w:del w:id="16839" w:author="Okot" w:date="2019-11-19T21:01:00Z">
        <w:r w:rsidR="001401C4" w:rsidDel="00544DC3">
          <w:delText>8</w:delText>
        </w:r>
      </w:del>
      <w:r w:rsidR="0031648F">
        <w:t>. V iteracja: ostatnie poprawki</w:t>
      </w:r>
      <w:bookmarkEnd w:id="16835"/>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t xml:space="preserve"> </w:t>
      </w:r>
    </w:p>
    <w:p w14:paraId="5BA384BF" w14:textId="6964BCBB" w:rsidR="002E7570" w:rsidRDefault="00544DC3" w:rsidP="00EF6592">
      <w:pPr>
        <w:ind w:firstLine="0"/>
        <w:rPr>
          <w:ins w:id="16840" w:author="Okot" w:date="2020-01-17T12:34:00Z"/>
        </w:rPr>
      </w:pPr>
      <w:ins w:id="16841" w:author="Okot" w:date="2019-11-19T21:01:00Z">
        <w:r>
          <w:t>5</w:t>
        </w:r>
      </w:ins>
      <w:del w:id="16842" w:author="Okot" w:date="2019-11-19T21:01:00Z">
        <w:r w:rsidR="0003742D" w:rsidDel="00544DC3">
          <w:delText>4</w:delText>
        </w:r>
      </w:del>
      <w:r w:rsidR="0003742D">
        <w:t>.</w:t>
      </w:r>
      <w:ins w:id="16843" w:author="Okot" w:date="2019-11-19T21:01:00Z">
        <w:r>
          <w:t>7</w:t>
        </w:r>
      </w:ins>
      <w:del w:id="16844"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6845" w:author="Okot" w:date="2020-01-17T12:34:00Z"/>
        </w:rPr>
      </w:pPr>
      <w:ins w:id="16846" w:author="Okot" w:date="2019-11-19T21:01:00Z">
        <w:r>
          <w:t>5</w:t>
        </w:r>
      </w:ins>
      <w:del w:id="16847" w:author="Okot" w:date="2019-11-19T21:01:00Z">
        <w:r w:rsidR="0003742D" w:rsidDel="00544DC3">
          <w:delText>4</w:delText>
        </w:r>
      </w:del>
      <w:r w:rsidR="0003742D">
        <w:t>.</w:t>
      </w:r>
      <w:ins w:id="16848" w:author="Okot" w:date="2019-11-19T21:01:00Z">
        <w:r>
          <w:t>7</w:t>
        </w:r>
      </w:ins>
      <w:del w:id="16849"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6850" w:author="Okot" w:date="2020-01-17T12:34:00Z"/>
        </w:rPr>
      </w:pPr>
      <w:ins w:id="16851" w:author="Okot" w:date="2019-11-19T21:01:00Z">
        <w:r>
          <w:t>5</w:t>
        </w:r>
      </w:ins>
      <w:del w:id="16852" w:author="Okot" w:date="2019-11-19T21:01:00Z">
        <w:r w:rsidR="0003742D" w:rsidDel="00544DC3">
          <w:delText>4</w:delText>
        </w:r>
      </w:del>
      <w:r w:rsidR="0003742D">
        <w:t>.</w:t>
      </w:r>
      <w:ins w:id="16853" w:author="Okot" w:date="2019-11-19T21:02:00Z">
        <w:r>
          <w:t>7</w:t>
        </w:r>
      </w:ins>
      <w:del w:id="16854"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6855" w:author="Okot" w:date="2019-11-19T21:02:00Z">
        <w:r>
          <w:t>5</w:t>
        </w:r>
      </w:ins>
      <w:del w:id="16856" w:author="Okot" w:date="2019-11-19T21:02:00Z">
        <w:r w:rsidR="0003742D" w:rsidDel="00544DC3">
          <w:delText>4</w:delText>
        </w:r>
      </w:del>
      <w:r w:rsidR="0003742D">
        <w:t>.</w:t>
      </w:r>
      <w:ins w:id="16857" w:author="Okot" w:date="2019-11-19T21:02:00Z">
        <w:r>
          <w:t>7</w:t>
        </w:r>
      </w:ins>
      <w:del w:id="16858"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6859" w:author="Okot" w:date="2020-01-30T17:08:00Z"/>
        </w:rPr>
      </w:pPr>
      <w:del w:id="16860" w:author="Okot" w:date="2020-01-30T17:08:00Z">
        <w:r w:rsidDel="00C44DF2">
          <w:delText>Projekt testów</w:delText>
        </w:r>
      </w:del>
    </w:p>
    <w:p w14:paraId="011F898B" w14:textId="28D0A73F" w:rsidR="00973C06" w:rsidDel="00C44DF2" w:rsidRDefault="00973C06" w:rsidP="00423CC1">
      <w:pPr>
        <w:pStyle w:val="Nagwek2"/>
        <w:ind w:left="360"/>
        <w:rPr>
          <w:del w:id="16861" w:author="Okot" w:date="2020-01-30T17:08:00Z"/>
        </w:rPr>
      </w:pPr>
      <w:del w:id="16862" w:author="Okot" w:date="2020-01-30T17:08:00Z">
        <w:r w:rsidDel="00C44DF2">
          <w:delText>Testy funkcjonalne</w:delText>
        </w:r>
      </w:del>
    </w:p>
    <w:p w14:paraId="31EC54EA" w14:textId="7A2CFEE5" w:rsidR="00973C06" w:rsidDel="00C44DF2" w:rsidRDefault="00973C06" w:rsidP="00423CC1">
      <w:pPr>
        <w:pStyle w:val="Nagwek2"/>
        <w:ind w:left="360"/>
        <w:rPr>
          <w:del w:id="16863" w:author="Okot" w:date="2020-01-30T17:08:00Z"/>
        </w:rPr>
      </w:pPr>
      <w:del w:id="16864" w:author="Okot" w:date="2020-01-30T17:08:00Z">
        <w:r w:rsidDel="00C44DF2">
          <w:delText>Testy jednostkowe</w:delText>
        </w:r>
      </w:del>
    </w:p>
    <w:p w14:paraId="5282706C" w14:textId="5AC18A71" w:rsidR="00973C06" w:rsidDel="00C44DF2" w:rsidRDefault="00973C06" w:rsidP="00423CC1">
      <w:pPr>
        <w:pStyle w:val="Nagwek2"/>
        <w:ind w:left="360"/>
        <w:rPr>
          <w:del w:id="16865" w:author="Okot" w:date="2020-01-30T17:08:00Z"/>
        </w:rPr>
      </w:pPr>
      <w:del w:id="16866" w:author="Okot" w:date="2020-01-30T17:08:00Z">
        <w:r w:rsidDel="00C44DF2">
          <w:delText>Testy obciążeniowe</w:delText>
        </w:r>
      </w:del>
    </w:p>
    <w:p w14:paraId="711FB549" w14:textId="79CEBC91" w:rsidR="00973C06" w:rsidRPr="00973C06" w:rsidDel="00C44DF2" w:rsidRDefault="00973C06" w:rsidP="00423CC1">
      <w:pPr>
        <w:pStyle w:val="Nagwek2"/>
        <w:ind w:left="360"/>
        <w:rPr>
          <w:del w:id="16867" w:author="Okot" w:date="2020-01-30T17:08:00Z"/>
        </w:rPr>
      </w:pPr>
      <w:del w:id="16868" w:author="Okot" w:date="2020-01-30T17:08:00Z">
        <w:r w:rsidDel="00C44DF2">
          <w:delText>Testy użytkowników</w:delText>
        </w:r>
      </w:del>
    </w:p>
    <w:p w14:paraId="46EAF48D" w14:textId="5262DD52" w:rsidR="0003742D" w:rsidDel="00C44DF2" w:rsidRDefault="0003742D" w:rsidP="00266EEB">
      <w:pPr>
        <w:pStyle w:val="Nagwek1"/>
        <w:ind w:firstLine="360"/>
        <w:rPr>
          <w:del w:id="16869" w:author="Okot" w:date="2020-01-30T17:08:00Z"/>
        </w:rPr>
      </w:pPr>
    </w:p>
    <w:p w14:paraId="434B18E9" w14:textId="35090568" w:rsidR="00E375D2" w:rsidRDefault="00D4664E" w:rsidP="00CF3BB8">
      <w:pPr>
        <w:pStyle w:val="Nagwek1"/>
      </w:pPr>
      <w:bookmarkStart w:id="16870" w:name="_Toc35942008"/>
      <w:ins w:id="16871" w:author="Okot" w:date="2019-11-19T21:02:00Z">
        <w:r>
          <w:t>6</w:t>
        </w:r>
      </w:ins>
      <w:del w:id="16872" w:author="Okot" w:date="2019-11-19T21:02:00Z">
        <w:r w:rsidR="00213C06" w:rsidDel="00D4664E">
          <w:delText>5</w:delText>
        </w:r>
      </w:del>
      <w:r w:rsidR="00CF3BB8">
        <w:t xml:space="preserve">. </w:t>
      </w:r>
      <w:r w:rsidR="00E375D2" w:rsidRPr="002A0F9B">
        <w:t>testy</w:t>
      </w:r>
      <w:bookmarkEnd w:id="16870"/>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6873" w:name="_Toc35942009"/>
      <w:r>
        <w:t>Testy funkcjonalne</w:t>
      </w:r>
      <w:bookmarkEnd w:id="16873"/>
    </w:p>
    <w:p w14:paraId="3FE6993E" w14:textId="091F5461" w:rsidR="00973C06" w:rsidRDefault="00973C06" w:rsidP="00423CC1">
      <w:pPr>
        <w:pStyle w:val="Podtytu"/>
        <w:numPr>
          <w:ilvl w:val="0"/>
          <w:numId w:val="0"/>
        </w:numPr>
        <w:ind w:left="360"/>
      </w:pPr>
      <w:r>
        <w:t xml:space="preserve"> </w:t>
      </w:r>
      <w:bookmarkStart w:id="16874" w:name="_Toc35942010"/>
      <w:r>
        <w:t>Testy jednostkowe</w:t>
      </w:r>
      <w:bookmarkEnd w:id="16874"/>
    </w:p>
    <w:p w14:paraId="0C91ABA7" w14:textId="055C8350" w:rsidR="00973C06" w:rsidRDefault="00973C06" w:rsidP="00423CC1">
      <w:pPr>
        <w:pStyle w:val="Podtytu"/>
        <w:numPr>
          <w:ilvl w:val="0"/>
          <w:numId w:val="0"/>
        </w:numPr>
        <w:ind w:left="360"/>
      </w:pPr>
      <w:r>
        <w:t xml:space="preserve"> </w:t>
      </w:r>
      <w:bookmarkStart w:id="16875" w:name="_Toc35942011"/>
      <w:r>
        <w:t>Testy obciążeniowe</w:t>
      </w:r>
      <w:bookmarkEnd w:id="16875"/>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6876" w:name="_Toc35942012"/>
      <w:ins w:id="16877" w:author="Okot" w:date="2019-11-19T21:02:00Z">
        <w:r>
          <w:t>6</w:t>
        </w:r>
      </w:ins>
      <w:del w:id="16878" w:author="Okot" w:date="2019-11-19T21:02:00Z">
        <w:r w:rsidR="00213C06" w:rsidDel="00D4664E">
          <w:delText>5</w:delText>
        </w:r>
      </w:del>
      <w:r w:rsidR="00DD225C">
        <w:t xml:space="preserve">.X. </w:t>
      </w:r>
      <w:r w:rsidR="00973C06">
        <w:t>Testy użytkowników</w:t>
      </w:r>
      <w:bookmarkEnd w:id="1687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6879" w:author="Okot" w:date="2019-11-19T21:02:00Z">
        <w:r w:rsidDel="005E78C8">
          <w:delText>5</w:delText>
        </w:r>
      </w:del>
      <w:bookmarkStart w:id="16880" w:name="_Toc35942013"/>
      <w:ins w:id="16881" w:author="Okot" w:date="2019-11-19T21:02:00Z">
        <w:r w:rsidR="005E78C8">
          <w:t>6</w:t>
        </w:r>
      </w:ins>
      <w:r w:rsidR="00DD225C">
        <w:t>.X.1. Użytkowniczka 1</w:t>
      </w:r>
      <w:bookmarkEnd w:id="16880"/>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6882" w:author="Okot" w:date="2019-11-19T21:02:00Z">
        <w:r w:rsidDel="005E78C8">
          <w:delText>5</w:delText>
        </w:r>
      </w:del>
      <w:ins w:id="16883"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6884" w:author="Okot" w:date="2019-11-19T21:02:00Z">
        <w:r>
          <w:t>6</w:t>
        </w:r>
      </w:ins>
      <w:del w:id="16885"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6886" w:author="Okot" w:date="2019-11-19T21:02:00Z">
        <w:r w:rsidR="005E78C8">
          <w:t>6</w:t>
        </w:r>
      </w:ins>
      <w:del w:id="16887"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6888" w:author="Okot" w:date="2019-11-19T21:02:00Z">
        <w:r w:rsidR="005E78C8">
          <w:t>6</w:t>
        </w:r>
      </w:ins>
      <w:del w:id="16889"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6890" w:name="_Toc35942014"/>
      <w:ins w:id="16891" w:author="Okot" w:date="2019-11-19T21:02:00Z">
        <w:r>
          <w:t>7</w:t>
        </w:r>
      </w:ins>
      <w:del w:id="16892" w:author="Okot" w:date="2019-11-19T21:02:00Z">
        <w:r w:rsidR="00E57BA1" w:rsidDel="005E78C8">
          <w:delText>6</w:delText>
        </w:r>
      </w:del>
      <w:r w:rsidR="002A0F9B">
        <w:t xml:space="preserve">. </w:t>
      </w:r>
      <w:r w:rsidR="00CD4B0E" w:rsidRPr="002A0F9B">
        <w:t>wdrożenie</w:t>
      </w:r>
      <w:bookmarkEnd w:id="16890"/>
    </w:p>
    <w:p w14:paraId="51659AC8" w14:textId="77777777" w:rsidR="00A87E01" w:rsidRPr="00A87E01" w:rsidRDefault="00A87E01" w:rsidP="00A87E01"/>
    <w:p w14:paraId="35F02D50" w14:textId="64E1BE80" w:rsidR="00CD4B0E" w:rsidRDefault="005E78C8" w:rsidP="002A0F9B">
      <w:pPr>
        <w:pStyle w:val="Nagwek1"/>
      </w:pPr>
      <w:bookmarkStart w:id="16893" w:name="_Toc35942015"/>
      <w:ins w:id="16894" w:author="Okot" w:date="2019-11-19T21:02:00Z">
        <w:r>
          <w:t>8</w:t>
        </w:r>
      </w:ins>
      <w:del w:id="16895" w:author="Okot" w:date="2019-11-19T21:02:00Z">
        <w:r w:rsidR="00E57BA1" w:rsidDel="005E78C8">
          <w:delText>7</w:delText>
        </w:r>
      </w:del>
      <w:r w:rsidR="002A0F9B">
        <w:t xml:space="preserve">. </w:t>
      </w:r>
      <w:r w:rsidR="00CD4B0E">
        <w:t>podsumowanie</w:t>
      </w:r>
      <w:bookmarkEnd w:id="16893"/>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6896" w:name="_Toc35942016"/>
      <w:ins w:id="16897" w:author="Okot" w:date="2019-11-19T21:02:00Z">
        <w:r>
          <w:t>8</w:t>
        </w:r>
      </w:ins>
      <w:del w:id="16898" w:author="Okot" w:date="2019-11-19T21:02:00Z">
        <w:r w:rsidR="00E57BA1" w:rsidDel="005E78C8">
          <w:delText>7</w:delText>
        </w:r>
      </w:del>
      <w:r w:rsidR="002A0F9B">
        <w:t>.1</w:t>
      </w:r>
      <w:r w:rsidR="00276AEC">
        <w:t xml:space="preserve">. </w:t>
      </w:r>
      <w:r w:rsidR="00CD4B0E">
        <w:t>Możliwości dalszego rozwoju</w:t>
      </w:r>
      <w:bookmarkEnd w:id="16896"/>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6899" w:name="_Toc35942017"/>
      <w:ins w:id="16900" w:author="Okot" w:date="2019-11-19T21:02:00Z">
        <w:r>
          <w:t>8</w:t>
        </w:r>
      </w:ins>
      <w:del w:id="16901" w:author="Okot" w:date="2019-11-19T21:02:00Z">
        <w:r w:rsidR="00E57BA1" w:rsidDel="005E78C8">
          <w:delText>7</w:delText>
        </w:r>
      </w:del>
      <w:r w:rsidR="002A0F9B">
        <w:t>.1</w:t>
      </w:r>
      <w:r w:rsidR="00276AEC">
        <w:t>.1. Dokładność przekazywanych informacji</w:t>
      </w:r>
      <w:r w:rsidR="00C80EE1">
        <w:t xml:space="preserve"> zwrotnych</w:t>
      </w:r>
      <w:bookmarkEnd w:id="16899"/>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C322CD"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6902" w:author="Okot" w:date="2020-01-17T11:01:00Z">
        <w:r w:rsidR="002B4AEB" w:rsidRPr="002B4AEB" w:rsidDel="00EA7D70">
          <w:delText>2</w:delText>
        </w:r>
      </w:del>
      <w:ins w:id="16903" w:author="Okot" w:date="2020-01-17T11:01:00Z">
        <w:r w:rsidR="003C3154">
          <w:t>41</w:t>
        </w:r>
      </w:ins>
      <w:del w:id="16904" w:author="Okot" w:date="2020-03-24T09:09:00Z">
        <w:r w:rsidR="0061038E" w:rsidDel="00992E23">
          <w:delText>4</w:delText>
        </w:r>
      </w:del>
      <w:del w:id="16905"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009876CE"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6906" w:author="Okot" w:date="2020-02-05T18:17:00Z">
        <w:r w:rsidR="00BB6D79">
          <w:t>47</w:t>
        </w:r>
      </w:ins>
      <w:del w:id="16907" w:author="Okot" w:date="2020-02-05T18:17:00Z">
        <w:r w:rsidR="0073700A" w:rsidRPr="007873E8" w:rsidDel="00E61A1C">
          <w:delText>3</w:delText>
        </w:r>
      </w:del>
      <w:del w:id="16908"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6909" w:author="Okot" w:date="2020-01-17T11:05:00Z">
        <w:r w:rsidR="00E52AE0">
          <w:t>3</w:t>
        </w:r>
      </w:ins>
      <w:ins w:id="16910" w:author="Okot" w:date="2020-03-24T09:13:00Z">
        <w:r w:rsidR="001B7E81">
          <w:t>9</w:t>
        </w:r>
      </w:ins>
      <w:del w:id="16911" w:author="Okot" w:date="2020-03-24T09:13:00Z">
        <w:r w:rsidR="008E53F0" w:rsidDel="001B7E81">
          <w:delText>2</w:delText>
        </w:r>
      </w:del>
      <w:del w:id="16912" w:author="Okot" w:date="2020-01-17T11:05:00Z">
        <w:r w:rsidR="00287597" w:rsidDel="00EA7D70">
          <w:delText>2</w:delText>
        </w:r>
      </w:del>
      <w:del w:id="16913" w:author="Okot" w:date="2020-01-13T11:41:00Z">
        <w:r w:rsidR="00287597" w:rsidDel="00320D18">
          <w:delText>2</w:delText>
        </w:r>
      </w:del>
      <w:r w:rsidR="00287597">
        <w:t>,</w:t>
      </w:r>
      <w:ins w:id="16914" w:author="Okot" w:date="2020-01-17T11:02:00Z">
        <w:r w:rsidR="00992E23">
          <w:t>41</w:t>
        </w:r>
      </w:ins>
      <w:del w:id="16915" w:author="Okot" w:date="2020-03-24T09:09:00Z">
        <w:r w:rsidR="0061038E" w:rsidDel="00992E23">
          <w:delText>4</w:delText>
        </w:r>
      </w:del>
      <w:del w:id="16916" w:author="Okot" w:date="2020-01-17T11:02:00Z">
        <w:r w:rsidR="007873E8" w:rsidRPr="007873E8" w:rsidDel="00EA7D70">
          <w:delText>2</w:delText>
        </w:r>
      </w:del>
      <w:del w:id="16917"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6918" w:author="Okot" w:date="2020-01-15T14:49:00Z">
          <w:pPr>
            <w:pStyle w:val="Nagwek2"/>
          </w:pPr>
        </w:pPrChange>
      </w:pPr>
    </w:p>
    <w:p w14:paraId="3EA129B8" w14:textId="4F49A4E9" w:rsidR="002A0F9B" w:rsidRDefault="005E78C8" w:rsidP="002A0F9B">
      <w:pPr>
        <w:pStyle w:val="Nagwek2"/>
      </w:pPr>
      <w:bookmarkStart w:id="16919" w:name="_Toc35942018"/>
      <w:ins w:id="16920" w:author="Okot" w:date="2019-11-19T21:02:00Z">
        <w:r>
          <w:t>8</w:t>
        </w:r>
      </w:ins>
      <w:del w:id="16921" w:author="Okot" w:date="2019-11-19T21:02:00Z">
        <w:r w:rsidR="00E57BA1" w:rsidDel="005E78C8">
          <w:delText>7</w:delText>
        </w:r>
      </w:del>
      <w:r w:rsidR="002A0F9B">
        <w:t>.1.</w:t>
      </w:r>
      <w:r w:rsidR="00266EEB">
        <w:t>2</w:t>
      </w:r>
      <w:r w:rsidR="002A0F9B">
        <w:t>. Wprowadzenie dodatkowych funkcjonalności</w:t>
      </w:r>
      <w:bookmarkEnd w:id="16919"/>
    </w:p>
    <w:p w14:paraId="349B5F8B" w14:textId="77777777" w:rsidR="002A0F9B" w:rsidRDefault="002A0F9B">
      <w:pPr>
        <w:pPrChange w:id="16922"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6923" w:author="Okot" w:date="2020-01-15T14:49:00Z"/>
        </w:rPr>
      </w:pPr>
    </w:p>
    <w:p w14:paraId="4CB41957" w14:textId="77777777" w:rsidR="00266236" w:rsidRDefault="00266236">
      <w:pPr>
        <w:rPr>
          <w:ins w:id="16924" w:author="Okot" w:date="2020-01-15T14:49:00Z"/>
        </w:rPr>
        <w:pPrChange w:id="16925" w:author="Okot" w:date="2020-01-15T14:49:00Z">
          <w:pPr>
            <w:pStyle w:val="Nagwek2"/>
          </w:pPr>
        </w:pPrChange>
      </w:pPr>
    </w:p>
    <w:p w14:paraId="750CA844" w14:textId="032131C5" w:rsidR="00266EEB" w:rsidRDefault="005E78C8" w:rsidP="00C02350">
      <w:pPr>
        <w:pStyle w:val="Nagwek2"/>
      </w:pPr>
      <w:bookmarkStart w:id="16926" w:name="_Toc35942019"/>
      <w:ins w:id="16927" w:author="Okot" w:date="2019-11-19T21:03:00Z">
        <w:r>
          <w:t>8</w:t>
        </w:r>
      </w:ins>
      <w:del w:id="16928" w:author="Okot" w:date="2019-11-19T21:03:00Z">
        <w:r w:rsidR="00E57BA1" w:rsidDel="005E78C8">
          <w:delText>7</w:delText>
        </w:r>
      </w:del>
      <w:r w:rsidR="00C02350">
        <w:t>.1.3.</w:t>
      </w:r>
      <w:ins w:id="16929" w:author="Okot" w:date="2020-01-13T17:05:00Z">
        <w:r w:rsidR="001C3D62">
          <w:t xml:space="preserve"> E</w:t>
        </w:r>
      </w:ins>
      <w:del w:id="16930" w:author="Okot" w:date="2020-01-13T17:05:00Z">
        <w:r w:rsidR="00C02350" w:rsidDel="001C3D62">
          <w:delText xml:space="preserve"> Walory e</w:delText>
        </w:r>
      </w:del>
      <w:r w:rsidR="00C02350">
        <w:t>dukac</w:t>
      </w:r>
      <w:ins w:id="16931" w:author="Okot" w:date="2020-01-13T17:06:00Z">
        <w:r w:rsidR="001C3D62">
          <w:t>ja użytkownika</w:t>
        </w:r>
      </w:ins>
      <w:bookmarkEnd w:id="16926"/>
      <w:del w:id="16932" w:author="Okot" w:date="2020-01-13T17:06:00Z">
        <w:r w:rsidR="00C02350" w:rsidDel="001C3D62">
          <w:delText>yjne</w:delText>
        </w:r>
      </w:del>
    </w:p>
    <w:p w14:paraId="624CE2B0" w14:textId="77777777" w:rsidR="00C22C04" w:rsidRDefault="00C22C04">
      <w:pPr>
        <w:pPrChange w:id="16933"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6934" w:author="Okot" w:date="2020-01-13T17:06:00Z"/>
        </w:rPr>
      </w:pPr>
      <w:bookmarkStart w:id="16935" w:name="_Toc35942020"/>
      <w:ins w:id="16936" w:author="Okot" w:date="2019-11-19T21:03:00Z">
        <w:r>
          <w:t>8</w:t>
        </w:r>
      </w:ins>
      <w:del w:id="16937" w:author="Okot" w:date="2019-11-19T21:03:00Z">
        <w:r w:rsidR="00E57BA1" w:rsidDel="005E78C8">
          <w:delText>7</w:delText>
        </w:r>
      </w:del>
      <w:r w:rsidR="00C22C04">
        <w:t xml:space="preserve">.2. </w:t>
      </w:r>
      <w:ins w:id="16938" w:author="Okot" w:date="2020-01-13T17:06:00Z">
        <w:r w:rsidR="001C3D62">
          <w:t>Walory edukacyjne</w:t>
        </w:r>
        <w:bookmarkEnd w:id="16935"/>
      </w:ins>
    </w:p>
    <w:p w14:paraId="227674B1" w14:textId="77777777" w:rsidR="001C3D62" w:rsidRDefault="001C3D62">
      <w:pPr>
        <w:rPr>
          <w:ins w:id="16939" w:author="Okot" w:date="2020-01-13T17:06:00Z"/>
        </w:rPr>
        <w:pPrChange w:id="16940" w:author="Okot" w:date="2020-01-13T17:06:00Z">
          <w:pPr>
            <w:pStyle w:val="Podtytu"/>
          </w:pPr>
        </w:pPrChange>
      </w:pPr>
    </w:p>
    <w:p w14:paraId="66A40677" w14:textId="05681B4D" w:rsidR="003B1F88" w:rsidRDefault="001C3D62">
      <w:pPr>
        <w:rPr>
          <w:ins w:id="16941" w:author="Okot" w:date="2020-01-13T17:07:00Z"/>
        </w:rPr>
        <w:pPrChange w:id="16942" w:author="Okot" w:date="2020-01-15T15:04:00Z">
          <w:pPr>
            <w:pStyle w:val="Podtytu"/>
          </w:pPr>
        </w:pPrChange>
      </w:pPr>
      <w:ins w:id="16943" w:author="Okot" w:date="2020-01-13T17:06:00Z">
        <w:r>
          <w:t>Jednym z celów tworzenia tej aplikacji był rozwój osobisty – mnie jako programistki. W tym podrozdziale spróbuję wypunktowa</w:t>
        </w:r>
      </w:ins>
      <w:ins w:id="16944" w:author="Okot" w:date="2020-01-13T17:07:00Z">
        <w:r>
          <w:t>ć</w:t>
        </w:r>
      </w:ins>
      <w:ins w:id="16945" w:author="Okot" w:date="2020-01-13T17:06:00Z">
        <w:r>
          <w:t xml:space="preserve"> czego nauczy</w:t>
        </w:r>
      </w:ins>
      <w:ins w:id="16946" w:author="Okot" w:date="2020-01-13T17:07:00Z">
        <w:r>
          <w:t>ło mnie pisanie tej pracy:</w:t>
        </w:r>
      </w:ins>
    </w:p>
    <w:p w14:paraId="007AF0D3" w14:textId="01A06285" w:rsidR="001C3D62" w:rsidRDefault="001C3D62">
      <w:pPr>
        <w:pStyle w:val="Akapitzlist"/>
        <w:numPr>
          <w:ilvl w:val="0"/>
          <w:numId w:val="31"/>
        </w:numPr>
        <w:rPr>
          <w:ins w:id="16947" w:author="Okot" w:date="2020-01-13T17:11:00Z"/>
        </w:rPr>
        <w:pPrChange w:id="16948" w:author="Okot" w:date="2020-01-13T17:07:00Z">
          <w:pPr>
            <w:pStyle w:val="Podtytu"/>
          </w:pPr>
        </w:pPrChange>
      </w:pPr>
      <w:ins w:id="16949" w:author="Okot" w:date="2020-01-13T17:07:00Z">
        <w:r>
          <w:t>planowanie w czasie. Pierwsza rzecz, której się nauczyłam bardzo szybko, to że moje estymacje dotycz</w:t>
        </w:r>
      </w:ins>
      <w:ins w:id="16950" w:author="Okot" w:date="2020-01-13T17:08:00Z">
        <w:r>
          <w:t>ące czasu potrzebnego na zrealizowanie danego celu są zbyt optymistyczne. Wyznaczałam sobie deadline’y na zrobienie danej rzeczy, kt</w:t>
        </w:r>
      </w:ins>
      <w:ins w:id="16951"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6952"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6953" w:author="Okot" w:date="2020-01-13T17:15:00Z"/>
        </w:rPr>
        <w:pPrChange w:id="16954" w:author="Okot" w:date="2020-01-13T17:07:00Z">
          <w:pPr>
            <w:pStyle w:val="Podtytu"/>
          </w:pPr>
        </w:pPrChange>
      </w:pPr>
      <w:ins w:id="16955" w:author="Okot" w:date="2020-01-13T17:11:00Z">
        <w:r>
          <w:t>planowanie przy użyciu odpowiednich narz</w:t>
        </w:r>
      </w:ins>
      <w:ins w:id="16956" w:author="Okot" w:date="2020-01-15T14:38:00Z">
        <w:r>
          <w:t>ędzi</w:t>
        </w:r>
      </w:ins>
      <w:ins w:id="16957" w:author="Okot" w:date="2020-01-13T17:11:00Z">
        <w:r w:rsidR="000E7CB3">
          <w:t>. Zaczynając plan prac operowałam jednym zeszytym i kartką formatu a4 przyklejon</w:t>
        </w:r>
      </w:ins>
      <w:ins w:id="16958" w:author="Okot" w:date="2020-01-13T17:12:00Z">
        <w:r w:rsidR="000E7CB3">
          <w:t>ą nad biurkiem z wypisanymi, ustalonymi przeze mnie,</w:t>
        </w:r>
      </w:ins>
      <w:ins w:id="16959" w:author="Okot" w:date="2020-01-13T17:11:00Z">
        <w:r w:rsidR="000E7CB3">
          <w:t xml:space="preserve"> </w:t>
        </w:r>
      </w:ins>
      <w:ins w:id="16960" w:author="Okot" w:date="2020-01-13T17:12:00Z">
        <w:r w:rsidR="000E7CB3">
          <w:t xml:space="preserve">kolejnymi etapami prac i terminem ich realizacji. Później </w:t>
        </w:r>
      </w:ins>
      <w:ins w:id="16961"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6962" w:author="Okot" w:date="2020-01-13T17:14:00Z">
        <w:r w:rsidR="000E7CB3">
          <w:t xml:space="preserve">ści klienta, sytuacja eskalowała i miałam biurko zasypane kilkudziesięcioma małymi karteluszkami z kolejnymi pomysłami lub ich iteracjami. </w:t>
        </w:r>
      </w:ins>
      <w:ins w:id="16963"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6964" w:author="Okot" w:date="2020-01-15T14:51:00Z"/>
        </w:rPr>
        <w:pPrChange w:id="16965" w:author="Okot" w:date="2020-01-13T17:07:00Z">
          <w:pPr>
            <w:pStyle w:val="Podtytu"/>
          </w:pPr>
        </w:pPrChange>
      </w:pPr>
      <w:ins w:id="16966" w:author="Okot" w:date="2020-01-13T17:16:00Z">
        <w:r>
          <w:t>istotność korzystania z systemu kontroli wersji.</w:t>
        </w:r>
      </w:ins>
      <w:ins w:id="16967" w:author="Okot" w:date="2020-01-13T17:17:00Z">
        <w:r w:rsidR="00F12E1E">
          <w:t xml:space="preserve"> W trakcie przedmiotu „Projekt grupy” na 7. Semestrze studiów po raz pierwszy tworzyłam oprogramowanie wsp</w:t>
        </w:r>
      </w:ins>
      <w:ins w:id="16968" w:author="Okot" w:date="2020-01-13T17:18:00Z">
        <w:r w:rsidR="00F12E1E">
          <w:t>ólnie z inną osobą i również po raz pierwszy</w:t>
        </w:r>
      </w:ins>
      <w:ins w:id="16969" w:author="Okot" w:date="2020-01-13T17:17:00Z">
        <w:r w:rsidR="00F12E1E">
          <w:t xml:space="preserve"> korzystałam z GitHuba. </w:t>
        </w:r>
      </w:ins>
      <w:ins w:id="16970" w:author="Okot" w:date="2020-01-13T17:18:00Z">
        <w:r w:rsidR="00F12E1E">
          <w:t xml:space="preserve">Wcześniej słyszałam tylko z grubsza, co to jest i że większość moich znajomych programistów korzysta z niego. </w:t>
        </w:r>
      </w:ins>
      <w:ins w:id="16971" w:author="Okot" w:date="2020-01-13T17:19:00Z">
        <w:r w:rsidR="00F12E1E">
          <w:t xml:space="preserve">Kiedy wybierałam program do kontroli wersji do tej pracy, GitHub był naturalnym wyborem jako oprogramowanie chwalone i znajome. Nie przewidywałam problemów ze </w:t>
        </w:r>
      </w:ins>
      <w:ins w:id="16972" w:author="Okot" w:date="2020-01-13T17:20:00Z">
        <w:r w:rsidR="00F12E1E">
          <w:t xml:space="preserve">spójnością kodu, ale też nie wykluczałam ich. Przesyłanie commitami kolejnych wersji samego dokumentu tekstowego </w:t>
        </w:r>
      </w:ins>
      <w:ins w:id="16973" w:author="Okot" w:date="2020-01-13T17:21:00Z">
        <w:r w:rsidR="00195DEA">
          <w:t>zaczęłam robić odruchowo, traktując repozytorium jako kolejny backup (poza tym trzyma</w:t>
        </w:r>
      </w:ins>
      <w:ins w:id="16974" w:author="Okot" w:date="2020-01-13T17:22:00Z">
        <w:r w:rsidR="00195DEA">
          <w:t xml:space="preserve">łam kopię zapasową na zewnętrznym dysku w domu oraz w chmurze Google’a). </w:t>
        </w:r>
      </w:ins>
      <w:ins w:id="16975" w:author="Okot" w:date="2020-01-13T17:19:00Z">
        <w:r w:rsidR="00F12E1E">
          <w:t xml:space="preserve"> </w:t>
        </w:r>
      </w:ins>
      <w:ins w:id="16976" w:author="Okot" w:date="2020-01-13T17:22:00Z">
        <w:r w:rsidR="00195DEA">
          <w:t>Jednka podczas gdy pozostałe zabezpieczenia przechowywa</w:t>
        </w:r>
      </w:ins>
      <w:ins w:id="16977" w:author="Okot" w:date="2020-01-13T17:23:00Z">
        <w:r w:rsidR="00195DEA">
          <w:t>ły jedynie ostatnią wersję pliku, na GitHubie dostępne były wszystkie poprzednie wersje. Dzięki czemu, jak już wspominałam w rozdziale 5.2.5., mogłam znale</w:t>
        </w:r>
      </w:ins>
      <w:ins w:id="16978"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6979" w:author="Okot" w:date="2020-01-13T17:24:00Z"/>
        </w:rPr>
        <w:pPrChange w:id="16980" w:author="Okot" w:date="2020-01-13T17:07:00Z">
          <w:pPr>
            <w:pStyle w:val="Podtytu"/>
          </w:pPr>
        </w:pPrChange>
      </w:pPr>
      <w:ins w:id="16981" w:author="Okot" w:date="2020-01-15T14:51:00Z">
        <w:r>
          <w:t xml:space="preserve">trzeba pisać. Im więcej tym lepiej. </w:t>
        </w:r>
      </w:ins>
      <w:ins w:id="16982" w:author="Okot" w:date="2020-01-15T14:52:00Z">
        <w:r>
          <w:t>Może zabrzmieć to banalnie, ale to jedna z najważniejszych lekcji, jakie wyciągnęłam podczas pracy. Początkowo założyłam, że praca musi powstawać w sposób uporz</w:t>
        </w:r>
      </w:ins>
      <w:ins w:id="16983" w:author="Okot" w:date="2020-01-15T14:53:00Z">
        <w:r>
          <w:t xml:space="preserve">ądkowany, rozdział po rozdziale. </w:t>
        </w:r>
        <w:r w:rsidR="00EB20EA">
          <w:t>Część poświęcona analizie dziedziny napisałam dość sprawnie, ale kiedy przyszło do analizy biznesowej, dozna</w:t>
        </w:r>
      </w:ins>
      <w:ins w:id="16984" w:author="Okot" w:date="2020-01-15T14:54:00Z">
        <w:r w:rsidR="00EB20EA">
          <w:t>łam tzw.: „twórczej niemocy”. Nie wiedziałam, co chcę napisać i zaci</w:t>
        </w:r>
      </w:ins>
      <w:ins w:id="16985" w:author="Okot" w:date="2020-01-15T14:55:00Z">
        <w:r w:rsidR="00EB20EA">
          <w:t xml:space="preserve">ęłam się tak bardzo, że przez kilka miesięcy praca prawie nie posuwała się do przodu. Kiedy </w:t>
        </w:r>
      </w:ins>
      <w:ins w:id="16986" w:author="Okot" w:date="2020-01-15T14:56:00Z">
        <w:r w:rsidR="00EB20EA">
          <w:t xml:space="preserve">wznowiłam pisanie, zdeterminowana, że dam radę, zaczęłam spisywać wszystko, co aktualnie przychodziło mi do głowy w sposób nieuporządkowany, poprawiając i </w:t>
        </w:r>
      </w:ins>
      <w:ins w:id="16987" w:author="Okot" w:date="2020-01-15T14:57:00Z">
        <w:r w:rsidR="00EB20EA">
          <w:t>umiejscawiając we właściwych częściach dokumentu później. Dzięki temu cały czas widziałam postęp i byłam zmotywowana do dalszej pracy ze ś</w:t>
        </w:r>
      </w:ins>
      <w:ins w:id="16988"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6989" w:author="Okot" w:date="2020-01-15T15:04:00Z"/>
        </w:rPr>
        <w:pPrChange w:id="16990" w:author="Okot" w:date="2020-01-13T17:07:00Z">
          <w:pPr>
            <w:pStyle w:val="Podtytu"/>
          </w:pPr>
        </w:pPrChange>
      </w:pPr>
      <w:ins w:id="16991" w:author="Okot" w:date="2020-01-15T14:39:00Z">
        <w:r>
          <w:lastRenderedPageBreak/>
          <w:t xml:space="preserve">docenianie etapu analizy. Do tej pory podchodziłam z dużą rezerwą do etapu analizy, planowania i projektowania. Większość kodu, który w życiu napisałam, był tworzony </w:t>
        </w:r>
      </w:ins>
      <w:ins w:id="16992" w:author="Okot" w:date="2020-01-15T14:40:00Z">
        <w:r>
          <w:t xml:space="preserve">„na żywo”. Wyjątkiem były dwa projekty na studiach: jeden na Projekt Indywidualny, drugi na Projekt Zespołowy, ale wtedy nie doceniłam </w:t>
        </w:r>
      </w:ins>
      <w:ins w:id="16993" w:author="Okot" w:date="2020-01-15T14:41:00Z">
        <w:r>
          <w:t>ważności tych etapów, traktowałam je bardziej jako uciążliwość. O wiele bardziej zainteresowana byłam samym procesem tworzenia. Pisząc te pracę, po</w:t>
        </w:r>
        <w:r w:rsidR="00266236">
          <w:t>czątkowo chciałam wszystko robi</w:t>
        </w:r>
      </w:ins>
      <w:ins w:id="16994"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6995" w:author="Okot" w:date="2020-01-15T14:44:00Z">
        <w:r w:rsidR="00266236">
          <w:t xml:space="preserve">ów graficznych zaczęły powstawać po spisaniu opowieści klienta i wymagań funkcjonalnych, ale przed rozpisaniem scenariuszy przypadków użycia. </w:t>
        </w:r>
      </w:ins>
      <w:ins w:id="16996" w:author="Okot" w:date="2020-01-15T14:45:00Z">
        <w:r w:rsidR="00266236">
          <w:t>Kiedy nadrobiłam tworzenie scenariuszy, okazało się, że jeden z interfejsów jest niemal całkiem do poprawy, bo po rozplanowaniu kolejnych kroków wykonywanych przez u</w:t>
        </w:r>
      </w:ins>
      <w:ins w:id="16997" w:author="Okot" w:date="2020-01-15T14:46:00Z">
        <w:r w:rsidR="00266236">
          <w:t>żytkownika, interfejs, który pierwotnie wymyśliłam</w:t>
        </w:r>
      </w:ins>
      <w:ins w:id="16998"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6999"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7000" w:author="Okot" w:date="2020-01-13T17:06:00Z"/>
        </w:rPr>
        <w:pPrChange w:id="17001" w:author="Okot" w:date="2020-01-13T17:07:00Z">
          <w:pPr>
            <w:pStyle w:val="Podtytu"/>
          </w:pPr>
        </w:pPrChange>
      </w:pPr>
      <w:ins w:id="17002" w:author="Okot" w:date="2020-01-15T15:04:00Z">
        <w:r>
          <w:t xml:space="preserve">na </w:t>
        </w:r>
      </w:ins>
      <w:ins w:id="17003" w:author="Okot" w:date="2020-01-15T15:05:00Z">
        <w:r>
          <w:t>końcu, chociaż nie najmniej ważne: pozna</w:t>
        </w:r>
      </w:ins>
      <w:ins w:id="17004" w:author="Okot" w:date="2020-01-15T15:07:00Z">
        <w:r>
          <w:t>łam wiele nowych technologii i narzędzi: metodykę zwinną, Ruby on Rails, Postgre</w:t>
        </w:r>
      </w:ins>
      <w:ins w:id="17005" w:author="Okot" w:date="2020-01-15T15:08:00Z">
        <w:r>
          <w:t>SQL, zarządzenie projektem za pomocą YouTracka.</w:t>
        </w:r>
      </w:ins>
    </w:p>
    <w:p w14:paraId="44EEAF2D" w14:textId="77777777" w:rsidR="001C3D62" w:rsidRPr="001C71AE" w:rsidRDefault="001C3D62">
      <w:pPr>
        <w:rPr>
          <w:ins w:id="17006" w:author="Okot" w:date="2020-01-13T17:05:00Z"/>
        </w:rPr>
        <w:pPrChange w:id="17007" w:author="Okot" w:date="2020-01-13T17:06:00Z">
          <w:pPr>
            <w:pStyle w:val="Podtytu"/>
          </w:pPr>
        </w:pPrChange>
      </w:pPr>
    </w:p>
    <w:p w14:paraId="58F4A602" w14:textId="601AE7B9" w:rsidR="00C22C04" w:rsidRDefault="001C3D62" w:rsidP="00C22C04">
      <w:pPr>
        <w:pStyle w:val="Podtytu"/>
      </w:pPr>
      <w:bookmarkStart w:id="17008" w:name="_Toc35942021"/>
      <w:ins w:id="17009" w:author="Okot" w:date="2020-01-13T17:05:00Z">
        <w:r>
          <w:t>8.3. </w:t>
        </w:r>
      </w:ins>
      <w:r w:rsidR="00C22C04">
        <w:t>Wnioski końcowe</w:t>
      </w:r>
      <w:bookmarkEnd w:id="17008"/>
      <w:r w:rsidR="00C22C04">
        <w:t xml:space="preserve"> </w:t>
      </w:r>
    </w:p>
    <w:p w14:paraId="36ACC842" w14:textId="77777777" w:rsidR="00C22C04" w:rsidRDefault="00C22C04">
      <w:pPr>
        <w:pPrChange w:id="17010" w:author="Okot" w:date="2020-03-23T21:55:00Z">
          <w:pPr>
            <w:pStyle w:val="Podtytu"/>
          </w:pPr>
        </w:pPrChange>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7011"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7012"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7013" w:name="_Toc35942022"/>
      <w:r>
        <w:lastRenderedPageBreak/>
        <w:t>wykaz źródeł</w:t>
      </w:r>
      <w:bookmarkEnd w:id="17013"/>
    </w:p>
    <w:p w14:paraId="1ED808CC" w14:textId="77777777" w:rsidR="00846ED8" w:rsidRPr="00846ED8" w:rsidRDefault="00846ED8" w:rsidP="00846ED8"/>
    <w:p w14:paraId="5B0BE8FA" w14:textId="06C67EB2" w:rsidR="00A97D58" w:rsidRPr="00A97D58" w:rsidRDefault="00A97D58" w:rsidP="00A97D58">
      <w:pPr>
        <w:pStyle w:val="Akapitzlist"/>
        <w:numPr>
          <w:ilvl w:val="0"/>
          <w:numId w:val="8"/>
        </w:numPr>
        <w:rPr>
          <w:ins w:id="17014" w:author="Okot" w:date="2020-03-24T07:34:00Z"/>
          <w:lang w:val="en-US"/>
          <w:rPrChange w:id="17015" w:author="Okot" w:date="2020-03-24T07:35:00Z">
            <w:rPr>
              <w:ins w:id="17016" w:author="Okot" w:date="2020-03-24T07:34:00Z"/>
            </w:rPr>
          </w:rPrChange>
        </w:rPr>
      </w:pPr>
      <w:ins w:id="17017" w:author="Okot" w:date="2020-03-24T07:34:00Z">
        <w:r w:rsidRPr="00A97D58">
          <w:rPr>
            <w:lang w:val="en-US"/>
            <w:rPrChange w:id="17018" w:author="Okot" w:date="2020-03-24T07:35:00Z">
              <w:rPr/>
            </w:rPrChange>
          </w:rPr>
          <w:t xml:space="preserve">.ajaxSuccess() </w:t>
        </w:r>
      </w:ins>
      <w:ins w:id="17019" w:author="Okot" w:date="2020-03-24T07:35:00Z">
        <w:r w:rsidRPr="00A97D58">
          <w:rPr>
            <w:lang w:val="en-US"/>
            <w:rPrChange w:id="17020" w:author="Okot" w:date="2020-03-24T07:35:00Z">
              <w:rPr/>
            </w:rPrChange>
          </w:rPr>
          <w:t xml:space="preserve">| jQuey API documentation </w:t>
        </w:r>
        <w:r>
          <w:rPr>
            <w:lang w:val="en-US"/>
          </w:rPr>
          <w:fldChar w:fldCharType="begin"/>
        </w:r>
        <w:r>
          <w:rPr>
            <w:lang w:val="en-US"/>
          </w:rPr>
          <w:instrText xml:space="preserve"> HYPERLINK "</w:instrText>
        </w:r>
        <w:r w:rsidRPr="00A97D58">
          <w:rPr>
            <w:lang w:val="en-US"/>
            <w:rPrChange w:id="17021" w:author="Okot" w:date="2020-03-24T07:35:00Z">
              <w:rPr/>
            </w:rPrChange>
          </w:rPr>
          <w:instrText>https://api.jquery.com/ajaxsuccess/</w:instrText>
        </w:r>
        <w:r>
          <w:rPr>
            <w:lang w:val="en-US"/>
          </w:rPr>
          <w:instrText xml:space="preserve">" </w:instrText>
        </w:r>
        <w:r>
          <w:rPr>
            <w:lang w:val="en-US"/>
          </w:rPr>
          <w:fldChar w:fldCharType="separate"/>
        </w:r>
        <w:r w:rsidRPr="00F10B08">
          <w:rPr>
            <w:rStyle w:val="Hipercze"/>
            <w:lang w:val="en-US"/>
            <w:rPrChange w:id="17022" w:author="Okot" w:date="2020-03-24T07:35:00Z">
              <w:rPr/>
            </w:rPrChange>
          </w:rPr>
          <w:t>https://api.jquery.com/ajaxsuccess/</w:t>
        </w:r>
        <w:r>
          <w:rPr>
            <w:lang w:val="en-US"/>
          </w:rPr>
          <w:fldChar w:fldCharType="end"/>
        </w:r>
        <w:r w:rsidR="00837E6D">
          <w:rPr>
            <w:lang w:val="en-US"/>
          </w:rPr>
          <w:t xml:space="preserve"> z</w:t>
        </w:r>
      </w:ins>
      <w:ins w:id="17023" w:author="Okot" w:date="2020-03-24T08:05:00Z">
        <w:r w:rsidR="00837E6D">
          <w:rPr>
            <w:lang w:val="en-US"/>
          </w:rPr>
          <w:t> </w:t>
        </w:r>
      </w:ins>
      <w:ins w:id="17024" w:author="Okot" w:date="2020-03-24T07:35:00Z">
        <w:r>
          <w:rPr>
            <w:lang w:val="en-US"/>
          </w:rPr>
          <w:t>dnia 23.03.2020</w:t>
        </w:r>
      </w:ins>
    </w:p>
    <w:p w14:paraId="09728DC9" w14:textId="49A3F242" w:rsidR="00E80A98" w:rsidRPr="00E80A98" w:rsidRDefault="00E80A98" w:rsidP="00E80A98">
      <w:pPr>
        <w:pStyle w:val="Akapitzlist"/>
        <w:numPr>
          <w:ilvl w:val="0"/>
          <w:numId w:val="8"/>
        </w:numPr>
        <w:rPr>
          <w:ins w:id="17025" w:author="Okot" w:date="2020-01-17T11:29:00Z"/>
        </w:rPr>
      </w:pPr>
      <w:ins w:id="17026" w:author="Okot" w:date="2020-01-17T11:29:00Z">
        <w:r w:rsidRPr="00E80A98">
          <w:t xml:space="preserve">Asana pricing </w:t>
        </w:r>
        <w:r>
          <w:rPr>
            <w:lang w:val="en-US"/>
          </w:rPr>
          <w:fldChar w:fldCharType="begin"/>
        </w:r>
        <w:r w:rsidRPr="00E80A98">
          <w:rPr>
            <w:rPrChange w:id="17027" w:author="Okot" w:date="2020-01-17T11:29:00Z">
              <w:rPr>
                <w:lang w:val="en-US"/>
              </w:rPr>
            </w:rPrChange>
          </w:rPr>
          <w:instrText xml:space="preserve"> HYPERLINK "</w:instrText>
        </w:r>
        <w:r w:rsidRPr="00E80A98">
          <w:instrText>https://asana.com/pricing</w:instrText>
        </w:r>
        <w:r w:rsidRPr="00E80A98">
          <w:rPr>
            <w:rPrChange w:id="17028" w:author="Okot" w:date="2020-01-17T11:29:00Z">
              <w:rPr>
                <w:lang w:val="en-US"/>
              </w:rPr>
            </w:rPrChange>
          </w:rPr>
          <w:instrText xml:space="preserve">" </w:instrText>
        </w:r>
        <w:r>
          <w:rPr>
            <w:lang w:val="en-US"/>
          </w:rPr>
          <w:fldChar w:fldCharType="separate"/>
        </w:r>
        <w:r w:rsidRPr="00E80A98">
          <w:rPr>
            <w:rStyle w:val="Hipercze"/>
            <w:rPrChange w:id="17029" w:author="Okot" w:date="2020-01-17T11:29:00Z">
              <w:rPr/>
            </w:rPrChange>
          </w:rPr>
          <w:t>https://asana.com/pricing</w:t>
        </w:r>
        <w:r>
          <w:rPr>
            <w:lang w:val="en-US"/>
          </w:rPr>
          <w:fldChar w:fldCharType="end"/>
        </w:r>
        <w:r w:rsidRPr="00E80A98">
          <w:rPr>
            <w:rPrChange w:id="17030" w:author="Okot" w:date="2020-01-17T11:29:00Z">
              <w:rPr>
                <w:lang w:val="en-US"/>
              </w:rPr>
            </w:rPrChange>
          </w:rPr>
          <w:t xml:space="preserve"> z dnia 17.01.2020</w:t>
        </w:r>
      </w:ins>
    </w:p>
    <w:p w14:paraId="4DCEDC32" w14:textId="2FAE3D58" w:rsidR="00136341" w:rsidRDefault="00136341" w:rsidP="00136341">
      <w:pPr>
        <w:pStyle w:val="Akapitzlist"/>
        <w:numPr>
          <w:ilvl w:val="0"/>
          <w:numId w:val="8"/>
        </w:numPr>
        <w:rPr>
          <w:ins w:id="17031" w:author="Okot" w:date="2020-03-24T08:12:00Z"/>
        </w:rPr>
      </w:pPr>
      <w:r>
        <w:t xml:space="preserve">Banki Żywności. Raport Federacji Polskich Banków Żywności 2018 </w:t>
      </w:r>
      <w:ins w:id="17032" w:author="Okot" w:date="2020-03-24T08:12:00Z">
        <w:r w:rsidR="00821603">
          <w:rPr>
            <w:rStyle w:val="Hipercze"/>
          </w:rPr>
          <w:fldChar w:fldCharType="begin"/>
        </w:r>
        <w:r w:rsidR="00821603">
          <w:rPr>
            <w:rStyle w:val="Hipercze"/>
          </w:rPr>
          <w:instrText xml:space="preserve"> HYPERLINK "</w:instrText>
        </w:r>
      </w:ins>
      <w:r w:rsidR="00821603" w:rsidRPr="00821603">
        <w:rPr>
          <w:rStyle w:val="Hipercze"/>
        </w:rPr>
        <w:instrText>https://bankizywnosci.pl/wp-content/uploads/2018/10/Przewodnik-do-Raportu_FPBZ_-Nie-marnuj-jedzenia-2018.pdf</w:instrText>
      </w:r>
      <w:r w:rsidR="00821603" w:rsidRPr="00BF1E15">
        <w:rPr>
          <w:rStyle w:val="Hipercze"/>
        </w:rPr>
        <w:instrText xml:space="preserve"> </w:instrText>
      </w:r>
      <w:r w:rsidR="00821603" w:rsidRPr="00BF1E15">
        <w:instrText>z dnia 19.01.2019</w:instrText>
      </w:r>
      <w:ins w:id="17033" w:author="Okot" w:date="2020-03-24T08:12:00Z">
        <w:r w:rsidR="00821603">
          <w:rPr>
            <w:rStyle w:val="Hipercze"/>
          </w:rPr>
          <w:instrText xml:space="preserve">" </w:instrText>
        </w:r>
        <w:r w:rsidR="00821603">
          <w:rPr>
            <w:rStyle w:val="Hipercze"/>
          </w:rPr>
          <w:fldChar w:fldCharType="separate"/>
        </w:r>
      </w:ins>
      <w:r w:rsidR="00821603" w:rsidRPr="00F10B08">
        <w:rPr>
          <w:rStyle w:val="Hipercze"/>
        </w:rPr>
        <w:t>https://bankizywnosci.pl/wp-content/uploads/2018/10/Przewodnik-do-Raportu_FPBZ_-Nie-marnuj-jedzenia-2018.pdf z dnia 19.01.2019</w:t>
      </w:r>
      <w:ins w:id="17034" w:author="Okot" w:date="2020-03-24T08:12:00Z">
        <w:r w:rsidR="00821603">
          <w:rPr>
            <w:rStyle w:val="Hipercze"/>
          </w:rPr>
          <w:fldChar w:fldCharType="end"/>
        </w:r>
      </w:ins>
    </w:p>
    <w:p w14:paraId="266BD94F" w14:textId="13A0CE9B" w:rsidR="00821603" w:rsidRPr="00821603" w:rsidRDefault="00821603" w:rsidP="00821603">
      <w:pPr>
        <w:pStyle w:val="Akapitzlist"/>
        <w:numPr>
          <w:ilvl w:val="0"/>
          <w:numId w:val="8"/>
        </w:numPr>
        <w:rPr>
          <w:lang w:val="en-US"/>
          <w:rPrChange w:id="17035" w:author="Okot" w:date="2020-03-24T08:13:00Z">
            <w:rPr/>
          </w:rPrChange>
        </w:rPr>
      </w:pPr>
      <w:ins w:id="17036" w:author="Okot" w:date="2020-03-24T08:12:00Z">
        <w:r w:rsidRPr="00821603">
          <w:rPr>
            <w:lang w:val="en-US"/>
            <w:rPrChange w:id="17037" w:author="Okot" w:date="2020-03-24T08:13:00Z">
              <w:rPr/>
            </w:rPrChange>
          </w:rPr>
          <w:t xml:space="preserve">Bootstrap. The most popular </w:t>
        </w:r>
      </w:ins>
      <w:ins w:id="17038" w:author="Okot" w:date="2020-03-24T08:13:00Z">
        <w:r w:rsidRPr="00821603">
          <w:rPr>
            <w:lang w:val="en-US"/>
            <w:rPrChange w:id="17039" w:author="Okot" w:date="2020-03-24T08:13:00Z">
              <w:rPr/>
            </w:rPrChange>
          </w:rPr>
          <w:t xml:space="preserve">HTML, </w:t>
        </w:r>
        <w:r>
          <w:rPr>
            <w:lang w:val="en-US"/>
          </w:rPr>
          <w:t xml:space="preserve">CSS and JS library in the world. </w:t>
        </w:r>
        <w:r>
          <w:rPr>
            <w:lang w:val="en-US"/>
          </w:rPr>
          <w:fldChar w:fldCharType="begin"/>
        </w:r>
        <w:r>
          <w:rPr>
            <w:lang w:val="en-US"/>
          </w:rPr>
          <w:instrText xml:space="preserve"> HYPERLINK "</w:instrText>
        </w:r>
        <w:r w:rsidRPr="00821603">
          <w:rPr>
            <w:lang w:val="en-US"/>
          </w:rPr>
          <w:instrText>https://getbootstrap.com/</w:instrText>
        </w:r>
        <w:r>
          <w:rPr>
            <w:lang w:val="en-US"/>
          </w:rPr>
          <w:instrText xml:space="preserve">" </w:instrText>
        </w:r>
        <w:r>
          <w:rPr>
            <w:lang w:val="en-US"/>
          </w:rPr>
          <w:fldChar w:fldCharType="separate"/>
        </w:r>
        <w:r w:rsidRPr="00F10B08">
          <w:rPr>
            <w:rStyle w:val="Hipercze"/>
            <w:lang w:val="en-US"/>
          </w:rPr>
          <w:t>https://getbootstrap.com/</w:t>
        </w:r>
        <w:r>
          <w:rPr>
            <w:lang w:val="en-US"/>
          </w:rPr>
          <w:fldChar w:fldCharType="end"/>
        </w:r>
        <w:r>
          <w:rPr>
            <w:lang w:val="en-US"/>
          </w:rPr>
          <w:t xml:space="preserve"> z dnia 06.03.2020</w:t>
        </w:r>
      </w:ins>
    </w:p>
    <w:p w14:paraId="0908FCBD" w14:textId="1F37B5A6" w:rsidR="00136341" w:rsidRPr="00951464" w:rsidRDefault="00136341" w:rsidP="00136341">
      <w:pPr>
        <w:pStyle w:val="Akapitzlist"/>
        <w:numPr>
          <w:ilvl w:val="0"/>
          <w:numId w:val="8"/>
        </w:numPr>
        <w:rPr>
          <w:lang w:val="en-US"/>
          <w:rPrChange w:id="17040" w:author="Okot" w:date="2020-01-17T11:39:00Z">
            <w:rPr/>
          </w:rPrChange>
        </w:rPr>
      </w:pPr>
      <w:r w:rsidRPr="00951464">
        <w:rPr>
          <w:lang w:val="en-US"/>
          <w:rPrChange w:id="17041" w:author="Okot" w:date="2020-01-17T11:39:00Z">
            <w:rPr/>
          </w:rPrChange>
        </w:rPr>
        <w:t>Cronometer</w:t>
      </w:r>
      <w:ins w:id="17042" w:author="Okot" w:date="2020-01-17T11:39:00Z">
        <w:r w:rsidR="00951464" w:rsidRPr="00951464">
          <w:rPr>
            <w:lang w:val="en-US"/>
            <w:rPrChange w:id="17043" w:author="Okot" w:date="2020-01-17T11:39:00Z">
              <w:rPr/>
            </w:rPrChange>
          </w:rPr>
          <w:t xml:space="preserve">: Track nutrition </w:t>
        </w:r>
        <w:r w:rsidR="00951464">
          <w:rPr>
            <w:lang w:val="en-US"/>
          </w:rPr>
          <w:t>&amp; count calories</w:t>
        </w:r>
      </w:ins>
      <w:r w:rsidRPr="00951464">
        <w:rPr>
          <w:lang w:val="en-US"/>
          <w:rPrChange w:id="17044" w:author="Okot" w:date="2020-01-17T11:39:00Z">
            <w:rPr/>
          </w:rPrChange>
        </w:rPr>
        <w:t xml:space="preserve"> </w:t>
      </w:r>
      <w:r w:rsidR="00E17A22">
        <w:rPr>
          <w:rStyle w:val="Hipercze"/>
        </w:rPr>
        <w:fldChar w:fldCharType="begin"/>
      </w:r>
      <w:r w:rsidR="00E17A22" w:rsidRPr="00951464">
        <w:rPr>
          <w:rStyle w:val="Hipercze"/>
          <w:lang w:val="en-US"/>
          <w:rPrChange w:id="17045"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7046" w:author="Okot" w:date="2020-01-17T11:39:00Z">
            <w:rPr>
              <w:rStyle w:val="Hipercze"/>
            </w:rPr>
          </w:rPrChange>
        </w:rPr>
        <w:t>https://cronometer.com/#</w:t>
      </w:r>
      <w:r w:rsidR="00E17A22">
        <w:rPr>
          <w:rStyle w:val="Hipercze"/>
        </w:rPr>
        <w:fldChar w:fldCharType="end"/>
      </w:r>
      <w:r w:rsidRPr="00951464">
        <w:rPr>
          <w:lang w:val="en-US"/>
          <w:rPrChange w:id="17047"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66" w:history="1">
        <w:r w:rsidRPr="007D1347">
          <w:rPr>
            <w:rStyle w:val="Hipercze"/>
          </w:rPr>
          <w:t>https://www.jedzdobrze.pl/drdietman/</w:t>
        </w:r>
      </w:hyperlink>
      <w:r w:rsidRPr="007D1347">
        <w:t xml:space="preserve"> z dnia </w:t>
      </w:r>
      <w:r>
        <w:t>17.05.2019</w:t>
      </w:r>
    </w:p>
    <w:p w14:paraId="62A1CDF3" w14:textId="30110C3B" w:rsidR="00136341" w:rsidRPr="008344C3" w:rsidRDefault="00136341" w:rsidP="00136341">
      <w:pPr>
        <w:pStyle w:val="Akapitzlist"/>
        <w:numPr>
          <w:ilvl w:val="0"/>
          <w:numId w:val="8"/>
        </w:numPr>
        <w:rPr>
          <w:ins w:id="17048" w:author="Okot" w:date="2020-03-24T07:41:00Z"/>
          <w:lang w:val="en-US"/>
        </w:rPr>
      </w:pPr>
      <w:r w:rsidRPr="003359FF">
        <w:rPr>
          <w:lang w:val="en-US"/>
          <w:rPrChange w:id="17049" w:author="Okot" w:date="2020-01-17T13:06:00Z">
            <w:rPr/>
          </w:rPrChange>
        </w:rPr>
        <w:t xml:space="preserve">Facebook. </w:t>
      </w:r>
      <w:ins w:id="17050" w:author="Okot" w:date="2020-01-17T11:40:00Z">
        <w:r w:rsidR="009764E2" w:rsidRPr="009764E2">
          <w:rPr>
            <w:lang w:val="en-US"/>
            <w:rPrChange w:id="17051" w:author="Okot" w:date="2020-01-17T11:40:00Z">
              <w:rPr/>
            </w:rPrChange>
          </w:rPr>
          <w:t>Outdoor jest cool</w:t>
        </w:r>
        <w:r w:rsidR="009764E2">
          <w:rPr>
            <w:lang w:val="en-US"/>
          </w:rPr>
          <w:t xml:space="preserve">! </w:t>
        </w:r>
      </w:ins>
      <w:r w:rsidRPr="008344C3">
        <w:rPr>
          <w:lang w:val="en-US"/>
        </w:rPr>
        <w:t xml:space="preserve">Fanpage AMS  </w:t>
      </w:r>
      <w:ins w:id="17052" w:author="Okot" w:date="2020-03-24T07:41:00Z">
        <w:r w:rsidR="005449B7">
          <w:rPr>
            <w:rStyle w:val="Hipercze"/>
            <w:lang w:val="en-US"/>
          </w:rPr>
          <w:fldChar w:fldCharType="begin"/>
        </w:r>
        <w:r w:rsidR="005449B7" w:rsidRPr="008344C3">
          <w:rPr>
            <w:rStyle w:val="Hipercze"/>
            <w:lang w:val="en-US"/>
          </w:rPr>
          <w:instrText xml:space="preserve"> HYPERLINK "</w:instrText>
        </w:r>
      </w:ins>
      <w:r w:rsidR="005449B7" w:rsidRPr="008344C3">
        <w:rPr>
          <w:rStyle w:val="Hipercze"/>
          <w:lang w:val="en-US"/>
        </w:rPr>
        <w:instrText>https://Facebook.com/outdoor.jest.cool</w:instrText>
      </w:r>
      <w:r w:rsidR="005449B7" w:rsidRPr="008344C3">
        <w:rPr>
          <w:lang w:val="en-US"/>
        </w:rPr>
        <w:instrText xml:space="preserve"> z dnia 19.01.2019</w:instrText>
      </w:r>
      <w:ins w:id="17053" w:author="Okot" w:date="2020-03-24T07:41:00Z">
        <w:r w:rsidR="005449B7" w:rsidRPr="008344C3">
          <w:rPr>
            <w:rStyle w:val="Hipercze"/>
            <w:lang w:val="en-US"/>
          </w:rPr>
          <w:instrText xml:space="preserve">" </w:instrText>
        </w:r>
        <w:r w:rsidR="005449B7">
          <w:rPr>
            <w:rStyle w:val="Hipercze"/>
            <w:lang w:val="en-US"/>
          </w:rPr>
          <w:fldChar w:fldCharType="separate"/>
        </w:r>
      </w:ins>
      <w:r w:rsidR="005449B7" w:rsidRPr="008344C3">
        <w:rPr>
          <w:rStyle w:val="Hipercze"/>
          <w:lang w:val="en-US"/>
        </w:rPr>
        <w:t>https://Facebook.com/outdoor.jest.cool z dnia 19.01.2019</w:t>
      </w:r>
      <w:ins w:id="17054" w:author="Okot" w:date="2020-03-24T07:41:00Z">
        <w:r w:rsidR="005449B7">
          <w:rPr>
            <w:rStyle w:val="Hipercze"/>
            <w:lang w:val="en-US"/>
          </w:rPr>
          <w:fldChar w:fldCharType="end"/>
        </w:r>
      </w:ins>
    </w:p>
    <w:p w14:paraId="46A00ECA" w14:textId="1F0DCFEA" w:rsidR="005449B7" w:rsidRPr="005449B7" w:rsidRDefault="005449B7" w:rsidP="005449B7">
      <w:pPr>
        <w:pStyle w:val="Akapitzlist"/>
        <w:numPr>
          <w:ilvl w:val="0"/>
          <w:numId w:val="8"/>
        </w:numPr>
        <w:rPr>
          <w:rPrChange w:id="17055" w:author="Okot" w:date="2020-03-24T07:41:00Z">
            <w:rPr>
              <w:lang w:val="en-US"/>
            </w:rPr>
          </w:rPrChange>
        </w:rPr>
      </w:pPr>
      <w:ins w:id="17056" w:author="Okot" w:date="2020-03-24T07:41:00Z">
        <w:r w:rsidRPr="005449B7">
          <w:t xml:space="preserve">Font Awesome </w:t>
        </w:r>
        <w:r>
          <w:rPr>
            <w:lang w:val="en-US"/>
          </w:rPr>
          <w:fldChar w:fldCharType="begin"/>
        </w:r>
        <w:r w:rsidRPr="005449B7">
          <w:rPr>
            <w:rPrChange w:id="17057" w:author="Okot" w:date="2020-03-24T07:41:00Z">
              <w:rPr>
                <w:lang w:val="en-US"/>
              </w:rPr>
            </w:rPrChange>
          </w:rPr>
          <w:instrText xml:space="preserve"> HYPERLINK "</w:instrText>
        </w:r>
        <w:r w:rsidRPr="005449B7">
          <w:instrText>https://fontawesome.com/</w:instrText>
        </w:r>
        <w:r w:rsidRPr="005449B7">
          <w:rPr>
            <w:rPrChange w:id="17058" w:author="Okot" w:date="2020-03-24T07:41:00Z">
              <w:rPr>
                <w:lang w:val="en-US"/>
              </w:rPr>
            </w:rPrChange>
          </w:rPr>
          <w:instrText xml:space="preserve">" </w:instrText>
        </w:r>
        <w:r>
          <w:rPr>
            <w:lang w:val="en-US"/>
          </w:rPr>
          <w:fldChar w:fldCharType="separate"/>
        </w:r>
        <w:r w:rsidRPr="005449B7">
          <w:rPr>
            <w:rStyle w:val="Hipercze"/>
            <w:rPrChange w:id="17059" w:author="Okot" w:date="2020-03-24T07:41:00Z">
              <w:rPr/>
            </w:rPrChange>
          </w:rPr>
          <w:t>https://fontawesome.com/</w:t>
        </w:r>
        <w:r>
          <w:rPr>
            <w:lang w:val="en-US"/>
          </w:rPr>
          <w:fldChar w:fldCharType="end"/>
        </w:r>
        <w:r w:rsidRPr="005449B7">
          <w:rPr>
            <w:rPrChange w:id="17060" w:author="Okot" w:date="2020-03-24T07:41:00Z">
              <w:rPr>
                <w:lang w:val="en-US"/>
              </w:rPr>
            </w:rPrChange>
          </w:rPr>
          <w:t xml:space="preserve"> </w:t>
        </w:r>
        <w:r>
          <w:t>z dnia 14.03.2020</w:t>
        </w:r>
      </w:ins>
    </w:p>
    <w:p w14:paraId="1DCA968A" w14:textId="7DE55771" w:rsidR="00136341" w:rsidRDefault="00136341" w:rsidP="00136341">
      <w:pPr>
        <w:pStyle w:val="Akapitzlist"/>
        <w:numPr>
          <w:ilvl w:val="0"/>
          <w:numId w:val="8"/>
        </w:numPr>
        <w:rPr>
          <w:ins w:id="17061"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7062"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432AA5">
          <w:rPr>
            <w:lang w:val="en-US"/>
            <w:rPrChange w:id="17063" w:author="Okot" w:date="2020-04-01T09:41: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7064" w:author="Okot" w:date="2020-01-13T16:44:00Z">
            <w:rPr>
              <w:lang w:val="en-US"/>
            </w:rPr>
          </w:rPrChange>
        </w:rPr>
      </w:pPr>
      <w:ins w:id="17065" w:author="Okot" w:date="2020-01-13T16:44:00Z">
        <w:r w:rsidRPr="00F8205C">
          <w:rPr>
            <w:rPrChange w:id="17066" w:author="Okot" w:date="2020-01-13T16:44:00Z">
              <w:rPr>
                <w:lang w:val="en-US"/>
              </w:rPr>
            </w:rPrChange>
          </w:rPr>
          <w:t xml:space="preserve">GitHub </w:t>
        </w:r>
        <w:r>
          <w:rPr>
            <w:lang w:val="en-US"/>
          </w:rPr>
          <w:fldChar w:fldCharType="begin"/>
        </w:r>
        <w:r w:rsidRPr="00F8205C">
          <w:rPr>
            <w:rPrChange w:id="17067" w:author="Okot" w:date="2020-01-13T16:44:00Z">
              <w:rPr>
                <w:lang w:val="en-US"/>
              </w:rPr>
            </w:rPrChange>
          </w:rPr>
          <w:instrText xml:space="preserve"> HYPERLINK "https://github.com/" </w:instrText>
        </w:r>
        <w:r>
          <w:rPr>
            <w:lang w:val="en-US"/>
          </w:rPr>
          <w:fldChar w:fldCharType="separate"/>
        </w:r>
        <w:r w:rsidRPr="00F8205C">
          <w:rPr>
            <w:rStyle w:val="Hipercze"/>
            <w:rPrChange w:id="17068" w:author="Okot" w:date="2020-01-13T16:44:00Z">
              <w:rPr>
                <w:rStyle w:val="Hipercze"/>
                <w:lang w:val="en-US"/>
              </w:rPr>
            </w:rPrChange>
          </w:rPr>
          <w:t>https://github.com/</w:t>
        </w:r>
        <w:r>
          <w:rPr>
            <w:lang w:val="en-US"/>
          </w:rPr>
          <w:fldChar w:fldCharType="end"/>
        </w:r>
        <w:r w:rsidRPr="00F8205C">
          <w:rPr>
            <w:rPrChange w:id="17069" w:author="Okot" w:date="2020-01-13T16:44:00Z">
              <w:rPr>
                <w:lang w:val="en-US"/>
              </w:rPr>
            </w:rPrChange>
          </w:rPr>
          <w:t xml:space="preserve"> z dnia 13.01.2020</w:t>
        </w:r>
      </w:ins>
    </w:p>
    <w:p w14:paraId="1BBD319C" w14:textId="631E9BE1" w:rsidR="00136341" w:rsidRDefault="00136341" w:rsidP="00136341">
      <w:pPr>
        <w:pStyle w:val="Akapitzlist"/>
        <w:numPr>
          <w:ilvl w:val="0"/>
          <w:numId w:val="8"/>
        </w:numPr>
        <w:rPr>
          <w:ins w:id="17070" w:author="Okot" w:date="2020-03-24T07:37:00Z"/>
        </w:rPr>
      </w:pPr>
      <w:r>
        <w:t xml:space="preserve">Główny Urząd Statystyczny. Zdrowie i zachowanie zdrowotne mieszkańców Polski w świetle Europejskiego Ankietowego Badania Zdrowia (EHIS) 2014 r. </w:t>
      </w:r>
      <w:ins w:id="17071" w:author="Okot" w:date="2020-03-24T07:37:00Z">
        <w:r w:rsidR="00A97D58">
          <w:rPr>
            <w:rStyle w:val="Hipercze"/>
          </w:rPr>
          <w:fldChar w:fldCharType="begin"/>
        </w:r>
        <w:r w:rsidR="00A97D58">
          <w:rPr>
            <w:rStyle w:val="Hipercze"/>
          </w:rPr>
          <w:instrText xml:space="preserve"> HYPERLINK "</w:instrText>
        </w:r>
      </w:ins>
      <w:r w:rsidR="00A97D58" w:rsidRPr="00A97D58">
        <w:rPr>
          <w:rStyle w:val="Hipercze"/>
        </w:rPr>
        <w:instrText>https://stat.gov.pl/files/gfx/portalinformacyjny/pl/defaultaktualnosci/5513/10/1/1/zdrowie_i_zachowania_zdrowotne_mieszkancow_polski_w_swietle_badania_ehis_2014.pdf</w:instrText>
      </w:r>
      <w:r w:rsidR="00A97D58" w:rsidRPr="00594ABD">
        <w:instrText xml:space="preserve"> z dnia 19.01.2019</w:instrText>
      </w:r>
      <w:ins w:id="17072" w:author="Okot" w:date="2020-03-24T07:37:00Z">
        <w:r w:rsidR="00A97D58">
          <w:rPr>
            <w:rStyle w:val="Hipercze"/>
          </w:rPr>
          <w:instrText xml:space="preserve">" </w:instrText>
        </w:r>
        <w:r w:rsidR="00A97D58">
          <w:rPr>
            <w:rStyle w:val="Hipercze"/>
          </w:rPr>
          <w:fldChar w:fldCharType="separate"/>
        </w:r>
      </w:ins>
      <w:r w:rsidR="00A97D58" w:rsidRPr="00F10B08">
        <w:rPr>
          <w:rStyle w:val="Hipercze"/>
        </w:rPr>
        <w:t>https://stat.gov.pl/files/gfx/portalinformacyjny/pl/defaultaktualnosci/5513/10/1/1/zdrowie_i_zachowania_zdrowotne_mieszkancow_polski_w_swietle_badania_ehis_2014.pdf z dnia 19.01.2019</w:t>
      </w:r>
      <w:ins w:id="17073" w:author="Okot" w:date="2020-03-24T07:37:00Z">
        <w:r w:rsidR="00A97D58">
          <w:rPr>
            <w:rStyle w:val="Hipercze"/>
          </w:rPr>
          <w:fldChar w:fldCharType="end"/>
        </w:r>
      </w:ins>
    </w:p>
    <w:p w14:paraId="6CFE7BAB" w14:textId="0921804B" w:rsidR="00A97D58" w:rsidRPr="00A97D58" w:rsidRDefault="00A97D58" w:rsidP="00A97D58">
      <w:pPr>
        <w:pStyle w:val="Akapitzlist"/>
        <w:numPr>
          <w:ilvl w:val="0"/>
          <w:numId w:val="8"/>
        </w:numPr>
      </w:pPr>
      <w:ins w:id="17074" w:author="Okot" w:date="2020-03-24T07:37:00Z">
        <w:r w:rsidRPr="00A97D58">
          <w:t xml:space="preserve">Google Fonts </w:t>
        </w:r>
        <w:r>
          <w:rPr>
            <w:lang w:val="en-US"/>
          </w:rPr>
          <w:fldChar w:fldCharType="begin"/>
        </w:r>
        <w:r w:rsidRPr="00A97D58">
          <w:rPr>
            <w:rPrChange w:id="17075" w:author="Okot" w:date="2020-03-24T07:37:00Z">
              <w:rPr>
                <w:lang w:val="en-US"/>
              </w:rPr>
            </w:rPrChange>
          </w:rPr>
          <w:instrText xml:space="preserve"> HYPERLINK "</w:instrText>
        </w:r>
        <w:r w:rsidRPr="00A97D58">
          <w:instrText>https://fonts.google.com/</w:instrText>
        </w:r>
        <w:r w:rsidRPr="00A97D58">
          <w:rPr>
            <w:rPrChange w:id="17076" w:author="Okot" w:date="2020-03-24T07:37:00Z">
              <w:rPr>
                <w:lang w:val="en-US"/>
              </w:rPr>
            </w:rPrChange>
          </w:rPr>
          <w:instrText xml:space="preserve">" </w:instrText>
        </w:r>
        <w:r>
          <w:rPr>
            <w:lang w:val="en-US"/>
          </w:rPr>
          <w:fldChar w:fldCharType="separate"/>
        </w:r>
        <w:r w:rsidRPr="00A97D58">
          <w:rPr>
            <w:rStyle w:val="Hipercze"/>
            <w:rPrChange w:id="17077" w:author="Okot" w:date="2020-03-24T07:37:00Z">
              <w:rPr/>
            </w:rPrChange>
          </w:rPr>
          <w:t>https://fonts.google.com/</w:t>
        </w:r>
        <w:r>
          <w:rPr>
            <w:lang w:val="en-US"/>
          </w:rPr>
          <w:fldChar w:fldCharType="end"/>
        </w:r>
        <w:r w:rsidRPr="00A97D58">
          <w:rPr>
            <w:rPrChange w:id="17078" w:author="Okot" w:date="2020-03-24T07:37:00Z">
              <w:rPr>
                <w:lang w:val="en-US"/>
              </w:rPr>
            </w:rPrChange>
          </w:rPr>
          <w:t xml:space="preserve"> z dnia </w:t>
        </w:r>
      </w:ins>
      <w:ins w:id="17079" w:author="Okot" w:date="2020-03-24T07:38:00Z">
        <w:r>
          <w:t>09.03.2020</w:t>
        </w:r>
      </w:ins>
    </w:p>
    <w:p w14:paraId="57B88B23" w14:textId="77777777" w:rsidR="00136341" w:rsidRDefault="00136341" w:rsidP="00136341">
      <w:pPr>
        <w:pStyle w:val="Akapitzlist"/>
        <w:numPr>
          <w:ilvl w:val="0"/>
          <w:numId w:val="8"/>
        </w:numPr>
        <w:rPr>
          <w:ins w:id="17080" w:author="Okot" w:date="2020-02-05T18:14:00Z"/>
        </w:rPr>
      </w:pPr>
      <w:r>
        <w:t xml:space="preserve">Harvard T.H. Chan. Talerz Zdrowego Żywienia Uniwersytetu Harvarda </w:t>
      </w:r>
      <w:hyperlink r:id="rId167"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7081" w:author="Okot" w:date="2020-02-05T18:15:00Z">
            <w:rPr/>
          </w:rPrChange>
        </w:rPr>
      </w:pPr>
      <w:ins w:id="17082" w:author="Okot" w:date="2020-02-05T18:15:00Z">
        <w:r w:rsidRPr="00AB5D32">
          <w:rPr>
            <w:lang w:val="en-US"/>
            <w:rPrChange w:id="17083" w:author="Okot" w:date="2020-02-05T18:15:00Z">
              <w:rPr/>
            </w:rPrChange>
          </w:rPr>
          <w:t>Howtoforge Linux Tutorials. How to I</w:t>
        </w:r>
        <w:r>
          <w:rPr>
            <w:lang w:val="en-US"/>
          </w:rPr>
          <w:t xml:space="preserve">nstall Ruby on Rails on Ubuntu </w:t>
        </w:r>
      </w:ins>
      <w:ins w:id="17084"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7085" w:author="Okot" w:date="2020-01-13T14:13:00Z"/>
        </w:rPr>
      </w:pPr>
      <w:r>
        <w:t>Ile Waży</w:t>
      </w:r>
      <w:ins w:id="17086" w:author="Okot" w:date="2020-01-17T11:43:00Z">
        <w:r w:rsidR="009B3DE1">
          <w:t xml:space="preserve"> – Baza produktów spożywczych i zestaw narzędzi przydatnych przy gotowaniu i dietach</w:t>
        </w:r>
      </w:ins>
      <w:r>
        <w:t xml:space="preserve"> </w:t>
      </w:r>
      <w:hyperlink r:id="rId168"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7087" w:author="Okot" w:date="2020-01-13T14:13:00Z">
            <w:rPr/>
          </w:rPrChange>
        </w:rPr>
      </w:pPr>
      <w:ins w:id="17088" w:author="Okot" w:date="2020-01-13T14:13:00Z">
        <w:r w:rsidRPr="00BA34DC">
          <w:rPr>
            <w:lang w:val="en-US"/>
            <w:rPrChange w:id="17089"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lastRenderedPageBreak/>
        <w:t xml:space="preserve">Jedz Dobrze. Program do bilansowania diety </w:t>
      </w:r>
      <w:hyperlink r:id="rId169" w:history="1">
        <w:r w:rsidRPr="00DD64EF">
          <w:rPr>
            <w:rStyle w:val="Hipercze"/>
          </w:rPr>
          <w:t>https://www.jedzdobrze.pl/program-do-bilansowania-diety/</w:t>
        </w:r>
      </w:hyperlink>
      <w:r>
        <w:t xml:space="preserve"> z dnia 17.05.2019</w:t>
      </w:r>
    </w:p>
    <w:p w14:paraId="754D02CC" w14:textId="213E9650" w:rsidR="00136341" w:rsidRDefault="00136341" w:rsidP="00136341">
      <w:pPr>
        <w:pStyle w:val="Akapitzlist"/>
        <w:numPr>
          <w:ilvl w:val="0"/>
          <w:numId w:val="8"/>
        </w:numPr>
        <w:rPr>
          <w:ins w:id="17090" w:author="Okot" w:date="2020-03-24T08:04:00Z"/>
        </w:rPr>
      </w:pPr>
      <w:r>
        <w:t xml:space="preserve">Narodowe Centrum Edukacji Żywieniowej. Piramida zdrowego żywienia IŻŻ </w:t>
      </w:r>
      <w:ins w:id="17091" w:author="Okot" w:date="2020-03-24T08:05:00Z">
        <w:r w:rsidR="00837E6D">
          <w:fldChar w:fldCharType="begin"/>
        </w:r>
        <w:r w:rsidR="00837E6D">
          <w:instrText xml:space="preserve"> HYPERLINK "</w:instrText>
        </w:r>
        <w:r w:rsidR="00837E6D" w:rsidRPr="00837E6D">
          <w:rPr>
            <w:rPrChange w:id="17092" w:author="Okot" w:date="2020-03-24T08:05:00Z">
              <w:rPr>
                <w:rStyle w:val="Hipercze"/>
              </w:rPr>
            </w:rPrChange>
          </w:rPr>
          <w:instrText>https://ncez.pl/abc-zywienia-/zasady-zdrowego-zywienia/piramida-zdrowego-zywienia-i-aktywnosci-fizycznej-dla-osob-doroslych</w:instrText>
        </w:r>
        <w:r w:rsidR="00837E6D">
          <w:instrText xml:space="preserve">" </w:instrText>
        </w:r>
        <w:r w:rsidR="00837E6D">
          <w:fldChar w:fldCharType="separate"/>
        </w:r>
        <w:r w:rsidR="00837E6D" w:rsidRPr="00F10B08">
          <w:rPr>
            <w:rStyle w:val="Hipercze"/>
          </w:rPr>
          <w:t>https://ncez.pl/abc-zywienia-/zasady-zdrowego-zywienia/piramida-zdrowego-zywienia-i-aktywnosci-fizycznej-dla-osob-doroslych</w:t>
        </w:r>
        <w:r w:rsidR="00837E6D">
          <w:fldChar w:fldCharType="end"/>
        </w:r>
        <w:r w:rsidR="00837E6D">
          <w:t xml:space="preserve"> </w:t>
        </w:r>
        <w:r w:rsidR="00837E6D" w:rsidRPr="00837E6D">
          <w:rPr>
            <w:rPrChange w:id="17093" w:author="Okot" w:date="2020-03-24T08:05:00Z">
              <w:rPr>
                <w:rStyle w:val="Hipercze"/>
              </w:rPr>
            </w:rPrChange>
          </w:rPr>
          <w:t>z dnia 09.04.2019</w:t>
        </w:r>
      </w:ins>
    </w:p>
    <w:p w14:paraId="6AEB9165" w14:textId="07A19AE6" w:rsidR="009A67D4" w:rsidRPr="009A67D4" w:rsidRDefault="009A67D4" w:rsidP="00A53638">
      <w:pPr>
        <w:pStyle w:val="Akapitzlist"/>
        <w:numPr>
          <w:ilvl w:val="0"/>
          <w:numId w:val="8"/>
        </w:numPr>
        <w:rPr>
          <w:ins w:id="17094" w:author="Okot" w:date="2020-01-31T14:29:00Z"/>
          <w:lang w:val="en-US"/>
          <w:rPrChange w:id="17095" w:author="Okot" w:date="2020-03-24T08:04:00Z">
            <w:rPr>
              <w:ins w:id="17096" w:author="Okot" w:date="2020-01-31T14:29:00Z"/>
            </w:rPr>
          </w:rPrChange>
        </w:rPr>
      </w:pPr>
      <w:ins w:id="17097" w:author="Okot" w:date="2020-03-24T08:04:00Z">
        <w:r>
          <w:rPr>
            <w:lang w:val="en-US"/>
          </w:rPr>
          <w:t xml:space="preserve">Open a rails form with Twitter Bootstrap modals (Example) </w:t>
        </w:r>
        <w:r w:rsidR="00A53638">
          <w:rPr>
            <w:lang w:val="en-US"/>
          </w:rPr>
          <w:fldChar w:fldCharType="begin"/>
        </w:r>
        <w:r w:rsidR="00A53638">
          <w:rPr>
            <w:lang w:val="en-US"/>
          </w:rPr>
          <w:instrText xml:space="preserve"> HYPERLINK "</w:instrText>
        </w:r>
        <w:r w:rsidR="00A53638" w:rsidRPr="00A53638">
          <w:rPr>
            <w:lang w:val="en-US"/>
          </w:rPr>
          <w:instrText>https://coderwall.com/p/ej0mhg/open-a-rails-form-with-twitter-bootstrap-modals</w:instrText>
        </w:r>
        <w:r w:rsidR="00A53638">
          <w:rPr>
            <w:lang w:val="en-US"/>
          </w:rPr>
          <w:instrText xml:space="preserve">" </w:instrText>
        </w:r>
        <w:r w:rsidR="00A53638">
          <w:rPr>
            <w:lang w:val="en-US"/>
          </w:rPr>
          <w:fldChar w:fldCharType="separate"/>
        </w:r>
        <w:r w:rsidR="00A53638" w:rsidRPr="00F10B08">
          <w:rPr>
            <w:rStyle w:val="Hipercze"/>
            <w:lang w:val="en-US"/>
          </w:rPr>
          <w:t>https://coderwall.com/p/ej0mhg/open-a-rails-form-with-twitter-bootstrap-modals</w:t>
        </w:r>
        <w:r w:rsidR="00A53638">
          <w:rPr>
            <w:lang w:val="en-US"/>
          </w:rPr>
          <w:fldChar w:fldCharType="end"/>
        </w:r>
        <w:r w:rsidR="00A53638">
          <w:rPr>
            <w:lang w:val="en-US"/>
          </w:rPr>
          <w:t xml:space="preserve"> z dnia 12.03.2020</w:t>
        </w:r>
      </w:ins>
    </w:p>
    <w:p w14:paraId="30BF6213" w14:textId="42ACBAA4" w:rsidR="00E7338A" w:rsidRPr="00E7338A" w:rsidRDefault="00E7338A" w:rsidP="00E7338A">
      <w:pPr>
        <w:pStyle w:val="Akapitzlist"/>
        <w:numPr>
          <w:ilvl w:val="0"/>
          <w:numId w:val="8"/>
        </w:numPr>
      </w:pPr>
      <w:ins w:id="17098" w:author="Okot" w:date="2020-01-31T14:29:00Z">
        <w:r w:rsidRPr="00E7338A">
          <w:t xml:space="preserve">OVHCloud </w:t>
        </w:r>
      </w:ins>
      <w:ins w:id="17099" w:author="Okot" w:date="2020-01-31T14:31:00Z">
        <w:r>
          <w:rPr>
            <w:lang w:val="en-US"/>
          </w:rPr>
          <w:fldChar w:fldCharType="begin"/>
        </w:r>
        <w:r w:rsidRPr="00E7338A">
          <w:rPr>
            <w:rPrChange w:id="17100" w:author="Okot" w:date="2020-01-31T14:31:00Z">
              <w:rPr>
                <w:lang w:val="en-US"/>
              </w:rPr>
            </w:rPrChange>
          </w:rPr>
          <w:instrText xml:space="preserve"> HYPERLINK "</w:instrText>
        </w:r>
        <w:r w:rsidRPr="00E7338A">
          <w:instrText>https://www.ovh.pl/</w:instrText>
        </w:r>
        <w:r w:rsidRPr="00E7338A">
          <w:rPr>
            <w:rPrChange w:id="17101" w:author="Okot" w:date="2020-01-31T14:31:00Z">
              <w:rPr>
                <w:lang w:val="en-US"/>
              </w:rPr>
            </w:rPrChange>
          </w:rPr>
          <w:instrText xml:space="preserve">" </w:instrText>
        </w:r>
        <w:r>
          <w:rPr>
            <w:lang w:val="en-US"/>
          </w:rPr>
          <w:fldChar w:fldCharType="separate"/>
        </w:r>
        <w:r w:rsidRPr="00E7338A">
          <w:rPr>
            <w:rStyle w:val="Hipercze"/>
            <w:rPrChange w:id="17102" w:author="Okot" w:date="2020-01-31T14:31:00Z">
              <w:rPr/>
            </w:rPrChange>
          </w:rPr>
          <w:t>https://www.ovh.pl/</w:t>
        </w:r>
        <w:r>
          <w:rPr>
            <w:lang w:val="en-US"/>
          </w:rPr>
          <w:fldChar w:fldCharType="end"/>
        </w:r>
        <w:r w:rsidRPr="00E7338A">
          <w:rPr>
            <w:rPrChange w:id="17103"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t xml:space="preserve">Po Treningu </w:t>
      </w:r>
      <w:hyperlink r:id="rId170"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71"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7104" w:author="Okot" w:date="2020-01-13T13:43:00Z"/>
        </w:rPr>
      </w:pPr>
      <w:r w:rsidRPr="00846ED8">
        <w:t xml:space="preserve">PWN </w:t>
      </w:r>
      <w:r>
        <w:t xml:space="preserve">Encyklopedia </w:t>
      </w:r>
      <w:hyperlink r:id="rId172" w:history="1">
        <w:r w:rsidRPr="00846ED8">
          <w:rPr>
            <w:rStyle w:val="Hipercze"/>
          </w:rPr>
          <w:t>https://encyklopedia.pwn.pl/haslo/dieta;3892627.html</w:t>
        </w:r>
      </w:hyperlink>
      <w:r w:rsidRPr="00846ED8">
        <w:t xml:space="preserve"> </w:t>
      </w:r>
      <w:r>
        <w:t>z dnia 09.11.2018</w:t>
      </w:r>
    </w:p>
    <w:p w14:paraId="3BEFBC41" w14:textId="2CE69D5A" w:rsidR="0076278A" w:rsidRDefault="0076278A" w:rsidP="0076278A">
      <w:pPr>
        <w:pStyle w:val="Akapitzlist"/>
        <w:numPr>
          <w:ilvl w:val="0"/>
          <w:numId w:val="8"/>
        </w:numPr>
        <w:rPr>
          <w:ins w:id="17105" w:author="Okot" w:date="2020-03-24T07:46:00Z"/>
          <w:lang w:val="en-US"/>
        </w:rPr>
      </w:pPr>
      <w:ins w:id="17106" w:author="Okot" w:date="2020-01-13T13:43:00Z">
        <w:r w:rsidRPr="0076278A">
          <w:rPr>
            <w:lang w:val="en-US"/>
            <w:rPrChange w:id="17107" w:author="Okot" w:date="2020-01-13T13:44:00Z">
              <w:rPr/>
            </w:rPrChange>
          </w:rPr>
          <w:t xml:space="preserve">Ruby on </w:t>
        </w:r>
      </w:ins>
      <w:ins w:id="17108" w:author="Okot" w:date="2020-01-13T13:44:00Z">
        <w:r w:rsidRPr="0076278A">
          <w:rPr>
            <w:lang w:val="en-US"/>
            <w:rPrChange w:id="17109" w:author="Okot" w:date="2020-01-13T13:44:00Z">
              <w:rPr/>
            </w:rPrChange>
          </w:rPr>
          <w:t xml:space="preserve">Rails Guides </w:t>
        </w:r>
      </w:ins>
      <w:ins w:id="17110" w:author="Okot" w:date="2020-03-24T08:05:00Z">
        <w:r w:rsidR="00837E6D">
          <w:rPr>
            <w:lang w:val="en-US"/>
          </w:rPr>
          <w:fldChar w:fldCharType="begin"/>
        </w:r>
        <w:r w:rsidR="00837E6D">
          <w:rPr>
            <w:lang w:val="en-US"/>
          </w:rPr>
          <w:instrText xml:space="preserve"> HYPERLINK "</w:instrText>
        </w:r>
        <w:r w:rsidR="00837E6D" w:rsidRPr="00837E6D">
          <w:rPr>
            <w:lang w:val="en-US"/>
            <w:rPrChange w:id="17111" w:author="Okot" w:date="2020-03-24T08:05:00Z">
              <w:rPr/>
            </w:rPrChange>
          </w:rPr>
          <w:instrText>https://guides.rubyonrails.org/getting_started.html</w:instrText>
        </w:r>
        <w:r w:rsidR="00837E6D">
          <w:rPr>
            <w:lang w:val="en-US"/>
          </w:rPr>
          <w:instrText xml:space="preserve">" </w:instrText>
        </w:r>
        <w:r w:rsidR="00837E6D">
          <w:rPr>
            <w:lang w:val="en-US"/>
          </w:rPr>
          <w:fldChar w:fldCharType="separate"/>
        </w:r>
        <w:r w:rsidR="00837E6D" w:rsidRPr="00F10B08">
          <w:rPr>
            <w:rStyle w:val="Hipercze"/>
            <w:lang w:val="en-US"/>
            <w:rPrChange w:id="17112" w:author="Okot" w:date="2020-03-24T08:05:00Z">
              <w:rPr/>
            </w:rPrChange>
          </w:rPr>
          <w:t>https://guides.rubyonrails.org/getting_started.html</w:t>
        </w:r>
        <w:r w:rsidR="00837E6D">
          <w:rPr>
            <w:lang w:val="en-US"/>
          </w:rPr>
          <w:fldChar w:fldCharType="end"/>
        </w:r>
        <w:r w:rsidR="00837E6D">
          <w:rPr>
            <w:lang w:val="en-US"/>
          </w:rPr>
          <w:t xml:space="preserve"> </w:t>
        </w:r>
        <w:r w:rsidR="00837E6D" w:rsidRPr="00432AA5">
          <w:rPr>
            <w:lang w:val="en-US"/>
            <w:rPrChange w:id="17113" w:author="Okot" w:date="2020-04-01T09:41:00Z">
              <w:rPr>
                <w:rStyle w:val="Hipercze"/>
                <w:lang w:val="en-US"/>
              </w:rPr>
            </w:rPrChange>
          </w:rPr>
          <w:t>z dnia 13.01.2020</w:t>
        </w:r>
      </w:ins>
    </w:p>
    <w:p w14:paraId="0DF3EEC7" w14:textId="0D1DA79A" w:rsidR="001B2BB6" w:rsidRDefault="001B2BB6" w:rsidP="001B2BB6">
      <w:pPr>
        <w:pStyle w:val="Akapitzlist"/>
        <w:numPr>
          <w:ilvl w:val="0"/>
          <w:numId w:val="8"/>
        </w:numPr>
        <w:rPr>
          <w:ins w:id="17114" w:author="Okot" w:date="2020-01-21T15:38:00Z"/>
          <w:lang w:val="en-US"/>
        </w:rPr>
      </w:pPr>
      <w:ins w:id="17115" w:author="Okot" w:date="2020-03-24T07:46:00Z">
        <w:r>
          <w:rPr>
            <w:lang w:val="en-US"/>
          </w:rPr>
          <w:t xml:space="preserve">Ruby Regular Expressions (Complete tutorial) </w:t>
        </w:r>
      </w:ins>
      <w:ins w:id="17116" w:author="Okot" w:date="2020-03-24T08:05:00Z">
        <w:r w:rsidR="00837E6D">
          <w:rPr>
            <w:lang w:val="en-US"/>
          </w:rPr>
          <w:fldChar w:fldCharType="begin"/>
        </w:r>
        <w:r w:rsidR="00837E6D">
          <w:rPr>
            <w:lang w:val="en-US"/>
          </w:rPr>
          <w:instrText xml:space="preserve"> HYPERLINK "</w:instrText>
        </w:r>
      </w:ins>
      <w:ins w:id="17117" w:author="Okot" w:date="2020-03-24T07:46:00Z">
        <w:r w:rsidR="00837E6D" w:rsidRPr="00432AA5">
          <w:rPr>
            <w:lang w:val="en-US"/>
            <w:rPrChange w:id="17118" w:author="Okot" w:date="2020-04-01T09:41:00Z">
              <w:rPr>
                <w:rStyle w:val="Hipercze"/>
                <w:lang w:val="en-US"/>
              </w:rPr>
            </w:rPrChange>
          </w:rPr>
          <w:instrText>https://www.rubyguides.com/2015/06/ruby-regex/</w:instrText>
        </w:r>
      </w:ins>
      <w:ins w:id="17119" w:author="Okot" w:date="2020-03-24T08:05:00Z">
        <w:r w:rsidR="00837E6D">
          <w:rPr>
            <w:lang w:val="en-US"/>
          </w:rPr>
          <w:instrText xml:space="preserve">" </w:instrText>
        </w:r>
        <w:r w:rsidR="00837E6D">
          <w:rPr>
            <w:lang w:val="en-US"/>
          </w:rPr>
          <w:fldChar w:fldCharType="separate"/>
        </w:r>
      </w:ins>
      <w:ins w:id="17120" w:author="Okot" w:date="2020-03-24T07:46:00Z">
        <w:r w:rsidR="00837E6D" w:rsidRPr="00F10B08">
          <w:rPr>
            <w:rStyle w:val="Hipercze"/>
            <w:lang w:val="en-US"/>
          </w:rPr>
          <w:t>https://www.rubyguides.com/2015/06/ruby-regex/</w:t>
        </w:r>
      </w:ins>
      <w:ins w:id="17121" w:author="Okot" w:date="2020-03-24T08:05:00Z">
        <w:r w:rsidR="00837E6D">
          <w:rPr>
            <w:lang w:val="en-US"/>
          </w:rPr>
          <w:fldChar w:fldCharType="end"/>
        </w:r>
      </w:ins>
      <w:ins w:id="17122" w:author="Okot" w:date="2020-03-24T07:46:00Z">
        <w:r>
          <w:rPr>
            <w:lang w:val="en-US"/>
          </w:rPr>
          <w:t xml:space="preserve"> z dnia 23.03.2020</w:t>
        </w:r>
      </w:ins>
    </w:p>
    <w:p w14:paraId="5E69CAF3" w14:textId="52FF7DA6" w:rsidR="0045217F" w:rsidRPr="0045217F" w:rsidRDefault="0045217F">
      <w:pPr>
        <w:pStyle w:val="Akapitzlist"/>
        <w:numPr>
          <w:ilvl w:val="0"/>
          <w:numId w:val="8"/>
        </w:numPr>
      </w:pPr>
      <w:ins w:id="17123"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73"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rPr>
          <w:ins w:id="17124" w:author="Okot" w:date="2020-03-24T07:44:00Z"/>
        </w:rPr>
      </w:pPr>
      <w:r>
        <w:t xml:space="preserve">USDA Choose My Plate. Talerz żywienia według USDA </w:t>
      </w:r>
      <w:hyperlink r:id="rId174" w:history="1">
        <w:r w:rsidRPr="00AF6FBC">
          <w:rPr>
            <w:rStyle w:val="Hipercze"/>
          </w:rPr>
          <w:t>https://www.choosemyplate.gov/</w:t>
        </w:r>
      </w:hyperlink>
      <w:r>
        <w:t xml:space="preserve">  z dnia 09.04.2019</w:t>
      </w:r>
    </w:p>
    <w:p w14:paraId="45FC400F" w14:textId="0E4C2A91" w:rsidR="003F03A7" w:rsidRPr="003F03A7" w:rsidRDefault="00746F28" w:rsidP="00746F28">
      <w:pPr>
        <w:pStyle w:val="Akapitzlist"/>
        <w:numPr>
          <w:ilvl w:val="0"/>
          <w:numId w:val="8"/>
        </w:numPr>
        <w:rPr>
          <w:lang w:val="en-US"/>
          <w:rPrChange w:id="17125" w:author="Okot" w:date="2020-03-24T07:44:00Z">
            <w:rPr/>
          </w:rPrChange>
        </w:rPr>
      </w:pPr>
      <w:ins w:id="17126" w:author="Okot" w:date="2020-03-24T07:44:00Z">
        <w:r>
          <w:rPr>
            <w:lang w:val="en-US"/>
          </w:rPr>
          <w:t xml:space="preserve">Use RegEx To Test Password Strenght in JavaScript </w:t>
        </w:r>
      </w:ins>
      <w:ins w:id="17127" w:author="Okot" w:date="2020-03-24T07:45:00Z">
        <w:r>
          <w:rPr>
            <w:lang w:val="en-US"/>
          </w:rPr>
          <w:fldChar w:fldCharType="begin"/>
        </w:r>
        <w:r>
          <w:rPr>
            <w:lang w:val="en-US"/>
          </w:rPr>
          <w:instrText xml:space="preserve"> HYPERLINK "</w:instrText>
        </w:r>
        <w:r w:rsidRPr="00746F28">
          <w:rPr>
            <w:lang w:val="en-US"/>
          </w:rPr>
          <w:instrText>https://www.thepolyglotdeveloper.com/2015/05/use-regex-to-test-password-strength-in-javascript/</w:instrText>
        </w:r>
        <w:r>
          <w:rPr>
            <w:lang w:val="en-US"/>
          </w:rPr>
          <w:instrText xml:space="preserve">" </w:instrText>
        </w:r>
        <w:r>
          <w:rPr>
            <w:lang w:val="en-US"/>
          </w:rPr>
          <w:fldChar w:fldCharType="separate"/>
        </w:r>
        <w:r w:rsidRPr="00F10B08">
          <w:rPr>
            <w:rStyle w:val="Hipercze"/>
            <w:lang w:val="en-US"/>
          </w:rPr>
          <w:t>https://www.thepolyglotdeveloper.com/2015/05/use-regex-to-test-password-strength-in-javascript/</w:t>
        </w:r>
        <w:r>
          <w:rPr>
            <w:lang w:val="en-US"/>
          </w:rPr>
          <w:fldChar w:fldCharType="end"/>
        </w:r>
        <w:r>
          <w:rPr>
            <w:lang w:val="en-US"/>
          </w:rPr>
          <w:t xml:space="preserve"> z dnia 23.03.2020</w:t>
        </w:r>
      </w:ins>
    </w:p>
    <w:p w14:paraId="759B9EAC" w14:textId="32486A3D" w:rsidR="00136341" w:rsidRDefault="00136341" w:rsidP="00136341">
      <w:pPr>
        <w:pStyle w:val="Akapitzlist"/>
        <w:numPr>
          <w:ilvl w:val="0"/>
          <w:numId w:val="8"/>
        </w:numPr>
      </w:pPr>
      <w:r>
        <w:t xml:space="preserve">Wikipedia. MyPlate </w:t>
      </w:r>
      <w:hyperlink r:id="rId175" w:history="1">
        <w:r w:rsidRPr="0021427E">
          <w:rPr>
            <w:rStyle w:val="Hipercze"/>
          </w:rPr>
          <w:t>https://en.wikipedia.org/wiki/MyPlate</w:t>
        </w:r>
      </w:hyperlink>
      <w:r>
        <w:t xml:space="preserve"> z dnia 08.04.2019</w:t>
      </w:r>
    </w:p>
    <w:p w14:paraId="0DD60E1B" w14:textId="7F28A530" w:rsidR="008B6D08" w:rsidRDefault="00A10348" w:rsidP="008B6D08">
      <w:pPr>
        <w:pStyle w:val="Akapitzlist"/>
        <w:numPr>
          <w:ilvl w:val="0"/>
          <w:numId w:val="8"/>
        </w:numPr>
        <w:jc w:val="left"/>
        <w:rPr>
          <w:ins w:id="17128" w:author="Okot" w:date="2020-01-13T12:28:00Z"/>
        </w:rPr>
      </w:pPr>
      <w:moveFromRangeStart w:id="17129" w:author="Okot" w:date="2020-01-13T12:28:00Z" w:name="move29810909"/>
      <w:moveFrom w:id="17130"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7129"/>
      <w:ins w:id="17131" w:author="Okot" w:date="2020-01-13T11:18:00Z">
        <w:r w:rsidR="008B6D08">
          <w:t xml:space="preserve">Wikipedia. PHP </w:t>
        </w:r>
      </w:ins>
      <w:ins w:id="17132" w:author="Okot" w:date="2020-03-24T08:06:00Z">
        <w:r w:rsidR="00075662">
          <w:fldChar w:fldCharType="begin"/>
        </w:r>
        <w:r w:rsidR="00075662">
          <w:instrText xml:space="preserve"> HYPERLINK "</w:instrText>
        </w:r>
        <w:r w:rsidR="00075662" w:rsidRPr="00075662">
          <w:rPr>
            <w:rPrChange w:id="17133" w:author="Okot" w:date="2020-03-24T08:06:00Z">
              <w:rPr>
                <w:rStyle w:val="Hipercze"/>
              </w:rPr>
            </w:rPrChange>
          </w:rPr>
          <w:instrText>https://en.wikipedia.org/wiki/PHP</w:instrText>
        </w:r>
        <w:r w:rsidR="00075662">
          <w:instrText xml:space="preserve">" </w:instrText>
        </w:r>
        <w:r w:rsidR="00075662">
          <w:fldChar w:fldCharType="separate"/>
        </w:r>
        <w:r w:rsidR="00075662" w:rsidRPr="00F10B08">
          <w:rPr>
            <w:rStyle w:val="Hipercze"/>
          </w:rPr>
          <w:t>https://en.wikipedia.org/wiki/PHP</w:t>
        </w:r>
        <w:r w:rsidR="00075662">
          <w:fldChar w:fldCharType="end"/>
        </w:r>
        <w:r w:rsidR="00075662">
          <w:t xml:space="preserve"> </w:t>
        </w:r>
        <w:r w:rsidR="00075662" w:rsidRPr="00075662">
          <w:rPr>
            <w:rPrChange w:id="17134" w:author="Okot" w:date="2020-03-24T08:06:00Z">
              <w:rPr>
                <w:rStyle w:val="Hipercze"/>
              </w:rPr>
            </w:rPrChange>
          </w:rPr>
          <w:t>z dnia 13.01.2020</w:t>
        </w:r>
      </w:ins>
    </w:p>
    <w:p w14:paraId="2EB8F7D8" w14:textId="653A0A75" w:rsidR="00E6203E" w:rsidDel="00A8571A" w:rsidRDefault="00E6203E">
      <w:pPr>
        <w:pStyle w:val="Akapitzlist"/>
        <w:numPr>
          <w:ilvl w:val="0"/>
          <w:numId w:val="8"/>
        </w:numPr>
        <w:jc w:val="left"/>
        <w:rPr>
          <w:del w:id="17135" w:author="Okot" w:date="2020-01-13T12:28:00Z"/>
        </w:rPr>
      </w:pPr>
      <w:moveToRangeStart w:id="17136" w:author="Okot" w:date="2020-01-13T12:28:00Z" w:name="move29810909"/>
      <w:moveTo w:id="17137"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7138" w:author="Okot" w:date="2020-01-13T12:34:00Z"/>
          <w:moveTo w:id="17139" w:author="Okot" w:date="2020-01-13T12:28:00Z"/>
        </w:rPr>
      </w:pPr>
    </w:p>
    <w:moveToRangeEnd w:id="17136"/>
    <w:p w14:paraId="6E3C8E5D" w14:textId="3D410385" w:rsidR="00E6203E" w:rsidRPr="00D74CB6" w:rsidRDefault="00D74CB6">
      <w:pPr>
        <w:pStyle w:val="Akapitzlist"/>
        <w:numPr>
          <w:ilvl w:val="0"/>
          <w:numId w:val="8"/>
        </w:numPr>
        <w:jc w:val="left"/>
        <w:rPr>
          <w:lang w:val="en-US"/>
          <w:rPrChange w:id="17140" w:author="Okot" w:date="2020-01-13T12:37:00Z">
            <w:rPr/>
          </w:rPrChange>
        </w:rPr>
      </w:pPr>
      <w:ins w:id="17141" w:author="Okot" w:date="2020-01-13T12:36:00Z">
        <w:r w:rsidRPr="00D74CB6">
          <w:rPr>
            <w:lang w:val="en-US"/>
            <w:rPrChange w:id="17142" w:author="Okot" w:date="2020-01-13T12:37:00Z">
              <w:rPr/>
            </w:rPrChange>
          </w:rPr>
          <w:t xml:space="preserve">Wikipedia. Ruby (programming language) </w:t>
        </w:r>
      </w:ins>
      <w:ins w:id="17143" w:author="Okot" w:date="2020-01-13T12:37:00Z">
        <w:r>
          <w:rPr>
            <w:lang w:val="en-US"/>
          </w:rPr>
          <w:fldChar w:fldCharType="begin"/>
        </w:r>
        <w:r>
          <w:rPr>
            <w:lang w:val="en-US"/>
          </w:rPr>
          <w:instrText xml:space="preserve"> HYPERLINK "</w:instrText>
        </w:r>
        <w:r w:rsidRPr="00D74CB6">
          <w:rPr>
            <w:lang w:val="en-US"/>
            <w:rPrChange w:id="17144"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7145"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lastRenderedPageBreak/>
        <w:t xml:space="preserve">Wikipedia. </w:t>
      </w:r>
      <w:r w:rsidRPr="000D3A8A">
        <w:t xml:space="preserve">Wskaźnik masy ciała </w:t>
      </w:r>
      <w:hyperlink r:id="rId17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7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78" w:history="1">
        <w:r w:rsidRPr="009956B0">
          <w:rPr>
            <w:rStyle w:val="Hipercze"/>
          </w:rPr>
          <w:t>https://www.who.int/nutrition/publications/guidelines/sugar_intake_information_note_en.pdf</w:t>
        </w:r>
      </w:hyperlink>
      <w:r w:rsidRPr="009956B0">
        <w:t xml:space="preserve"> z dnia 11.04.2019</w:t>
      </w:r>
    </w:p>
    <w:p w14:paraId="51BF7378" w14:textId="7822B0F1" w:rsidR="00846ED8" w:rsidRPr="00075662" w:rsidRDefault="00594ABD" w:rsidP="00136341">
      <w:pPr>
        <w:pStyle w:val="Akapitzlist"/>
        <w:numPr>
          <w:ilvl w:val="0"/>
          <w:numId w:val="8"/>
        </w:numPr>
        <w:rPr>
          <w:ins w:id="17146" w:author="Okot" w:date="2020-01-17T11:31:00Z"/>
          <w:rStyle w:val="Hipercze"/>
          <w:color w:val="auto"/>
          <w:u w:val="none"/>
        </w:rPr>
      </w:pPr>
      <w:r>
        <w:t xml:space="preserve">WP ABC Zdrowie. </w:t>
      </w:r>
      <w:r w:rsidR="00846ED8">
        <w:t xml:space="preserve">Pytania do specjalistów na portalu ABC Zdrowie </w:t>
      </w:r>
      <w:del w:id="17147" w:author="Okot" w:date="2020-03-24T08:06:00Z">
        <w:r w:rsidR="003F03A7" w:rsidDel="00075662">
          <w:rPr>
            <w:rStyle w:val="Hipercze"/>
          </w:rPr>
          <w:fldChar w:fldCharType="begin"/>
        </w:r>
        <w:r w:rsidR="003F03A7" w:rsidDel="00075662">
          <w:rPr>
            <w:rStyle w:val="Hipercze"/>
          </w:rPr>
          <w:delInstrText xml:space="preserve"> HYPERLINK "https://portal.abczdrowie.pl/pytania/wizyta-u-dietetyka-w-ramach-nfz%20z%20dnia%2019.01.2019" </w:delInstrText>
        </w:r>
        <w:r w:rsidR="003F03A7" w:rsidDel="00075662">
          <w:rPr>
            <w:rStyle w:val="Hipercze"/>
          </w:rPr>
          <w:fldChar w:fldCharType="separate"/>
        </w:r>
        <w:r w:rsidR="00846ED8" w:rsidRPr="00075662" w:rsidDel="00075662">
          <w:rPr>
            <w:rStyle w:val="Hipercze"/>
          </w:rPr>
          <w:delText>https://portal.abczdrowie.pl/pytania/wizyta-u-dietetyka-w-ramach-nfz z dnia 19.01.2019</w:delText>
        </w:r>
        <w:r w:rsidR="003F03A7" w:rsidDel="00075662">
          <w:rPr>
            <w:rStyle w:val="Hipercze"/>
          </w:rPr>
          <w:fldChar w:fldCharType="end"/>
        </w:r>
      </w:del>
      <w:ins w:id="17148" w:author="Okot" w:date="2020-03-24T08:06:00Z">
        <w:del w:id="17149" w:author="Okot" w:date="2020-03-24T08:06:00Z">
          <w:r w:rsidR="00075662" w:rsidRPr="00075662" w:rsidDel="00075662">
            <w:rPr>
              <w:rStyle w:val="Hipercze"/>
            </w:rPr>
            <w:delText>https://portal.abczdrowie.pl/pytania/wizyta-u-dietetyka-w-ramach-nfz z dnia 19.01.2019https://portal.abczdrowie.pl/pytania/wizyta-u-dietetyka-w-ramach-nfz z dnia 19.01.2019</w:delText>
          </w:r>
        </w:del>
        <w:r w:rsidR="00075662">
          <w:rPr>
            <w:rStyle w:val="Hipercze"/>
          </w:rPr>
          <w:fldChar w:fldCharType="begin"/>
        </w:r>
        <w:r w:rsidR="00075662">
          <w:rPr>
            <w:rStyle w:val="Hipercze"/>
          </w:rPr>
          <w:instrText xml:space="preserve"> HYPERLINK "</w:instrText>
        </w:r>
        <w:r w:rsidR="00075662" w:rsidRPr="00075662">
          <w:rPr>
            <w:rStyle w:val="Hipercze"/>
          </w:rPr>
          <w:instrText>https://portal.abczdrowie.pl/pytania/</w:instrText>
        </w:r>
        <w:r w:rsidR="00075662">
          <w:rPr>
            <w:rStyle w:val="Hipercze"/>
          </w:rPr>
          <w:instrText xml:space="preserve">wizyta-u-dietetyka-w-ramach-nfz" </w:instrText>
        </w:r>
        <w:r w:rsidR="00075662">
          <w:rPr>
            <w:rStyle w:val="Hipercze"/>
          </w:rPr>
          <w:fldChar w:fldCharType="separate"/>
        </w:r>
        <w:r w:rsidR="00075662" w:rsidRPr="00F10B08">
          <w:rPr>
            <w:rStyle w:val="Hipercze"/>
          </w:rPr>
          <w:t>https://portal.abczdrowie.pl/pytania/wizyta-u-dietetyka-w-ramach-nfz</w:t>
        </w:r>
        <w:r w:rsidR="00075662">
          <w:rPr>
            <w:rStyle w:val="Hipercze"/>
          </w:rPr>
          <w:fldChar w:fldCharType="end"/>
        </w:r>
        <w:r w:rsidR="00075662" w:rsidRPr="00044E36">
          <w:rPr>
            <w:rStyle w:val="Hipercze"/>
            <w:u w:val="none"/>
          </w:rPr>
          <w:t xml:space="preserve"> </w:t>
        </w:r>
        <w:r w:rsidR="00075662" w:rsidRPr="00075662">
          <w:rPr>
            <w:rStyle w:val="Hipercze"/>
            <w:color w:val="auto"/>
            <w:u w:val="none"/>
            <w:rPrChange w:id="17150" w:author="Okot" w:date="2020-03-24T08:06:00Z">
              <w:rPr>
                <w:rStyle w:val="Hipercze"/>
              </w:rPr>
            </w:rPrChange>
          </w:rPr>
          <w:t>z dnia 19.01.2019</w:t>
        </w:r>
      </w:ins>
    </w:p>
    <w:p w14:paraId="6F720D41" w14:textId="1DFBA01E" w:rsidR="00870C99" w:rsidRPr="00870C99" w:rsidRDefault="00870C99" w:rsidP="00870C99">
      <w:pPr>
        <w:pStyle w:val="Akapitzlist"/>
        <w:numPr>
          <w:ilvl w:val="0"/>
          <w:numId w:val="8"/>
        </w:numPr>
        <w:rPr>
          <w:lang w:val="en-US"/>
          <w:rPrChange w:id="17151" w:author="Okot" w:date="2020-01-17T11:31:00Z">
            <w:rPr/>
          </w:rPrChange>
        </w:rPr>
      </w:pPr>
      <w:ins w:id="17152" w:author="Okot" w:date="2020-01-17T11:31:00Z">
        <w:r>
          <w:rPr>
            <w:lang w:val="en-US"/>
          </w:rPr>
          <w:t xml:space="preserve">YouTrack: </w:t>
        </w:r>
      </w:ins>
      <w:ins w:id="17153"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7154" w:author="Okot" w:date="2020-01-17T11:31:00Z">
            <w:rPr/>
          </w:rPrChange>
        </w:rPr>
      </w:pPr>
      <w:r w:rsidRPr="00870C99">
        <w:rPr>
          <w:lang w:val="en-US"/>
          <w:rPrChange w:id="17155" w:author="Okot" w:date="2020-01-17T11:31:00Z">
            <w:rPr/>
          </w:rPrChange>
        </w:rPr>
        <w:br w:type="page"/>
      </w:r>
    </w:p>
    <w:p w14:paraId="7FA61329" w14:textId="7884A10B" w:rsidR="005225EA" w:rsidRPr="00A350AA" w:rsidRDefault="005225EA" w:rsidP="005225EA">
      <w:pPr>
        <w:pStyle w:val="Nagwek3"/>
        <w:rPr>
          <w:lang w:val="en-US"/>
        </w:rPr>
      </w:pPr>
      <w:bookmarkStart w:id="17156" w:name="_Toc35942023"/>
      <w:r w:rsidRPr="00A350AA">
        <w:rPr>
          <w:lang w:val="en-US"/>
        </w:rPr>
        <w:lastRenderedPageBreak/>
        <w:t>wykaz literatury</w:t>
      </w:r>
      <w:bookmarkEnd w:id="17156"/>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7157" w:name="_Toc35942024"/>
      <w:r>
        <w:lastRenderedPageBreak/>
        <w:t>wykaz rysunków</w:t>
      </w:r>
      <w:bookmarkEnd w:id="17157"/>
    </w:p>
    <w:p w14:paraId="106DC0CF" w14:textId="77777777" w:rsidR="000D1557" w:rsidRDefault="000D1557" w:rsidP="00DF6AE1">
      <w:pPr>
        <w:pStyle w:val="Wykazrysunkw"/>
      </w:pPr>
    </w:p>
    <w:p w14:paraId="5D8A6F4F" w14:textId="302C9209"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w:t>
      </w:r>
      <w:del w:id="17158" w:author="Okot" w:date="2020-03-26T13:13:00Z">
        <w:r w:rsidDel="007826BF">
          <w:delText>..</w:delText>
        </w:r>
      </w:del>
      <w:ins w:id="17159" w:author="Okot" w:date="2020-03-26T13:13:00Z">
        <w:r w:rsidR="007826BF">
          <w:t>11</w:t>
        </w:r>
      </w:ins>
      <w:del w:id="17160" w:author="Okot" w:date="2020-03-26T13:13:00Z">
        <w:r w:rsidDel="007826BF">
          <w:delText>6</w:delText>
        </w:r>
      </w:del>
    </w:p>
    <w:p w14:paraId="22DD06B0" w14:textId="3149C73A" w:rsidR="000D1557" w:rsidRDefault="000D1557" w:rsidP="00DF6AE1">
      <w:pPr>
        <w:pStyle w:val="Wykazrysunkw"/>
      </w:pPr>
      <w:r>
        <w:t>Rys. 1.2. Wzrost odsetku dorosłych cierpiących na otyłość na świecie i poszczególnych kontynentach w kolejnych latach……………………………………………………</w:t>
      </w:r>
      <w:ins w:id="17161" w:author="Okot" w:date="2020-03-26T13:14:00Z">
        <w:r w:rsidR="007826BF">
          <w:t>...</w:t>
        </w:r>
      </w:ins>
      <w:del w:id="17162" w:author="Okot" w:date="2020-03-26T13:14:00Z">
        <w:r w:rsidDel="007826BF">
          <w:delText>….</w:delText>
        </w:r>
      </w:del>
      <w:ins w:id="17163" w:author="Okot" w:date="2020-03-26T13:14:00Z">
        <w:r w:rsidR="007826BF">
          <w:t>12</w:t>
        </w:r>
      </w:ins>
      <w:del w:id="17164" w:author="Okot" w:date="2020-03-26T13:14:00Z">
        <w:r w:rsidDel="007826BF">
          <w:delText>7</w:delText>
        </w:r>
      </w:del>
    </w:p>
    <w:p w14:paraId="14565160" w14:textId="4350DA5D" w:rsidR="00920DF1" w:rsidRDefault="00920DF1" w:rsidP="00DF6AE1">
      <w:pPr>
        <w:pStyle w:val="Wykazrysunkw"/>
      </w:pPr>
      <w:r>
        <w:t>Rys. 2.1. Porównanie dwóch sposobów podawania wartości odżywczych produktów.2</w:t>
      </w:r>
      <w:ins w:id="17165" w:author="Okot" w:date="2020-03-26T13:14:00Z">
        <w:r w:rsidR="007826BF">
          <w:t>8</w:t>
        </w:r>
      </w:ins>
      <w:del w:id="17166" w:author="Okot" w:date="2020-03-26T13:14:00Z">
        <w:r w:rsidDel="007826BF">
          <w:delText>3</w:delText>
        </w:r>
      </w:del>
    </w:p>
    <w:p w14:paraId="4E7C95A2" w14:textId="0FD60239" w:rsidR="00C73097" w:rsidRDefault="00C73097" w:rsidP="00C73097">
      <w:pPr>
        <w:ind w:firstLine="708"/>
      </w:pPr>
      <w:r>
        <w:t>Rys. 2.2. Przykładowy skład gotowego produktu……………………………………..2</w:t>
      </w:r>
      <w:ins w:id="17167" w:author="Okot" w:date="2020-03-26T13:14:00Z">
        <w:r w:rsidR="007826BF">
          <w:t>9</w:t>
        </w:r>
      </w:ins>
      <w:del w:id="17168" w:author="Okot" w:date="2020-03-26T13:14:00Z">
        <w:r w:rsidR="00920DF1" w:rsidDel="007826BF">
          <w:delText>4</w:delText>
        </w:r>
      </w:del>
    </w:p>
    <w:p w14:paraId="1C8545D0" w14:textId="201FEF6B" w:rsidR="00CE4D93" w:rsidRDefault="00D502A8" w:rsidP="00CE4D93">
      <w:r>
        <w:t>Rys. 2.</w:t>
      </w:r>
      <w:r w:rsidR="00C73097">
        <w:t>3</w:t>
      </w:r>
      <w:r>
        <w:t>. P</w:t>
      </w:r>
      <w:r w:rsidR="00CE4D93">
        <w:t>iramida żywienia i aktywności fizycznej dla osób dorosłych……</w:t>
      </w:r>
      <w:r>
        <w:t>…………</w:t>
      </w:r>
      <w:r w:rsidR="008C44E4">
        <w:t>5</w:t>
      </w:r>
      <w:ins w:id="17169" w:author="Okot" w:date="2020-03-26T13:14:00Z">
        <w:r w:rsidR="007826BF">
          <w:t>8</w:t>
        </w:r>
      </w:ins>
      <w:del w:id="17170" w:author="Okot" w:date="2020-03-26T13:14:00Z">
        <w:r w:rsidR="00BD6DEE" w:rsidDel="007826BF">
          <w:delText>3</w:delText>
        </w:r>
      </w:del>
    </w:p>
    <w:p w14:paraId="3FD40DDC" w14:textId="0430A3E2" w:rsidR="00A378CE" w:rsidRPr="004D610A" w:rsidRDefault="00A378CE" w:rsidP="00A378CE">
      <w:r>
        <w:t>Rys. 2.</w:t>
      </w:r>
      <w:r w:rsidR="00C73097">
        <w:t>4</w:t>
      </w:r>
      <w:r>
        <w:t>. </w:t>
      </w:r>
      <w:r w:rsidRPr="00C73097">
        <w:t>Porównanie MyPlate i Healthy Eating Plat</w:t>
      </w:r>
      <w:r w:rsidRPr="004D610A">
        <w:t>e………………………………...5</w:t>
      </w:r>
      <w:ins w:id="17171" w:author="Okot" w:date="2020-03-26T13:14:00Z">
        <w:r w:rsidR="007826BF">
          <w:t>9</w:t>
        </w:r>
      </w:ins>
      <w:del w:id="17172" w:author="Okot" w:date="2020-03-26T13:14:00Z">
        <w:r w:rsidR="00BD6DEE" w:rsidDel="007826BF">
          <w:delText>4</w:delText>
        </w:r>
      </w:del>
    </w:p>
    <w:p w14:paraId="45248DD5" w14:textId="590BB791" w:rsidR="00CB4187" w:rsidRDefault="00C73097" w:rsidP="00A378CE">
      <w:r>
        <w:t>Rys. 2.5</w:t>
      </w:r>
      <w:r w:rsidR="00CB4187">
        <w:t>. Ekran główny aplikacji Dr. Greger’s Daily Dozen …………………………</w:t>
      </w:r>
      <w:ins w:id="17173" w:author="Okot" w:date="2020-03-26T13:14:00Z">
        <w:r w:rsidR="007826BF">
          <w:t>60</w:t>
        </w:r>
      </w:ins>
      <w:del w:id="17174" w:author="Okot" w:date="2020-03-26T13:14:00Z">
        <w:r w:rsidR="00CB4187" w:rsidDel="007826BF">
          <w:delText>5</w:delText>
        </w:r>
        <w:r w:rsidR="00BD6DEE" w:rsidDel="007826BF">
          <w:delText>5</w:delText>
        </w:r>
      </w:del>
    </w:p>
    <w:p w14:paraId="4FE0EFB9" w14:textId="318E24CC" w:rsidR="003A601E" w:rsidRDefault="00742BDF" w:rsidP="003A601E">
      <w:r>
        <w:t xml:space="preserve">Rys. 2.6. Cronometer. </w:t>
      </w:r>
      <w:r w:rsidR="003A601E">
        <w:t>Ekran główny aplik</w:t>
      </w:r>
      <w:r>
        <w:t>acji……………………………………….</w:t>
      </w:r>
      <w:r w:rsidR="00F245FF">
        <w:t>.</w:t>
      </w:r>
      <w:ins w:id="17175" w:author="Okot" w:date="2020-03-26T13:14:00Z">
        <w:r w:rsidR="007826BF">
          <w:t>62</w:t>
        </w:r>
      </w:ins>
      <w:del w:id="17176" w:author="Okot" w:date="2020-03-26T13:14:00Z">
        <w:r w:rsidR="00F245FF" w:rsidDel="007826BF">
          <w:delText>58</w:delText>
        </w:r>
      </w:del>
    </w:p>
    <w:p w14:paraId="31D12D0F" w14:textId="352667E6" w:rsidR="00B459B8" w:rsidRDefault="00B459B8" w:rsidP="003A601E">
      <w:r>
        <w:t>Rys. 2.7. Cronometer. Logo aplikacji............................................................................</w:t>
      </w:r>
      <w:ins w:id="17177" w:author="Okot" w:date="2020-03-26T13:15:00Z">
        <w:r w:rsidR="007826BF">
          <w:t>63</w:t>
        </w:r>
      </w:ins>
      <w:del w:id="17178" w:author="Okot" w:date="2020-03-26T13:15:00Z">
        <w:r w:rsidDel="007826BF">
          <w:delText>59</w:delText>
        </w:r>
      </w:del>
    </w:p>
    <w:p w14:paraId="4FF087FE" w14:textId="6C87A2C3"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ins w:id="17179" w:author="Okot" w:date="2020-03-26T13:15:00Z">
        <w:r w:rsidR="007826BF">
          <w:t>63</w:t>
        </w:r>
      </w:ins>
      <w:del w:id="17180" w:author="Okot" w:date="2020-03-26T13:15:00Z">
        <w:r w:rsidR="00FB2F6A" w:rsidDel="007826BF">
          <w:delText>5</w:delText>
        </w:r>
      </w:del>
      <w:del w:id="17181" w:author="Okot" w:date="2020-03-24T11:24:00Z">
        <w:r w:rsidR="00FB2F6A" w:rsidDel="006B2159">
          <w:delText>9</w:delText>
        </w:r>
      </w:del>
    </w:p>
    <w:p w14:paraId="2189AB73" w14:textId="2A7C0243"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w:t>
      </w:r>
      <w:ins w:id="17182" w:author="Okot" w:date="2020-03-26T13:15:00Z">
        <w:r w:rsidR="007826BF">
          <w:t>4</w:t>
        </w:r>
      </w:ins>
      <w:del w:id="17183" w:author="Okot" w:date="2020-03-26T13:15:00Z">
        <w:r w:rsidR="00F245FF" w:rsidDel="007826BF">
          <w:delText>0</w:delText>
        </w:r>
      </w:del>
    </w:p>
    <w:p w14:paraId="597DE119" w14:textId="139662AF" w:rsidR="0067385F" w:rsidRDefault="00B459B8" w:rsidP="0067385F">
      <w:r>
        <w:t>Rys. 2.10</w:t>
      </w:r>
      <w:r w:rsidR="0067385F">
        <w:t>. </w:t>
      </w:r>
      <w:r w:rsidR="00FA746D">
        <w:t>Cronometer. Część ustawień</w:t>
      </w:r>
      <w:r w:rsidR="0067385F">
        <w:t xml:space="preserve"> dotycz</w:t>
      </w:r>
      <w:r>
        <w:t>ących celów minerałów i wagi………</w:t>
      </w:r>
      <w:r w:rsidR="00DE3D3A">
        <w:t>.6</w:t>
      </w:r>
      <w:ins w:id="17184" w:author="Okot" w:date="2020-03-26T13:15:00Z">
        <w:r w:rsidR="00EA6652">
          <w:t>5</w:t>
        </w:r>
      </w:ins>
      <w:del w:id="17185" w:author="Okot" w:date="2020-03-26T13:15:00Z">
        <w:r w:rsidR="00DE3D3A" w:rsidDel="00EA6652">
          <w:delText>1</w:delText>
        </w:r>
      </w:del>
    </w:p>
    <w:p w14:paraId="3CDFF50A" w14:textId="0B548DCC" w:rsidR="00736914" w:rsidRDefault="00736914" w:rsidP="00736914">
      <w:r>
        <w:t>Rys. 2.1</w:t>
      </w:r>
      <w:r w:rsidR="00B459B8">
        <w:t>1</w:t>
      </w:r>
      <w:r>
        <w:t>. Cronometer. Przykła</w:t>
      </w:r>
      <w:r w:rsidR="001F7182">
        <w:t>dowy przepis………………………………………...6</w:t>
      </w:r>
      <w:ins w:id="17186" w:author="Okot" w:date="2020-03-26T13:16:00Z">
        <w:r w:rsidR="00EA6652">
          <w:t>8</w:t>
        </w:r>
      </w:ins>
      <w:del w:id="17187" w:author="Okot" w:date="2020-03-26T13:16:00Z">
        <w:r w:rsidR="001F7182" w:rsidDel="00EA6652">
          <w:delText>4</w:delText>
        </w:r>
      </w:del>
    </w:p>
    <w:p w14:paraId="6F97D2AC" w14:textId="45D083C1"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w:t>
      </w:r>
      <w:ins w:id="17188" w:author="Okot" w:date="2020-03-26T13:16:00Z">
        <w:r w:rsidR="00EA6652">
          <w:t>70</w:t>
        </w:r>
      </w:ins>
      <w:del w:id="17189" w:author="Okot" w:date="2020-03-26T13:16:00Z">
        <w:r w:rsidR="00D20811" w:rsidDel="00EA6652">
          <w:delText>6</w:delText>
        </w:r>
        <w:r w:rsidR="00C42F4D" w:rsidDel="00EA6652">
          <w:delText>6</w:delText>
        </w:r>
      </w:del>
    </w:p>
    <w:p w14:paraId="6777C809" w14:textId="6B5B693D" w:rsidR="00B81116" w:rsidRDefault="00B81116" w:rsidP="00B81116">
      <w:r>
        <w:t>Rys. 2.13. DrDietman. Nagłówek strony głównej…………………………………….</w:t>
      </w:r>
      <w:ins w:id="17190" w:author="Okot" w:date="2020-03-26T13:16:00Z">
        <w:r w:rsidR="00EA6652">
          <w:t>71</w:t>
        </w:r>
      </w:ins>
      <w:del w:id="17191" w:author="Okot" w:date="2020-03-26T13:16:00Z">
        <w:r w:rsidDel="00EA6652">
          <w:delText>67</w:delText>
        </w:r>
      </w:del>
    </w:p>
    <w:p w14:paraId="7B68B772" w14:textId="2CE1391B" w:rsidR="00462F20" w:rsidRDefault="00462F20" w:rsidP="00B81116">
      <w:r>
        <w:t>Rys. 2.14. DrDietman. Zakładka Moje konto…………………………………………</w:t>
      </w:r>
      <w:ins w:id="17192" w:author="Okot" w:date="2020-03-26T13:16:00Z">
        <w:r w:rsidR="00EA6652">
          <w:t>72</w:t>
        </w:r>
      </w:ins>
      <w:del w:id="17193" w:author="Okot" w:date="2020-03-26T13:16:00Z">
        <w:r w:rsidDel="00EA6652">
          <w:delText>68</w:delText>
        </w:r>
      </w:del>
    </w:p>
    <w:p w14:paraId="0D1C07D9" w14:textId="575882AB" w:rsidR="0006627D" w:rsidRDefault="0006627D" w:rsidP="0006627D">
      <w:r>
        <w:t>Rys. 2.15.</w:t>
      </w:r>
      <w:r w:rsidRPr="0006627D">
        <w:t> </w:t>
      </w:r>
      <w:r>
        <w:t>DrDietman. Okno modalne służące do dopisywania posiłku……………...7</w:t>
      </w:r>
      <w:ins w:id="17194" w:author="Okot" w:date="2020-03-26T13:16:00Z">
        <w:r w:rsidR="00EA6652">
          <w:t>4</w:t>
        </w:r>
      </w:ins>
      <w:del w:id="17195" w:author="Okot" w:date="2020-03-26T13:16:00Z">
        <w:r w:rsidDel="00EA6652">
          <w:delText>0</w:delText>
        </w:r>
      </w:del>
    </w:p>
    <w:p w14:paraId="1AAEC0CE" w14:textId="7999CD5C" w:rsidR="00EE776E" w:rsidRDefault="00EE776E" w:rsidP="00EE776E">
      <w:r>
        <w:t>Rys. 2.16. DrDietman. Komunikat błędu wywołany próbą wprowadzenia posiłku…..7</w:t>
      </w:r>
      <w:ins w:id="17196" w:author="Okot" w:date="2020-03-26T13:16:00Z">
        <w:r w:rsidR="00EA6652">
          <w:t>5</w:t>
        </w:r>
      </w:ins>
      <w:del w:id="17197" w:author="Okot" w:date="2020-03-26T13:16:00Z">
        <w:r w:rsidDel="00EA6652">
          <w:delText>1</w:delText>
        </w:r>
      </w:del>
    </w:p>
    <w:p w14:paraId="598CF58A" w14:textId="6327B008" w:rsidR="00170AEB" w:rsidRDefault="00170AEB" w:rsidP="00170AEB">
      <w:r>
        <w:t>Rys. 2.17. DrDietman. Wyszukiwarka produktów: efekt wpisania hasła „cieci”……..7</w:t>
      </w:r>
      <w:del w:id="17198" w:author="Okot" w:date="2020-03-26T13:17:00Z">
        <w:r w:rsidDel="00EA6652">
          <w:delText>2</w:delText>
        </w:r>
      </w:del>
      <w:ins w:id="17199" w:author="Okot" w:date="2020-03-26T13:17:00Z">
        <w:r w:rsidR="00EA6652">
          <w:t>6</w:t>
        </w:r>
      </w:ins>
    </w:p>
    <w:p w14:paraId="4491C919" w14:textId="04990404" w:rsidR="00114C35" w:rsidRDefault="00114C35" w:rsidP="00114C35">
      <w:r>
        <w:t>Rys. 2.18. DrDietman. Dodawanie produktu do jadłospisu…………………………...7</w:t>
      </w:r>
      <w:ins w:id="17200" w:author="Okot" w:date="2020-03-26T13:17:00Z">
        <w:r w:rsidR="00EA6652">
          <w:t>7</w:t>
        </w:r>
      </w:ins>
      <w:del w:id="17201" w:author="Okot" w:date="2020-03-26T13:17:00Z">
        <w:r w:rsidDel="00EA6652">
          <w:delText>3</w:delText>
        </w:r>
      </w:del>
    </w:p>
    <w:p w14:paraId="38E88A1F" w14:textId="7D3BD083" w:rsidR="00D938AF" w:rsidRDefault="00D938AF" w:rsidP="00D938AF">
      <w:r>
        <w:t>Rys. 2.19. DrDietman. Przykładowy fragment jadłospisu…………………………….7</w:t>
      </w:r>
      <w:ins w:id="17202" w:author="Okot" w:date="2020-03-26T13:17:00Z">
        <w:r w:rsidR="00EA6652">
          <w:t>7</w:t>
        </w:r>
      </w:ins>
      <w:del w:id="17203" w:author="Okot" w:date="2020-03-26T13:17:00Z">
        <w:r w:rsidDel="00EA6652">
          <w:delText>3</w:delText>
        </w:r>
      </w:del>
    </w:p>
    <w:p w14:paraId="57380CD6" w14:textId="7ABB213B" w:rsidR="001D7206" w:rsidRDefault="005B31AB" w:rsidP="005B31AB">
      <w:pPr>
        <w:ind w:left="708" w:firstLine="1"/>
      </w:pPr>
      <w:r>
        <w:t>Rys. 2.20. DrDietman. Informacje o realizacji zalecanego spożycia artykułów z piramidy żywienia…………………………………………………………………….7</w:t>
      </w:r>
      <w:ins w:id="17204" w:author="Okot" w:date="2020-03-26T13:17:00Z">
        <w:r w:rsidR="00EA6652">
          <w:t>8</w:t>
        </w:r>
      </w:ins>
      <w:del w:id="17205" w:author="Okot" w:date="2020-03-26T13:17:00Z">
        <w:r w:rsidDel="00EA6652">
          <w:delText>4</w:delText>
        </w:r>
      </w:del>
    </w:p>
    <w:p w14:paraId="76E5FD45" w14:textId="77F6C725" w:rsidR="001D7206" w:rsidRDefault="001D7206" w:rsidP="001D7206">
      <w:r>
        <w:t>Rys. 2.21. DrDietman. Pokrycie zapotrzebowania na składniki odżywcze – wykres…7</w:t>
      </w:r>
      <w:ins w:id="17206" w:author="Okot" w:date="2020-03-26T13:17:00Z">
        <w:r w:rsidR="00EA6652">
          <w:t>9</w:t>
        </w:r>
      </w:ins>
      <w:del w:id="17207" w:author="Okot" w:date="2020-03-26T13:17:00Z">
        <w:r w:rsidDel="00EA6652">
          <w:delText>5</w:delText>
        </w:r>
      </w:del>
    </w:p>
    <w:p w14:paraId="19670544" w14:textId="5142DA3D" w:rsidR="002F5E16" w:rsidRDefault="002F5E16" w:rsidP="002F5E16">
      <w:pPr>
        <w:ind w:left="708" w:firstLine="1"/>
      </w:pPr>
      <w:r>
        <w:t>Rys. 2.22. DrDietman, Pokrycie zapotrzebowania na składniki odżywcze – tabela…..</w:t>
      </w:r>
      <w:ins w:id="17208" w:author="Okot" w:date="2020-03-26T13:17:00Z">
        <w:r w:rsidR="00EA6652">
          <w:t>80</w:t>
        </w:r>
      </w:ins>
      <w:del w:id="17209" w:author="Okot" w:date="2020-03-26T13:17:00Z">
        <w:r w:rsidDel="00EA6652">
          <w:delText>76</w:delText>
        </w:r>
      </w:del>
    </w:p>
    <w:p w14:paraId="05B26509" w14:textId="0CBB437C" w:rsidR="00980197" w:rsidRDefault="00980197" w:rsidP="00980197">
      <w:r>
        <w:t>Rys. 2.23. DrDietman. Przykładowa pozycja z listy doradców żywieniowych…</w:t>
      </w:r>
      <w:r w:rsidR="006D0813">
        <w:t>…….</w:t>
      </w:r>
      <w:ins w:id="17210" w:author="Okot" w:date="2020-03-26T13:17:00Z">
        <w:r w:rsidR="00EA6652">
          <w:t>80</w:t>
        </w:r>
      </w:ins>
      <w:del w:id="17211" w:author="Okot" w:date="2020-03-26T13:17:00Z">
        <w:r w:rsidDel="00EA6652">
          <w:delText>76</w:delText>
        </w:r>
      </w:del>
    </w:p>
    <w:p w14:paraId="1220A1E3" w14:textId="0718A00D" w:rsidR="00447DD9" w:rsidRDefault="007F5E0B" w:rsidP="00447DD9">
      <w:r>
        <w:t>Rys. 2.24</w:t>
      </w:r>
      <w:r w:rsidR="00447DD9">
        <w:t xml:space="preserve">. </w:t>
      </w:r>
      <w:r w:rsidR="009914B9">
        <w:t xml:space="preserve">Potreningu.pl. </w:t>
      </w:r>
      <w:r w:rsidR="00447DD9">
        <w:t>Pierwsze lo</w:t>
      </w:r>
      <w:r w:rsidR="009914B9">
        <w:t>gowanie do serwisu...</w:t>
      </w:r>
      <w:r>
        <w:t>…………………………..</w:t>
      </w:r>
      <w:ins w:id="17212" w:author="Okot" w:date="2020-03-26T13:17:00Z">
        <w:r w:rsidR="00EA6652">
          <w:t>82</w:t>
        </w:r>
      </w:ins>
      <w:del w:id="17213" w:author="Okot" w:date="2020-03-26T13:17:00Z">
        <w:r w:rsidDel="00EA6652">
          <w:delText>78</w:delText>
        </w:r>
      </w:del>
    </w:p>
    <w:p w14:paraId="601D1126" w14:textId="56C0C872"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w:t>
      </w:r>
      <w:ins w:id="17214" w:author="Okot" w:date="2020-03-26T13:17:00Z">
        <w:r w:rsidR="00EA6652">
          <w:t>83</w:t>
        </w:r>
      </w:ins>
      <w:del w:id="17215" w:author="Okot" w:date="2020-03-26T13:17:00Z">
        <w:r w:rsidR="00877AC3" w:rsidDel="00EA6652">
          <w:delText>79</w:delText>
        </w:r>
      </w:del>
    </w:p>
    <w:p w14:paraId="03C03315" w14:textId="3CD6A052" w:rsidR="001F39C0" w:rsidRDefault="00877AC3" w:rsidP="001F39C0">
      <w:r>
        <w:t>Rys. 2.26</w:t>
      </w:r>
      <w:r w:rsidR="001F39C0">
        <w:t>. Potreningu.pl. Dzie</w:t>
      </w:r>
      <w:r>
        <w:t>nnik wymiarów………………………………………..8</w:t>
      </w:r>
      <w:ins w:id="17216" w:author="Okot" w:date="2020-03-26T13:17:00Z">
        <w:r w:rsidR="00EA6652">
          <w:t>4</w:t>
        </w:r>
      </w:ins>
      <w:del w:id="17217" w:author="Okot" w:date="2020-03-26T13:17:00Z">
        <w:r w:rsidDel="00EA6652">
          <w:delText>0</w:delText>
        </w:r>
      </w:del>
    </w:p>
    <w:p w14:paraId="4D008F4C" w14:textId="10D13AA4" w:rsidR="00F15C2B" w:rsidRDefault="00B47C9F" w:rsidP="00F15C2B">
      <w:r>
        <w:lastRenderedPageBreak/>
        <w:t>Rys. 2.27</w:t>
      </w:r>
      <w:r w:rsidR="00F15C2B">
        <w:t xml:space="preserve">. Potreningu.pl. Określanie zapotrzebowania </w:t>
      </w:r>
      <w:r>
        <w:t>energetycznego……………...8</w:t>
      </w:r>
      <w:ins w:id="17218" w:author="Okot" w:date="2020-03-26T13:18:00Z">
        <w:r w:rsidR="00EA6652">
          <w:t>5</w:t>
        </w:r>
      </w:ins>
      <w:del w:id="17219" w:author="Okot" w:date="2020-03-26T13:18:00Z">
        <w:r w:rsidDel="00EA6652">
          <w:delText>1</w:delText>
        </w:r>
      </w:del>
    </w:p>
    <w:p w14:paraId="5C80B48B" w14:textId="45C358AE" w:rsidR="008F1FEF" w:rsidRDefault="00B47C9F" w:rsidP="008F1FEF">
      <w:r>
        <w:t>Rys. 2.28</w:t>
      </w:r>
      <w:r w:rsidR="008F1FEF">
        <w:t>. Potreningu.pl. Ustalanie dystry</w:t>
      </w:r>
      <w:r>
        <w:t>bucji makroskładników…………………...8</w:t>
      </w:r>
      <w:ins w:id="17220" w:author="Okot" w:date="2020-03-26T13:18:00Z">
        <w:r w:rsidR="00EA6652">
          <w:t>6</w:t>
        </w:r>
      </w:ins>
      <w:del w:id="17221" w:author="Okot" w:date="2020-03-26T13:18:00Z">
        <w:r w:rsidDel="00EA6652">
          <w:delText>2</w:delText>
        </w:r>
      </w:del>
    </w:p>
    <w:p w14:paraId="02D2F944" w14:textId="722DE067" w:rsidR="0002498E" w:rsidRDefault="00B47C9F" w:rsidP="0002498E">
      <w:r>
        <w:t>Rys. 2.29</w:t>
      </w:r>
      <w:r w:rsidR="0002498E">
        <w:t>. Potreningu.pl. Tworzenie n</w:t>
      </w:r>
      <w:r>
        <w:t>owego szablonu posiłku………………………8</w:t>
      </w:r>
      <w:ins w:id="17222" w:author="Okot" w:date="2020-03-26T13:18:00Z">
        <w:r w:rsidR="00EA6652">
          <w:t>7</w:t>
        </w:r>
      </w:ins>
      <w:del w:id="17223" w:author="Okot" w:date="2020-03-26T13:18:00Z">
        <w:r w:rsidDel="00EA6652">
          <w:delText>3</w:delText>
        </w:r>
      </w:del>
    </w:p>
    <w:p w14:paraId="0097E444" w14:textId="6506BD69" w:rsidR="00C61291" w:rsidRDefault="00B47C9F" w:rsidP="00C61291">
      <w:r>
        <w:t>Rys. 2.30</w:t>
      </w:r>
      <w:r w:rsidR="00C61291">
        <w:t>. Potreningu.pl. Przykładowo ut</w:t>
      </w:r>
      <w:r>
        <w:t>worzony zestaw posiłków…………………8</w:t>
      </w:r>
      <w:ins w:id="17224" w:author="Okot" w:date="2020-03-26T13:18:00Z">
        <w:r w:rsidR="00EA6652">
          <w:t>8</w:t>
        </w:r>
      </w:ins>
      <w:del w:id="17225" w:author="Okot" w:date="2020-03-26T13:18:00Z">
        <w:r w:rsidDel="00EA6652">
          <w:delText>4</w:delText>
        </w:r>
      </w:del>
    </w:p>
    <w:p w14:paraId="4C696E99" w14:textId="4E9D57DC" w:rsidR="00BC6AC2" w:rsidRDefault="00BC6AC2" w:rsidP="00BC6AC2">
      <w:r>
        <w:t>Rys. </w:t>
      </w:r>
      <w:r w:rsidR="00B47C9F">
        <w:t>2.31</w:t>
      </w:r>
      <w:r>
        <w:t>. Potreningu.pl</w:t>
      </w:r>
      <w:r w:rsidR="0022642C">
        <w:t>.</w:t>
      </w:r>
      <w:r>
        <w:t xml:space="preserve"> Dodawanie dziennika żywieniowego……</w:t>
      </w:r>
      <w:r w:rsidR="0022642C">
        <w:t>...</w:t>
      </w:r>
      <w:r>
        <w:t>……………….</w:t>
      </w:r>
      <w:r w:rsidR="00B47C9F">
        <w:t>8</w:t>
      </w:r>
      <w:ins w:id="17226" w:author="Okot" w:date="2020-03-26T13:18:00Z">
        <w:r w:rsidR="00EA6652">
          <w:t>8</w:t>
        </w:r>
      </w:ins>
      <w:del w:id="17227" w:author="Okot" w:date="2020-03-26T13:18:00Z">
        <w:r w:rsidR="00B47C9F" w:rsidDel="00EA6652">
          <w:delText>4</w:delText>
        </w:r>
      </w:del>
    </w:p>
    <w:p w14:paraId="47F4AF61" w14:textId="05407049"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w:t>
      </w:r>
      <w:ins w:id="17228" w:author="Okot" w:date="2020-03-26T13:18:00Z">
        <w:r w:rsidR="00EA6652">
          <w:t>9</w:t>
        </w:r>
      </w:ins>
      <w:del w:id="17229" w:author="Okot" w:date="2020-03-26T13:18:00Z">
        <w:r w:rsidR="00B47C9F" w:rsidDel="00EA6652">
          <w:delText>5</w:delText>
        </w:r>
      </w:del>
    </w:p>
    <w:p w14:paraId="3E8BFDA3" w14:textId="14206070" w:rsidR="007911AF" w:rsidRDefault="00B47C9F" w:rsidP="007911AF">
      <w:r>
        <w:t>Rys. 2.33</w:t>
      </w:r>
      <w:r w:rsidR="007911AF">
        <w:t xml:space="preserve">. Potreningu.pl Fragment </w:t>
      </w:r>
      <w:r>
        <w:t>tablicy aktywności……………………………….</w:t>
      </w:r>
      <w:ins w:id="17230" w:author="Okot" w:date="2020-03-26T13:18:00Z">
        <w:r w:rsidR="00EA6652">
          <w:t>90</w:t>
        </w:r>
      </w:ins>
      <w:del w:id="17231" w:author="Okot" w:date="2020-03-26T13:18:00Z">
        <w:r w:rsidDel="00EA6652">
          <w:delText>86</w:delText>
        </w:r>
      </w:del>
    </w:p>
    <w:p w14:paraId="5BF3EFC7" w14:textId="392059D7" w:rsidR="0022642C" w:rsidRDefault="0022642C" w:rsidP="0022642C">
      <w:r>
        <w:t>Rys. 2.</w:t>
      </w:r>
      <w:r w:rsidR="00B47C9F">
        <w:t>34</w:t>
      </w:r>
      <w:r>
        <w:t>. Potreningu.pl. L</w:t>
      </w:r>
      <w:r w:rsidR="00B47C9F">
        <w:t>ogo serwisu……………………………………………….</w:t>
      </w:r>
      <w:ins w:id="17232" w:author="Okot" w:date="2020-03-26T13:19:00Z">
        <w:r w:rsidR="00EA6652">
          <w:t>91</w:t>
        </w:r>
      </w:ins>
      <w:del w:id="17233" w:author="Okot" w:date="2020-03-26T13:19:00Z">
        <w:r w:rsidR="00B47C9F" w:rsidDel="00EA6652">
          <w:delText>87</w:delText>
        </w:r>
      </w:del>
    </w:p>
    <w:p w14:paraId="78D8F605" w14:textId="29236CF1" w:rsidR="00150A35" w:rsidRDefault="00AE5758" w:rsidP="00150A35">
      <w:r>
        <w:t>Rys. 2.35</w:t>
      </w:r>
      <w:r w:rsidR="00150A35">
        <w:t>. Potreningu.pl. Przykład wyszukiwania produktu..........</w:t>
      </w:r>
      <w:r>
        <w:t>...............................</w:t>
      </w:r>
      <w:ins w:id="17234" w:author="Okot" w:date="2020-03-26T13:19:00Z">
        <w:r w:rsidR="00EA6652">
          <w:t>92</w:t>
        </w:r>
      </w:ins>
      <w:del w:id="17235" w:author="Okot" w:date="2020-03-26T13:19:00Z">
        <w:r w:rsidDel="00EA6652">
          <w:delText>88</w:delText>
        </w:r>
      </w:del>
    </w:p>
    <w:p w14:paraId="38EBC69C" w14:textId="4F17193D"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w:t>
      </w:r>
      <w:ins w:id="17236" w:author="Okot" w:date="2020-03-26T13:19:00Z">
        <w:r w:rsidR="00EA6652">
          <w:t>93</w:t>
        </w:r>
      </w:ins>
      <w:del w:id="17237" w:author="Okot" w:date="2020-03-26T13:19:00Z">
        <w:r w:rsidR="00461501" w:rsidDel="00EA6652">
          <w:delText>8</w:delText>
        </w:r>
        <w:r w:rsidR="00D52626" w:rsidDel="00EA6652">
          <w:delText>9</w:delText>
        </w:r>
      </w:del>
    </w:p>
    <w:p w14:paraId="2C6AF82C" w14:textId="44302222" w:rsidR="003C1E62" w:rsidRDefault="00F3254C" w:rsidP="00B53868">
      <w:r>
        <w:t>Rys. 2.</w:t>
      </w:r>
      <w:r w:rsidR="00D52626">
        <w:t>37</w:t>
      </w:r>
      <w:r w:rsidR="009914B9">
        <w:t>. Ilewazy.pl. Sekcja „Moje parametry”</w:t>
      </w:r>
      <w:r w:rsidR="00B53868">
        <w:t>..</w:t>
      </w:r>
      <w:r w:rsidR="003C1E62">
        <w:t>.</w:t>
      </w:r>
      <w:r w:rsidR="00B53868">
        <w:t>.............</w:t>
      </w:r>
      <w:r w:rsidR="009914B9">
        <w:t>...........................................9</w:t>
      </w:r>
      <w:ins w:id="17238" w:author="Okot" w:date="2020-03-26T13:19:00Z">
        <w:r w:rsidR="00EA6652">
          <w:t>4</w:t>
        </w:r>
      </w:ins>
      <w:del w:id="17239" w:author="Okot" w:date="2020-03-26T13:19:00Z">
        <w:r w:rsidR="00D52626" w:rsidDel="00EA6652">
          <w:delText>0</w:delText>
        </w:r>
      </w:del>
    </w:p>
    <w:p w14:paraId="3665A860" w14:textId="059A5E8D"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w:t>
      </w:r>
      <w:ins w:id="17240" w:author="Okot" w:date="2020-03-26T13:19:00Z">
        <w:r w:rsidR="00EA6652">
          <w:t>5</w:t>
        </w:r>
      </w:ins>
      <w:del w:id="17241" w:author="Okot" w:date="2020-03-26T13:19:00Z">
        <w:r w:rsidR="00D52626" w:rsidDel="00EA6652">
          <w:delText>1</w:delText>
        </w:r>
      </w:del>
    </w:p>
    <w:p w14:paraId="79FFA0AD" w14:textId="0E2A05CB"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w:t>
      </w:r>
      <w:ins w:id="17242" w:author="Okot" w:date="2020-03-26T13:19:00Z">
        <w:r w:rsidR="00EA6652">
          <w:t>6</w:t>
        </w:r>
      </w:ins>
      <w:del w:id="17243" w:author="Okot" w:date="2020-03-26T13:19:00Z">
        <w:r w:rsidR="00D52626" w:rsidDel="00EA6652">
          <w:delText>2</w:delText>
        </w:r>
      </w:del>
    </w:p>
    <w:p w14:paraId="1610ADB8" w14:textId="7D2CE38E" w:rsidR="003A297D" w:rsidRDefault="00F3254C" w:rsidP="003A297D">
      <w:r>
        <w:t>Rys. 2.</w:t>
      </w:r>
      <w:r w:rsidR="00D52626">
        <w:t>40</w:t>
      </w:r>
      <w:r w:rsidR="003A297D">
        <w:t>. </w:t>
      </w:r>
      <w:r w:rsidR="00E81C82">
        <w:t xml:space="preserve">Ilewazy.pl. </w:t>
      </w:r>
      <w:r w:rsidR="003A297D">
        <w:t>Kalkulator wartości odżywczych</w:t>
      </w:r>
      <w:r w:rsidR="00D52626">
        <w:t>………….…………………..9</w:t>
      </w:r>
      <w:ins w:id="17244" w:author="Okot" w:date="2020-03-26T13:19:00Z">
        <w:r w:rsidR="00EA6652">
          <w:t>7</w:t>
        </w:r>
      </w:ins>
      <w:del w:id="17245" w:author="Okot" w:date="2020-03-26T13:19:00Z">
        <w:r w:rsidR="00D52626" w:rsidDel="00EA6652">
          <w:delText>3</w:delText>
        </w:r>
      </w:del>
    </w:p>
    <w:p w14:paraId="79D54FD9" w14:textId="46CC7B3E" w:rsidR="00CE003E" w:rsidRDefault="00CE003E" w:rsidP="00CE003E">
      <w:pPr>
        <w:ind w:firstLine="708"/>
        <w:rPr>
          <w:ins w:id="17246" w:author="Okot" w:date="2019-11-19T10:20:00Z"/>
        </w:rPr>
      </w:pPr>
      <w:r>
        <w:t>Rys. 3.1. Przykładowa opowieść użytkownika…..…………………………………</w:t>
      </w:r>
      <w:ins w:id="17247" w:author="Okot" w:date="2020-03-26T13:19:00Z">
        <w:r w:rsidR="00F86907">
          <w:t>..</w:t>
        </w:r>
      </w:ins>
      <w:del w:id="17248" w:author="Okot" w:date="2020-03-26T13:19:00Z">
        <w:r w:rsidDel="00F86907">
          <w:delText>…</w:delText>
        </w:r>
      </w:del>
      <w:ins w:id="17249" w:author="Okot" w:date="2020-03-26T13:19:00Z">
        <w:r w:rsidR="00F86907">
          <w:t>100</w:t>
        </w:r>
      </w:ins>
      <w:del w:id="17250" w:author="Okot" w:date="2020-03-26T13:19:00Z">
        <w:r w:rsidDel="00F86907">
          <w:delText>96</w:delText>
        </w:r>
      </w:del>
    </w:p>
    <w:p w14:paraId="5A2F3E41" w14:textId="3E3BE23E" w:rsidR="002B1E50" w:rsidRDefault="002B1E50">
      <w:pPr>
        <w:spacing w:after="160" w:line="259" w:lineRule="auto"/>
        <w:ind w:firstLine="708"/>
        <w:rPr>
          <w:ins w:id="17251" w:author="Okot" w:date="2019-11-19T20:15:00Z"/>
        </w:rPr>
        <w:pPrChange w:id="17252" w:author="Okot" w:date="2019-11-19T10:20:00Z">
          <w:pPr>
            <w:spacing w:after="160" w:line="259" w:lineRule="auto"/>
            <w:ind w:firstLine="0"/>
            <w:jc w:val="center"/>
          </w:pPr>
        </w:pPrChange>
      </w:pPr>
      <w:ins w:id="17253" w:author="Okot" w:date="2019-11-19T10:20:00Z">
        <w:r>
          <w:t>Rys. 3.2. Informacje od klienta: ogólny zarys aplikacji………………</w:t>
        </w:r>
        <w:r w:rsidR="00F86907">
          <w:t>………………101</w:t>
        </w:r>
      </w:ins>
    </w:p>
    <w:p w14:paraId="7577FFA5" w14:textId="0F5690EF" w:rsidR="00EC0D7F" w:rsidRDefault="00C01006">
      <w:pPr>
        <w:ind w:firstLine="708"/>
        <w:rPr>
          <w:ins w:id="17254" w:author="Okot" w:date="2019-11-19T20:21:00Z"/>
        </w:rPr>
        <w:pPrChange w:id="17255" w:author="Okot" w:date="2019-11-19T20:22:00Z">
          <w:pPr>
            <w:ind w:firstLine="0"/>
            <w:jc w:val="center"/>
          </w:pPr>
        </w:pPrChange>
      </w:pPr>
      <w:ins w:id="17256" w:author="Okot" w:date="2019-11-19T20:15:00Z">
        <w:r>
          <w:t>Rys. 3.3. Opowieści klienta powiązane z zakładaniem konta przez użytkownik</w:t>
        </w:r>
      </w:ins>
      <w:ins w:id="17257" w:author="Okot" w:date="2019-11-19T20:21:00Z">
        <w:r w:rsidR="00EC0D7F">
          <w:t>a</w:t>
        </w:r>
      </w:ins>
      <w:ins w:id="17258" w:author="Okot" w:date="2019-11-19T20:22:00Z">
        <w:r w:rsidR="00EC0D7F">
          <w:t>..</w:t>
        </w:r>
      </w:ins>
      <w:ins w:id="17259" w:author="Okot" w:date="2019-11-19T20:21:00Z">
        <w:r w:rsidR="00F86907">
          <w:t>….102</w:t>
        </w:r>
      </w:ins>
    </w:p>
    <w:p w14:paraId="1A0D8AAA" w14:textId="51DFB5F6" w:rsidR="00037B9A" w:rsidRDefault="00037B9A">
      <w:pPr>
        <w:ind w:firstLine="708"/>
        <w:rPr>
          <w:ins w:id="17260" w:author="Okot" w:date="2019-11-19T20:14:00Z"/>
        </w:rPr>
        <w:pPrChange w:id="17261" w:author="Okot" w:date="2019-11-19T20:21:00Z">
          <w:pPr>
            <w:ind w:firstLine="0"/>
            <w:jc w:val="center"/>
          </w:pPr>
        </w:pPrChange>
      </w:pPr>
      <w:ins w:id="17262" w:author="Okot" w:date="2019-11-19T20:14:00Z">
        <w:r>
          <w:t xml:space="preserve">Rys. 3.4. Opowieści klienta dotyczące danych </w:t>
        </w:r>
      </w:ins>
      <w:ins w:id="17263" w:author="Okot" w:date="2019-11-19T20:21:00Z">
        <w:r w:rsidR="00EC0D7F">
          <w:t>u</w:t>
        </w:r>
      </w:ins>
      <w:ins w:id="17264" w:author="Okot" w:date="2019-11-19T20:14:00Z">
        <w:r>
          <w:t>żytkownika…</w:t>
        </w:r>
      </w:ins>
      <w:ins w:id="17265" w:author="Okot" w:date="2019-11-19T20:15:00Z">
        <w:r w:rsidR="00F86907">
          <w:t>……………………</w:t>
        </w:r>
      </w:ins>
      <w:ins w:id="17266" w:author="Okot" w:date="2020-03-26T13:20:00Z">
        <w:r w:rsidR="00F86907">
          <w:t>..</w:t>
        </w:r>
      </w:ins>
      <w:ins w:id="17267" w:author="Okot" w:date="2019-11-19T20:15:00Z">
        <w:r w:rsidR="00F86907">
          <w:t>102</w:t>
        </w:r>
      </w:ins>
    </w:p>
    <w:p w14:paraId="6999741F" w14:textId="2DC7D167" w:rsidR="0056777E" w:rsidRDefault="0056777E">
      <w:pPr>
        <w:rPr>
          <w:ins w:id="17268" w:author="Okot" w:date="2019-11-19T20:27:00Z"/>
        </w:rPr>
        <w:pPrChange w:id="17269" w:author="Okot" w:date="2019-11-19T20:20:00Z">
          <w:pPr>
            <w:jc w:val="center"/>
          </w:pPr>
        </w:pPrChange>
      </w:pPr>
      <w:ins w:id="17270" w:author="Okot" w:date="2019-11-19T20:20:00Z">
        <w:r>
          <w:t>Rys. 3.5. Opowieści klienta zwią</w:t>
        </w:r>
        <w:r w:rsidR="004C51AE">
          <w:t>zane z obliczeniem</w:t>
        </w:r>
        <w:r>
          <w:t xml:space="preserve"> zapotrzebowań…</w:t>
        </w:r>
      </w:ins>
      <w:ins w:id="17271" w:author="Okot" w:date="2019-11-19T20:22:00Z">
        <w:r w:rsidR="004C51AE">
          <w:t>..</w:t>
        </w:r>
      </w:ins>
      <w:ins w:id="17272" w:author="Okot" w:date="2019-11-19T20:20:00Z">
        <w:r>
          <w:t>…………</w:t>
        </w:r>
      </w:ins>
      <w:ins w:id="17273" w:author="Okot" w:date="2020-03-26T13:20:00Z">
        <w:r w:rsidR="00F86907">
          <w:t>…</w:t>
        </w:r>
      </w:ins>
      <w:ins w:id="17274" w:author="Okot" w:date="2019-11-19T20:20:00Z">
        <w:r w:rsidR="00F86907">
          <w:t>103</w:t>
        </w:r>
      </w:ins>
    </w:p>
    <w:p w14:paraId="0BBB8DC2" w14:textId="0D18A284" w:rsidR="00F84902" w:rsidRDefault="00F84902">
      <w:pPr>
        <w:ind w:firstLine="708"/>
        <w:rPr>
          <w:ins w:id="17275" w:author="Okot" w:date="2019-11-19T20:38:00Z"/>
        </w:rPr>
        <w:pPrChange w:id="17276" w:author="Okot" w:date="2019-11-19T20:27:00Z">
          <w:pPr>
            <w:ind w:firstLine="0"/>
            <w:jc w:val="center"/>
          </w:pPr>
        </w:pPrChange>
      </w:pPr>
      <w:ins w:id="17277" w:author="Okot" w:date="2019-11-19T20:27:00Z">
        <w:r>
          <w:t>Rys. 3.6. Opowieści klienta związane z wprowadzaniem spożytych pokarmów…….10</w:t>
        </w:r>
      </w:ins>
      <w:ins w:id="17278" w:author="Okot" w:date="2020-03-26T13:20:00Z">
        <w:r w:rsidR="00F86907">
          <w:t>4</w:t>
        </w:r>
      </w:ins>
    </w:p>
    <w:p w14:paraId="663F6102" w14:textId="1F0BC3E7" w:rsidR="00B371D0" w:rsidRDefault="00B371D0">
      <w:pPr>
        <w:ind w:firstLine="708"/>
        <w:rPr>
          <w:ins w:id="17279" w:author="Okot" w:date="2019-11-19T20:27:00Z"/>
        </w:rPr>
        <w:pPrChange w:id="17280" w:author="Okot" w:date="2019-11-19T20:27:00Z">
          <w:pPr>
            <w:ind w:firstLine="0"/>
            <w:jc w:val="center"/>
          </w:pPr>
        </w:pPrChange>
      </w:pPr>
      <w:ins w:id="17281" w:author="Okot" w:date="2019-11-19T20:38:00Z">
        <w:r>
          <w:t>Rys. 3.7. Opowieści klienta związane z obliczaniem</w:t>
        </w:r>
        <w:r w:rsidR="00F86907">
          <w:t xml:space="preserve"> realizacji zapotrzebowań……..104</w:t>
        </w:r>
      </w:ins>
    </w:p>
    <w:p w14:paraId="68993FBE" w14:textId="0DEFD795" w:rsidR="002B1E50" w:rsidRDefault="00B371D0" w:rsidP="00CE003E">
      <w:pPr>
        <w:ind w:firstLine="708"/>
      </w:pPr>
      <w:ins w:id="17282" w:author="Okot" w:date="2019-11-19T20:37:00Z">
        <w:r>
          <w:t>Rys. 3.8. Opowieści klienta związane z wyświetlaniem i przeglądaniem danych…...10</w:t>
        </w:r>
        <w:r w:rsidR="00F86907">
          <w:t>5</w:t>
        </w:r>
      </w:ins>
    </w:p>
    <w:p w14:paraId="09F54C43" w14:textId="4D65218F" w:rsidR="00AF132C" w:rsidRPr="00B9397A" w:rsidDel="002B1E50" w:rsidRDefault="00AF132C" w:rsidP="00AF132C">
      <w:pPr>
        <w:ind w:firstLine="708"/>
        <w:rPr>
          <w:del w:id="17283" w:author="Okot" w:date="2019-11-19T10:20:00Z"/>
        </w:rPr>
      </w:pPr>
      <w:del w:id="17284" w:author="Okot" w:date="2019-11-19T10:20:00Z">
        <w:r w:rsidRPr="00B9397A" w:rsidDel="002B1E50">
          <w:delText>Rys. 3.2. Przykładowa opowieść klienta dotycząca tworzonej aplikacji………………97</w:delText>
        </w:r>
      </w:del>
    </w:p>
    <w:p w14:paraId="56341604" w14:textId="16068514" w:rsidR="00CA0F5B" w:rsidRDefault="00CA0F5B" w:rsidP="00CA0F5B">
      <w:pPr>
        <w:ind w:firstLine="708"/>
      </w:pPr>
      <w:r w:rsidRPr="00B9397A">
        <w:rPr>
          <w:rPrChange w:id="17285" w:author="Okot" w:date="2019-11-19T20:46:00Z">
            <w:rPr>
              <w:highlight w:val="magenta"/>
            </w:rPr>
          </w:rPrChange>
        </w:rPr>
        <w:t>Rys. </w:t>
      </w:r>
      <w:ins w:id="17286" w:author="Okot" w:date="2019-11-19T20:46:00Z">
        <w:r w:rsidR="00B9397A" w:rsidRPr="00B9397A">
          <w:rPr>
            <w:rPrChange w:id="17287" w:author="Okot" w:date="2019-11-19T20:46:00Z">
              <w:rPr>
                <w:highlight w:val="magenta"/>
              </w:rPr>
            </w:rPrChange>
          </w:rPr>
          <w:t>4</w:t>
        </w:r>
      </w:ins>
      <w:del w:id="17288" w:author="Okot" w:date="2019-11-19T20:46:00Z">
        <w:r w:rsidR="0039638D" w:rsidRPr="00B9397A" w:rsidDel="00B9397A">
          <w:rPr>
            <w:rPrChange w:id="17289" w:author="Okot" w:date="2019-11-19T20:46:00Z">
              <w:rPr>
                <w:highlight w:val="magenta"/>
              </w:rPr>
            </w:rPrChange>
          </w:rPr>
          <w:delText>3</w:delText>
        </w:r>
      </w:del>
      <w:r w:rsidR="0039638D" w:rsidRPr="00B9397A">
        <w:rPr>
          <w:rPrChange w:id="17290" w:author="Okot" w:date="2019-11-19T20:46:00Z">
            <w:rPr>
              <w:highlight w:val="magenta"/>
            </w:rPr>
          </w:rPrChange>
        </w:rPr>
        <w:t>.</w:t>
      </w:r>
      <w:ins w:id="17291" w:author="Okot" w:date="2019-11-19T20:46:00Z">
        <w:r w:rsidR="00B9397A" w:rsidRPr="00B9397A">
          <w:rPr>
            <w:rPrChange w:id="17292" w:author="Okot" w:date="2019-11-19T20:46:00Z">
              <w:rPr>
                <w:highlight w:val="magenta"/>
              </w:rPr>
            </w:rPrChange>
          </w:rPr>
          <w:t>1</w:t>
        </w:r>
      </w:ins>
      <w:del w:id="17293" w:author="Okot" w:date="2019-11-19T20:46:00Z">
        <w:r w:rsidR="003331CF" w:rsidRPr="00B9397A" w:rsidDel="00B9397A">
          <w:rPr>
            <w:rPrChange w:id="17294" w:author="Okot" w:date="2019-11-19T20:46:00Z">
              <w:rPr>
                <w:highlight w:val="magenta"/>
              </w:rPr>
            </w:rPrChange>
          </w:rPr>
          <w:delText>3</w:delText>
        </w:r>
      </w:del>
      <w:r w:rsidRPr="00B9397A">
        <w:t>.</w:t>
      </w:r>
      <w:r>
        <w:t> Uproszczony diagram zależności pomiędzy przetwarzanymi danymi……</w:t>
      </w:r>
      <w:r w:rsidR="004D28CC">
        <w:t>.1</w:t>
      </w:r>
      <w:ins w:id="17295" w:author="Okot" w:date="2019-11-19T20:46:00Z">
        <w:r w:rsidR="00F86907">
          <w:t>14</w:t>
        </w:r>
      </w:ins>
      <w:del w:id="17296" w:author="Okot" w:date="2019-11-19T20:46:00Z">
        <w:r w:rsidR="004D28CC" w:rsidDel="00B9397A">
          <w:delText>06</w:delText>
        </w:r>
      </w:del>
    </w:p>
    <w:p w14:paraId="24C20E57" w14:textId="1BF4320D" w:rsidR="006A2D08" w:rsidRDefault="006A7B0A" w:rsidP="006A2D08">
      <w:r>
        <w:t xml:space="preserve">Rys. </w:t>
      </w:r>
      <w:del w:id="17297" w:author="Okot" w:date="2019-11-19T20:46:00Z">
        <w:r w:rsidDel="00B9397A">
          <w:delText>3</w:delText>
        </w:r>
      </w:del>
      <w:ins w:id="17298" w:author="Okot" w:date="2019-11-19T20:46:00Z">
        <w:r w:rsidR="00B9397A">
          <w:t>4</w:t>
        </w:r>
      </w:ins>
      <w:r>
        <w:t>.</w:t>
      </w:r>
      <w:ins w:id="17299" w:author="Okot" w:date="2019-11-19T20:46:00Z">
        <w:r w:rsidR="00B9397A">
          <w:t>2</w:t>
        </w:r>
      </w:ins>
      <w:del w:id="17300" w:author="Okot" w:date="2019-11-19T20:46:00Z">
        <w:r w:rsidDel="00B9397A">
          <w:delText>4</w:delText>
        </w:r>
      </w:del>
      <w:r w:rsidR="006A2D08">
        <w:t xml:space="preserve">. Głównym aktor </w:t>
      </w:r>
      <w:r w:rsidR="004D28CC">
        <w:t>w systemie………………………………………………..1</w:t>
      </w:r>
      <w:ins w:id="17301" w:author="Okot" w:date="2019-11-19T20:48:00Z">
        <w:r w:rsidR="00F86907">
          <w:t>15</w:t>
        </w:r>
      </w:ins>
      <w:del w:id="17302" w:author="Okot" w:date="2019-11-19T20:48:00Z">
        <w:r w:rsidR="004D28CC" w:rsidDel="005D04AF">
          <w:delText>07</w:delText>
        </w:r>
      </w:del>
    </w:p>
    <w:p w14:paraId="625AE52E" w14:textId="25A1A6D9" w:rsidR="002335CE" w:rsidRDefault="002335CE">
      <w:pPr>
        <w:rPr>
          <w:ins w:id="17303" w:author="Okot" w:date="2020-01-21T15:04:00Z"/>
        </w:rPr>
        <w:pPrChange w:id="17304" w:author="Okot" w:date="2020-01-21T15:04:00Z">
          <w:pPr>
            <w:ind w:left="708" w:firstLine="1"/>
          </w:pPr>
        </w:pPrChange>
      </w:pPr>
      <w:ins w:id="17305" w:author="Okot" w:date="2019-12-09T20:21:00Z">
        <w:r>
          <w:t xml:space="preserve">Rys. 4.3. </w:t>
        </w:r>
      </w:ins>
      <w:ins w:id="17306" w:author="Okot" w:date="2020-01-21T15:04:00Z">
        <w:r w:rsidR="0056789C">
          <w:t>Diagram przypadków użycia dla użytkownika niezalogowanego.………</w:t>
        </w:r>
      </w:ins>
      <w:ins w:id="17307" w:author="Okot" w:date="2020-01-03T13:50:00Z">
        <w:r w:rsidR="00CA2E2B">
          <w:t>.</w:t>
        </w:r>
      </w:ins>
      <w:ins w:id="17308" w:author="Okot" w:date="2019-12-09T20:21:00Z">
        <w:r>
          <w:t>.</w:t>
        </w:r>
      </w:ins>
      <w:del w:id="17309" w:author="Okot" w:date="2019-12-09T20:21:00Z">
        <w:r w:rsidR="008D7472" w:rsidDel="002335CE">
          <w:delText xml:space="preserve">Rys. </w:delText>
        </w:r>
      </w:del>
      <w:del w:id="17310" w:author="Okot" w:date="2019-11-19T20:46:00Z">
        <w:r w:rsidR="008D7472" w:rsidDel="00B9397A">
          <w:delText>3</w:delText>
        </w:r>
      </w:del>
      <w:del w:id="17311" w:author="Okot" w:date="2019-12-09T20:21:00Z">
        <w:r w:rsidR="008D7472" w:rsidDel="002335CE">
          <w:delText>.3. Diagram przypadków użycia dla aplikacji wspomagającej prawidłowe bilansowanie diety</w:delText>
        </w:r>
      </w:del>
      <w:del w:id="17312" w:author="Okot" w:date="2019-12-09T20:22:00Z">
        <w:r w:rsidR="008D7472" w:rsidDel="002335CE">
          <w:delText>…………………………………………………………………</w:delText>
        </w:r>
      </w:del>
      <w:del w:id="17313" w:author="Okot" w:date="2019-11-19T20:48:00Z">
        <w:r w:rsidR="008D7472" w:rsidDel="005D04AF">
          <w:delText>….</w:delText>
        </w:r>
      </w:del>
      <w:ins w:id="17314" w:author="Okot" w:date="2019-11-19T20:48:00Z">
        <w:r w:rsidR="005D04AF">
          <w:t>11</w:t>
        </w:r>
      </w:ins>
      <w:ins w:id="17315" w:author="Okot" w:date="2020-01-03T13:55:00Z">
        <w:r w:rsidR="00F86907">
          <w:t>6</w:t>
        </w:r>
      </w:ins>
    </w:p>
    <w:p w14:paraId="1F84DC45" w14:textId="7154AA95" w:rsidR="00573994" w:rsidRDefault="00573994">
      <w:pPr>
        <w:ind w:left="708" w:firstLine="1"/>
        <w:rPr>
          <w:ins w:id="17316" w:author="Okot" w:date="2020-01-21T15:04:00Z"/>
        </w:rPr>
        <w:pPrChange w:id="17317" w:author="Okot" w:date="2020-01-21T15:05:00Z">
          <w:pPr>
            <w:ind w:firstLine="0"/>
            <w:jc w:val="center"/>
          </w:pPr>
        </w:pPrChange>
      </w:pPr>
      <w:ins w:id="17318" w:author="Okot" w:date="2020-01-21T15:04:00Z">
        <w:r>
          <w:t>Rys. 4.4. Diagram przypadków użycia związanych z pracą na danych użytkownika dla użytkownika zalogowanego.</w:t>
        </w:r>
      </w:ins>
      <w:ins w:id="17319" w:author="Okot" w:date="2020-01-21T15:05:00Z">
        <w:r>
          <w:t>………………………………………………………..</w:t>
        </w:r>
      </w:ins>
      <w:ins w:id="17320" w:author="Okot" w:date="2020-03-23T21:57:00Z">
        <w:r w:rsidR="00D84080">
          <w:t>.</w:t>
        </w:r>
      </w:ins>
      <w:ins w:id="17321" w:author="Okot" w:date="2020-01-21T15:05:00Z">
        <w:r w:rsidR="00F86907">
          <w:t>120</w:t>
        </w:r>
      </w:ins>
    </w:p>
    <w:p w14:paraId="517F0A27" w14:textId="078DD633" w:rsidR="00573994" w:rsidRDefault="00573994">
      <w:pPr>
        <w:ind w:left="708" w:firstLine="1"/>
        <w:rPr>
          <w:ins w:id="17322" w:author="Okot" w:date="2020-01-21T15:05:00Z"/>
        </w:rPr>
        <w:pPrChange w:id="17323" w:author="Okot" w:date="2020-01-21T15:05:00Z">
          <w:pPr>
            <w:spacing w:after="160" w:line="259" w:lineRule="auto"/>
            <w:ind w:firstLine="0"/>
            <w:jc w:val="center"/>
          </w:pPr>
        </w:pPrChange>
      </w:pPr>
      <w:ins w:id="17324" w:author="Okot" w:date="2020-01-21T15:05:00Z">
        <w:r>
          <w:t>Rys. 4.5. Diagram przypadków użycia związanych z tworzeniem przepisów oraz przeglądaniem wbudowanej bazy produktów przez zalogowanego użytkownika…..14</w:t>
        </w:r>
      </w:ins>
      <w:ins w:id="17325" w:author="Okot" w:date="2020-03-26T13:21:00Z">
        <w:r w:rsidR="00F86907">
          <w:t>4</w:t>
        </w:r>
      </w:ins>
    </w:p>
    <w:p w14:paraId="3B5EE0DE" w14:textId="468B4E25" w:rsidR="005E2D38" w:rsidRDefault="005E2D38">
      <w:pPr>
        <w:ind w:left="708" w:firstLine="1"/>
        <w:rPr>
          <w:ins w:id="17326" w:author="Okot" w:date="2020-01-21T15:06:00Z"/>
        </w:rPr>
        <w:pPrChange w:id="17327" w:author="Okot" w:date="2020-01-21T15:06:00Z">
          <w:pPr>
            <w:spacing w:after="160" w:line="259" w:lineRule="auto"/>
            <w:ind w:firstLine="0"/>
            <w:jc w:val="center"/>
          </w:pPr>
        </w:pPrChange>
      </w:pPr>
      <w:ins w:id="17328" w:author="Okot" w:date="2020-01-21T15:06:00Z">
        <w:r>
          <w:t xml:space="preserve">Rys. 4.6. Diagram przypadków użycia związanych z dodawaniem własnych produktów, wprowadzaniem spożytych posiłków oraz przeglądaniem stopnia zaspokojenia swojego zapotrzebowania na składniki odżywcze przez </w:t>
        </w:r>
        <w:r w:rsidR="00F86907">
          <w:t>zalogowanego użytkownika………..155</w:t>
        </w:r>
      </w:ins>
    </w:p>
    <w:p w14:paraId="439F5C6D" w14:textId="11529B6A" w:rsidR="008D7472" w:rsidDel="007A3D98" w:rsidRDefault="008D7472">
      <w:pPr>
        <w:rPr>
          <w:del w:id="17329" w:author="Okot" w:date="2020-01-03T13:55:00Z"/>
        </w:rPr>
        <w:pPrChange w:id="17330" w:author="Okot" w:date="2019-12-09T20:22:00Z">
          <w:pPr>
            <w:ind w:left="708" w:firstLine="1"/>
          </w:pPr>
        </w:pPrChange>
      </w:pPr>
      <w:del w:id="17331" w:author="Okot" w:date="2019-11-19T20:48:00Z">
        <w:r w:rsidDel="005D04AF">
          <w:delText>98</w:delText>
        </w:r>
      </w:del>
    </w:p>
    <w:p w14:paraId="6C4E1BB2" w14:textId="47A22F9A" w:rsidR="004376B0" w:rsidDel="00691296" w:rsidRDefault="004376B0" w:rsidP="004376B0">
      <w:pPr>
        <w:ind w:left="708" w:firstLine="1"/>
        <w:rPr>
          <w:del w:id="17332" w:author="Okot" w:date="2019-11-19T20:48:00Z"/>
        </w:rPr>
      </w:pPr>
      <w:del w:id="17333" w:author="Okot" w:date="2019-11-19T20:48:00Z">
        <w:r w:rsidRPr="00E90223" w:rsidDel="00691296">
          <w:rPr>
            <w:highlight w:val="yellow"/>
            <w:rPrChange w:id="17334" w:author="Okot" w:date="2019-11-19T20:46:00Z">
              <w:rPr/>
            </w:rPrChange>
          </w:rPr>
          <w:delText>Rys. 3.4.</w:delText>
        </w:r>
        <w:r w:rsidDel="00691296">
          <w:delText xml:space="preserve"> Diagram sekwencji przedstawiający ustalanie CPM odpowiedniego do realizacji celu użytkownika…………………………………………………………...99</w:delText>
        </w:r>
      </w:del>
    </w:p>
    <w:p w14:paraId="4B42E31F" w14:textId="3BC2001E" w:rsidR="00D1070B" w:rsidDel="00691296" w:rsidRDefault="00D1070B" w:rsidP="00D1070B">
      <w:pPr>
        <w:ind w:left="708" w:firstLine="1"/>
        <w:rPr>
          <w:del w:id="17335" w:author="Okot" w:date="2019-11-19T20:48:00Z"/>
        </w:rPr>
      </w:pPr>
      <w:del w:id="17336" w:author="Okot" w:date="2019-11-19T20:48:00Z">
        <w:r w:rsidRPr="00E90223" w:rsidDel="00691296">
          <w:rPr>
            <w:highlight w:val="yellow"/>
            <w:rPrChange w:id="17337" w:author="Okot" w:date="2019-11-19T20:46:00Z">
              <w:rPr/>
            </w:rPrChange>
          </w:rPr>
          <w:delText>Rys. 3.5.</w:delText>
        </w:r>
        <w:r w:rsidDel="00691296">
          <w:delText xml:space="preserve"> Diagram </w:delText>
        </w:r>
        <w:r w:rsidRPr="00D1070B" w:rsidDel="00691296">
          <w:rPr>
            <w:b/>
          </w:rPr>
          <w:delText>{sprawdź nazwę}</w:delText>
        </w:r>
        <w:r w:rsidDel="00691296">
          <w:delText xml:space="preserve"> przedstawiający sposób, w jaki użytkownik może wprowadzić spożyte pożywienie…………………………...……….………………...99</w:delText>
        </w:r>
      </w:del>
    </w:p>
    <w:p w14:paraId="6FD0F713" w14:textId="1C3B8DFE" w:rsidR="00CE4625" w:rsidRDefault="00006577" w:rsidP="00006577">
      <w:pPr>
        <w:ind w:left="708" w:firstLine="1"/>
        <w:rPr>
          <w:ins w:id="17338" w:author="Okot" w:date="2019-11-19T21:03:00Z"/>
        </w:rPr>
      </w:pPr>
      <w:r>
        <w:t xml:space="preserve">Rys. </w:t>
      </w:r>
      <w:ins w:id="17339" w:author="Okot" w:date="2019-11-19T20:48:00Z">
        <w:r w:rsidR="00B07DDA">
          <w:t>5</w:t>
        </w:r>
      </w:ins>
      <w:del w:id="17340" w:author="Okot" w:date="2019-11-19T20:48:00Z">
        <w:r w:rsidDel="00B07DDA">
          <w:delText>4</w:delText>
        </w:r>
      </w:del>
      <w:r>
        <w:t>.1. Porównanie tworzenia oprogramowania metodą kaskadową i iteracyjną....1</w:t>
      </w:r>
      <w:ins w:id="17341" w:author="Okot" w:date="2019-11-19T21:03:00Z">
        <w:r w:rsidR="00F86907">
          <w:t>79</w:t>
        </w:r>
      </w:ins>
    </w:p>
    <w:p w14:paraId="06581D50" w14:textId="5A980139" w:rsidR="00006577" w:rsidRPr="007F1CEA" w:rsidRDefault="00CE4625">
      <w:pPr>
        <w:ind w:firstLine="708"/>
        <w:pPrChange w:id="17342" w:author="Okot" w:date="2020-01-17T12:07:00Z">
          <w:pPr>
            <w:ind w:left="708" w:firstLine="1"/>
          </w:pPr>
        </w:pPrChange>
      </w:pPr>
      <w:ins w:id="17343" w:author="Okot" w:date="2020-01-17T12:06:00Z">
        <w:r>
          <w:lastRenderedPageBreak/>
          <w:t>Rys. 5.2. Diagram przedstawiający architekturę systemu.</w:t>
        </w:r>
      </w:ins>
      <w:ins w:id="17344" w:author="Okot" w:date="2020-01-17T12:07:00Z">
        <w:r w:rsidR="00A128CF">
          <w:t>………………………….</w:t>
        </w:r>
        <w:r w:rsidR="00F86907">
          <w:t>.181</w:t>
        </w:r>
      </w:ins>
      <w:del w:id="17345" w:author="Okot" w:date="2019-11-19T21:03:00Z">
        <w:r w:rsidR="00006577" w:rsidDel="00BD4A6D">
          <w:delText>0</w:delText>
        </w:r>
        <w:r w:rsidR="001060AA" w:rsidDel="00BD4A6D">
          <w:delText>9</w:delText>
        </w:r>
      </w:del>
    </w:p>
    <w:p w14:paraId="57B6225B" w14:textId="38C37ECC" w:rsidR="00234C27" w:rsidRDefault="00E34CC0" w:rsidP="00DE61FA">
      <w:pPr>
        <w:ind w:firstLine="708"/>
        <w:rPr>
          <w:ins w:id="17346" w:author="Okot" w:date="2020-01-24T16:28:00Z"/>
        </w:rPr>
      </w:pPr>
      <w:r>
        <w:t xml:space="preserve">Rys. </w:t>
      </w:r>
      <w:ins w:id="17347" w:author="Okot" w:date="2019-11-19T20:48:00Z">
        <w:r w:rsidR="00B07DDA">
          <w:t>5</w:t>
        </w:r>
      </w:ins>
      <w:del w:id="17348" w:author="Okot" w:date="2019-11-19T20:48:00Z">
        <w:r w:rsidDel="00B07DDA">
          <w:delText>4</w:delText>
        </w:r>
      </w:del>
      <w:r>
        <w:t>.</w:t>
      </w:r>
      <w:ins w:id="17349" w:author="Okot" w:date="2020-01-17T12:06:00Z">
        <w:r w:rsidR="00CE4625">
          <w:t>3</w:t>
        </w:r>
      </w:ins>
      <w:del w:id="17350" w:author="Okot" w:date="2020-01-17T12:06:00Z">
        <w:r w:rsidDel="00CE4625">
          <w:delText>2</w:delText>
        </w:r>
      </w:del>
      <w:r w:rsidR="00DE61FA">
        <w:t xml:space="preserve">. </w:t>
      </w:r>
      <w:ins w:id="17351" w:author="Okot" w:date="2020-01-26T15:10:00Z">
        <w:r w:rsidR="00DF48E9">
          <w:t>Uszczegółowienie architektury aplikacji</w:t>
        </w:r>
      </w:ins>
      <w:ins w:id="17352" w:author="Okot" w:date="2020-01-26T15:11:00Z">
        <w:r w:rsidR="00F86907">
          <w:t>..…………………………………181</w:t>
        </w:r>
      </w:ins>
    </w:p>
    <w:p w14:paraId="46F19BDE" w14:textId="53C7642A" w:rsidR="00BB6FD5" w:rsidRDefault="00234C27" w:rsidP="00DE61FA">
      <w:pPr>
        <w:ind w:firstLine="708"/>
        <w:rPr>
          <w:ins w:id="17353" w:author="Okot" w:date="2020-01-15T16:56:00Z"/>
        </w:rPr>
      </w:pPr>
      <w:ins w:id="17354" w:author="Okot" w:date="2020-01-24T16:28:00Z">
        <w:r>
          <w:t xml:space="preserve">Rys. 5.4. </w:t>
        </w:r>
      </w:ins>
      <w:r w:rsidR="00DE61FA">
        <w:t>Narzędzia i technologie wybrane do real</w:t>
      </w:r>
      <w:r w:rsidR="00E34CC0">
        <w:t>izacji projektu……………………1</w:t>
      </w:r>
      <w:ins w:id="17355" w:author="Okot" w:date="2020-01-04T11:51:00Z">
        <w:r w:rsidR="00F86907">
          <w:t>82</w:t>
        </w:r>
      </w:ins>
    </w:p>
    <w:p w14:paraId="61037F05" w14:textId="60F8A4D9" w:rsidR="00BB6FD5" w:rsidRDefault="00234C27" w:rsidP="00DE61FA">
      <w:pPr>
        <w:ind w:firstLine="708"/>
        <w:rPr>
          <w:ins w:id="17356" w:author="Okot" w:date="2020-01-15T16:56:00Z"/>
        </w:rPr>
      </w:pPr>
      <w:ins w:id="17357" w:author="Okot" w:date="2020-01-15T16:56:00Z">
        <w:r>
          <w:t>Rys. 5.</w:t>
        </w:r>
      </w:ins>
      <w:ins w:id="17358" w:author="Okot" w:date="2020-01-24T16:28:00Z">
        <w:r>
          <w:t>5</w:t>
        </w:r>
      </w:ins>
      <w:ins w:id="17359" w:author="Okot" w:date="2020-01-15T16:56:00Z">
        <w:r w:rsidR="00BB6FD5">
          <w:t>.</w:t>
        </w:r>
      </w:ins>
      <w:ins w:id="17360" w:author="Okot" w:date="2020-01-15T16:59:00Z">
        <w:r w:rsidR="00C20EC9">
          <w:t xml:space="preserve"> E-mail potwierdzający otrzymanie niekomercy</w:t>
        </w:r>
        <w:r w:rsidR="00F86907">
          <w:t>jnej licencji na Highcharts..184</w:t>
        </w:r>
      </w:ins>
    </w:p>
    <w:p w14:paraId="13049BDC" w14:textId="483E5282" w:rsidR="00BB6FD5" w:rsidRDefault="00BB6FD5" w:rsidP="00DE61FA">
      <w:pPr>
        <w:ind w:firstLine="708"/>
        <w:rPr>
          <w:ins w:id="17361" w:author="Okot" w:date="2020-01-15T16:56:00Z"/>
        </w:rPr>
      </w:pPr>
      <w:ins w:id="17362" w:author="Okot" w:date="2020-01-15T16:56:00Z">
        <w:r>
          <w:t>Rys.</w:t>
        </w:r>
        <w:r w:rsidR="00234C27">
          <w:t> 5.6</w:t>
        </w:r>
        <w:r>
          <w:t>.</w:t>
        </w:r>
      </w:ins>
      <w:ins w:id="17363" w:author="Okot" w:date="2020-01-15T16:59:00Z">
        <w:r w:rsidR="00C20EC9">
          <w:t xml:space="preserve"> Widok repozytorium. Historia commitów………</w:t>
        </w:r>
      </w:ins>
      <w:ins w:id="17364" w:author="Okot" w:date="2020-01-15T17:00:00Z">
        <w:r w:rsidR="00C20EC9">
          <w:t>…………………………</w:t>
        </w:r>
      </w:ins>
      <w:ins w:id="17365" w:author="Okot" w:date="2020-01-15T16:59:00Z">
        <w:r w:rsidR="00A128CF">
          <w:t>1</w:t>
        </w:r>
      </w:ins>
      <w:ins w:id="17366" w:author="Okot" w:date="2020-01-21T15:07:00Z">
        <w:r w:rsidR="00F86907">
          <w:t>85</w:t>
        </w:r>
      </w:ins>
    </w:p>
    <w:p w14:paraId="66DAC29E" w14:textId="2BD6417F" w:rsidR="00214B6C" w:rsidRDefault="00234C27">
      <w:pPr>
        <w:rPr>
          <w:ins w:id="17367" w:author="Okot" w:date="2020-01-17T16:00:00Z"/>
        </w:rPr>
        <w:pPrChange w:id="17368" w:author="Okot" w:date="2020-01-17T16:00:00Z">
          <w:pPr>
            <w:jc w:val="center"/>
          </w:pPr>
        </w:pPrChange>
      </w:pPr>
      <w:ins w:id="17369" w:author="Okot" w:date="2020-01-17T16:00:00Z">
        <w:r>
          <w:t>Rys. 5.7</w:t>
        </w:r>
        <w:r w:rsidR="00214B6C">
          <w:t>. Zakładanie projektu w You</w:t>
        </w:r>
        <w:r w:rsidR="00A128CF">
          <w:t>Tracku oraz Asanie……………………………18</w:t>
        </w:r>
      </w:ins>
      <w:ins w:id="17370" w:author="Okot" w:date="2020-03-26T13:22:00Z">
        <w:r w:rsidR="00F86907">
          <w:t>7</w:t>
        </w:r>
      </w:ins>
    </w:p>
    <w:p w14:paraId="0509FF19" w14:textId="46A88DEB" w:rsidR="007E7C85" w:rsidRDefault="00234C27">
      <w:pPr>
        <w:rPr>
          <w:ins w:id="17371" w:author="Okot" w:date="2020-01-17T16:02:00Z"/>
        </w:rPr>
        <w:pPrChange w:id="17372" w:author="Okot" w:date="2020-01-17T16:01:00Z">
          <w:pPr>
            <w:ind w:firstLine="0"/>
            <w:jc w:val="center"/>
          </w:pPr>
        </w:pPrChange>
      </w:pPr>
      <w:ins w:id="17373" w:author="Okot" w:date="2020-01-17T16:01:00Z">
        <w:r>
          <w:t>Rys. 5.8</w:t>
        </w:r>
        <w:r w:rsidR="007E7C85">
          <w:t>. Szablony tablic w Trell</w:t>
        </w:r>
        <w:r w:rsidR="007E7C85" w:rsidRPr="007E7C85">
          <w:t>o</w:t>
        </w:r>
        <w:r w:rsidR="00A128CF">
          <w:t>…………………………………………………...18</w:t>
        </w:r>
      </w:ins>
      <w:ins w:id="17374" w:author="Okot" w:date="2020-03-26T13:23:00Z">
        <w:r w:rsidR="00F86907">
          <w:t>7</w:t>
        </w:r>
      </w:ins>
    </w:p>
    <w:p w14:paraId="34F81419" w14:textId="3C07E536" w:rsidR="00E01615" w:rsidRDefault="00234C27">
      <w:pPr>
        <w:rPr>
          <w:ins w:id="17375" w:author="Okot" w:date="2020-01-17T16:01:00Z"/>
        </w:rPr>
        <w:pPrChange w:id="17376" w:author="Okot" w:date="2020-01-17T16:01:00Z">
          <w:pPr>
            <w:ind w:firstLine="0"/>
            <w:jc w:val="center"/>
          </w:pPr>
        </w:pPrChange>
      </w:pPr>
      <w:ins w:id="17377" w:author="Okot" w:date="2020-01-17T16:02:00Z">
        <w:r>
          <w:t>Rys. 5.9</w:t>
        </w:r>
        <w:r w:rsidR="00E01615">
          <w:t>. Widok na tablicę projektu oraz dodawani</w:t>
        </w:r>
        <w:r w:rsidR="00A128CF">
          <w:t>e nowego zadania w YouTracku.18</w:t>
        </w:r>
      </w:ins>
      <w:ins w:id="17378" w:author="Okot" w:date="2020-01-26T15:13:00Z">
        <w:r w:rsidR="00F86907">
          <w:t>8</w:t>
        </w:r>
      </w:ins>
    </w:p>
    <w:p w14:paraId="12F68C50" w14:textId="5E6A982F" w:rsidR="00E01615" w:rsidRDefault="00234C27">
      <w:pPr>
        <w:rPr>
          <w:ins w:id="17379" w:author="Okot" w:date="2020-01-17T16:02:00Z"/>
        </w:rPr>
        <w:pPrChange w:id="17380" w:author="Okot" w:date="2020-01-17T16:03:00Z">
          <w:pPr>
            <w:ind w:firstLine="0"/>
            <w:jc w:val="center"/>
          </w:pPr>
        </w:pPrChange>
      </w:pPr>
      <w:ins w:id="17381" w:author="Okot" w:date="2020-01-17T16:02:00Z">
        <w:r>
          <w:t>Rys. 5.10</w:t>
        </w:r>
        <w:r w:rsidR="00E01615">
          <w:t>. Widok na tablicę zarządzania projektem w Asanie…</w:t>
        </w:r>
      </w:ins>
      <w:ins w:id="17382" w:author="Okot" w:date="2020-01-17T16:03:00Z">
        <w:r>
          <w:t>……..</w:t>
        </w:r>
        <w:r w:rsidR="00E01615">
          <w:t>……………..</w:t>
        </w:r>
      </w:ins>
      <w:ins w:id="17383" w:author="Okot" w:date="2020-01-17T16:02:00Z">
        <w:r w:rsidR="00DF48E9">
          <w:t>18</w:t>
        </w:r>
      </w:ins>
      <w:ins w:id="17384" w:author="Okot" w:date="2020-03-26T13:23:00Z">
        <w:r w:rsidR="00F86907">
          <w:t>9</w:t>
        </w:r>
      </w:ins>
    </w:p>
    <w:p w14:paraId="7844A343" w14:textId="22FF999A" w:rsidR="00E01615" w:rsidRDefault="00234C27">
      <w:pPr>
        <w:rPr>
          <w:ins w:id="17385" w:author="Okot" w:date="2020-01-17T16:03:00Z"/>
        </w:rPr>
        <w:pPrChange w:id="17386" w:author="Okot" w:date="2020-01-17T16:03:00Z">
          <w:pPr>
            <w:jc w:val="center"/>
          </w:pPr>
        </w:pPrChange>
      </w:pPr>
      <w:ins w:id="17387" w:author="Okot" w:date="2020-01-17T16:03:00Z">
        <w:r>
          <w:t>Rys. 5.11</w:t>
        </w:r>
        <w:r w:rsidR="00E01615">
          <w:t>. Dodawanie nowego z</w:t>
        </w:r>
        <w:r w:rsidR="00A128CF">
          <w:t>adania w Asanie……………………………………18</w:t>
        </w:r>
      </w:ins>
      <w:ins w:id="17388" w:author="Okot" w:date="2020-03-26T13:23:00Z">
        <w:r w:rsidR="00F86907">
          <w:t>9</w:t>
        </w:r>
      </w:ins>
    </w:p>
    <w:p w14:paraId="42DA3039" w14:textId="1F0AAD39" w:rsidR="00214B6C" w:rsidRDefault="002F494D">
      <w:pPr>
        <w:ind w:left="708" w:firstLine="0"/>
        <w:rPr>
          <w:ins w:id="17389" w:author="Okot" w:date="2020-01-26T15:15:00Z"/>
        </w:rPr>
        <w:pPrChange w:id="17390" w:author="Okot" w:date="2020-01-17T16:03:00Z">
          <w:pPr>
            <w:ind w:firstLine="708"/>
          </w:pPr>
        </w:pPrChange>
      </w:pPr>
      <w:ins w:id="17391" w:author="Okot" w:date="2020-01-17T16:03:00Z">
        <w:r>
          <w:t>Rys. 5.1</w:t>
        </w:r>
      </w:ins>
      <w:ins w:id="17392" w:author="Okot" w:date="2020-01-24T16:28:00Z">
        <w:r w:rsidR="00234C27">
          <w:t>2</w:t>
        </w:r>
      </w:ins>
      <w:ins w:id="17393" w:author="Okot" w:date="2020-01-17T16:03:00Z">
        <w:r>
          <w:t>. Domyślna tablica w Trello z wyświetlonym oknem modalnym dodawania nowego zadania……………………………</w:t>
        </w:r>
      </w:ins>
      <w:ins w:id="17394" w:author="Okot" w:date="2020-01-17T16:04:00Z">
        <w:r>
          <w:t>………………………………………...</w:t>
        </w:r>
      </w:ins>
      <w:ins w:id="17395" w:author="Okot" w:date="2020-01-17T16:03:00Z">
        <w:r w:rsidR="00F86907">
          <w:t>190</w:t>
        </w:r>
      </w:ins>
    </w:p>
    <w:p w14:paraId="7BDC23FD" w14:textId="70F42B62" w:rsidR="00DF48E9" w:rsidRDefault="00DF48E9">
      <w:pPr>
        <w:rPr>
          <w:ins w:id="17396" w:author="Okot" w:date="2020-01-26T15:15:00Z"/>
        </w:rPr>
        <w:pPrChange w:id="17397" w:author="Okot" w:date="2020-01-26T15:15:00Z">
          <w:pPr>
            <w:spacing w:after="160" w:line="259" w:lineRule="auto"/>
            <w:ind w:firstLine="0"/>
            <w:jc w:val="center"/>
          </w:pPr>
        </w:pPrChange>
      </w:pPr>
      <w:ins w:id="17398" w:author="Okot" w:date="2020-01-26T15:15:00Z">
        <w:r>
          <w:t>Rys. 5.13. Tablica – podstawowy widok n</w:t>
        </w:r>
        <w:r w:rsidR="00F86907">
          <w:t>a plan zadań w Asanie……………………191</w:t>
        </w:r>
      </w:ins>
    </w:p>
    <w:p w14:paraId="6C4C2884" w14:textId="197DBD04" w:rsidR="00DF48E9" w:rsidRDefault="00DF48E9">
      <w:pPr>
        <w:rPr>
          <w:ins w:id="17399" w:author="Okot" w:date="2020-01-26T15:16:00Z"/>
        </w:rPr>
        <w:pPrChange w:id="17400" w:author="Okot" w:date="2020-01-26T15:16:00Z">
          <w:pPr>
            <w:jc w:val="center"/>
          </w:pPr>
        </w:pPrChange>
      </w:pPr>
      <w:ins w:id="17401" w:author="Okot" w:date="2020-01-26T15:16:00Z">
        <w:r>
          <w:t>Rys. 5.14 Rozplanowanie zadania „Instalacja n</w:t>
        </w:r>
        <w:r w:rsidR="00F86907">
          <w:t>iezbędnych komponentów”.………..191</w:t>
        </w:r>
      </w:ins>
    </w:p>
    <w:p w14:paraId="7AFB4369" w14:textId="44D44E85" w:rsidR="00DF48E9" w:rsidRDefault="00DF48E9">
      <w:pPr>
        <w:rPr>
          <w:ins w:id="17402" w:author="Okot" w:date="2020-01-29T13:29:00Z"/>
          <w:rFonts w:eastAsiaTheme="majorEastAsia"/>
        </w:rPr>
        <w:pPrChange w:id="17403" w:author="Okot" w:date="2020-01-26T15:17:00Z">
          <w:pPr>
            <w:spacing w:after="160" w:line="259" w:lineRule="auto"/>
            <w:ind w:firstLine="0"/>
            <w:jc w:val="center"/>
          </w:pPr>
        </w:pPrChange>
      </w:pPr>
      <w:ins w:id="17404" w:author="Okot" w:date="2020-01-26T15:17:00Z">
        <w:r>
          <w:rPr>
            <w:rFonts w:eastAsiaTheme="majorEastAsia"/>
          </w:rPr>
          <w:t>Rys. 5.15. Fragment kalendarza przedstawiającego ro</w:t>
        </w:r>
        <w:r w:rsidR="00F86907">
          <w:rPr>
            <w:rFonts w:eastAsiaTheme="majorEastAsia"/>
          </w:rPr>
          <w:t>zplanowanie zadań w czasie...192</w:t>
        </w:r>
      </w:ins>
    </w:p>
    <w:p w14:paraId="7851550E" w14:textId="4D156029" w:rsidR="00AE26C1" w:rsidRDefault="00AE26C1">
      <w:pPr>
        <w:rPr>
          <w:ins w:id="17405" w:author="Okot" w:date="2020-01-26T15:17:00Z"/>
          <w:rFonts w:eastAsiaTheme="majorEastAsia"/>
        </w:rPr>
        <w:pPrChange w:id="17406" w:author="Okot" w:date="2020-01-26T15:17:00Z">
          <w:pPr>
            <w:spacing w:after="160" w:line="259" w:lineRule="auto"/>
            <w:ind w:firstLine="0"/>
            <w:jc w:val="center"/>
          </w:pPr>
        </w:pPrChange>
      </w:pPr>
      <w:ins w:id="17407" w:author="Okot" w:date="2020-01-29T13:29:00Z">
        <w:r>
          <w:rPr>
            <w:rFonts w:eastAsiaTheme="majorEastAsia"/>
          </w:rPr>
          <w:t xml:space="preserve">Rys. 5.16. </w:t>
        </w:r>
        <w:r w:rsidR="00FE420E">
          <w:rPr>
            <w:rFonts w:eastAsiaTheme="majorEastAsia"/>
          </w:rPr>
          <w:t>Mail od Asany przypominający o nachodzących zadaniach</w:t>
        </w:r>
      </w:ins>
      <w:ins w:id="17408" w:author="Okot" w:date="2020-01-29T13:30:00Z">
        <w:r w:rsidR="00F86907">
          <w:rPr>
            <w:rFonts w:eastAsiaTheme="majorEastAsia"/>
          </w:rPr>
          <w:t>……………..193</w:t>
        </w:r>
      </w:ins>
    </w:p>
    <w:p w14:paraId="5C3B1C35" w14:textId="04479A2F" w:rsidR="00DE61FA" w:rsidRPr="00D447AD" w:rsidDel="00FC2354" w:rsidRDefault="00E34CC0" w:rsidP="00DE61FA">
      <w:pPr>
        <w:ind w:firstLine="708"/>
        <w:rPr>
          <w:del w:id="17409" w:author="Okot" w:date="2020-01-17T16:07:00Z"/>
        </w:rPr>
      </w:pPr>
      <w:del w:id="17410" w:author="Okot" w:date="2020-01-04T11:51:00Z">
        <w:r w:rsidRPr="00D447AD" w:rsidDel="00A15A79">
          <w:delText>1</w:delText>
        </w:r>
      </w:del>
      <w:del w:id="17411" w:author="Okot" w:date="2019-11-19T21:04:00Z">
        <w:r w:rsidRPr="00D447AD" w:rsidDel="00BD4A6D">
          <w:delText>0</w:delText>
        </w:r>
      </w:del>
    </w:p>
    <w:p w14:paraId="334072EA" w14:textId="31E9F2C5" w:rsidR="00875EFE" w:rsidRDefault="00933A64">
      <w:pPr>
        <w:ind w:firstLine="708"/>
        <w:rPr>
          <w:ins w:id="17412" w:author="Okot" w:date="2019-11-18T21:47:00Z"/>
        </w:rPr>
        <w:pPrChange w:id="17413" w:author="Okot" w:date="2020-01-17T16:07:00Z">
          <w:pPr/>
        </w:pPrChange>
      </w:pPr>
      <w:del w:id="17414" w:author="Okot" w:date="2019-11-19T20:49:00Z">
        <w:r w:rsidRPr="00D447AD" w:rsidDel="00B07DDA">
          <w:delText>Rys.</w:delText>
        </w:r>
        <w:r w:rsidR="007236B1" w:rsidRPr="00D447AD" w:rsidDel="00B07DDA">
          <w:delText xml:space="preserve"> </w:delText>
        </w:r>
      </w:del>
      <w:del w:id="17415" w:author="Okot" w:date="2019-11-19T20:48:00Z">
        <w:r w:rsidR="00006577" w:rsidRPr="00D447AD" w:rsidDel="00B07DDA">
          <w:delText>4</w:delText>
        </w:r>
      </w:del>
      <w:del w:id="17416"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7417" w:author="Okot" w:date="2019-11-18T19:44:00Z">
        <w:r w:rsidR="0067323F" w:rsidRPr="00D447AD">
          <w:t>Rys.</w:t>
        </w:r>
        <w:r w:rsidR="0067323F">
          <w:t xml:space="preserve"> </w:t>
        </w:r>
        <w:r w:rsidR="00B07DDA">
          <w:t>5.</w:t>
        </w:r>
      </w:ins>
      <w:ins w:id="17418" w:author="Okot" w:date="2020-01-15T16:56:00Z">
        <w:r w:rsidR="00A0684A">
          <w:t>17</w:t>
        </w:r>
      </w:ins>
      <w:ins w:id="17419" w:author="Okot" w:date="2019-11-18T19:44:00Z">
        <w:r w:rsidR="00875EFE">
          <w:t>. Projekt ekranu startowe</w:t>
        </w:r>
        <w:r w:rsidR="00A15A79">
          <w:t>go aplikac</w:t>
        </w:r>
        <w:r w:rsidR="001F0374">
          <w:t>ji</w:t>
        </w:r>
      </w:ins>
      <w:ins w:id="17420" w:author="Okot" w:date="2020-01-17T16:06:00Z">
        <w:r w:rsidR="0067323F">
          <w:t>………………………………………</w:t>
        </w:r>
      </w:ins>
      <w:ins w:id="17421" w:author="Okot" w:date="2019-11-18T19:44:00Z">
        <w:r w:rsidR="00D447AD">
          <w:t>19</w:t>
        </w:r>
      </w:ins>
      <w:ins w:id="17422" w:author="Okot" w:date="2020-03-23T22:01:00Z">
        <w:r w:rsidR="00F86907">
          <w:t>8</w:t>
        </w:r>
      </w:ins>
    </w:p>
    <w:p w14:paraId="270A0DC6" w14:textId="383C203E" w:rsidR="007C66DC" w:rsidRDefault="00A0684A">
      <w:pPr>
        <w:ind w:left="708" w:firstLine="0"/>
        <w:rPr>
          <w:ins w:id="17423" w:author="Okot" w:date="2020-01-27T17:20:00Z"/>
        </w:rPr>
        <w:pPrChange w:id="17424" w:author="Okot" w:date="2020-01-17T16:05:00Z">
          <w:pPr>
            <w:ind w:firstLine="0"/>
            <w:jc w:val="center"/>
          </w:pPr>
        </w:pPrChange>
      </w:pPr>
      <w:ins w:id="17425" w:author="Okot" w:date="2019-11-18T21:47:00Z">
        <w:r>
          <w:t>Rys. 5.18</w:t>
        </w:r>
        <w:r w:rsidR="007C66DC">
          <w:t>. Projekt interfejsu służącego do rejestra</w:t>
        </w:r>
        <w:r w:rsidR="00A15A79">
          <w:t>cji nowych użytkowników</w:t>
        </w:r>
      </w:ins>
      <w:ins w:id="17426" w:author="Okot" w:date="2020-01-17T16:07:00Z">
        <w:r w:rsidR="0067323F">
          <w:t>………</w:t>
        </w:r>
      </w:ins>
      <w:ins w:id="17427" w:author="Okot" w:date="2019-11-18T21:47:00Z">
        <w:r w:rsidR="00D447AD">
          <w:t>19</w:t>
        </w:r>
      </w:ins>
      <w:ins w:id="17428" w:author="Okot" w:date="2020-01-29T13:31:00Z">
        <w:r w:rsidR="00F86907">
          <w:t>9</w:t>
        </w:r>
      </w:ins>
    </w:p>
    <w:p w14:paraId="61E98C09" w14:textId="32C1C70A" w:rsidR="005E1074" w:rsidRDefault="00A0684A">
      <w:pPr>
        <w:rPr>
          <w:ins w:id="17429" w:author="Okot" w:date="2020-01-30T16:57:00Z"/>
        </w:rPr>
        <w:pPrChange w:id="17430" w:author="Okot" w:date="2020-01-27T17:21:00Z">
          <w:pPr>
            <w:ind w:firstLine="0"/>
            <w:jc w:val="center"/>
          </w:pPr>
        </w:pPrChange>
      </w:pPr>
      <w:ins w:id="17431" w:author="Okot" w:date="2020-01-27T17:20:00Z">
        <w:r>
          <w:t>Rys. 5.19</w:t>
        </w:r>
        <w:r w:rsidR="005E1074">
          <w:t>. Projekt diagramu klas dla 1. I</w:t>
        </w:r>
        <w:r w:rsidR="00F86907">
          <w:t>teracji aplikacji.……………………………200</w:t>
        </w:r>
      </w:ins>
    </w:p>
    <w:p w14:paraId="6F0F584F" w14:textId="729BB323" w:rsidR="00FA3172" w:rsidRDefault="00FA3172">
      <w:pPr>
        <w:rPr>
          <w:ins w:id="17432" w:author="Okot" w:date="2020-01-30T16:57:00Z"/>
        </w:rPr>
        <w:pPrChange w:id="17433" w:author="Okot" w:date="2020-01-30T16:57:00Z">
          <w:pPr>
            <w:ind w:firstLine="0"/>
            <w:jc w:val="center"/>
          </w:pPr>
        </w:pPrChange>
      </w:pPr>
      <w:ins w:id="17434" w:author="Okot" w:date="2020-01-30T16:57:00Z">
        <w:r>
          <w:t>Rys. 5.20. Oferta wirtualnych serwów……………………………………………….20</w:t>
        </w:r>
      </w:ins>
      <w:ins w:id="17435" w:author="Okot" w:date="2020-03-23T22:02:00Z">
        <w:r w:rsidR="00F86907">
          <w:t>9</w:t>
        </w:r>
      </w:ins>
    </w:p>
    <w:p w14:paraId="2605BB88" w14:textId="004964A6" w:rsidR="00E47951" w:rsidRDefault="00E47951">
      <w:pPr>
        <w:rPr>
          <w:ins w:id="17436" w:author="Okot" w:date="2020-01-30T16:58:00Z"/>
        </w:rPr>
        <w:pPrChange w:id="17437" w:author="Okot" w:date="2020-01-30T16:58:00Z">
          <w:pPr>
            <w:ind w:firstLine="0"/>
            <w:jc w:val="center"/>
          </w:pPr>
        </w:pPrChange>
      </w:pPr>
      <w:ins w:id="17438" w:author="Okot" w:date="2020-01-30T16:58:00Z">
        <w:r>
          <w:t xml:space="preserve">Rys. 5.21. Szczegółowe parametry </w:t>
        </w:r>
        <w:r w:rsidR="00F86907">
          <w:t>wybranego serwera……………………………..210</w:t>
        </w:r>
      </w:ins>
    </w:p>
    <w:p w14:paraId="18DE8425" w14:textId="1F8CF28C" w:rsidR="00A0223A" w:rsidRDefault="00A0223A">
      <w:pPr>
        <w:rPr>
          <w:ins w:id="17439" w:author="Okot" w:date="2020-01-30T16:59:00Z"/>
        </w:rPr>
        <w:pPrChange w:id="17440" w:author="Okot" w:date="2020-01-30T16:59:00Z">
          <w:pPr>
            <w:jc w:val="center"/>
          </w:pPr>
        </w:pPrChange>
      </w:pPr>
      <w:ins w:id="17441" w:author="Okot" w:date="2020-01-30T16:59:00Z">
        <w:r>
          <w:t>Rys. 5.22. Panel do zarządzenia serwerem</w:t>
        </w:r>
        <w:r w:rsidR="00F86907">
          <w:t xml:space="preserve"> udostępniany przez OHV……………….211</w:t>
        </w:r>
      </w:ins>
    </w:p>
    <w:p w14:paraId="2A9D3181" w14:textId="643274D7" w:rsidR="00FC15AC" w:rsidRDefault="00FC15AC">
      <w:pPr>
        <w:rPr>
          <w:ins w:id="17442" w:author="Okot" w:date="2020-01-30T17:00:00Z"/>
        </w:rPr>
        <w:pPrChange w:id="17443" w:author="Okot" w:date="2020-01-30T17:00:00Z">
          <w:pPr>
            <w:jc w:val="center"/>
          </w:pPr>
        </w:pPrChange>
      </w:pPr>
      <w:ins w:id="17444" w:author="Okot" w:date="2020-01-30T17:00:00Z">
        <w:r>
          <w:t>Rys. 5.23. Konsola KVM zapew</w:t>
        </w:r>
        <w:r w:rsidR="00F86907">
          <w:t>niana przez OVH…………………………………..211</w:t>
        </w:r>
      </w:ins>
    </w:p>
    <w:p w14:paraId="3072E75F" w14:textId="2556D40F" w:rsidR="00FC15AC" w:rsidRDefault="00FC15AC">
      <w:pPr>
        <w:rPr>
          <w:ins w:id="17445" w:author="Okot" w:date="2020-01-30T17:01:00Z"/>
        </w:rPr>
        <w:pPrChange w:id="17446" w:author="Okot" w:date="2020-01-30T17:01:00Z">
          <w:pPr>
            <w:ind w:firstLine="0"/>
            <w:jc w:val="center"/>
          </w:pPr>
        </w:pPrChange>
      </w:pPr>
      <w:ins w:id="17447" w:author="Okot" w:date="2020-01-30T17:01:00Z">
        <w:r>
          <w:t>Rys. 5.24. Pierwsze udane logowanie za p</w:t>
        </w:r>
        <w:r w:rsidR="00F86907">
          <w:t>omocą SSH do serwera.………………….212</w:t>
        </w:r>
      </w:ins>
    </w:p>
    <w:p w14:paraId="0B9505E2" w14:textId="4100DF56" w:rsidR="00FA3172" w:rsidRDefault="002422EB">
      <w:pPr>
        <w:rPr>
          <w:ins w:id="17448" w:author="Okot" w:date="2020-02-05T17:59:00Z"/>
        </w:rPr>
        <w:pPrChange w:id="17449" w:author="Okot" w:date="2020-01-27T17:21:00Z">
          <w:pPr>
            <w:ind w:firstLine="0"/>
            <w:jc w:val="center"/>
          </w:pPr>
        </w:pPrChange>
      </w:pPr>
      <w:ins w:id="17450" w:author="Okot" w:date="2020-01-30T17:01:00Z">
        <w:r>
          <w:t>Rys. 5.25. Proces instalacji pakietów PostgreSQL oraz tworzenia bazy danych.……2</w:t>
        </w:r>
        <w:r w:rsidR="00F86907">
          <w:t>12</w:t>
        </w:r>
      </w:ins>
    </w:p>
    <w:p w14:paraId="65DB6449" w14:textId="4BBD2D7D" w:rsidR="00D80928" w:rsidRDefault="00D80928">
      <w:pPr>
        <w:rPr>
          <w:ins w:id="17451" w:author="Okot" w:date="2020-02-05T17:59:00Z"/>
        </w:rPr>
        <w:pPrChange w:id="17452" w:author="Okot" w:date="2020-02-05T17:59:00Z">
          <w:pPr>
            <w:ind w:firstLine="0"/>
            <w:jc w:val="center"/>
          </w:pPr>
        </w:pPrChange>
      </w:pPr>
      <w:ins w:id="17453" w:author="Okot" w:date="2020-02-05T17:59:00Z">
        <w:r>
          <w:t>Rys. 5.26. Kolejne kroki instalcji</w:t>
        </w:r>
        <w:r w:rsidR="00F86907">
          <w:t xml:space="preserve"> RoR na Ubuntu.…………………………………..213</w:t>
        </w:r>
      </w:ins>
    </w:p>
    <w:p w14:paraId="69D37A9B" w14:textId="60C94BB2" w:rsidR="00D80928" w:rsidRDefault="00D80928">
      <w:pPr>
        <w:rPr>
          <w:ins w:id="17454" w:author="Okot" w:date="2020-02-05T17:59:00Z"/>
        </w:rPr>
        <w:pPrChange w:id="17455" w:author="Okot" w:date="2020-02-05T17:59:00Z">
          <w:pPr>
            <w:jc w:val="center"/>
          </w:pPr>
        </w:pPrChange>
      </w:pPr>
      <w:ins w:id="17456" w:author="Okot" w:date="2020-02-05T17:59:00Z">
        <w:r>
          <w:t>Rys. 5.27. Instrukcja tworzenia nowego projektu.…………………………</w:t>
        </w:r>
      </w:ins>
      <w:ins w:id="17457" w:author="Okot" w:date="2020-02-05T18:00:00Z">
        <w:r>
          <w:t>………</w:t>
        </w:r>
      </w:ins>
      <w:ins w:id="17458" w:author="Okot" w:date="2020-02-05T18:01:00Z">
        <w:r w:rsidR="005860E1">
          <w:t>.</w:t>
        </w:r>
      </w:ins>
      <w:ins w:id="17459" w:author="Okot" w:date="2020-02-05T18:00:00Z">
        <w:r>
          <w:t>..</w:t>
        </w:r>
      </w:ins>
      <w:ins w:id="17460" w:author="Okot" w:date="2020-02-05T17:59:00Z">
        <w:r w:rsidR="00F86907">
          <w:t>213</w:t>
        </w:r>
      </w:ins>
    </w:p>
    <w:p w14:paraId="57E49863" w14:textId="6917D183" w:rsidR="005860E1" w:rsidRDefault="005860E1">
      <w:pPr>
        <w:rPr>
          <w:ins w:id="17461" w:author="Okot" w:date="2020-02-05T18:00:00Z"/>
        </w:rPr>
        <w:pPrChange w:id="17462" w:author="Okot" w:date="2020-02-05T18:00:00Z">
          <w:pPr>
            <w:jc w:val="center"/>
          </w:pPr>
        </w:pPrChange>
      </w:pPr>
      <w:ins w:id="17463" w:author="Okot" w:date="2020-02-05T18:00:00Z">
        <w:r>
          <w:t>Rys. 5.28. Pierwszy napotkany błąd.……………………………………………</w:t>
        </w:r>
      </w:ins>
      <w:ins w:id="17464" w:author="Okot" w:date="2020-02-05T18:01:00Z">
        <w:r>
          <w:t>.</w:t>
        </w:r>
      </w:ins>
      <w:ins w:id="17465" w:author="Okot" w:date="2020-02-05T18:00:00Z">
        <w:r>
          <w:t>…..2</w:t>
        </w:r>
      </w:ins>
      <w:ins w:id="17466" w:author="Okot" w:date="2020-03-23T22:03:00Z">
        <w:r w:rsidR="00D84080">
          <w:t>1</w:t>
        </w:r>
      </w:ins>
      <w:ins w:id="17467" w:author="Okot" w:date="2020-02-05T18:00:00Z">
        <w:r w:rsidR="00F86907">
          <w:t>4</w:t>
        </w:r>
      </w:ins>
    </w:p>
    <w:p w14:paraId="7C86B240" w14:textId="5281FABB" w:rsidR="005860E1" w:rsidRDefault="005860E1">
      <w:pPr>
        <w:rPr>
          <w:ins w:id="17468" w:author="Okot" w:date="2020-02-05T18:00:00Z"/>
        </w:rPr>
        <w:pPrChange w:id="17469" w:author="Okot" w:date="2020-02-05T18:00:00Z">
          <w:pPr>
            <w:jc w:val="center"/>
          </w:pPr>
        </w:pPrChange>
      </w:pPr>
      <w:ins w:id="17470" w:author="Okot" w:date="2020-02-05T18:00:00Z">
        <w:r>
          <w:t>Rys. 5.29. Błąd instalacji Gema pg.………………………………</w:t>
        </w:r>
      </w:ins>
      <w:ins w:id="17471" w:author="Okot" w:date="2020-02-05T18:01:00Z">
        <w:r>
          <w:t>…………….……</w:t>
        </w:r>
      </w:ins>
      <w:ins w:id="17472" w:author="Okot" w:date="2020-02-05T18:00:00Z">
        <w:r w:rsidR="00F86907">
          <w:t>214</w:t>
        </w:r>
      </w:ins>
    </w:p>
    <w:p w14:paraId="3B66BE3A" w14:textId="51715FEC" w:rsidR="005860E1" w:rsidRDefault="005860E1">
      <w:pPr>
        <w:rPr>
          <w:ins w:id="17473" w:author="Okot" w:date="2020-02-05T18:01:00Z"/>
        </w:rPr>
        <w:pPrChange w:id="17474" w:author="Okot" w:date="2020-02-05T18:01:00Z">
          <w:pPr>
            <w:jc w:val="center"/>
          </w:pPr>
        </w:pPrChange>
      </w:pPr>
      <w:ins w:id="17475" w:author="Okot" w:date="2020-02-05T18:01:00Z">
        <w:r>
          <w:t>Rys. 5.30. Komenda wywołująca dokończe</w:t>
        </w:r>
        <w:r w:rsidR="00F86907">
          <w:t>nie instalacji Gemów.……………….…215</w:t>
        </w:r>
      </w:ins>
    </w:p>
    <w:p w14:paraId="4AFED667" w14:textId="2D10C762" w:rsidR="005860E1" w:rsidRDefault="005860E1">
      <w:pPr>
        <w:rPr>
          <w:ins w:id="17476" w:author="Okot" w:date="2020-02-05T18:01:00Z"/>
        </w:rPr>
        <w:pPrChange w:id="17477" w:author="Okot" w:date="2020-02-05T18:01:00Z">
          <w:pPr>
            <w:jc w:val="center"/>
          </w:pPr>
        </w:pPrChange>
      </w:pPr>
      <w:ins w:id="17478" w:author="Okot" w:date="2020-02-05T18:01:00Z">
        <w:r>
          <w:t>Rys. 5.31. Informacja o udanym zakończeniu instalacji.……………………………21</w:t>
        </w:r>
      </w:ins>
      <w:ins w:id="17479" w:author="Okot" w:date="2020-03-23T22:04:00Z">
        <w:r w:rsidR="00F86907">
          <w:t>5</w:t>
        </w:r>
      </w:ins>
    </w:p>
    <w:p w14:paraId="3538AF35" w14:textId="44C0306F" w:rsidR="005860E1" w:rsidRDefault="005860E1">
      <w:pPr>
        <w:pPrChange w:id="17480" w:author="Okot" w:date="2020-02-05T18:02:00Z">
          <w:pPr>
            <w:jc w:val="center"/>
          </w:pPr>
        </w:pPrChange>
      </w:pPr>
      <w:ins w:id="17481" w:author="Okot" w:date="2020-02-05T18:02:00Z">
        <w:r>
          <w:t>Rys. 5.32. Pierwsze uruchomienie serwera.…………………………………………21</w:t>
        </w:r>
      </w:ins>
      <w:ins w:id="17482" w:author="Okot" w:date="2020-03-23T22:04:00Z">
        <w:r w:rsidR="00F86907">
          <w:t>6</w:t>
        </w:r>
      </w:ins>
    </w:p>
    <w:p w14:paraId="5C4EA639" w14:textId="053BC547" w:rsidR="00213F6B" w:rsidRDefault="00213F6B" w:rsidP="00213F6B">
      <w:ins w:id="17483" w:author="Okot" w:date="2020-02-06T16:55:00Z">
        <w:r>
          <w:t>Rys. 5.33. Umożliwienie dostępu do serwera poza localhostem.</w:t>
        </w:r>
      </w:ins>
      <w:r>
        <w:t>…………………….21</w:t>
      </w:r>
      <w:del w:id="17484" w:author="Okot" w:date="2020-03-23T22:04:00Z">
        <w:r w:rsidDel="00D84080">
          <w:delText>1</w:delText>
        </w:r>
      </w:del>
      <w:ins w:id="17485" w:author="Okot" w:date="2020-03-23T22:04:00Z">
        <w:r w:rsidR="00F86907">
          <w:t>6</w:t>
        </w:r>
      </w:ins>
    </w:p>
    <w:p w14:paraId="73F22AD1" w14:textId="1EE6473E" w:rsidR="00213F6B" w:rsidRDefault="00213F6B" w:rsidP="00213F6B">
      <w:ins w:id="17486" w:author="Okot" w:date="2020-02-06T16:55:00Z">
        <w:r>
          <w:t>Rys. 5.3</w:t>
        </w:r>
      </w:ins>
      <w:r>
        <w:t>4</w:t>
      </w:r>
      <w:ins w:id="17487" w:author="Okot" w:date="2020-02-06T16:55:00Z">
        <w:r>
          <w:t xml:space="preserve">. </w:t>
        </w:r>
      </w:ins>
      <w:r>
        <w:t>Pierwsze uruchomienie aplikacji.………………………………………...21</w:t>
      </w:r>
      <w:del w:id="17488" w:author="Okot" w:date="2020-03-23T22:04:00Z">
        <w:r w:rsidDel="00D84080">
          <w:delText>1</w:delText>
        </w:r>
      </w:del>
      <w:ins w:id="17489" w:author="Okot" w:date="2020-03-26T13:25:00Z">
        <w:r w:rsidR="00F86907">
          <w:t>7</w:t>
        </w:r>
      </w:ins>
    </w:p>
    <w:p w14:paraId="7C02C9D4" w14:textId="77DF29AA" w:rsidR="00B33A2F" w:rsidRDefault="00B33A2F" w:rsidP="00B33A2F">
      <w:ins w:id="17490" w:author="Okot" w:date="2020-02-06T16:55:00Z">
        <w:r>
          <w:lastRenderedPageBreak/>
          <w:t>Rys. 5.3</w:t>
        </w:r>
      </w:ins>
      <w:r>
        <w:t>5</w:t>
      </w:r>
      <w:ins w:id="17491" w:author="Okot" w:date="2020-02-06T16:55:00Z">
        <w:r>
          <w:t>.</w:t>
        </w:r>
      </w:ins>
      <w:r>
        <w:t xml:space="preserve"> Klonowanie repozytorium na serwer.……………………………………</w:t>
      </w:r>
      <w:ins w:id="17492" w:author="Okot" w:date="2020-03-23T22:04:00Z">
        <w:r w:rsidR="00D84080">
          <w:t>.</w:t>
        </w:r>
      </w:ins>
      <w:r>
        <w:t>21</w:t>
      </w:r>
      <w:ins w:id="17493" w:author="Okot" w:date="2020-03-26T13:25:00Z">
        <w:r w:rsidR="00F86907">
          <w:t>8</w:t>
        </w:r>
      </w:ins>
      <w:del w:id="17494" w:author="Okot" w:date="2020-03-23T22:04:00Z">
        <w:r w:rsidDel="00D84080">
          <w:delText>2</w:delText>
        </w:r>
      </w:del>
    </w:p>
    <w:p w14:paraId="2CA2520D" w14:textId="2259462B" w:rsidR="00D80928" w:rsidRDefault="00B33A2F">
      <w:pPr>
        <w:pPrChange w:id="17495" w:author="Okot" w:date="2020-01-27T17:21:00Z">
          <w:pPr>
            <w:ind w:firstLine="0"/>
            <w:jc w:val="center"/>
          </w:pPr>
        </w:pPrChange>
      </w:pPr>
      <w:ins w:id="17496" w:author="Okot" w:date="2020-02-06T16:55:00Z">
        <w:r>
          <w:t>Rys. 5.3</w:t>
        </w:r>
      </w:ins>
      <w:r>
        <w:t>6</w:t>
      </w:r>
      <w:ins w:id="17497" w:author="Okot" w:date="2020-02-06T16:55:00Z">
        <w:r>
          <w:t>.</w:t>
        </w:r>
      </w:ins>
      <w:r>
        <w:t xml:space="preserve"> Przenoszenie projektu do sklonowanego repozytorium..…………………21</w:t>
      </w:r>
      <w:del w:id="17498" w:author="Okot" w:date="2020-03-23T22:04:00Z">
        <w:r w:rsidDel="00D84080">
          <w:delText>2</w:delText>
        </w:r>
      </w:del>
      <w:ins w:id="17499" w:author="Okot" w:date="2020-03-23T22:04:00Z">
        <w:r w:rsidR="00F86907">
          <w:t>8</w:t>
        </w:r>
      </w:ins>
    </w:p>
    <w:p w14:paraId="4C16DE6E" w14:textId="65E0F9E1" w:rsidR="0017649F" w:rsidRDefault="0017649F" w:rsidP="0017649F">
      <w:pPr>
        <w:ind w:left="708" w:firstLine="1"/>
      </w:pPr>
      <w:ins w:id="17500" w:author="Okot" w:date="2020-02-06T16:55:00Z">
        <w:r>
          <w:t>Rys. 5.3</w:t>
        </w:r>
      </w:ins>
      <w:r>
        <w:t>7</w:t>
      </w:r>
      <w:ins w:id="17501" w:author="Okot" w:date="2020-02-06T16:55:00Z">
        <w:r>
          <w:t>.</w:t>
        </w:r>
      </w:ins>
      <w:r>
        <w:t xml:space="preserve"> Utworzenie pliku .gitignore odpowiedzialnego za pomijanie niektórych plików przy commitowaniu zmian.…………………………………………………..21</w:t>
      </w:r>
      <w:del w:id="17502" w:author="Okot" w:date="2020-03-23T22:05:00Z">
        <w:r w:rsidDel="00D84080">
          <w:delText>3</w:delText>
        </w:r>
      </w:del>
      <w:ins w:id="17503" w:author="Okot" w:date="2020-03-23T22:05:00Z">
        <w:r w:rsidR="00F86907">
          <w:t>8</w:t>
        </w:r>
      </w:ins>
    </w:p>
    <w:p w14:paraId="2CDE945B" w14:textId="420C01ED" w:rsidR="0017649F" w:rsidRDefault="0017649F" w:rsidP="0017649F">
      <w:ins w:id="17504" w:author="Okot" w:date="2020-02-06T16:55:00Z">
        <w:r>
          <w:t>Rys. 5.3</w:t>
        </w:r>
      </w:ins>
      <w:r>
        <w:t>8</w:t>
      </w:r>
      <w:ins w:id="17505" w:author="Okot" w:date="2020-02-06T16:55:00Z">
        <w:r>
          <w:t>.</w:t>
        </w:r>
      </w:ins>
      <w:r>
        <w:t xml:space="preserve"> Podgląd zawartości GitHuba po dodaniu zmian.…………………………21</w:t>
      </w:r>
      <w:del w:id="17506" w:author="Okot" w:date="2020-03-23T22:05:00Z">
        <w:r w:rsidDel="00D84080">
          <w:delText>4</w:delText>
        </w:r>
      </w:del>
      <w:ins w:id="17507" w:author="Okot" w:date="2020-03-23T22:05:00Z">
        <w:r w:rsidR="00F86907">
          <w:t>9</w:t>
        </w:r>
      </w:ins>
    </w:p>
    <w:p w14:paraId="7B9498D3" w14:textId="232FF58B" w:rsidR="0017649F" w:rsidRDefault="0017649F" w:rsidP="0017649F">
      <w:ins w:id="17508" w:author="Okot" w:date="2020-02-06T16:55:00Z">
        <w:r>
          <w:t>Rys. 5.3</w:t>
        </w:r>
      </w:ins>
      <w:r>
        <w:t>9</w:t>
      </w:r>
      <w:ins w:id="17509" w:author="Okot" w:date="2020-02-06T16:55:00Z">
        <w:r>
          <w:t>.</w:t>
        </w:r>
      </w:ins>
      <w:r>
        <w:t xml:space="preserve"> Tworzenie użytkownika baz danych PostgreSQL.………………………</w:t>
      </w:r>
      <w:r w:rsidR="005E67EC">
        <w:t>.</w:t>
      </w:r>
      <w:r>
        <w:t>2</w:t>
      </w:r>
      <w:ins w:id="17510" w:author="Okot" w:date="2020-03-26T13:25:00Z">
        <w:r w:rsidR="00F86907">
          <w:t>20</w:t>
        </w:r>
      </w:ins>
      <w:del w:id="17511" w:author="Okot" w:date="2020-03-26T13:25:00Z">
        <w:r w:rsidDel="00F86907">
          <w:delText>1</w:delText>
        </w:r>
      </w:del>
      <w:del w:id="17512" w:author="Okot" w:date="2020-03-23T21:56:00Z">
        <w:r w:rsidDel="00D84080">
          <w:delText>4</w:delText>
        </w:r>
      </w:del>
    </w:p>
    <w:p w14:paraId="58108D5D" w14:textId="4BE02754" w:rsidR="005E67EC" w:rsidRDefault="005E67EC" w:rsidP="005E67EC">
      <w:pPr>
        <w:ind w:left="708" w:firstLine="1"/>
      </w:pPr>
      <w:ins w:id="17513" w:author="Okot" w:date="2020-02-06T16:55:00Z">
        <w:r>
          <w:t>Rys. 5.</w:t>
        </w:r>
      </w:ins>
      <w:r>
        <w:t>40</w:t>
      </w:r>
      <w:ins w:id="17514" w:author="Okot" w:date="2020-02-06T16:55:00Z">
        <w:r>
          <w:t>.</w:t>
        </w:r>
      </w:ins>
      <w:r w:rsidR="00102775">
        <w:t xml:space="preserve"> </w:t>
      </w:r>
      <w:r>
        <w:t>Drugi</w:t>
      </w:r>
      <w:r w:rsidR="00102775">
        <w:t>e</w:t>
      </w:r>
      <w:r>
        <w:t xml:space="preserve"> podejście do tworzenia bazy danych.…………………</w:t>
      </w:r>
      <w:r w:rsidR="00102775">
        <w:t>…………..</w:t>
      </w:r>
      <w:r>
        <w:t>2</w:t>
      </w:r>
      <w:ins w:id="17515" w:author="Okot" w:date="2020-03-26T13:26:00Z">
        <w:r w:rsidR="001819D3">
          <w:t>20</w:t>
        </w:r>
      </w:ins>
      <w:del w:id="17516" w:author="Okot" w:date="2020-03-26T13:26:00Z">
        <w:r w:rsidDel="001819D3">
          <w:delText>1</w:delText>
        </w:r>
      </w:del>
      <w:del w:id="17517" w:author="Okot" w:date="2020-03-23T21:56:00Z">
        <w:r w:rsidDel="00D84080">
          <w:delText>5</w:delText>
        </w:r>
      </w:del>
      <w:r w:rsidRPr="005E67EC">
        <w:t xml:space="preserve"> </w:t>
      </w:r>
      <w:ins w:id="17518" w:author="Okot" w:date="2020-02-06T16:55:00Z">
        <w:r>
          <w:t>Rys. 5.</w:t>
        </w:r>
      </w:ins>
      <w:r>
        <w:t>41</w:t>
      </w:r>
      <w:ins w:id="17519" w:author="Okot" w:date="2020-02-06T16:55:00Z">
        <w:r>
          <w:t>.</w:t>
        </w:r>
      </w:ins>
      <w:r w:rsidR="00EE6D09">
        <w:t xml:space="preserve"> </w:t>
      </w:r>
      <w:r>
        <w:t>Pierwsza migracja do bazy danych.……</w:t>
      </w:r>
      <w:r w:rsidR="00EE6D09">
        <w:t>...</w:t>
      </w:r>
      <w:r>
        <w:t>………………………………</w:t>
      </w:r>
      <w:r w:rsidR="00102775">
        <w:t>.</w:t>
      </w:r>
      <w:r>
        <w:t>2</w:t>
      </w:r>
      <w:del w:id="17520" w:author="Okot" w:date="2020-03-26T13:26:00Z">
        <w:r w:rsidDel="001819D3">
          <w:delText>1</w:delText>
        </w:r>
      </w:del>
      <w:ins w:id="17521" w:author="Okot" w:date="2020-03-26T13:26:00Z">
        <w:r w:rsidR="001819D3">
          <w:t>21</w:t>
        </w:r>
      </w:ins>
      <w:del w:id="17522" w:author="Okot" w:date="2020-03-23T22:05:00Z">
        <w:r w:rsidDel="00560016">
          <w:delText>6</w:delText>
        </w:r>
      </w:del>
    </w:p>
    <w:p w14:paraId="0A7C38D9" w14:textId="45DC0C5D" w:rsidR="005E67EC" w:rsidRDefault="00102775" w:rsidP="0017649F">
      <w:pPr>
        <w:rPr>
          <w:ins w:id="17523" w:author="Okot" w:date="2019-11-18T21:47:00Z"/>
        </w:rPr>
      </w:pPr>
      <w:ins w:id="17524" w:author="Okot" w:date="2020-02-06T16:55:00Z">
        <w:r>
          <w:t>Rys. 5.</w:t>
        </w:r>
      </w:ins>
      <w:r>
        <w:t>42</w:t>
      </w:r>
      <w:ins w:id="17525" w:author="Okot" w:date="2020-02-06T16:55:00Z">
        <w:r>
          <w:t>.</w:t>
        </w:r>
      </w:ins>
      <w:r w:rsidR="00EE6D09">
        <w:t xml:space="preserve"> </w:t>
      </w:r>
      <w:r>
        <w:t>Pierwsze w pełni udane uruchomienie aplikacji.…………………………2</w:t>
      </w:r>
      <w:del w:id="17526" w:author="Okot" w:date="2020-03-26T13:26:00Z">
        <w:r w:rsidDel="001819D3">
          <w:delText>1</w:delText>
        </w:r>
      </w:del>
      <w:ins w:id="17527" w:author="Okot" w:date="2020-03-26T13:26:00Z">
        <w:r w:rsidR="001819D3">
          <w:t>22</w:t>
        </w:r>
      </w:ins>
      <w:del w:id="17528" w:author="Okot" w:date="2020-03-23T22:05:00Z">
        <w:r w:rsidDel="00560016">
          <w:delText>7</w:delText>
        </w:r>
      </w:del>
    </w:p>
    <w:p w14:paraId="4A6F3326" w14:textId="09B4E95D" w:rsidR="007C66DC" w:rsidDel="00F32F66" w:rsidRDefault="007C66DC">
      <w:pPr>
        <w:ind w:firstLine="708"/>
        <w:rPr>
          <w:del w:id="17529" w:author="Okot" w:date="2019-11-18T21:47:00Z"/>
        </w:rPr>
        <w:pPrChange w:id="17530" w:author="Okot" w:date="2019-11-18T19:44:00Z">
          <w:pPr/>
        </w:pPrChange>
      </w:pPr>
    </w:p>
    <w:p w14:paraId="38EA21E7" w14:textId="0181CE75" w:rsidR="00924C42" w:rsidRDefault="00A366F5">
      <w:pPr>
        <w:ind w:left="708" w:firstLine="0"/>
        <w:rPr>
          <w:ins w:id="17531" w:author="Okot" w:date="2020-03-23T22:07:00Z"/>
        </w:rPr>
        <w:pPrChange w:id="17532" w:author="Okot" w:date="2020-01-17T16:05:00Z">
          <w:pPr>
            <w:ind w:firstLine="708"/>
          </w:pPr>
        </w:pPrChange>
      </w:pPr>
      <w:r w:rsidRPr="005C1D79">
        <w:t xml:space="preserve">Rys. </w:t>
      </w:r>
      <w:ins w:id="17533" w:author="Okot" w:date="2019-11-19T20:48:00Z">
        <w:r w:rsidR="00B07DDA" w:rsidRPr="005C1D79">
          <w:rPr>
            <w:rPrChange w:id="17534" w:author="Okot" w:date="2019-11-19T20:49:00Z">
              <w:rPr>
                <w:highlight w:val="yellow"/>
              </w:rPr>
            </w:rPrChange>
          </w:rPr>
          <w:t>5</w:t>
        </w:r>
      </w:ins>
      <w:del w:id="17535" w:author="Okot" w:date="2019-11-19T20:48:00Z">
        <w:r w:rsidRPr="005C1D79" w:rsidDel="00B07DDA">
          <w:delText>4</w:delText>
        </w:r>
      </w:del>
      <w:r w:rsidRPr="005C1D79">
        <w:t>.</w:t>
      </w:r>
      <w:r w:rsidR="00D67412" w:rsidRPr="005C1D79">
        <w:t>43</w:t>
      </w:r>
      <w:del w:id="17536" w:author="Okot" w:date="2019-11-19T20:48:00Z">
        <w:r w:rsidRPr="005C1D79" w:rsidDel="00B07DDA">
          <w:delText>4</w:delText>
        </w:r>
      </w:del>
      <w:r w:rsidRPr="005C1D79">
        <w:t>.</w:t>
      </w:r>
      <w:r>
        <w:t xml:space="preserve"> </w:t>
      </w:r>
      <w:ins w:id="17537" w:author="Okot" w:date="2020-03-23T22:06:00Z">
        <w:r w:rsidR="00560016">
          <w:t>Od projektu wersji ostatecznej logo</w:t>
        </w:r>
      </w:ins>
      <w:del w:id="17538" w:author="Okot" w:date="2020-03-23T22:06:00Z">
        <w:r w:rsidDel="00560016">
          <w:delText>Ilustracja etapów prac</w:delText>
        </w:r>
        <w:r w:rsidR="006A7B0A" w:rsidDel="00560016">
          <w:delText>y nad logo……</w:delText>
        </w:r>
      </w:del>
      <w:ins w:id="17539" w:author="Okot" w:date="2020-03-23T22:06:00Z">
        <w:r w:rsidR="00560016">
          <w:t>…</w:t>
        </w:r>
      </w:ins>
      <w:r w:rsidR="006A7B0A">
        <w:t>……………</w:t>
      </w:r>
      <w:ins w:id="17540" w:author="Okot" w:date="2020-01-17T16:07:00Z">
        <w:r w:rsidR="0067323F">
          <w:t>………………………</w:t>
        </w:r>
      </w:ins>
      <w:del w:id="17541" w:author="Okot" w:date="2020-01-17T16:07:00Z">
        <w:r w:rsidR="006A7B0A" w:rsidDel="0067323F">
          <w:delText>………………………...</w:delText>
        </w:r>
      </w:del>
      <w:ins w:id="17542" w:author="Okot" w:date="2020-01-29T13:31:00Z">
        <w:r w:rsidR="001819D3">
          <w:t>2</w:t>
        </w:r>
      </w:ins>
      <w:ins w:id="17543" w:author="Okot" w:date="2020-03-26T13:26:00Z">
        <w:r w:rsidR="001819D3">
          <w:t>23</w:t>
        </w:r>
      </w:ins>
      <w:del w:id="17544" w:author="Okot" w:date="2020-03-23T22:06:00Z">
        <w:r w:rsidR="005C1D79" w:rsidDel="00560016">
          <w:delText>8</w:delText>
        </w:r>
      </w:del>
    </w:p>
    <w:p w14:paraId="07C4C98F" w14:textId="28833543" w:rsidR="00EE254C" w:rsidRDefault="00EE254C">
      <w:pPr>
        <w:pPrChange w:id="17545" w:author="Okot" w:date="2020-03-23T22:08:00Z">
          <w:pPr>
            <w:ind w:firstLine="708"/>
          </w:pPr>
        </w:pPrChange>
      </w:pPr>
      <w:ins w:id="17546" w:author="Okot" w:date="2020-03-23T22:07:00Z">
        <w:r>
          <w:t>Rys. 5.44. Favicona dla aplikacji…………………………………………………….22</w:t>
        </w:r>
        <w:r w:rsidR="001819D3">
          <w:t>4</w:t>
        </w:r>
      </w:ins>
    </w:p>
    <w:p w14:paraId="6B6C99D7" w14:textId="4625FE7D" w:rsidR="00924C42" w:rsidRDefault="00924C42" w:rsidP="00924C42">
      <w:pPr>
        <w:rPr>
          <w:rStyle w:val="st"/>
        </w:rPr>
      </w:pPr>
      <w:r>
        <w:rPr>
          <w:rStyle w:val="st"/>
        </w:rPr>
        <w:t>Rys. 5.4</w:t>
      </w:r>
      <w:ins w:id="17547" w:author="Okot" w:date="2020-03-23T22:08:00Z">
        <w:r w:rsidR="00BE3A8A">
          <w:rPr>
            <w:rStyle w:val="st"/>
          </w:rPr>
          <w:t>5</w:t>
        </w:r>
      </w:ins>
      <w:del w:id="17548" w:author="Okot" w:date="2020-03-23T22:08:00Z">
        <w:r w:rsidDel="00BE3A8A">
          <w:rPr>
            <w:rStyle w:val="st"/>
          </w:rPr>
          <w:delText>4</w:delText>
        </w:r>
      </w:del>
      <w:r>
        <w:rPr>
          <w:rStyle w:val="st"/>
        </w:rPr>
        <w:t>. Zmiana domyślnego layoutu z języka szablonów ERB na HAML.………2</w:t>
      </w:r>
      <w:ins w:id="17549" w:author="Okot" w:date="2020-03-26T13:27:00Z">
        <w:r w:rsidR="001819D3">
          <w:rPr>
            <w:rStyle w:val="st"/>
          </w:rPr>
          <w:t>2</w:t>
        </w:r>
      </w:ins>
      <w:ins w:id="17550" w:author="Okot" w:date="2020-03-23T22:08:00Z">
        <w:r w:rsidR="001819D3">
          <w:rPr>
            <w:rStyle w:val="st"/>
          </w:rPr>
          <w:t>5</w:t>
        </w:r>
      </w:ins>
      <w:del w:id="17551" w:author="Okot" w:date="2020-03-23T22:08:00Z">
        <w:r w:rsidDel="00BE3A8A">
          <w:rPr>
            <w:rStyle w:val="st"/>
          </w:rPr>
          <w:delText>19</w:delText>
        </w:r>
      </w:del>
    </w:p>
    <w:p w14:paraId="0D611FF5" w14:textId="46A667D4" w:rsidR="00924C42" w:rsidRDefault="00924C42" w:rsidP="00924C42">
      <w:r>
        <w:t xml:space="preserve">Rys. </w:t>
      </w:r>
      <w:ins w:id="17552" w:author="Okot" w:date="2019-11-19T20:55:00Z">
        <w:r>
          <w:t>5</w:t>
        </w:r>
      </w:ins>
      <w:del w:id="17553" w:author="Okot" w:date="2019-11-19T20:55:00Z">
        <w:r w:rsidDel="00262253">
          <w:delText>4</w:delText>
        </w:r>
      </w:del>
      <w:r>
        <w:t>.4</w:t>
      </w:r>
      <w:ins w:id="17554" w:author="Okot" w:date="2020-03-23T22:08:00Z">
        <w:r w:rsidR="00BE3A8A">
          <w:t>6</w:t>
        </w:r>
      </w:ins>
      <w:del w:id="17555" w:author="Okot" w:date="2020-03-23T22:08:00Z">
        <w:r w:rsidDel="00BE3A8A">
          <w:delText>5</w:delText>
        </w:r>
      </w:del>
      <w:del w:id="17556" w:author="Okot" w:date="2019-11-19T20:55:00Z">
        <w:r w:rsidDel="00262253">
          <w:delText>4</w:delText>
        </w:r>
      </w:del>
      <w:r>
        <w:t>. Konfiguracja routów dla aplikacji.……………………………………….22</w:t>
      </w:r>
      <w:del w:id="17557" w:author="Okot" w:date="2020-03-23T22:08:00Z">
        <w:r w:rsidDel="00BE3A8A">
          <w:delText>0</w:delText>
        </w:r>
      </w:del>
      <w:ins w:id="17558" w:author="Okot" w:date="2020-03-23T22:08:00Z">
        <w:r w:rsidR="001819D3">
          <w:t>5</w:t>
        </w:r>
      </w:ins>
    </w:p>
    <w:p w14:paraId="465A53CD" w14:textId="46B0FAE9" w:rsidR="007936D5" w:rsidRDefault="007936D5" w:rsidP="007936D5">
      <w:r>
        <w:t xml:space="preserve">Rys. </w:t>
      </w:r>
      <w:ins w:id="17559" w:author="Okot" w:date="2019-11-19T20:55:00Z">
        <w:r>
          <w:t>5</w:t>
        </w:r>
      </w:ins>
      <w:del w:id="17560" w:author="Okot" w:date="2019-11-19T20:55:00Z">
        <w:r w:rsidDel="00262253">
          <w:delText>4</w:delText>
        </w:r>
      </w:del>
      <w:r>
        <w:t>.4</w:t>
      </w:r>
      <w:ins w:id="17561" w:author="Okot" w:date="2020-03-23T22:08:00Z">
        <w:r w:rsidR="00BE3A8A">
          <w:t>7</w:t>
        </w:r>
      </w:ins>
      <w:del w:id="17562" w:author="Okot" w:date="2020-03-23T22:08:00Z">
        <w:r w:rsidDel="00BE3A8A">
          <w:delText>6</w:delText>
        </w:r>
      </w:del>
      <w:del w:id="17563" w:author="Okot" w:date="2019-11-19T20:55:00Z">
        <w:r w:rsidDel="00262253">
          <w:delText>4</w:delText>
        </w:r>
      </w:del>
      <w:r>
        <w:t>. Źródło strony – wszystko wygląda poprawnie.…………………………..22</w:t>
      </w:r>
      <w:ins w:id="17564" w:author="Okot" w:date="2020-03-23T22:08:00Z">
        <w:r w:rsidR="001819D3">
          <w:t>6</w:t>
        </w:r>
      </w:ins>
      <w:del w:id="17565" w:author="Okot" w:date="2020-03-23T22:08:00Z">
        <w:r w:rsidDel="00BE3A8A">
          <w:delText>1</w:delText>
        </w:r>
      </w:del>
    </w:p>
    <w:p w14:paraId="124DB56B" w14:textId="41AAA9A2" w:rsidR="007936D5" w:rsidRDefault="007936D5" w:rsidP="007936D5">
      <w:r>
        <w:t xml:space="preserve">Rys. </w:t>
      </w:r>
      <w:ins w:id="17566" w:author="Okot" w:date="2019-11-19T20:55:00Z">
        <w:r>
          <w:t>5</w:t>
        </w:r>
      </w:ins>
      <w:del w:id="17567" w:author="Okot" w:date="2019-11-19T20:55:00Z">
        <w:r w:rsidDel="00262253">
          <w:delText>4</w:delText>
        </w:r>
      </w:del>
      <w:r>
        <w:t>.4</w:t>
      </w:r>
      <w:ins w:id="17568" w:author="Okot" w:date="2020-03-23T22:08:00Z">
        <w:r w:rsidR="00BE3A8A">
          <w:t>8</w:t>
        </w:r>
      </w:ins>
      <w:del w:id="17569" w:author="Okot" w:date="2020-03-23T22:08:00Z">
        <w:r w:rsidDel="00BE3A8A">
          <w:delText>7</w:delText>
        </w:r>
      </w:del>
      <w:del w:id="17570" w:author="Okot" w:date="2019-11-19T20:55:00Z">
        <w:r w:rsidDel="00262253">
          <w:delText>4</w:delText>
        </w:r>
      </w:del>
      <w:r>
        <w:t>. Załadowana strona – brakuje styli.………………………………………..22</w:t>
      </w:r>
      <w:del w:id="17571" w:author="Okot" w:date="2020-03-23T22:08:00Z">
        <w:r w:rsidDel="00BE3A8A">
          <w:delText>1</w:delText>
        </w:r>
      </w:del>
      <w:ins w:id="17572" w:author="Okot" w:date="2020-03-23T22:08:00Z">
        <w:r w:rsidR="001819D3">
          <w:t>7</w:t>
        </w:r>
      </w:ins>
    </w:p>
    <w:p w14:paraId="530C4BFB" w14:textId="1F8F2452" w:rsidR="007936D5" w:rsidRPr="007936D5" w:rsidRDefault="007936D5" w:rsidP="007936D5">
      <w:r>
        <w:t xml:space="preserve">Rys. </w:t>
      </w:r>
      <w:ins w:id="17573" w:author="Okot" w:date="2019-11-19T20:55:00Z">
        <w:r>
          <w:t>5</w:t>
        </w:r>
      </w:ins>
      <w:del w:id="17574" w:author="Okot" w:date="2019-11-19T20:55:00Z">
        <w:r w:rsidDel="00262253">
          <w:delText>4</w:delText>
        </w:r>
      </w:del>
      <w:r>
        <w:t>.4</w:t>
      </w:r>
      <w:ins w:id="17575" w:author="Okot" w:date="2020-03-23T22:08:00Z">
        <w:r w:rsidR="00BE3A8A">
          <w:t>9</w:t>
        </w:r>
      </w:ins>
      <w:del w:id="17576" w:author="Okot" w:date="2020-03-23T22:08:00Z">
        <w:r w:rsidDel="00BE3A8A">
          <w:delText>8</w:delText>
        </w:r>
      </w:del>
      <w:del w:id="17577" w:author="Okot" w:date="2019-11-19T20:55:00Z">
        <w:r w:rsidDel="00262253">
          <w:delText>4</w:delText>
        </w:r>
      </w:del>
      <w:r>
        <w:t xml:space="preserve">. Poprawnie wyświetlany element </w:t>
      </w:r>
      <w:r>
        <w:rPr>
          <w:i/>
        </w:rPr>
        <w:t>nav-</w:t>
      </w:r>
      <w:r w:rsidRPr="007936D5">
        <w:t>bar</w:t>
      </w:r>
      <w:r>
        <w:t>…………………………………</w:t>
      </w:r>
      <w:r w:rsidRPr="007936D5">
        <w:t>22</w:t>
      </w:r>
      <w:del w:id="17578" w:author="Okot" w:date="2020-03-23T22:09:00Z">
        <w:r w:rsidRPr="007936D5" w:rsidDel="00BE3A8A">
          <w:delText>2</w:delText>
        </w:r>
      </w:del>
      <w:ins w:id="17579" w:author="Okot" w:date="2020-03-26T13:27:00Z">
        <w:r w:rsidR="001819D3">
          <w:t>7</w:t>
        </w:r>
      </w:ins>
    </w:p>
    <w:p w14:paraId="69136526" w14:textId="2C23F47D" w:rsidR="00BE3A8A" w:rsidRDefault="00BE3A8A">
      <w:pPr>
        <w:rPr>
          <w:ins w:id="17580" w:author="Okot" w:date="2020-03-23T22:09:00Z"/>
        </w:rPr>
        <w:pPrChange w:id="17581" w:author="Okot" w:date="2020-03-23T22:09:00Z">
          <w:pPr>
            <w:ind w:firstLine="0"/>
            <w:jc w:val="center"/>
          </w:pPr>
        </w:pPrChange>
      </w:pPr>
      <w:ins w:id="17582" w:author="Okot" w:date="2020-03-23T22:09:00Z">
        <w:r>
          <w:t>Rys. 5.50. Przykład informacji o b</w:t>
        </w:r>
        <w:r w:rsidR="001819D3">
          <w:t>łędzie w składni…………………………………22</w:t>
        </w:r>
      </w:ins>
      <w:ins w:id="17583" w:author="Okot" w:date="2020-03-26T13:28:00Z">
        <w:r w:rsidR="001819D3">
          <w:t>8</w:t>
        </w:r>
      </w:ins>
    </w:p>
    <w:p w14:paraId="5D6F83E6" w14:textId="42F97F33" w:rsidR="00BE3A8A" w:rsidRDefault="00BE3A8A">
      <w:pPr>
        <w:rPr>
          <w:ins w:id="17584" w:author="Okot" w:date="2020-03-26T13:31:00Z"/>
        </w:rPr>
        <w:pPrChange w:id="17585" w:author="Okot" w:date="2020-03-23T22:10:00Z">
          <w:pPr>
            <w:ind w:firstLine="0"/>
            <w:jc w:val="center"/>
          </w:pPr>
        </w:pPrChange>
      </w:pPr>
      <w:ins w:id="17586" w:author="Okot" w:date="2020-03-23T22:10:00Z">
        <w:r>
          <w:t>Rys. 5.51. Strona główna a</w:t>
        </w:r>
        <w:r w:rsidR="001819D3">
          <w:t>plikacji…………………………………………………..22</w:t>
        </w:r>
      </w:ins>
      <w:ins w:id="17587" w:author="Okot" w:date="2020-03-26T13:28:00Z">
        <w:r w:rsidR="001819D3">
          <w:t>9</w:t>
        </w:r>
      </w:ins>
    </w:p>
    <w:p w14:paraId="5149B73C" w14:textId="238C8382" w:rsidR="00D02C42" w:rsidRDefault="00D02C42">
      <w:pPr>
        <w:rPr>
          <w:ins w:id="17588" w:author="Okot" w:date="2020-03-23T22:10:00Z"/>
        </w:rPr>
        <w:pPrChange w:id="17589" w:author="Okot" w:date="2020-03-23T22:10:00Z">
          <w:pPr>
            <w:ind w:firstLine="0"/>
            <w:jc w:val="center"/>
          </w:pPr>
        </w:pPrChange>
      </w:pPr>
      <w:ins w:id="17590" w:author="Okot" w:date="2020-03-26T13:31:00Z">
        <w:r w:rsidRPr="00262A20">
          <w:t>Rys. 5.5</w:t>
        </w:r>
        <w:r>
          <w:t>2</w:t>
        </w:r>
        <w:r w:rsidRPr="00262A20">
          <w:t>. Kod użyty do wywoływania okna modalnego</w:t>
        </w:r>
      </w:ins>
      <w:ins w:id="17591" w:author="Okot" w:date="2020-03-26T13:32:00Z">
        <w:r>
          <w:t>……………………………230</w:t>
        </w:r>
      </w:ins>
    </w:p>
    <w:p w14:paraId="60DC6178" w14:textId="246AC5E0" w:rsidR="0044689D" w:rsidRDefault="0044689D">
      <w:pPr>
        <w:rPr>
          <w:ins w:id="17592" w:author="Okot" w:date="2020-03-23T22:10:00Z"/>
        </w:rPr>
        <w:pPrChange w:id="17593" w:author="Okot" w:date="2020-03-23T22:10:00Z">
          <w:pPr>
            <w:pStyle w:val="Nagwek2"/>
            <w:jc w:val="center"/>
          </w:pPr>
        </w:pPrChange>
      </w:pPr>
      <w:ins w:id="17594" w:author="Okot" w:date="2020-03-23T22:10:00Z">
        <w:r>
          <w:t>Rys. 5.5</w:t>
        </w:r>
      </w:ins>
      <w:ins w:id="17595" w:author="Okot" w:date="2020-03-26T13:32:00Z">
        <w:r w:rsidR="00D02C42">
          <w:t>3</w:t>
        </w:r>
      </w:ins>
      <w:ins w:id="17596" w:author="Okot" w:date="2020-03-23T22:10:00Z">
        <w:r>
          <w:t>. Kod generujący zawartoś</w:t>
        </w:r>
        <w:r w:rsidR="001819D3">
          <w:t>ć okna modalnego……………………………..23</w:t>
        </w:r>
      </w:ins>
      <w:ins w:id="17597" w:author="Okot" w:date="2020-03-26T13:31:00Z">
        <w:r w:rsidR="00D02C42">
          <w:t>1</w:t>
        </w:r>
      </w:ins>
    </w:p>
    <w:p w14:paraId="183B6A21" w14:textId="638D497A" w:rsidR="0044689D" w:rsidRDefault="00D02C42">
      <w:pPr>
        <w:rPr>
          <w:ins w:id="17598" w:author="Okot" w:date="2020-03-23T22:11:00Z"/>
        </w:rPr>
        <w:pPrChange w:id="17599" w:author="Okot" w:date="2020-03-23T22:11:00Z">
          <w:pPr>
            <w:ind w:firstLine="0"/>
            <w:jc w:val="center"/>
          </w:pPr>
        </w:pPrChange>
      </w:pPr>
      <w:ins w:id="17600" w:author="Okot" w:date="2020-03-23T22:11:00Z">
        <w:r>
          <w:t>Rys. 5.54</w:t>
        </w:r>
        <w:r w:rsidR="0044689D">
          <w:t>. Okno modalne służące do rejestracji nowych użytkowników.……………2</w:t>
        </w:r>
      </w:ins>
      <w:ins w:id="17601" w:author="Okot" w:date="2020-03-26T13:33:00Z">
        <w:r w:rsidR="006B1E35">
          <w:t>3</w:t>
        </w:r>
      </w:ins>
      <w:ins w:id="17602" w:author="Okot" w:date="2020-03-23T22:11:00Z">
        <w:r w:rsidR="0044689D">
          <w:t>2</w:t>
        </w:r>
      </w:ins>
    </w:p>
    <w:p w14:paraId="7BCC8E12" w14:textId="33A8C9DF" w:rsidR="00EE20AB" w:rsidRDefault="00D02C42">
      <w:pPr>
        <w:rPr>
          <w:ins w:id="17603" w:author="Okot" w:date="2020-03-23T22:11:00Z"/>
        </w:rPr>
        <w:pPrChange w:id="17604" w:author="Okot" w:date="2020-03-23T22:11:00Z">
          <w:pPr>
            <w:ind w:firstLine="0"/>
            <w:jc w:val="center"/>
          </w:pPr>
        </w:pPrChange>
      </w:pPr>
      <w:ins w:id="17605" w:author="Okot" w:date="2020-03-23T22:11:00Z">
        <w:r>
          <w:t>Rys. 5.55</w:t>
        </w:r>
        <w:r w:rsidR="00EE20AB">
          <w:t>. Mapowanie tabeli User z bazy dany</w:t>
        </w:r>
        <w:r w:rsidR="006B1E35">
          <w:t>ch na obiekt aplikacji.………………232</w:t>
        </w:r>
      </w:ins>
    </w:p>
    <w:p w14:paraId="76F4B308" w14:textId="7C27400E" w:rsidR="00EE20AB" w:rsidRDefault="00D02C42">
      <w:pPr>
        <w:rPr>
          <w:ins w:id="17606" w:author="Okot" w:date="2020-03-23T22:12:00Z"/>
        </w:rPr>
        <w:pPrChange w:id="17607" w:author="Okot" w:date="2020-03-23T22:12:00Z">
          <w:pPr>
            <w:ind w:firstLine="0"/>
            <w:jc w:val="center"/>
          </w:pPr>
        </w:pPrChange>
      </w:pPr>
      <w:ins w:id="17608" w:author="Okot" w:date="2020-03-23T22:12:00Z">
        <w:r>
          <w:t>Rys. 5.56</w:t>
        </w:r>
        <w:r w:rsidR="00EE20AB">
          <w:t>. Symulacja inte</w:t>
        </w:r>
        <w:r w:rsidR="006B1E35">
          <w:t>rfejsu.……………………………………………………..233</w:t>
        </w:r>
      </w:ins>
    </w:p>
    <w:p w14:paraId="6520F267" w14:textId="28BAF6B6" w:rsidR="006216A2" w:rsidRDefault="00D02C42">
      <w:pPr>
        <w:rPr>
          <w:ins w:id="17609" w:author="Okot" w:date="2020-03-25T11:40:00Z"/>
        </w:rPr>
        <w:pPrChange w:id="17610" w:author="Okot" w:date="2020-03-23T22:12:00Z">
          <w:pPr>
            <w:ind w:firstLine="0"/>
            <w:jc w:val="center"/>
          </w:pPr>
        </w:pPrChange>
      </w:pPr>
      <w:ins w:id="17611" w:author="Okot" w:date="2020-03-23T22:12:00Z">
        <w:r>
          <w:t>Rys. 5.57</w:t>
        </w:r>
        <w:r w:rsidR="006216A2" w:rsidRPr="00A97D58">
          <w:rPr>
            <w:rPrChange w:id="17612" w:author="Okot" w:date="2020-03-24T07:34:00Z">
              <w:rPr>
                <w:lang w:val="en-US"/>
              </w:rPr>
            </w:rPrChange>
          </w:rPr>
          <w:t xml:space="preserve">. Fragment implementacji „interfejsu” </w:t>
        </w:r>
        <w:r w:rsidR="006216A2" w:rsidRPr="00A97D58">
          <w:rPr>
            <w:i/>
            <w:rPrChange w:id="17613" w:author="Okot" w:date="2020-03-24T07:34:00Z">
              <w:rPr>
                <w:i/>
                <w:lang w:val="en-US"/>
              </w:rPr>
            </w:rPrChange>
          </w:rPr>
          <w:t>user_interface</w:t>
        </w:r>
        <w:r w:rsidR="006216A2" w:rsidRPr="00A97D58">
          <w:rPr>
            <w:rPrChange w:id="17614" w:author="Okot" w:date="2020-03-24T07:34:00Z">
              <w:rPr>
                <w:lang w:val="en-US"/>
              </w:rPr>
            </w:rPrChange>
          </w:rPr>
          <w:t>.……………………2</w:t>
        </w:r>
        <w:r w:rsidR="006B1E35">
          <w:t>33</w:t>
        </w:r>
      </w:ins>
    </w:p>
    <w:p w14:paraId="64346823" w14:textId="79D930E6" w:rsidR="00616FED" w:rsidRPr="00A97D58" w:rsidRDefault="00D02C42">
      <w:pPr>
        <w:rPr>
          <w:ins w:id="17615" w:author="Okot" w:date="2020-03-23T22:12:00Z"/>
          <w:rPrChange w:id="17616" w:author="Okot" w:date="2020-03-24T07:34:00Z">
            <w:rPr>
              <w:ins w:id="17617" w:author="Okot" w:date="2020-03-23T22:12:00Z"/>
              <w:lang w:val="en-US"/>
            </w:rPr>
          </w:rPrChange>
        </w:rPr>
        <w:pPrChange w:id="17618" w:author="Okot" w:date="2020-03-23T22:12:00Z">
          <w:pPr>
            <w:ind w:firstLine="0"/>
            <w:jc w:val="center"/>
          </w:pPr>
        </w:pPrChange>
      </w:pPr>
      <w:ins w:id="17619" w:author="Okot" w:date="2020-03-25T11:40:00Z">
        <w:r>
          <w:t>Rys. 5.58</w:t>
        </w:r>
        <w:r w:rsidR="00616FED" w:rsidRPr="00505BAA">
          <w:t>. Wywołanie metody “interfejsu”</w:t>
        </w:r>
        <w:r w:rsidR="00616FED">
          <w:t xml:space="preserve"> przez model</w:t>
        </w:r>
      </w:ins>
      <w:ins w:id="17620" w:author="Okot" w:date="2020-03-25T11:41:00Z">
        <w:r w:rsidR="00616FED">
          <w:t>…………………………….23</w:t>
        </w:r>
        <w:r w:rsidR="006B1E35">
          <w:t>4</w:t>
        </w:r>
      </w:ins>
    </w:p>
    <w:p w14:paraId="4792C7F3" w14:textId="5742FAAD" w:rsidR="00AF680B" w:rsidRPr="00BC72CC" w:rsidRDefault="00D02C42">
      <w:pPr>
        <w:ind w:left="708" w:firstLine="1"/>
        <w:rPr>
          <w:ins w:id="17621" w:author="Okot" w:date="2020-03-23T22:13:00Z"/>
        </w:rPr>
        <w:pPrChange w:id="17622" w:author="Okot" w:date="2020-03-23T22:13:00Z">
          <w:pPr>
            <w:ind w:firstLine="0"/>
            <w:jc w:val="center"/>
          </w:pPr>
        </w:pPrChange>
      </w:pPr>
      <w:ins w:id="17623" w:author="Okot" w:date="2020-03-23T22:13:00Z">
        <w:r>
          <w:t>Rys. 5.59</w:t>
        </w:r>
        <w:r w:rsidR="00AF680B" w:rsidRPr="00BC72CC">
          <w:t>. Zapewnianie spełnienia wymogów bezpieczeństwa dla haseł użytkownik</w:t>
        </w:r>
        <w:r w:rsidR="00AF680B">
          <w:t>ów</w:t>
        </w:r>
        <w:r w:rsidR="00AF680B" w:rsidRPr="00BC72CC">
          <w:t>.</w:t>
        </w:r>
        <w:r w:rsidR="006B1E35">
          <w:t>………………………………………………………………………235</w:t>
        </w:r>
      </w:ins>
    </w:p>
    <w:p w14:paraId="43FF99FF" w14:textId="374D7827" w:rsidR="00383736" w:rsidRPr="00035BD2" w:rsidRDefault="00D02C42">
      <w:pPr>
        <w:ind w:left="708" w:firstLine="1"/>
        <w:rPr>
          <w:ins w:id="17624" w:author="Okot" w:date="2020-03-23T22:13:00Z"/>
        </w:rPr>
        <w:pPrChange w:id="17625" w:author="Okot" w:date="2020-03-23T22:13:00Z">
          <w:pPr>
            <w:ind w:firstLine="0"/>
            <w:jc w:val="center"/>
          </w:pPr>
        </w:pPrChange>
      </w:pPr>
      <w:ins w:id="17626" w:author="Okot" w:date="2020-03-23T22:13:00Z">
        <w:r>
          <w:t>Rys. 5.60</w:t>
        </w:r>
        <w:r w:rsidR="00383736" w:rsidRPr="00035BD2">
          <w:t>. Kod prowadzący do wyświetlenia informacji o sukcesie lub niepowodzeniu logowania</w:t>
        </w:r>
      </w:ins>
      <w:ins w:id="17627" w:author="Okot" w:date="2020-03-23T22:14:00Z">
        <w:r w:rsidR="001E108B">
          <w:t>…</w:t>
        </w:r>
      </w:ins>
      <w:ins w:id="17628" w:author="Okot" w:date="2020-03-23T22:13:00Z">
        <w:r w:rsidR="006B1E35">
          <w:t>…………………………………………………………………………236</w:t>
        </w:r>
      </w:ins>
    </w:p>
    <w:p w14:paraId="654FF2B4" w14:textId="59BB0269" w:rsidR="00C65A08" w:rsidRPr="00035BD2" w:rsidRDefault="00C65A08">
      <w:pPr>
        <w:rPr>
          <w:ins w:id="17629" w:author="Okot" w:date="2020-03-23T22:14:00Z"/>
        </w:rPr>
        <w:pPrChange w:id="17630" w:author="Okot" w:date="2020-03-23T22:14:00Z">
          <w:pPr>
            <w:ind w:firstLine="0"/>
            <w:jc w:val="center"/>
          </w:pPr>
        </w:pPrChange>
      </w:pPr>
      <w:ins w:id="17631" w:author="Okot" w:date="2020-03-23T22:14:00Z">
        <w:r w:rsidRPr="00035BD2">
          <w:t>Rys. </w:t>
        </w:r>
        <w:r w:rsidR="00D02C42">
          <w:t>5.61</w:t>
        </w:r>
        <w:r w:rsidRPr="00035BD2">
          <w:t>. </w:t>
        </w:r>
        <w:r>
          <w:t>Udane logowanie</w:t>
        </w:r>
        <w:r w:rsidR="006B1E35">
          <w:t xml:space="preserve"> do systemu.……………………………………………237</w:t>
        </w:r>
      </w:ins>
    </w:p>
    <w:p w14:paraId="6AC87BAF" w14:textId="3662D850" w:rsidR="00092CCC" w:rsidRDefault="00D02C42">
      <w:pPr>
        <w:rPr>
          <w:ins w:id="17632" w:author="Okot" w:date="2020-03-26T11:47:00Z"/>
        </w:rPr>
        <w:pPrChange w:id="17633" w:author="Okot" w:date="2020-03-23T22:15:00Z">
          <w:pPr>
            <w:ind w:firstLine="0"/>
            <w:jc w:val="center"/>
          </w:pPr>
        </w:pPrChange>
      </w:pPr>
      <w:ins w:id="17634" w:author="Okot" w:date="2020-03-23T22:15:00Z">
        <w:r>
          <w:t>Rys. 5.62</w:t>
        </w:r>
        <w:r w:rsidR="00092CCC">
          <w:t>. Kod wyświetlający zmieniające s</w:t>
        </w:r>
        <w:r w:rsidR="006B1E35">
          <w:t>ię komunikaty błędów.………………..237</w:t>
        </w:r>
      </w:ins>
    </w:p>
    <w:p w14:paraId="2807D2BD" w14:textId="0A791C37" w:rsidR="003E5CEA" w:rsidRDefault="003E5CEA">
      <w:pPr>
        <w:rPr>
          <w:ins w:id="17635" w:author="Okot" w:date="2020-03-23T22:15:00Z"/>
        </w:rPr>
        <w:pPrChange w:id="17636" w:author="Okot" w:date="2020-03-23T22:15:00Z">
          <w:pPr>
            <w:ind w:firstLine="0"/>
            <w:jc w:val="center"/>
          </w:pPr>
        </w:pPrChange>
      </w:pPr>
      <w:ins w:id="17637" w:author="Okot" w:date="2020-03-26T11:47:00Z">
        <w:r>
          <w:t>Rys. </w:t>
        </w:r>
        <w:r w:rsidR="00D02C42">
          <w:t>5.63</w:t>
        </w:r>
        <w:r>
          <w:t>. Wyniki testu UserRegisterViewModelTest</w:t>
        </w:r>
      </w:ins>
      <w:ins w:id="17638" w:author="Okot" w:date="2020-03-26T11:49:00Z">
        <w:r w:rsidR="00F45CFC">
          <w:t>………………………………</w:t>
        </w:r>
      </w:ins>
      <w:ins w:id="17639" w:author="Okot" w:date="2020-03-26T11:47:00Z">
        <w:r>
          <w:t>244</w:t>
        </w:r>
      </w:ins>
    </w:p>
    <w:p w14:paraId="2ED8D872" w14:textId="1570B599" w:rsidR="00924C42" w:rsidDel="00967F53" w:rsidRDefault="00D02C42">
      <w:pPr>
        <w:rPr>
          <w:del w:id="17640" w:author="Okot" w:date="2020-03-23T22:26:00Z"/>
        </w:rPr>
        <w:pPrChange w:id="17641" w:author="Okot" w:date="2020-03-23T22:26:00Z">
          <w:pPr>
            <w:ind w:left="708" w:firstLine="0"/>
          </w:pPr>
        </w:pPrChange>
      </w:pPr>
      <w:ins w:id="17642" w:author="Okot" w:date="2020-03-23T22:19:00Z">
        <w:r>
          <w:t>Rys. 5.64</w:t>
        </w:r>
        <w:r w:rsidR="0042523A">
          <w:t>. Próba dodawania zadań do Asany w trakcie implementacji.……………..2</w:t>
        </w:r>
        <w:r w:rsidR="0069501E">
          <w:t>45</w:t>
        </w:r>
      </w:ins>
    </w:p>
    <w:p w14:paraId="5BC3D302" w14:textId="77777777" w:rsidR="00967F53" w:rsidRDefault="00967F53">
      <w:pPr>
        <w:rPr>
          <w:ins w:id="17643" w:author="Okot" w:date="2020-04-01T06:37:00Z"/>
        </w:rPr>
        <w:pPrChange w:id="17644" w:author="Okot" w:date="2020-03-23T22:11:00Z">
          <w:pPr>
            <w:ind w:left="708" w:firstLine="0"/>
          </w:pPr>
        </w:pPrChange>
      </w:pPr>
    </w:p>
    <w:p w14:paraId="3A0575DC" w14:textId="4943112B" w:rsidR="00057C33" w:rsidRPr="00AF680B" w:rsidRDefault="00967F53">
      <w:pPr>
        <w:rPr>
          <w:ins w:id="17645" w:author="Okot" w:date="2019-11-25T07:16:00Z"/>
        </w:rPr>
        <w:pPrChange w:id="17646" w:author="Okot" w:date="2020-03-23T22:26:00Z">
          <w:pPr>
            <w:ind w:left="708" w:firstLine="0"/>
          </w:pPr>
        </w:pPrChange>
      </w:pPr>
      <w:ins w:id="17647" w:author="Okot" w:date="2020-04-01T06:37:00Z">
        <w:r>
          <w:t>Rys. 5.65. Rozplanowanie zadań w Asanie dla II iteracji.……………………………246</w:t>
        </w:r>
      </w:ins>
      <w:del w:id="17648" w:author="Okot" w:date="2020-01-29T13:31:00Z">
        <w:r w:rsidR="006A7B0A" w:rsidRPr="00AF680B" w:rsidDel="00A0684A">
          <w:delText>1</w:delText>
        </w:r>
      </w:del>
    </w:p>
    <w:p w14:paraId="260950D6" w14:textId="5A07F9F9" w:rsidR="00057C33" w:rsidRDefault="005842F3">
      <w:pPr>
        <w:ind w:left="708" w:firstLine="0"/>
        <w:rPr>
          <w:ins w:id="17649" w:author="Okot" w:date="2019-11-25T16:48:00Z"/>
        </w:rPr>
        <w:pPrChange w:id="17650" w:author="Okot" w:date="2020-01-17T12:07:00Z">
          <w:pPr>
            <w:ind w:firstLine="0"/>
            <w:jc w:val="center"/>
          </w:pPr>
        </w:pPrChange>
      </w:pPr>
      <w:ins w:id="17651" w:author="Okot" w:date="2019-11-25T07:16:00Z">
        <w:r>
          <w:lastRenderedPageBreak/>
          <w:t>Rys. 5.</w:t>
        </w:r>
      </w:ins>
      <w:ins w:id="17652" w:author="Okot" w:date="2020-03-23T22:26:00Z">
        <w:r w:rsidR="00EC54FE">
          <w:t>6</w:t>
        </w:r>
      </w:ins>
      <w:ins w:id="17653" w:author="Okot" w:date="2020-03-26T11:49:00Z">
        <w:r w:rsidR="00F6671C">
          <w:t>6</w:t>
        </w:r>
      </w:ins>
      <w:del w:id="17654" w:author="Okot" w:date="2020-03-23T22:26:00Z">
        <w:r w:rsidR="00D67412" w:rsidDel="00EB4A4F">
          <w:delText>4</w:delText>
        </w:r>
      </w:del>
      <w:ins w:id="17655" w:author="Okot" w:date="2019-11-25T07:16:00Z">
        <w:r w:rsidR="00057C33">
          <w:t>. Ekran widoczny po pierwszym za</w:t>
        </w:r>
        <w:r w:rsidR="0067323F">
          <w:t>logowaniu użytkownika………</w:t>
        </w:r>
      </w:ins>
      <w:ins w:id="17656" w:author="Okot" w:date="2020-01-17T16:07:00Z">
        <w:r w:rsidR="0067323F">
          <w:t>…</w:t>
        </w:r>
      </w:ins>
      <w:ins w:id="17657" w:author="Okot" w:date="2020-01-17T12:07:00Z">
        <w:r w:rsidR="00344437">
          <w:t>..</w:t>
        </w:r>
      </w:ins>
      <w:ins w:id="17658" w:author="Okot" w:date="2019-11-25T07:16:00Z">
        <w:r w:rsidR="00212F26">
          <w:t>…..2</w:t>
        </w:r>
      </w:ins>
      <w:ins w:id="17659" w:author="Okot" w:date="2020-03-23T22:27:00Z">
        <w:r w:rsidR="00C17A65">
          <w:t>5</w:t>
        </w:r>
      </w:ins>
      <w:ins w:id="17660" w:author="Okot" w:date="2020-04-01T06:45:00Z">
        <w:r w:rsidR="00F6671C">
          <w:t>8</w:t>
        </w:r>
      </w:ins>
      <w:del w:id="17661" w:author="Okot" w:date="2020-03-23T22:27:00Z">
        <w:r w:rsidR="005C1D79" w:rsidDel="00C17A65">
          <w:delText>35</w:delText>
        </w:r>
      </w:del>
    </w:p>
    <w:p w14:paraId="2CF67B9C" w14:textId="0AE6D7DC" w:rsidR="00F6671C" w:rsidRDefault="005842F3">
      <w:pPr>
        <w:ind w:firstLine="708"/>
        <w:rPr>
          <w:ins w:id="17662" w:author="Okot" w:date="2020-04-01T06:47:00Z"/>
        </w:rPr>
        <w:pPrChange w:id="17663" w:author="Okot" w:date="2019-11-25T16:48:00Z">
          <w:pPr>
            <w:ind w:firstLine="0"/>
            <w:jc w:val="center"/>
          </w:pPr>
        </w:pPrChange>
      </w:pPr>
      <w:ins w:id="17664" w:author="Okot" w:date="2019-11-25T16:48:00Z">
        <w:r>
          <w:t>Rys. 5.</w:t>
        </w:r>
      </w:ins>
      <w:ins w:id="17665" w:author="Okot" w:date="2020-03-23T22:26:00Z">
        <w:r w:rsidR="00F6671C">
          <w:t>67</w:t>
        </w:r>
      </w:ins>
      <w:del w:id="17666" w:author="Okot" w:date="2020-03-23T22:26:00Z">
        <w:r w:rsidR="00D67412" w:rsidDel="00EB4A4F">
          <w:delText>4</w:delText>
        </w:r>
      </w:del>
      <w:ins w:id="17667" w:author="Okot" w:date="2019-11-25T16:48:00Z">
        <w:r w:rsidR="00EE7C5B">
          <w:t>. Projekt interfejsu profi</w:t>
        </w:r>
        <w:r w:rsidR="00BB6FD5">
          <w:t>lu użytkownika…</w:t>
        </w:r>
      </w:ins>
      <w:ins w:id="17668" w:author="Okot" w:date="2020-01-15T16:56:00Z">
        <w:r w:rsidR="00BB6FD5">
          <w:t>..</w:t>
        </w:r>
      </w:ins>
      <w:ins w:id="17669" w:author="Okot" w:date="2019-11-25T16:48:00Z">
        <w:r w:rsidR="005B41DB">
          <w:t>……………………………….2</w:t>
        </w:r>
      </w:ins>
      <w:ins w:id="17670" w:author="Okot" w:date="2020-03-23T22:27:00Z">
        <w:r w:rsidR="00C17A65">
          <w:t>5</w:t>
        </w:r>
      </w:ins>
      <w:ins w:id="17671" w:author="Okot" w:date="2020-04-01T06:46:00Z">
        <w:r w:rsidR="00F6671C">
          <w:t>9</w:t>
        </w:r>
      </w:ins>
    </w:p>
    <w:p w14:paraId="182956DE" w14:textId="38C3C8E5" w:rsidR="0036646E" w:rsidRDefault="0036646E">
      <w:pPr>
        <w:ind w:left="708" w:firstLine="1"/>
        <w:rPr>
          <w:ins w:id="17672" w:author="Okot" w:date="2020-04-01T14:12:00Z"/>
        </w:rPr>
        <w:pPrChange w:id="17673" w:author="Okot" w:date="2020-04-01T06:46:00Z">
          <w:pPr>
            <w:pStyle w:val="Nagwek2"/>
          </w:pPr>
        </w:pPrChange>
      </w:pPr>
      <w:ins w:id="17674" w:author="Okot" w:date="2020-04-01T06:46:00Z">
        <w:r>
          <w:t>Rys.</w:t>
        </w:r>
      </w:ins>
      <w:ins w:id="17675" w:author="Okot" w:date="2020-04-01T06:47:00Z">
        <w:r>
          <w:t> 5.6</w:t>
        </w:r>
      </w:ins>
      <w:r>
        <w:t>8</w:t>
      </w:r>
      <w:ins w:id="17676" w:author="Okot" w:date="2020-04-01T06:47:00Z">
        <w:r>
          <w:t>. Diagram klas wprowadzanych w II iteracji</w:t>
        </w:r>
      </w:ins>
      <w:ins w:id="17677" w:author="Okot" w:date="2020-04-01T14:11:00Z">
        <w:r>
          <w:t>: klasy powiązane z widokami nowych podstron</w:t>
        </w:r>
      </w:ins>
      <w:ins w:id="17678" w:author="Okot" w:date="2020-04-01T06:47:00Z">
        <w:r>
          <w:t>.</w:t>
        </w:r>
      </w:ins>
      <w:r>
        <w:t>……………………………………………………………………261</w:t>
      </w:r>
    </w:p>
    <w:p w14:paraId="20AC6D9E" w14:textId="13D18255" w:rsidR="0036646E" w:rsidRDefault="0036646E">
      <w:pPr>
        <w:ind w:left="708" w:firstLine="1"/>
        <w:rPr>
          <w:ins w:id="17679" w:author="Okot" w:date="2020-04-01T06:44:00Z"/>
        </w:rPr>
        <w:pPrChange w:id="17680" w:author="Okot" w:date="2020-04-01T14:17:00Z">
          <w:pPr>
            <w:pStyle w:val="Nagwek2"/>
          </w:pPr>
        </w:pPrChange>
      </w:pPr>
      <w:ins w:id="17681" w:author="Okot" w:date="2020-04-01T14:17:00Z">
        <w:r>
          <w:t>Rys. 5.</w:t>
        </w:r>
      </w:ins>
      <w:r>
        <w:t>69</w:t>
      </w:r>
      <w:ins w:id="17682" w:author="Okot" w:date="2020-04-01T14:17:00Z">
        <w:r>
          <w:t>. Diagram klas wprowadzanych w II iteracji: klasy związane z działaniami użytkownika od strony GUI</w:t>
        </w:r>
      </w:ins>
      <w:r>
        <w:t>.…………………………………………………………261</w:t>
      </w:r>
    </w:p>
    <w:p w14:paraId="5CDB4707" w14:textId="1B852786" w:rsidR="0036646E" w:rsidRDefault="0036646E">
      <w:pPr>
        <w:ind w:left="708" w:firstLine="1"/>
        <w:rPr>
          <w:ins w:id="17683" w:author="Okot" w:date="2020-04-01T14:49:00Z"/>
        </w:rPr>
        <w:pPrChange w:id="17684" w:author="Okot" w:date="2020-04-01T14:49:00Z">
          <w:pPr>
            <w:pStyle w:val="Nagwek2"/>
          </w:pPr>
        </w:pPrChange>
      </w:pPr>
      <w:ins w:id="17685" w:author="Okot" w:date="2020-04-01T14:49:00Z">
        <w:r>
          <w:t>Rys. 5.7</w:t>
        </w:r>
      </w:ins>
      <w:r>
        <w:t>0</w:t>
      </w:r>
      <w:ins w:id="17686" w:author="Okot" w:date="2020-04-01T14:49:00Z">
        <w:r>
          <w:t>. Diagram klas wprowadzanych w II iteracji: odwzorowanie tabel bazy danych w systemie</w:t>
        </w:r>
      </w:ins>
      <w:r>
        <w:t>…………………………………………………………………………..</w:t>
      </w:r>
      <w:ins w:id="17687" w:author="Okot" w:date="2020-04-01T14:49:00Z">
        <w:r>
          <w:t>.</w:t>
        </w:r>
      </w:ins>
      <w:r>
        <w:t>263</w:t>
      </w:r>
    </w:p>
    <w:p w14:paraId="7C13644B" w14:textId="5FBAB675" w:rsidR="0036646E" w:rsidRDefault="0036646E">
      <w:pPr>
        <w:pPrChange w:id="17688" w:author="Okot" w:date="2020-04-01T17:09:00Z">
          <w:pPr>
            <w:pStyle w:val="Nagwek2"/>
          </w:pPr>
        </w:pPrChange>
      </w:pPr>
      <w:r>
        <w:t>Rys. </w:t>
      </w:r>
      <w:r w:rsidR="008B77A0">
        <w:t>5.71</w:t>
      </w:r>
      <w:r>
        <w:t>. Schemat blokowy dla żądania obliczenia zapotrzebowania użytkownika.</w:t>
      </w:r>
      <w:r w:rsidR="008B77A0">
        <w:t>.</w:t>
      </w:r>
      <w:r>
        <w:t>264</w:t>
      </w:r>
    </w:p>
    <w:p w14:paraId="6A4F444A" w14:textId="40CA8069" w:rsidR="0055661F" w:rsidRDefault="0055661F" w:rsidP="0055661F">
      <w:r>
        <w:t>Rys. 5.72. Lista tabel w bazie danych po dodaniu nowych.………………………….275</w:t>
      </w:r>
    </w:p>
    <w:p w14:paraId="21B97397" w14:textId="77777777" w:rsidR="007253BF" w:rsidRDefault="007253BF">
      <w:pPr>
        <w:ind w:firstLine="708"/>
        <w:rPr>
          <w:ins w:id="17689" w:author="Okot" w:date="2020-04-01T06:45:00Z"/>
        </w:rPr>
        <w:pPrChange w:id="17690" w:author="Okot" w:date="2019-11-25T16:48:00Z">
          <w:pPr>
            <w:ind w:firstLine="0"/>
            <w:jc w:val="center"/>
          </w:pPr>
        </w:pPrChange>
      </w:pPr>
    </w:p>
    <w:p w14:paraId="04F83735" w14:textId="46BB543D" w:rsidR="00B22C92" w:rsidRDefault="005C1D79">
      <w:pPr>
        <w:ind w:firstLine="708"/>
        <w:rPr>
          <w:ins w:id="17691" w:author="Okot" w:date="2019-11-26T11:04:00Z"/>
        </w:rPr>
        <w:pPrChange w:id="17692" w:author="Okot" w:date="2019-11-26T08:26:00Z">
          <w:pPr>
            <w:ind w:firstLine="0"/>
            <w:jc w:val="center"/>
          </w:pPr>
        </w:pPrChange>
      </w:pPr>
      <w:del w:id="17693" w:author="Okot" w:date="2020-03-23T22:27:00Z">
        <w:r w:rsidDel="00C17A65">
          <w:delText>36</w:delText>
        </w:r>
      </w:del>
      <w:ins w:id="17694" w:author="Okot" w:date="2019-11-26T08:26:00Z">
        <w:r w:rsidR="00B22C92">
          <w:t>Rys. 5.</w:t>
        </w:r>
      </w:ins>
      <w:ins w:id="17695" w:author="Okot" w:date="2020-03-23T22:26:00Z">
        <w:r w:rsidR="00EB4A4F">
          <w:t>6</w:t>
        </w:r>
      </w:ins>
      <w:ins w:id="17696" w:author="Okot" w:date="2020-03-25T11:41:00Z">
        <w:r w:rsidR="00F45CFC">
          <w:t>6</w:t>
        </w:r>
      </w:ins>
      <w:del w:id="17697" w:author="Okot" w:date="2020-03-23T22:26:00Z">
        <w:r w:rsidR="00D67412" w:rsidDel="00EB4A4F">
          <w:delText>4</w:delText>
        </w:r>
      </w:del>
      <w:ins w:id="17698" w:author="Okot" w:date="2019-11-26T08:26:00Z">
        <w:r w:rsidR="00B22C92">
          <w:t>. Projekt nowej strony startowej dla za</w:t>
        </w:r>
        <w:r w:rsidR="00BB6FD5">
          <w:t>logowanych użytkowników.</w:t>
        </w:r>
        <w:r w:rsidR="00212F26">
          <w:t>……...</w:t>
        </w:r>
      </w:ins>
      <w:ins w:id="17699" w:author="Okot" w:date="2020-02-05T18:10:00Z">
        <w:r w:rsidR="00212F26">
          <w:t>.</w:t>
        </w:r>
      </w:ins>
      <w:ins w:id="17700" w:author="Okot" w:date="2019-11-26T08:26:00Z">
        <w:r w:rsidR="00C17A65">
          <w:t>262</w:t>
        </w:r>
      </w:ins>
      <w:del w:id="17701" w:author="Okot" w:date="2020-03-23T22:27:00Z">
        <w:r w:rsidDel="00C17A65">
          <w:delText>7</w:delText>
        </w:r>
      </w:del>
    </w:p>
    <w:p w14:paraId="47300610" w14:textId="5C48AE78" w:rsidR="006A5ABB" w:rsidRDefault="005842F3">
      <w:pPr>
        <w:ind w:firstLine="708"/>
        <w:rPr>
          <w:ins w:id="17702" w:author="Okot" w:date="2019-11-26T11:22:00Z"/>
        </w:rPr>
        <w:pPrChange w:id="17703" w:author="Okot" w:date="2019-11-26T11:04:00Z">
          <w:pPr>
            <w:ind w:firstLine="0"/>
            <w:jc w:val="center"/>
          </w:pPr>
        </w:pPrChange>
      </w:pPr>
      <w:ins w:id="17704" w:author="Okot" w:date="2019-11-26T11:04:00Z">
        <w:r>
          <w:t>Rys. 5.</w:t>
        </w:r>
      </w:ins>
      <w:ins w:id="17705" w:author="Okot" w:date="2020-03-23T22:26:00Z">
        <w:r w:rsidR="00F45CFC">
          <w:t>67</w:t>
        </w:r>
      </w:ins>
      <w:del w:id="17706" w:author="Okot" w:date="2020-03-23T22:26:00Z">
        <w:r w:rsidR="00D67412" w:rsidDel="00EB4A4F">
          <w:delText>4</w:delText>
        </w:r>
      </w:del>
      <w:ins w:id="17707" w:author="Okot" w:date="2019-11-26T11:04:00Z">
        <w:r w:rsidR="006A5ABB">
          <w:t>. Projekt wyświetlania spoży</w:t>
        </w:r>
        <w:r w:rsidR="00BB6FD5">
          <w:t>tych posiłków……..</w:t>
        </w:r>
        <w:r w:rsidR="00D447AD">
          <w:t>…………</w:t>
        </w:r>
        <w:r w:rsidR="005E1074">
          <w:t>…………….</w:t>
        </w:r>
        <w:r w:rsidR="00C17A65">
          <w:t>...2</w:t>
        </w:r>
      </w:ins>
      <w:ins w:id="17708" w:author="Okot" w:date="2020-03-23T22:28:00Z">
        <w:r w:rsidR="00C17A65">
          <w:t>63</w:t>
        </w:r>
      </w:ins>
      <w:del w:id="17709" w:author="Okot" w:date="2020-03-23T22:28:00Z">
        <w:r w:rsidR="005C1D79" w:rsidDel="00C17A65">
          <w:delText>8</w:delText>
        </w:r>
      </w:del>
    </w:p>
    <w:p w14:paraId="629F38AA" w14:textId="78B79005" w:rsidR="00661E33" w:rsidRDefault="005842F3">
      <w:pPr>
        <w:rPr>
          <w:ins w:id="17710" w:author="Okot" w:date="2019-11-26T15:26:00Z"/>
        </w:rPr>
        <w:pPrChange w:id="17711" w:author="Okot" w:date="2019-11-26T11:22:00Z">
          <w:pPr>
            <w:jc w:val="center"/>
          </w:pPr>
        </w:pPrChange>
      </w:pPr>
      <w:ins w:id="17712" w:author="Okot" w:date="2019-11-26T11:22:00Z">
        <w:r>
          <w:t>Rys. 5.</w:t>
        </w:r>
      </w:ins>
      <w:ins w:id="17713" w:author="Okot" w:date="2020-03-23T22:26:00Z">
        <w:r w:rsidR="00F45CFC">
          <w:t>68</w:t>
        </w:r>
      </w:ins>
      <w:del w:id="17714" w:author="Okot" w:date="2020-03-23T22:26:00Z">
        <w:r w:rsidR="00D67412" w:rsidDel="00EB4A4F">
          <w:delText>4</w:delText>
        </w:r>
      </w:del>
      <w:ins w:id="17715" w:author="Okot" w:date="2019-11-26T11:22:00Z">
        <w:r w:rsidR="00661E33">
          <w:t>. Projekt okna di</w:t>
        </w:r>
        <w:r w:rsidR="00A15A79">
          <w:t>alogowego………………………</w:t>
        </w:r>
        <w:r w:rsidR="00C17A65">
          <w:t>………………………..264</w:t>
        </w:r>
      </w:ins>
      <w:del w:id="17716" w:author="Okot" w:date="2020-03-23T22:28:00Z">
        <w:r w:rsidR="005C1D79" w:rsidDel="00C17A65">
          <w:delText>9</w:delText>
        </w:r>
      </w:del>
    </w:p>
    <w:p w14:paraId="61219C64" w14:textId="34394161" w:rsidR="00023E3E" w:rsidRDefault="005842F3">
      <w:pPr>
        <w:rPr>
          <w:ins w:id="17717" w:author="Okot" w:date="2019-11-26T12:24:00Z"/>
        </w:rPr>
        <w:pPrChange w:id="17718" w:author="Okot" w:date="2019-11-26T11:22:00Z">
          <w:pPr>
            <w:jc w:val="center"/>
          </w:pPr>
        </w:pPrChange>
      </w:pPr>
      <w:ins w:id="17719" w:author="Okot" w:date="2019-11-26T15:26:00Z">
        <w:r>
          <w:t>Rys. 5.</w:t>
        </w:r>
      </w:ins>
      <w:ins w:id="17720" w:author="Okot" w:date="2020-03-23T22:26:00Z">
        <w:r w:rsidR="00F45CFC">
          <w:t>69</w:t>
        </w:r>
      </w:ins>
      <w:del w:id="17721" w:author="Okot" w:date="2020-03-23T22:26:00Z">
        <w:r w:rsidR="00D67412" w:rsidDel="00EB4A4F">
          <w:delText>4</w:delText>
        </w:r>
      </w:del>
      <w:ins w:id="17722" w:author="Okot" w:date="2019-11-26T15:26:00Z">
        <w:r w:rsidR="00023E3E">
          <w:t>. </w:t>
        </w:r>
      </w:ins>
      <w:ins w:id="17723" w:author="Okot" w:date="2020-01-21T15:11:00Z">
        <w:r w:rsidR="00084AC3">
          <w:t>Okno wyboru sposobu dodawania spożytego pożywienia.…</w:t>
        </w:r>
      </w:ins>
      <w:ins w:id="17724" w:author="Okot" w:date="2019-11-26T15:26:00Z">
        <w:r w:rsidR="00023E3E">
          <w:t>……………</w:t>
        </w:r>
      </w:ins>
      <w:ins w:id="17725" w:author="Okot" w:date="2019-11-26T19:34:00Z">
        <w:r w:rsidR="00F27A7A">
          <w:t>2</w:t>
        </w:r>
      </w:ins>
      <w:ins w:id="17726" w:author="Okot" w:date="2020-03-23T22:28:00Z">
        <w:r w:rsidR="00C17A65">
          <w:t>6</w:t>
        </w:r>
      </w:ins>
      <w:ins w:id="17727" w:author="Okot" w:date="2020-01-17T16:19:00Z">
        <w:r w:rsidR="00212F26">
          <w:t>4</w:t>
        </w:r>
      </w:ins>
      <w:del w:id="17728" w:author="Okot" w:date="2020-03-23T22:28:00Z">
        <w:r w:rsidR="005C1D79" w:rsidDel="00C17A65">
          <w:delText>9</w:delText>
        </w:r>
      </w:del>
    </w:p>
    <w:p w14:paraId="010AAA01" w14:textId="4752CBB5" w:rsidR="00023E3E" w:rsidRDefault="005842F3">
      <w:pPr>
        <w:rPr>
          <w:ins w:id="17729" w:author="Okot" w:date="2020-01-04T08:04:00Z"/>
        </w:rPr>
        <w:pPrChange w:id="17730" w:author="Okot" w:date="2019-11-26T15:26:00Z">
          <w:pPr>
            <w:jc w:val="center"/>
          </w:pPr>
        </w:pPrChange>
      </w:pPr>
      <w:ins w:id="17731" w:author="Okot" w:date="2019-11-26T15:26:00Z">
        <w:r>
          <w:t>Rys. 5.</w:t>
        </w:r>
      </w:ins>
      <w:ins w:id="17732" w:author="Okot" w:date="2020-03-23T22:26:00Z">
        <w:r w:rsidR="00F45CFC">
          <w:t>70</w:t>
        </w:r>
      </w:ins>
      <w:del w:id="17733" w:author="Okot" w:date="2020-03-23T22:26:00Z">
        <w:r w:rsidR="00D67412" w:rsidDel="00EB4A4F">
          <w:delText>5</w:delText>
        </w:r>
      </w:del>
      <w:ins w:id="17734" w:author="Okot" w:date="2019-11-26T15:26:00Z">
        <w:r w:rsidR="00023E3E">
          <w:t>. Okno dodawania spoż</w:t>
        </w:r>
        <w:r w:rsidR="00F27A7A">
          <w:t>ytego produ</w:t>
        </w:r>
        <w:r w:rsidR="00212F26">
          <w:t>ktu…………………………………….2</w:t>
        </w:r>
      </w:ins>
      <w:ins w:id="17735" w:author="Okot" w:date="2020-03-23T22:28:00Z">
        <w:r w:rsidR="00C17A65">
          <w:t>6</w:t>
        </w:r>
      </w:ins>
      <w:r w:rsidR="005C1D79">
        <w:t>5</w:t>
      </w:r>
      <w:del w:id="17736" w:author="Okot" w:date="2020-03-23T22:28:00Z">
        <w:r w:rsidR="005C1D79" w:rsidDel="00C17A65">
          <w:delText>0</w:delText>
        </w:r>
      </w:del>
    </w:p>
    <w:p w14:paraId="5F9BBE95" w14:textId="7DCA0204" w:rsidR="005B41DB" w:rsidRDefault="005842F3">
      <w:pPr>
        <w:rPr>
          <w:ins w:id="17737" w:author="Okot" w:date="2020-01-30T17:11:00Z"/>
        </w:rPr>
        <w:pPrChange w:id="17738" w:author="Okot" w:date="2019-11-26T19:41:00Z">
          <w:pPr>
            <w:jc w:val="center"/>
          </w:pPr>
        </w:pPrChange>
      </w:pPr>
      <w:ins w:id="17739" w:author="Okot" w:date="2020-01-04T08:04:00Z">
        <w:r>
          <w:t>Rys. 5.</w:t>
        </w:r>
      </w:ins>
      <w:ins w:id="17740" w:author="Okot" w:date="2020-03-23T22:26:00Z">
        <w:r w:rsidR="00F45CFC">
          <w:t>71</w:t>
        </w:r>
      </w:ins>
      <w:del w:id="17741" w:author="Okot" w:date="2020-03-23T22:26:00Z">
        <w:r w:rsidR="00D67412" w:rsidDel="00EB4A4F">
          <w:delText>5</w:delText>
        </w:r>
      </w:del>
      <w:ins w:id="17742" w:author="Okot" w:date="2020-01-04T08:04:00Z">
        <w:r w:rsidR="00644F7D">
          <w:t>. Wybór sposobu dodania produktu s</w:t>
        </w:r>
        <w:r w:rsidR="00F27A7A">
          <w:t>poza bazy do posiłku.……</w:t>
        </w:r>
        <w:r w:rsidR="00212F26">
          <w:t>…………..2</w:t>
        </w:r>
      </w:ins>
      <w:ins w:id="17743" w:author="Okot" w:date="2020-03-23T22:28:00Z">
        <w:r w:rsidR="00C17A65">
          <w:t>66</w:t>
        </w:r>
      </w:ins>
      <w:del w:id="17744" w:author="Okot" w:date="2020-03-23T22:28:00Z">
        <w:r w:rsidR="005C1D79" w:rsidDel="00C17A65">
          <w:delText>51</w:delText>
        </w:r>
      </w:del>
    </w:p>
    <w:p w14:paraId="193D9B1B" w14:textId="695DEA39" w:rsidR="00BB7F69" w:rsidRDefault="005842F3">
      <w:pPr>
        <w:rPr>
          <w:ins w:id="17745" w:author="Okot" w:date="2019-11-27T13:52:00Z"/>
        </w:rPr>
        <w:pPrChange w:id="17746" w:author="Okot" w:date="2019-11-26T19:41:00Z">
          <w:pPr>
            <w:jc w:val="center"/>
          </w:pPr>
        </w:pPrChange>
      </w:pPr>
      <w:ins w:id="17747" w:author="Okot" w:date="2019-11-26T19:41:00Z">
        <w:r>
          <w:t>Rys. 5.</w:t>
        </w:r>
      </w:ins>
      <w:ins w:id="17748" w:author="Okot" w:date="2020-03-23T22:26:00Z">
        <w:r w:rsidR="00F45CFC">
          <w:t>7</w:t>
        </w:r>
      </w:ins>
      <w:ins w:id="17749" w:author="Okot" w:date="2020-03-26T11:49:00Z">
        <w:r w:rsidR="00F45CFC">
          <w:t>2</w:t>
        </w:r>
      </w:ins>
      <w:del w:id="17750" w:author="Okot" w:date="2020-03-23T22:26:00Z">
        <w:r w:rsidR="00D67412" w:rsidDel="00EB4A4F">
          <w:delText>5</w:delText>
        </w:r>
      </w:del>
      <w:ins w:id="17751" w:author="Okot" w:date="2019-11-26T19:41:00Z">
        <w:r w:rsidR="00BB7F69">
          <w:t>. Formularz dodawania produktu spoza bazy</w:t>
        </w:r>
      </w:ins>
      <w:ins w:id="17752" w:author="Okot" w:date="2019-11-26T19:42:00Z">
        <w:r w:rsidR="00A15A79">
          <w:t>…</w:t>
        </w:r>
        <w:r w:rsidR="00212F26">
          <w:t>……………………………2</w:t>
        </w:r>
      </w:ins>
      <w:del w:id="17753" w:author="Okot" w:date="2020-03-23T22:29:00Z">
        <w:r w:rsidR="005C1D79" w:rsidDel="00C17A65">
          <w:delText>52</w:delText>
        </w:r>
      </w:del>
      <w:ins w:id="17754" w:author="Okot" w:date="2020-03-23T22:29:00Z">
        <w:r w:rsidR="00C17A65">
          <w:t>67</w:t>
        </w:r>
      </w:ins>
    </w:p>
    <w:p w14:paraId="18DF96F6" w14:textId="4A3FE0DA" w:rsidR="00C167CB" w:rsidRDefault="005842F3">
      <w:pPr>
        <w:rPr>
          <w:ins w:id="17755" w:author="Okot" w:date="2019-11-29T15:08:00Z"/>
        </w:rPr>
        <w:pPrChange w:id="17756" w:author="Okot" w:date="2019-11-27T13:52:00Z">
          <w:pPr>
            <w:jc w:val="center"/>
          </w:pPr>
        </w:pPrChange>
      </w:pPr>
      <w:ins w:id="17757" w:author="Okot" w:date="2019-11-27T13:52:00Z">
        <w:r>
          <w:t>Rys. 5.</w:t>
        </w:r>
      </w:ins>
      <w:ins w:id="17758" w:author="Okot" w:date="2020-03-23T22:26:00Z">
        <w:r w:rsidR="00F45CFC">
          <w:t>73</w:t>
        </w:r>
      </w:ins>
      <w:del w:id="17759" w:author="Okot" w:date="2020-03-23T22:26:00Z">
        <w:r w:rsidR="00D67412" w:rsidDel="00EB4A4F">
          <w:delText>5</w:delText>
        </w:r>
      </w:del>
      <w:ins w:id="17760" w:author="Okot" w:date="2019-11-27T13:52:00Z">
        <w:r w:rsidR="00C167CB">
          <w:t>. Strona zarządzania przep</w:t>
        </w:r>
        <w:r w:rsidR="00212F26">
          <w:t>isami i potrawami………………………………2</w:t>
        </w:r>
      </w:ins>
      <w:del w:id="17761" w:author="Okot" w:date="2020-03-23T22:29:00Z">
        <w:r w:rsidR="005C1D79" w:rsidDel="00C17A65">
          <w:delText>54</w:delText>
        </w:r>
      </w:del>
      <w:ins w:id="17762" w:author="Okot" w:date="2020-03-23T22:29:00Z">
        <w:r w:rsidR="00C17A65">
          <w:t>69</w:t>
        </w:r>
      </w:ins>
    </w:p>
    <w:p w14:paraId="05B4C158" w14:textId="514F56C5" w:rsidR="00591716" w:rsidRDefault="005842F3">
      <w:pPr>
        <w:rPr>
          <w:ins w:id="17763" w:author="Okot" w:date="2019-11-29T21:19:00Z"/>
        </w:rPr>
        <w:pPrChange w:id="17764" w:author="Okot" w:date="2019-11-29T15:08:00Z">
          <w:pPr>
            <w:jc w:val="center"/>
          </w:pPr>
        </w:pPrChange>
      </w:pPr>
      <w:ins w:id="17765" w:author="Okot" w:date="2019-11-29T15:08:00Z">
        <w:r>
          <w:t>Rys. 5.</w:t>
        </w:r>
      </w:ins>
      <w:ins w:id="17766" w:author="Okot" w:date="2020-03-23T22:26:00Z">
        <w:r w:rsidR="00F45CFC">
          <w:t>74</w:t>
        </w:r>
      </w:ins>
      <w:del w:id="17767" w:author="Okot" w:date="2020-03-23T22:26:00Z">
        <w:r w:rsidR="00D67412" w:rsidDel="00EB4A4F">
          <w:delText>5</w:delText>
        </w:r>
      </w:del>
      <w:ins w:id="17768" w:author="Okot" w:date="2019-11-29T15:08:00Z">
        <w:r w:rsidR="00591716">
          <w:t>. Wybór sposobu pomi</w:t>
        </w:r>
        <w:r w:rsidR="005B41DB">
          <w:t>aru potrawy………………………………………...2</w:t>
        </w:r>
      </w:ins>
      <w:del w:id="17769" w:author="Okot" w:date="2020-03-23T22:29:00Z">
        <w:r w:rsidR="005C1D79" w:rsidDel="00C17A65">
          <w:delText>55</w:delText>
        </w:r>
      </w:del>
      <w:ins w:id="17770" w:author="Okot" w:date="2020-03-23T22:29:00Z">
        <w:r w:rsidR="00C17A65">
          <w:t>70</w:t>
        </w:r>
      </w:ins>
    </w:p>
    <w:p w14:paraId="62CCEE72" w14:textId="559D44E3" w:rsidR="000708A4" w:rsidRDefault="005842F3">
      <w:pPr>
        <w:rPr>
          <w:ins w:id="17771" w:author="Okot" w:date="2019-12-01T10:31:00Z"/>
        </w:rPr>
        <w:pPrChange w:id="17772" w:author="Okot" w:date="2019-11-29T21:20:00Z">
          <w:pPr>
            <w:jc w:val="center"/>
          </w:pPr>
        </w:pPrChange>
      </w:pPr>
      <w:ins w:id="17773" w:author="Okot" w:date="2019-11-29T21:19:00Z">
        <w:r>
          <w:t>Rys. 5.</w:t>
        </w:r>
      </w:ins>
      <w:ins w:id="17774" w:author="Okot" w:date="2020-03-23T22:26:00Z">
        <w:r w:rsidR="00F45CFC">
          <w:t>75</w:t>
        </w:r>
      </w:ins>
      <w:del w:id="17775" w:author="Okot" w:date="2020-03-23T22:26:00Z">
        <w:r w:rsidR="00D67412" w:rsidDel="00EB4A4F">
          <w:delText>5</w:delText>
        </w:r>
      </w:del>
      <w:ins w:id="17776" w:author="Okot" w:date="2019-11-29T21:19:00Z">
        <w:r w:rsidR="000708A4">
          <w:t>. Strona zarządzania produktami własnymi</w:t>
        </w:r>
      </w:ins>
      <w:ins w:id="17777" w:author="Okot" w:date="2019-11-29T21:20:00Z">
        <w:r w:rsidR="007849FE">
          <w:t>…</w:t>
        </w:r>
        <w:r w:rsidR="00212F26">
          <w:t>……………………………..2</w:t>
        </w:r>
      </w:ins>
      <w:del w:id="17778" w:author="Okot" w:date="2020-03-23T22:29:00Z">
        <w:r w:rsidR="005C1D79" w:rsidDel="00C17A65">
          <w:delText>56</w:delText>
        </w:r>
      </w:del>
      <w:ins w:id="17779" w:author="Okot" w:date="2020-03-23T22:29:00Z">
        <w:r w:rsidR="00C17A65">
          <w:t>71</w:t>
        </w:r>
      </w:ins>
    </w:p>
    <w:p w14:paraId="5B593AB6" w14:textId="7F880E97" w:rsidR="00C622D8" w:rsidRDefault="004272E6">
      <w:pPr>
        <w:rPr>
          <w:ins w:id="17780" w:author="Okot" w:date="2019-12-01T15:47:00Z"/>
        </w:rPr>
        <w:pPrChange w:id="17781" w:author="Okot" w:date="2019-12-01T10:31:00Z">
          <w:pPr>
            <w:jc w:val="center"/>
          </w:pPr>
        </w:pPrChange>
      </w:pPr>
      <w:ins w:id="17782" w:author="Okot" w:date="2019-12-01T10:31:00Z">
        <w:r>
          <w:t>Rys. </w:t>
        </w:r>
        <w:r w:rsidR="005842F3">
          <w:t>5.</w:t>
        </w:r>
      </w:ins>
      <w:ins w:id="17783" w:author="Okot" w:date="2020-03-23T22:26:00Z">
        <w:r w:rsidR="00F45CFC">
          <w:t>76</w:t>
        </w:r>
      </w:ins>
      <w:del w:id="17784" w:author="Okot" w:date="2020-03-23T22:26:00Z">
        <w:r w:rsidR="00D67412" w:rsidDel="00EB4A4F">
          <w:delText>5</w:delText>
        </w:r>
      </w:del>
      <w:ins w:id="17785" w:author="Okot" w:date="2019-12-01T10:31:00Z">
        <w:r w:rsidR="00C622D8">
          <w:t>. Wyszukiwarka pr</w:t>
        </w:r>
        <w:r w:rsidR="00A15A79">
          <w:t>oduktów……………………………</w:t>
        </w:r>
        <w:r w:rsidR="00212F26">
          <w:t>…………………..2</w:t>
        </w:r>
      </w:ins>
      <w:del w:id="17786" w:author="Okot" w:date="2020-03-23T22:30:00Z">
        <w:r w:rsidR="005C1D79" w:rsidDel="00C17A65">
          <w:delText>8</w:delText>
        </w:r>
      </w:del>
      <w:ins w:id="17787" w:author="Okot" w:date="2020-03-23T22:30:00Z">
        <w:r w:rsidR="00C17A65">
          <w:t>73</w:t>
        </w:r>
      </w:ins>
    </w:p>
    <w:p w14:paraId="2F7B777D" w14:textId="47D8C325" w:rsidR="00F81A91" w:rsidRDefault="005842F3">
      <w:pPr>
        <w:rPr>
          <w:ins w:id="17788" w:author="Okot" w:date="2019-12-02T12:58:00Z"/>
        </w:rPr>
        <w:pPrChange w:id="17789" w:author="Okot" w:date="2019-12-01T15:47:00Z">
          <w:pPr>
            <w:jc w:val="center"/>
          </w:pPr>
        </w:pPrChange>
      </w:pPr>
      <w:ins w:id="17790" w:author="Okot" w:date="2019-12-01T15:47:00Z">
        <w:r>
          <w:t>Rys. 5.</w:t>
        </w:r>
      </w:ins>
      <w:ins w:id="17791" w:author="Okot" w:date="2020-03-23T22:26:00Z">
        <w:r w:rsidR="00F45CFC">
          <w:t>77</w:t>
        </w:r>
      </w:ins>
      <w:del w:id="17792" w:author="Okot" w:date="2020-03-23T22:26:00Z">
        <w:r w:rsidR="00D67412" w:rsidDel="00EB4A4F">
          <w:delText>5</w:delText>
        </w:r>
      </w:del>
      <w:ins w:id="17793" w:author="Okot" w:date="2019-12-01T15:47:00Z">
        <w:r w:rsidR="00F81A91">
          <w:t>. Zmodyfikowana strona startowa………………………………………</w:t>
        </w:r>
      </w:ins>
      <w:ins w:id="17794" w:author="Okot" w:date="2019-12-01T15:48:00Z">
        <w:r w:rsidR="00F81A91">
          <w:t>….</w:t>
        </w:r>
      </w:ins>
      <w:ins w:id="17795" w:author="Okot" w:date="2019-12-01T15:47:00Z">
        <w:r w:rsidR="00212F26">
          <w:t>2</w:t>
        </w:r>
      </w:ins>
      <w:del w:id="17796" w:author="Okot" w:date="2020-03-23T22:30:00Z">
        <w:r w:rsidR="005C1D79" w:rsidDel="00C17A65">
          <w:delText>9</w:delText>
        </w:r>
      </w:del>
      <w:ins w:id="17797" w:author="Okot" w:date="2020-03-23T22:30:00Z">
        <w:r w:rsidR="00C17A65">
          <w:t>74</w:t>
        </w:r>
      </w:ins>
    </w:p>
    <w:p w14:paraId="055A72E1" w14:textId="17E9DEFB" w:rsidR="006A6BB2" w:rsidRDefault="00A0684A">
      <w:pPr>
        <w:rPr>
          <w:ins w:id="17798" w:author="Okot" w:date="2019-12-02T12:58:00Z"/>
        </w:rPr>
        <w:pPrChange w:id="17799" w:author="Okot" w:date="2019-12-02T12:58:00Z">
          <w:pPr>
            <w:jc w:val="center"/>
          </w:pPr>
        </w:pPrChange>
      </w:pPr>
      <w:ins w:id="17800" w:author="Okot" w:date="2019-12-02T12:58:00Z">
        <w:r>
          <w:t>Rys. </w:t>
        </w:r>
        <w:r w:rsidR="005842F3">
          <w:t>5.</w:t>
        </w:r>
      </w:ins>
      <w:ins w:id="17801" w:author="Okot" w:date="2020-03-23T22:26:00Z">
        <w:r w:rsidR="00F45CFC">
          <w:t>78</w:t>
        </w:r>
      </w:ins>
      <w:del w:id="17802" w:author="Okot" w:date="2020-03-23T22:26:00Z">
        <w:r w:rsidR="00D67412" w:rsidDel="00EB4A4F">
          <w:delText>5</w:delText>
        </w:r>
      </w:del>
      <w:ins w:id="17803" w:author="Okot" w:date="2019-12-02T12:58:00Z">
        <w:r w:rsidR="006A6BB2">
          <w:t>. Zmodyfikowana strona z d</w:t>
        </w:r>
        <w:r w:rsidR="00212F26">
          <w:t>anymi użytkownika…………………………..2</w:t>
        </w:r>
      </w:ins>
      <w:del w:id="17804" w:author="Okot" w:date="2020-03-23T22:30:00Z">
        <w:r w:rsidR="005C1D79" w:rsidDel="00C17A65">
          <w:delText>61</w:delText>
        </w:r>
      </w:del>
      <w:ins w:id="17805" w:author="Okot" w:date="2020-03-23T22:30:00Z">
        <w:r w:rsidR="00C17A65">
          <w:t>76</w:t>
        </w:r>
      </w:ins>
    </w:p>
    <w:p w14:paraId="1F5119E0" w14:textId="77777777" w:rsidR="006A6BB2" w:rsidRDefault="006A6BB2">
      <w:pPr>
        <w:ind w:firstLine="0"/>
        <w:rPr>
          <w:ins w:id="17806" w:author="Okot" w:date="2019-12-01T15:47:00Z"/>
        </w:rPr>
        <w:pPrChange w:id="17807" w:author="Okot" w:date="2020-02-05T18:09:00Z">
          <w:pPr>
            <w:jc w:val="center"/>
          </w:pPr>
        </w:pPrChange>
      </w:pPr>
    </w:p>
    <w:p w14:paraId="7955E1F6" w14:textId="787C59D8" w:rsidR="00A366F5" w:rsidDel="00F6492A" w:rsidRDefault="006A7B0A" w:rsidP="00506803">
      <w:pPr>
        <w:ind w:firstLine="708"/>
        <w:rPr>
          <w:del w:id="17808" w:author="Okot" w:date="2019-11-26T11:04:00Z"/>
        </w:rPr>
      </w:pPr>
      <w:del w:id="17809" w:author="Okot" w:date="2019-11-19T21:04:00Z">
        <w:r w:rsidDel="0044293B">
          <w:delText>15</w:delText>
        </w:r>
      </w:del>
    </w:p>
    <w:p w14:paraId="24289531" w14:textId="2BB91D5E" w:rsidR="007236B1" w:rsidDel="00B07DDA" w:rsidRDefault="00506803" w:rsidP="007236B1">
      <w:pPr>
        <w:ind w:firstLine="708"/>
        <w:rPr>
          <w:del w:id="17810" w:author="Okot" w:date="2019-11-19T20:49:00Z"/>
        </w:rPr>
      </w:pPr>
      <w:del w:id="17811"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7812" w:author="Okot" w:date="2019-11-19T20:49:00Z"/>
        </w:rPr>
      </w:pPr>
      <w:del w:id="17813"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7814" w:author="Okot" w:date="2019-11-19T20:49:00Z"/>
        </w:rPr>
      </w:pPr>
      <w:del w:id="17815"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F4D34DC" w:rsidR="00F94926" w:rsidDel="00691296" w:rsidRDefault="00F94926" w:rsidP="00F94926">
      <w:pPr>
        <w:rPr>
          <w:del w:id="17816" w:author="Okot" w:date="2019-11-18T19:44:00Z"/>
        </w:rPr>
      </w:pPr>
      <w:r>
        <w:t xml:space="preserve">Rys. </w:t>
      </w:r>
      <w:ins w:id="17817" w:author="Okot" w:date="2019-11-19T20:49:00Z">
        <w:r w:rsidR="00B07DDA">
          <w:t>6</w:t>
        </w:r>
      </w:ins>
      <w:del w:id="17818" w:author="Okot" w:date="2019-11-19T20:49:00Z">
        <w:r w:rsidDel="00B07DDA">
          <w:delText>5</w:delText>
        </w:r>
      </w:del>
      <w:r>
        <w:t>.1. Porównanie poziomu ferrytyny w odstępie 2</w:t>
      </w:r>
      <w:ins w:id="17819" w:author="Okot" w:date="2019-11-26T11:04:00Z">
        <w:r w:rsidR="00223236">
          <w:t>.</w:t>
        </w:r>
      </w:ins>
      <w:r>
        <w:t xml:space="preserve"> miesięcy……………..…..…</w:t>
      </w:r>
      <w:ins w:id="17820" w:author="Okot" w:date="2020-01-17T12:34:00Z">
        <w:r w:rsidR="00212F26">
          <w:t>2</w:t>
        </w:r>
      </w:ins>
      <w:ins w:id="17821" w:author="Okot" w:date="2020-03-23T22:30:00Z">
        <w:r w:rsidR="00C17A65">
          <w:t>79</w:t>
        </w:r>
      </w:ins>
      <w:del w:id="17822" w:author="Okot" w:date="2020-03-23T22:30:00Z">
        <w:r w:rsidR="005C1D79" w:rsidDel="00C17A65">
          <w:delText>64</w:delText>
        </w:r>
      </w:del>
      <w:del w:id="17823" w:author="Okot" w:date="2020-01-17T12:34:00Z">
        <w:r w:rsidDel="0008345A">
          <w:delText>1</w:delText>
        </w:r>
      </w:del>
      <w:del w:id="17824" w:author="Okot" w:date="2019-11-19T21:04:00Z">
        <w:r w:rsidDel="0044293B">
          <w:delText>38</w:delText>
        </w:r>
      </w:del>
    </w:p>
    <w:p w14:paraId="1FF6F3A5" w14:textId="77777777" w:rsidR="00691296" w:rsidRDefault="00691296" w:rsidP="007236B1">
      <w:pPr>
        <w:ind w:firstLine="708"/>
        <w:rPr>
          <w:ins w:id="17825" w:author="Okot" w:date="2019-11-19T20:48:00Z"/>
        </w:rPr>
      </w:pPr>
    </w:p>
    <w:p w14:paraId="0D1E0F04" w14:textId="5FA0A873" w:rsidR="00F94926" w:rsidDel="00C404FB" w:rsidRDefault="00F94926" w:rsidP="009716A0">
      <w:pPr>
        <w:rPr>
          <w:del w:id="17826" w:author="Okot" w:date="2019-11-18T19:44:00Z"/>
        </w:rPr>
      </w:pPr>
    </w:p>
    <w:p w14:paraId="4F0FDFD7" w14:textId="316B33F2" w:rsidR="009716A0" w:rsidDel="00C404FB" w:rsidRDefault="009716A0" w:rsidP="009D15E1">
      <w:pPr>
        <w:rPr>
          <w:del w:id="17827"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7828" w:name="_Toc35942025"/>
      <w:r w:rsidR="005225EA">
        <w:lastRenderedPageBreak/>
        <w:t>wykaz tabel</w:t>
      </w:r>
      <w:bookmarkEnd w:id="17828"/>
    </w:p>
    <w:p w14:paraId="58A08B06" w14:textId="77777777" w:rsidR="00434027" w:rsidRDefault="00434027" w:rsidP="00434027"/>
    <w:p w14:paraId="220256B3" w14:textId="56B5DBF4" w:rsidR="00434027" w:rsidRDefault="00434027" w:rsidP="00434027">
      <w:pPr>
        <w:pStyle w:val="Wykazrysunkw"/>
      </w:pPr>
      <w:r>
        <w:t>Tabela 2.1. Klasyfikacja poziomów aktywności fizycznej (PAL)…………………….</w:t>
      </w:r>
      <w:ins w:id="17829" w:author="Okot" w:date="2020-03-26T12:12:00Z">
        <w:r w:rsidR="00413977">
          <w:t>21</w:t>
        </w:r>
      </w:ins>
      <w:del w:id="17830" w:author="Okot" w:date="2020-03-26T12:12:00Z">
        <w:r w:rsidDel="00413977">
          <w:delText>16</w:delText>
        </w:r>
      </w:del>
    </w:p>
    <w:p w14:paraId="4EC4CB9F" w14:textId="19C3FC7B" w:rsidR="00923D31" w:rsidRDefault="00923D31" w:rsidP="00923D31">
      <w:pPr>
        <w:pStyle w:val="Wykazrysunkw"/>
      </w:pPr>
      <w:r>
        <w:t>Tabela 2.2. Podstawowa klasyfikacja wskaźnika BMI………………………………..</w:t>
      </w:r>
      <w:ins w:id="17831" w:author="Okot" w:date="2020-03-26T12:12:00Z">
        <w:r w:rsidR="00413977">
          <w:t>24</w:t>
        </w:r>
      </w:ins>
      <w:del w:id="17832" w:author="Okot" w:date="2020-03-26T12:12:00Z">
        <w:r w:rsidDel="00413977">
          <w:delText>19</w:delText>
        </w:r>
      </w:del>
    </w:p>
    <w:p w14:paraId="6EC46E3F" w14:textId="0EB9B030" w:rsidR="00923D31" w:rsidRDefault="00923D31" w:rsidP="00923D31">
      <w:pPr>
        <w:pStyle w:val="Wykazrysunkw"/>
      </w:pPr>
      <w:r>
        <w:t>Tabela 2.3. Poszerzona klasyfikacja wskaźnika BMI…………………………………</w:t>
      </w:r>
      <w:ins w:id="17833" w:author="Okot" w:date="2020-03-26T12:12:00Z">
        <w:r w:rsidR="00413977">
          <w:t>24</w:t>
        </w:r>
      </w:ins>
      <w:del w:id="17834" w:author="Okot" w:date="2020-03-26T12:12:00Z">
        <w:r w:rsidDel="00413977">
          <w:delText>19</w:delText>
        </w:r>
      </w:del>
    </w:p>
    <w:p w14:paraId="00C65EC7" w14:textId="04A8C914" w:rsidR="00981D5B" w:rsidRDefault="00981D5B" w:rsidP="00923D31">
      <w:pPr>
        <w:pStyle w:val="Wykazrysunkw"/>
        <w:rPr>
          <w:ins w:id="17835" w:author="Okot" w:date="2019-03-28T12:43:00Z"/>
        </w:rPr>
      </w:pPr>
      <w:r>
        <w:t>Tabela 2.4. Ocena wagi na podstawie wagi i wzrostu…………………………………2</w:t>
      </w:r>
      <w:ins w:id="17836" w:author="Okot" w:date="2020-03-26T12:13:00Z">
        <w:r w:rsidR="00413977">
          <w:t>5</w:t>
        </w:r>
      </w:ins>
      <w:del w:id="17837" w:author="Okot" w:date="2020-03-26T12:13:00Z">
        <w:r w:rsidDel="00413977">
          <w:delText>0</w:delText>
        </w:r>
      </w:del>
    </w:p>
    <w:p w14:paraId="552E9D62" w14:textId="5A36BB1D" w:rsidR="00312B8A" w:rsidRDefault="00312B8A" w:rsidP="00923D31">
      <w:pPr>
        <w:pStyle w:val="Wykazrysunkw"/>
      </w:pPr>
      <w:ins w:id="17838" w:author="Okot" w:date="2019-03-28T12:43:00Z">
        <w:r>
          <w:t>Tabela 2.5. Klasyczne równoważniki Atwatera……………………………………….2</w:t>
        </w:r>
      </w:ins>
      <w:ins w:id="17839" w:author="Okot" w:date="2020-03-26T12:13:00Z">
        <w:r w:rsidR="00413977">
          <w:t>7</w:t>
        </w:r>
      </w:ins>
      <w:del w:id="17840" w:author="Okot" w:date="2020-03-26T12:13:00Z">
        <w:r w:rsidR="0073419C" w:rsidDel="00413977">
          <w:delText>2</w:delText>
        </w:r>
      </w:del>
    </w:p>
    <w:p w14:paraId="78588F11" w14:textId="3F94B422" w:rsidR="00923D31" w:rsidRDefault="00280791">
      <w:pPr>
        <w:rPr>
          <w:ins w:id="17841" w:author="Okot" w:date="2019-03-29T00:04:00Z"/>
        </w:rPr>
        <w:pPrChange w:id="17842" w:author="Okot" w:date="2019-03-28T23:26:00Z">
          <w:pPr>
            <w:pStyle w:val="Wykazrysunkw"/>
          </w:pPr>
        </w:pPrChange>
      </w:pPr>
      <w:ins w:id="17843" w:author="Okot" w:date="2019-03-28T23:26:00Z">
        <w:r>
          <w:t>Tabela 2.6.</w:t>
        </w:r>
      </w:ins>
      <w:ins w:id="17844" w:author="Okot" w:date="2019-03-31T14:53:00Z">
        <w:r w:rsidR="00DD78C5">
          <w:t xml:space="preserve"> </w:t>
        </w:r>
      </w:ins>
      <w:ins w:id="17845" w:author="Okot" w:date="2019-03-28T23:26:00Z">
        <w:r>
          <w:t>Podział aminokwasów ze względu na zdolność organizmu do ich syntezy</w:t>
        </w:r>
      </w:ins>
      <w:ins w:id="17846" w:author="Okot" w:date="2019-03-28T23:27:00Z">
        <w:r w:rsidR="00DD78C5">
          <w:t>.</w:t>
        </w:r>
        <w:r w:rsidR="00413977">
          <w:t>31</w:t>
        </w:r>
      </w:ins>
      <w:del w:id="17847" w:author="Okot" w:date="2020-03-26T12:13:00Z">
        <w:r w:rsidR="004F7692" w:rsidDel="00413977">
          <w:delText>6</w:delText>
        </w:r>
      </w:del>
    </w:p>
    <w:p w14:paraId="78757C01" w14:textId="46CF5B70" w:rsidR="00DD78C5" w:rsidRDefault="00DD78C5">
      <w:pPr>
        <w:rPr>
          <w:ins w:id="17848" w:author="Okot" w:date="2019-03-31T14:54:00Z"/>
        </w:rPr>
        <w:pPrChange w:id="17849" w:author="Okot" w:date="2019-03-31T14:53:00Z">
          <w:pPr>
            <w:ind w:firstLine="0"/>
          </w:pPr>
        </w:pPrChange>
      </w:pPr>
      <w:ins w:id="17850" w:author="Okot" w:date="2019-03-31T14:53:00Z">
        <w:r>
          <w:t>Tabela 2.7. Zalecane spożycie białka wg IŻŻ…………………</w:t>
        </w:r>
      </w:ins>
      <w:ins w:id="17851" w:author="Okot" w:date="2019-03-31T14:54:00Z">
        <w:r w:rsidR="005B362B">
          <w:t>………………………</w:t>
        </w:r>
      </w:ins>
      <w:r w:rsidR="004F7692">
        <w:t>3</w:t>
      </w:r>
      <w:ins w:id="17852" w:author="Okot" w:date="2020-03-26T12:13:00Z">
        <w:r w:rsidR="00413977">
          <w:t>6</w:t>
        </w:r>
      </w:ins>
      <w:del w:id="17853" w:author="Okot" w:date="2020-03-26T12:13:00Z">
        <w:r w:rsidR="00FE24B4" w:rsidDel="00413977">
          <w:delText>1</w:delText>
        </w:r>
      </w:del>
    </w:p>
    <w:p w14:paraId="4E2323E1" w14:textId="58E66A05" w:rsidR="00FE1822" w:rsidRDefault="00FE1822">
      <w:pPr>
        <w:pPrChange w:id="17854" w:author="Okot" w:date="2019-03-31T14:53:00Z">
          <w:pPr>
            <w:ind w:firstLine="0"/>
          </w:pPr>
        </w:pPrChange>
      </w:pPr>
      <w:ins w:id="17855" w:author="Okot" w:date="2019-03-31T14:54:00Z">
        <w:r>
          <w:t xml:space="preserve">Tabela 2.8. </w:t>
        </w:r>
      </w:ins>
      <w:ins w:id="17856" w:author="Okot" w:date="2019-03-31T14:55:00Z">
        <w:r w:rsidR="0024444E">
          <w:t>Zalecane spożycie węglowodanów ze względu na potrzeby mózgu</w:t>
        </w:r>
      </w:ins>
      <w:r w:rsidR="008E2A86">
        <w:t>………3</w:t>
      </w:r>
      <w:ins w:id="17857" w:author="Okot" w:date="2020-03-26T12:14:00Z">
        <w:r w:rsidR="00413977">
          <w:t>7</w:t>
        </w:r>
      </w:ins>
      <w:del w:id="17858" w:author="Okot" w:date="2020-03-26T12:14:00Z">
        <w:r w:rsidR="004F7692" w:rsidDel="00413977">
          <w:delText>2</w:delText>
        </w:r>
      </w:del>
    </w:p>
    <w:p w14:paraId="35244FC5" w14:textId="77029F25" w:rsidR="0024444E" w:rsidRDefault="0024444E" w:rsidP="0024444E">
      <w:r>
        <w:t xml:space="preserve">Tabela 2.9. </w:t>
      </w:r>
      <w:ins w:id="17859" w:author="Okot" w:date="2019-03-31T15:21:00Z">
        <w:r>
          <w:t>Zalecana d</w:t>
        </w:r>
      </w:ins>
      <w:ins w:id="17860" w:author="Okot" w:date="2019-03-31T15:20:00Z">
        <w:r>
          <w:t>ystrybucja makro</w:t>
        </w:r>
      </w:ins>
      <w:r w:rsidR="00D502A8">
        <w:t>składników</w:t>
      </w:r>
      <w:ins w:id="17861" w:author="Okot" w:date="2019-03-31T15:20:00Z">
        <w:r>
          <w:t xml:space="preserve"> w diecie</w:t>
        </w:r>
      </w:ins>
      <w:ins w:id="17862" w:author="Okot" w:date="2019-03-31T15:18:00Z">
        <w:r>
          <w:t xml:space="preserve"> </w:t>
        </w:r>
      </w:ins>
      <w:ins w:id="17863" w:author="Okot" w:date="2019-03-31T15:21:00Z">
        <w:r>
          <w:t>wg IŻŻ</w:t>
        </w:r>
      </w:ins>
      <w:r w:rsidR="00D502A8">
        <w:t>……………...</w:t>
      </w:r>
      <w:r w:rsidR="00FC5498">
        <w:t>…3</w:t>
      </w:r>
      <w:ins w:id="17864" w:author="Okot" w:date="2020-03-26T12:14:00Z">
        <w:r w:rsidR="00413977">
          <w:t>8</w:t>
        </w:r>
      </w:ins>
      <w:del w:id="17865" w:author="Okot" w:date="2020-03-26T12:14:00Z">
        <w:r w:rsidR="00FC5498" w:rsidDel="00413977">
          <w:delText>2</w:delText>
        </w:r>
      </w:del>
    </w:p>
    <w:p w14:paraId="4D151B06" w14:textId="2F07CEF4"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w:t>
      </w:r>
      <w:ins w:id="17866" w:author="Okot" w:date="2020-03-26T12:14:00Z">
        <w:r w:rsidR="00413977">
          <w:t>53</w:t>
        </w:r>
      </w:ins>
      <w:del w:id="17867" w:author="Okot" w:date="2020-03-26T12:14:00Z">
        <w:r w:rsidR="00BD6DEE" w:rsidDel="00413977">
          <w:delText>4</w:delText>
        </w:r>
        <w:r w:rsidR="008A74FE" w:rsidDel="00413977">
          <w:delText>8</w:delText>
        </w:r>
      </w:del>
    </w:p>
    <w:p w14:paraId="3DBA8295" w14:textId="599B3790" w:rsidR="009111D5" w:rsidRDefault="005015AF" w:rsidP="009111D5">
      <w:pPr>
        <w:ind w:firstLine="708"/>
        <w:rPr>
          <w:ins w:id="17868" w:author="Okot" w:date="2019-12-12T12:01:00Z"/>
        </w:rPr>
      </w:pPr>
      <w:r>
        <w:t>Tabela</w:t>
      </w:r>
      <w:r w:rsidR="009111D5">
        <w:t xml:space="preserve"> 2.11. Zalecenia dotyczące żywie</w:t>
      </w:r>
      <w:r w:rsidR="00BD6DEE">
        <w:t>nia i ruchu wg IŻŻ…………………………..5</w:t>
      </w:r>
      <w:ins w:id="17869" w:author="Okot" w:date="2020-03-26T12:15:00Z">
        <w:r w:rsidR="00413977">
          <w:t>7</w:t>
        </w:r>
      </w:ins>
      <w:del w:id="17870" w:author="Okot" w:date="2020-03-26T12:15:00Z">
        <w:r w:rsidR="00ED749F" w:rsidDel="00413977">
          <w:delText>2</w:delText>
        </w:r>
      </w:del>
    </w:p>
    <w:p w14:paraId="268640A7" w14:textId="33D4B7D1" w:rsidR="007D3147" w:rsidRDefault="007D3147" w:rsidP="007D3147">
      <w:pPr>
        <w:rPr>
          <w:ins w:id="17871" w:author="Okot" w:date="2019-12-12T12:01:00Z"/>
        </w:rPr>
      </w:pPr>
      <w:ins w:id="17872" w:author="Okot" w:date="2019-12-12T12:01:00Z">
        <w:r>
          <w:t>Tabela 4.1. Opis scenariusza przypadku użycia „Rejestracja”……………………….11</w:t>
        </w:r>
      </w:ins>
      <w:ins w:id="17873" w:author="Okot" w:date="2019-12-13T11:44:00Z">
        <w:r w:rsidR="000C3B88">
          <w:t>6</w:t>
        </w:r>
      </w:ins>
    </w:p>
    <w:p w14:paraId="295E6CF2" w14:textId="076B1E1D" w:rsidR="007D3147" w:rsidDel="007D3147" w:rsidRDefault="007D3147" w:rsidP="009111D5">
      <w:pPr>
        <w:ind w:firstLine="708"/>
        <w:rPr>
          <w:del w:id="17874" w:author="Okot" w:date="2019-12-12T12:01:00Z"/>
        </w:rPr>
      </w:pPr>
    </w:p>
    <w:p w14:paraId="23EDD729" w14:textId="4AF67592" w:rsidR="007D3147" w:rsidRDefault="007D3147">
      <w:pPr>
        <w:rPr>
          <w:ins w:id="17875" w:author="Okot" w:date="2019-12-12T12:00:00Z"/>
        </w:rPr>
        <w:pPrChange w:id="17876" w:author="Okot" w:date="2019-12-12T12:00:00Z">
          <w:pPr>
            <w:ind w:firstLine="0"/>
          </w:pPr>
        </w:pPrChange>
      </w:pPr>
      <w:ins w:id="17877" w:author="Okot" w:date="2019-12-12T12:00:00Z">
        <w:r>
          <w:t>Tabela 4.2.</w:t>
        </w:r>
      </w:ins>
      <w:ins w:id="17878" w:author="Okot" w:date="2019-12-12T12:01:00Z">
        <w:r>
          <w:t xml:space="preserve"> </w:t>
        </w:r>
      </w:ins>
      <w:ins w:id="17879" w:author="Okot" w:date="2019-12-12T12:00:00Z">
        <w:r>
          <w:t>Opis scenariusza przypadku użycia „Logowanie”</w:t>
        </w:r>
      </w:ins>
      <w:ins w:id="17880" w:author="Okot" w:date="2019-12-12T12:01:00Z">
        <w:r>
          <w:t>……………………….11</w:t>
        </w:r>
      </w:ins>
      <w:ins w:id="17881" w:author="Okot" w:date="2020-01-03T14:07:00Z">
        <w:r w:rsidR="000C3B88">
          <w:t>7</w:t>
        </w:r>
      </w:ins>
    </w:p>
    <w:p w14:paraId="79164A69" w14:textId="3AB98EE3" w:rsidR="00F15F12" w:rsidRDefault="00C631C5" w:rsidP="00DF64C5">
      <w:pPr>
        <w:ind w:firstLine="708"/>
        <w:rPr>
          <w:ins w:id="17882" w:author="Okot" w:date="2019-12-18T15:08:00Z"/>
        </w:rPr>
      </w:pPr>
      <w:ins w:id="17883" w:author="Okot" w:date="2019-12-12T12:01:00Z">
        <w:r>
          <w:t>Tabela 4.3</w:t>
        </w:r>
        <w:r w:rsidR="007D3147">
          <w:t>. Opis scenariusza przypadku użycia „Reset hasła”……………………….11</w:t>
        </w:r>
      </w:ins>
      <w:ins w:id="17884" w:author="Okot" w:date="2020-03-26T12:16:00Z">
        <w:r w:rsidR="000C3B88">
          <w:t>8</w:t>
        </w:r>
      </w:ins>
    </w:p>
    <w:p w14:paraId="18B1919E" w14:textId="6C1BD603" w:rsidR="00F15F12" w:rsidRDefault="00F15F12">
      <w:pPr>
        <w:ind w:left="708" w:firstLine="1"/>
        <w:rPr>
          <w:ins w:id="17885" w:author="Okot" w:date="2019-12-18T15:08:00Z"/>
        </w:rPr>
        <w:pPrChange w:id="17886" w:author="Okot" w:date="2020-01-21T13:37:00Z">
          <w:pPr>
            <w:ind w:firstLine="0"/>
          </w:pPr>
        </w:pPrChange>
      </w:pPr>
      <w:ins w:id="17887" w:author="Okot" w:date="2019-12-18T15:08:00Z">
        <w:r>
          <w:t>Tabela 4.4. </w:t>
        </w:r>
      </w:ins>
      <w:ins w:id="17888" w:author="Okot" w:date="2020-01-21T13:37:00Z">
        <w:r w:rsidR="000B2B3D">
          <w:t>Opis scenariusza przypadku użycia „Przeglądanie podstrony Moje dane</w:t>
        </w:r>
        <w:r w:rsidR="005B3507">
          <w:t>”</w:t>
        </w:r>
      </w:ins>
      <w:ins w:id="17889" w:author="Okot" w:date="2020-01-21T13:44:00Z">
        <w:r w:rsidR="005B3507">
          <w:t>…………………………………………………………………………………</w:t>
        </w:r>
      </w:ins>
      <w:ins w:id="17890" w:author="Okot" w:date="2019-12-18T15:08:00Z">
        <w:r w:rsidR="000C3B88">
          <w:t>120</w:t>
        </w:r>
      </w:ins>
    </w:p>
    <w:p w14:paraId="377EF734" w14:textId="0E01A4E3" w:rsidR="00F15F12" w:rsidRDefault="00F15F12">
      <w:pPr>
        <w:ind w:left="708" w:firstLine="1"/>
        <w:rPr>
          <w:ins w:id="17891" w:author="Okot" w:date="2019-12-18T15:08:00Z"/>
        </w:rPr>
        <w:pPrChange w:id="17892" w:author="Okot" w:date="2020-01-21T13:43:00Z">
          <w:pPr>
            <w:ind w:firstLine="0"/>
          </w:pPr>
        </w:pPrChange>
      </w:pPr>
      <w:ins w:id="17893" w:author="Okot" w:date="2019-12-18T15:08:00Z">
        <w:r>
          <w:t>Tabela 4.5. </w:t>
        </w:r>
      </w:ins>
      <w:ins w:id="17894" w:author="Okot" w:date="2020-01-21T13:42:00Z">
        <w:r w:rsidR="005B3507">
          <w:t>Opis scenariusza przypadku użycia „Wprowadzanie danych użytkownika”</w:t>
        </w:r>
      </w:ins>
      <w:ins w:id="17895" w:author="Okot" w:date="2020-01-21T13:44:00Z">
        <w:r w:rsidR="005B3507">
          <w:t>………………………………………………………………………..</w:t>
        </w:r>
      </w:ins>
      <w:ins w:id="17896" w:author="Okot" w:date="2019-12-18T15:09:00Z">
        <w:r w:rsidR="000C3B88">
          <w:t>121</w:t>
        </w:r>
      </w:ins>
    </w:p>
    <w:p w14:paraId="0ACD2C97" w14:textId="30298285" w:rsidR="00F15F12" w:rsidRDefault="00F15F12">
      <w:pPr>
        <w:ind w:left="708" w:firstLine="0"/>
        <w:rPr>
          <w:ins w:id="17897" w:author="Okot" w:date="2019-12-18T15:09:00Z"/>
        </w:rPr>
        <w:pPrChange w:id="17898" w:author="Okot" w:date="2019-12-18T15:12:00Z">
          <w:pPr>
            <w:ind w:firstLine="0"/>
          </w:pPr>
        </w:pPrChange>
      </w:pPr>
      <w:ins w:id="17899" w:author="Okot" w:date="2019-12-18T15:09:00Z">
        <w:r>
          <w:t xml:space="preserve">Tabela 4.6. Opis scenariusza przypadku użycia </w:t>
        </w:r>
      </w:ins>
      <w:ins w:id="17900" w:author="Okot" w:date="2020-01-21T13:43:00Z">
        <w:r w:rsidR="005B3507">
          <w:t>„Edycja daty urodzenia”…….</w:t>
        </w:r>
      </w:ins>
      <w:ins w:id="17901" w:author="Okot" w:date="2019-12-18T15:12:00Z">
        <w:r w:rsidR="00CC6069">
          <w:t>…….</w:t>
        </w:r>
      </w:ins>
      <w:ins w:id="17902" w:author="Okot" w:date="2019-12-18T15:09:00Z">
        <w:r w:rsidR="000C3B88">
          <w:t>122</w:t>
        </w:r>
      </w:ins>
    </w:p>
    <w:p w14:paraId="6B331EA6" w14:textId="42F27B9B" w:rsidR="00DC0E22" w:rsidRDefault="00DC0E22" w:rsidP="00DC0E22">
      <w:pPr>
        <w:ind w:left="708" w:firstLine="0"/>
        <w:rPr>
          <w:ins w:id="17903" w:author="Okot" w:date="2019-12-18T15:21:00Z"/>
        </w:rPr>
      </w:pPr>
      <w:ins w:id="17904" w:author="Okot" w:date="2019-12-18T15:21:00Z">
        <w:r>
          <w:t>Tabela 4.7. Opis scenariusza przypadku użycia „</w:t>
        </w:r>
      </w:ins>
      <w:ins w:id="17905" w:author="Okot" w:date="2020-01-21T13:45:00Z">
        <w:r w:rsidR="006C6FB5">
          <w:t>Edycja wzrostu</w:t>
        </w:r>
      </w:ins>
      <w:ins w:id="17906" w:author="Okot" w:date="2019-12-18T15:21:00Z">
        <w:r>
          <w:t>”.</w:t>
        </w:r>
        <w:r w:rsidR="006C6FB5">
          <w:t>…………</w:t>
        </w:r>
      </w:ins>
      <w:ins w:id="17907" w:author="Okot" w:date="2020-01-21T13:45:00Z">
        <w:r w:rsidR="006C6FB5">
          <w:t>………</w:t>
        </w:r>
      </w:ins>
      <w:ins w:id="17908" w:author="Okot" w:date="2019-12-18T15:21:00Z">
        <w:r w:rsidR="000C3B88">
          <w:t>123</w:t>
        </w:r>
      </w:ins>
    </w:p>
    <w:p w14:paraId="232BA517" w14:textId="2C79D8ED" w:rsidR="00DC0E22" w:rsidRDefault="00DC0E22" w:rsidP="00DC0E22">
      <w:pPr>
        <w:ind w:left="708" w:firstLine="0"/>
        <w:rPr>
          <w:ins w:id="17909" w:author="Okot" w:date="2019-12-18T15:21:00Z"/>
        </w:rPr>
      </w:pPr>
      <w:ins w:id="17910" w:author="Okot" w:date="2019-12-18T15:21:00Z">
        <w:r>
          <w:t>Tabela 4.8. Opis scenariusza przypadku użycia „</w:t>
        </w:r>
      </w:ins>
      <w:ins w:id="17911" w:author="Okot" w:date="2020-01-21T13:45:00Z">
        <w:r w:rsidR="00FE2329">
          <w:t>Edycja płci</w:t>
        </w:r>
      </w:ins>
      <w:ins w:id="17912" w:author="Okot" w:date="2019-12-18T15:21:00Z">
        <w:r>
          <w:t>”…</w:t>
        </w:r>
      </w:ins>
      <w:ins w:id="17913" w:author="Okot" w:date="2020-01-21T13:45:00Z">
        <w:r w:rsidR="00FE2329">
          <w:t>…</w:t>
        </w:r>
      </w:ins>
      <w:ins w:id="17914" w:author="Okot" w:date="2019-12-18T15:21:00Z">
        <w:r w:rsidR="00FE2329">
          <w:t>…………………12</w:t>
        </w:r>
      </w:ins>
      <w:ins w:id="17915" w:author="Okot" w:date="2020-03-26T12:17:00Z">
        <w:r w:rsidR="000C3B88">
          <w:t>5</w:t>
        </w:r>
      </w:ins>
    </w:p>
    <w:p w14:paraId="29BAAD20" w14:textId="2FFE3D85" w:rsidR="000576CB" w:rsidRDefault="008E47D8">
      <w:pPr>
        <w:ind w:left="708" w:firstLine="1"/>
        <w:rPr>
          <w:ins w:id="17916" w:author="Okot" w:date="2019-12-26T16:08:00Z"/>
        </w:rPr>
        <w:pPrChange w:id="17917" w:author="Okot" w:date="2019-12-26T16:08:00Z">
          <w:pPr>
            <w:ind w:firstLine="0"/>
          </w:pPr>
        </w:pPrChange>
      </w:pPr>
      <w:ins w:id="17918" w:author="Okot" w:date="2019-12-25T16:02:00Z">
        <w:r>
          <w:t>Tabela</w:t>
        </w:r>
      </w:ins>
      <w:ins w:id="17919" w:author="Okot" w:date="2019-12-25T16:39:00Z">
        <w:r>
          <w:t> </w:t>
        </w:r>
      </w:ins>
      <w:ins w:id="17920" w:author="Okot" w:date="2019-12-25T16:02:00Z">
        <w:r w:rsidR="00D13A80">
          <w:t>4.9. Opis scenariusza przypadku użycia „</w:t>
        </w:r>
        <w:r w:rsidR="00950221">
          <w:t>Wprowadze</w:t>
        </w:r>
        <w:r w:rsidR="00B73198">
          <w:t xml:space="preserve">nie </w:t>
        </w:r>
      </w:ins>
      <w:ins w:id="17921" w:author="Okot" w:date="2020-01-21T13:46:00Z">
        <w:r w:rsidR="00950221">
          <w:t>wymiarów</w:t>
        </w:r>
      </w:ins>
      <w:ins w:id="17922" w:author="Okot" w:date="2019-12-26T16:08:00Z">
        <w:r w:rsidR="000576CB">
          <w:t>”</w:t>
        </w:r>
      </w:ins>
      <w:ins w:id="17923" w:author="Okot" w:date="2019-12-25T16:39:00Z">
        <w:r>
          <w:t>.</w:t>
        </w:r>
      </w:ins>
      <w:ins w:id="17924" w:author="Okot" w:date="2020-01-21T13:47:00Z">
        <w:r w:rsidR="00950221">
          <w:t>.</w:t>
        </w:r>
      </w:ins>
      <w:ins w:id="17925" w:author="Okot" w:date="2019-12-25T16:39:00Z">
        <w:r>
          <w:t>..........</w:t>
        </w:r>
      </w:ins>
      <w:ins w:id="17926" w:author="Okot" w:date="2019-12-25T16:03:00Z">
        <w:r w:rsidR="000C3B88">
          <w:t>126</w:t>
        </w:r>
      </w:ins>
    </w:p>
    <w:p w14:paraId="3ED55057" w14:textId="34644A78" w:rsidR="008E47D8" w:rsidRDefault="008E47D8">
      <w:pPr>
        <w:ind w:left="708" w:firstLine="1"/>
        <w:rPr>
          <w:ins w:id="17927" w:author="Okot" w:date="2019-12-25T16:02:00Z"/>
        </w:rPr>
        <w:pPrChange w:id="17928" w:author="Okot" w:date="2019-12-26T16:08:00Z">
          <w:pPr>
            <w:ind w:firstLine="0"/>
          </w:pPr>
        </w:pPrChange>
      </w:pPr>
      <w:ins w:id="17929" w:author="Okot" w:date="2019-12-25T16:39:00Z">
        <w:r>
          <w:t xml:space="preserve">Tabela 4.10. Opis scenariusza przypadku użycia </w:t>
        </w:r>
      </w:ins>
      <w:ins w:id="17930" w:author="Okot" w:date="2019-12-25T16:40:00Z">
        <w:r w:rsidR="009C00BD">
          <w:t>„</w:t>
        </w:r>
      </w:ins>
      <w:ins w:id="17931" w:author="Okot" w:date="2020-01-21T13:47:00Z">
        <w:r w:rsidR="009C00BD">
          <w:t>Określenie celu</w:t>
        </w:r>
      </w:ins>
      <w:ins w:id="17932" w:author="Okot" w:date="2019-12-25T16:40:00Z">
        <w:r w:rsidR="00BB5E2A">
          <w:t>”</w:t>
        </w:r>
      </w:ins>
      <w:ins w:id="17933" w:author="Okot" w:date="2020-01-21T13:47:00Z">
        <w:r w:rsidR="009C00BD">
          <w:t>………</w:t>
        </w:r>
      </w:ins>
      <w:ins w:id="17934" w:author="Okot" w:date="2019-12-25T16:40:00Z">
        <w:r w:rsidR="00BB5E2A">
          <w:t>…………12</w:t>
        </w:r>
      </w:ins>
      <w:ins w:id="17935" w:author="Okot" w:date="2020-01-21T13:47:00Z">
        <w:r w:rsidR="000C3B88">
          <w:t>7</w:t>
        </w:r>
      </w:ins>
    </w:p>
    <w:p w14:paraId="78BB00C1" w14:textId="69ED8A69" w:rsidR="008E47D8" w:rsidRDefault="008E47D8">
      <w:pPr>
        <w:rPr>
          <w:ins w:id="17936" w:author="Okot" w:date="2019-12-25T16:38:00Z"/>
        </w:rPr>
        <w:pPrChange w:id="17937" w:author="Okot" w:date="2019-12-25T16:38:00Z">
          <w:pPr>
            <w:ind w:firstLine="0"/>
          </w:pPr>
        </w:pPrChange>
      </w:pPr>
      <w:ins w:id="17938" w:author="Okot" w:date="2019-12-25T16:38:00Z">
        <w:r>
          <w:t xml:space="preserve">Tabela 4.11. Opis scenariusza </w:t>
        </w:r>
        <w:r w:rsidR="00A75242">
          <w:t>przypadku użycia „</w:t>
        </w:r>
      </w:ins>
      <w:ins w:id="17939" w:author="Okot" w:date="2020-01-21T13:48:00Z">
        <w:r w:rsidR="00A75242">
          <w:t>Zmiana celu</w:t>
        </w:r>
      </w:ins>
      <w:ins w:id="17940" w:author="Okot" w:date="2019-12-25T16:38:00Z">
        <w:r>
          <w:t>”</w:t>
        </w:r>
      </w:ins>
      <w:ins w:id="17941" w:author="Okot" w:date="2020-01-21T13:48:00Z">
        <w:r w:rsidR="00A75242">
          <w:t>…</w:t>
        </w:r>
      </w:ins>
      <w:ins w:id="17942" w:author="Okot" w:date="2019-12-25T16:38:00Z">
        <w:r>
          <w:t>…………</w:t>
        </w:r>
      </w:ins>
      <w:ins w:id="17943" w:author="Okot" w:date="2019-12-25T16:39:00Z">
        <w:r>
          <w:t>……</w:t>
        </w:r>
      </w:ins>
      <w:ins w:id="17944" w:author="Okot" w:date="2019-12-25T16:38:00Z">
        <w:r w:rsidR="00BB5E2A">
          <w:t>…12</w:t>
        </w:r>
      </w:ins>
      <w:ins w:id="17945" w:author="Okot" w:date="2020-01-21T13:48:00Z">
        <w:r w:rsidR="000C3B88">
          <w:t>8</w:t>
        </w:r>
      </w:ins>
    </w:p>
    <w:p w14:paraId="78B7BD6A" w14:textId="37771DC8" w:rsidR="00B73198" w:rsidRDefault="009967C0">
      <w:pPr>
        <w:ind w:left="708" w:firstLine="0"/>
        <w:rPr>
          <w:ins w:id="17946" w:author="Okot" w:date="2019-12-27T09:59:00Z"/>
        </w:rPr>
        <w:pPrChange w:id="17947" w:author="Okot" w:date="2020-01-21T13:48:00Z">
          <w:pPr>
            <w:ind w:firstLine="708"/>
          </w:pPr>
        </w:pPrChange>
      </w:pPr>
      <w:ins w:id="17948" w:author="Okot" w:date="2019-12-25T16:40:00Z">
        <w:r>
          <w:t>Tabela 4.12. Opis scenariusza przypadku użycia „</w:t>
        </w:r>
      </w:ins>
      <w:ins w:id="17949" w:author="Okot" w:date="2020-01-21T13:48:00Z">
        <w:r w:rsidR="00CC10F6">
          <w:t>Określenie stopnia aktywności fizycznej</w:t>
        </w:r>
      </w:ins>
      <w:ins w:id="17950" w:author="Okot" w:date="2019-12-25T16:40:00Z">
        <w:r>
          <w:t>”</w:t>
        </w:r>
      </w:ins>
      <w:ins w:id="17951" w:author="Okot" w:date="2020-01-21T13:48:00Z">
        <w:r w:rsidR="00CC10F6">
          <w:t>……………………</w:t>
        </w:r>
      </w:ins>
      <w:ins w:id="17952" w:author="Okot" w:date="2020-01-21T13:49:00Z">
        <w:r w:rsidR="00CC10F6">
          <w:t>………………………………..</w:t>
        </w:r>
      </w:ins>
      <w:ins w:id="17953" w:author="Okot" w:date="2019-12-25T16:40:00Z">
        <w:r>
          <w:t>……………………..</w:t>
        </w:r>
        <w:r w:rsidR="00BB6A4B">
          <w:t>12</w:t>
        </w:r>
      </w:ins>
      <w:ins w:id="17954" w:author="Okot" w:date="2020-01-21T13:48:00Z">
        <w:r w:rsidR="000C3B88">
          <w:t>9</w:t>
        </w:r>
      </w:ins>
    </w:p>
    <w:p w14:paraId="623AFE91" w14:textId="7552E299" w:rsidR="00D95483" w:rsidRDefault="00D95483">
      <w:pPr>
        <w:ind w:left="708" w:firstLine="1"/>
        <w:rPr>
          <w:ins w:id="17955" w:author="Okot" w:date="2019-12-26T08:21:00Z"/>
        </w:rPr>
        <w:pPrChange w:id="17956" w:author="Okot" w:date="2020-01-21T13:49:00Z">
          <w:pPr>
            <w:ind w:firstLine="708"/>
          </w:pPr>
        </w:pPrChange>
      </w:pPr>
      <w:ins w:id="17957" w:author="Okot" w:date="2019-12-27T09:59:00Z">
        <w:r>
          <w:t xml:space="preserve">Tabela 4.13. </w:t>
        </w:r>
      </w:ins>
      <w:ins w:id="17958" w:author="Okot" w:date="2019-12-27T10:00:00Z">
        <w:r>
          <w:t>Opis scenariusza przypadku użyci</w:t>
        </w:r>
        <w:r w:rsidR="00477132">
          <w:t>a „</w:t>
        </w:r>
      </w:ins>
      <w:ins w:id="17959" w:author="Okot" w:date="2020-01-21T13:49:00Z">
        <w:r w:rsidR="00477132">
          <w:t>Zmiana stopnia aktywności fizycznej</w:t>
        </w:r>
      </w:ins>
      <w:ins w:id="17960" w:author="Okot" w:date="2019-12-27T10:00:00Z">
        <w:r w:rsidR="00477132">
          <w:t>”</w:t>
        </w:r>
      </w:ins>
      <w:ins w:id="17961" w:author="Okot" w:date="2020-01-21T13:49:00Z">
        <w:r w:rsidR="00477132">
          <w:t>……………………………………………………………………..</w:t>
        </w:r>
      </w:ins>
      <w:ins w:id="17962" w:author="Okot" w:date="2019-12-27T10:00:00Z">
        <w:r w:rsidR="000C3B88">
          <w:t>……..130</w:t>
        </w:r>
      </w:ins>
    </w:p>
    <w:p w14:paraId="00B7E7C3" w14:textId="23A52FBF" w:rsidR="00B73198" w:rsidRDefault="00B73198">
      <w:pPr>
        <w:ind w:left="708" w:firstLine="1"/>
        <w:rPr>
          <w:ins w:id="17963" w:author="Okot" w:date="2019-12-26T08:22:00Z"/>
        </w:rPr>
        <w:pPrChange w:id="17964" w:author="Okot" w:date="2020-01-21T14:10:00Z">
          <w:pPr>
            <w:ind w:firstLine="0"/>
          </w:pPr>
        </w:pPrChange>
      </w:pPr>
      <w:ins w:id="17965" w:author="Okot" w:date="2019-12-26T08:21:00Z">
        <w:r>
          <w:t>Tabela 4.1</w:t>
        </w:r>
      </w:ins>
      <w:ins w:id="17966" w:author="Okot" w:date="2019-12-27T10:00:00Z">
        <w:r w:rsidR="00D95483">
          <w:t>4</w:t>
        </w:r>
      </w:ins>
      <w:ins w:id="17967" w:author="Okot" w:date="2019-12-26T08:21:00Z">
        <w:r>
          <w:t>. Opis scenariusza przypadku użycia „</w:t>
        </w:r>
      </w:ins>
      <w:ins w:id="17968" w:author="Okot" w:date="2020-01-21T14:10:00Z">
        <w:r w:rsidR="009317F3">
          <w:t>Żądanie wyliczenia zapotrzebowania</w:t>
        </w:r>
      </w:ins>
      <w:ins w:id="17969" w:author="Okot" w:date="2019-12-26T08:21:00Z">
        <w:r>
          <w:t>”……………...…</w:t>
        </w:r>
      </w:ins>
      <w:ins w:id="17970" w:author="Okot" w:date="2020-01-21T14:10:00Z">
        <w:r w:rsidR="009317F3">
          <w:t>………………………………………………….</w:t>
        </w:r>
      </w:ins>
      <w:ins w:id="17971" w:author="Okot" w:date="2019-12-26T08:21:00Z">
        <w:r w:rsidR="000C3B88">
          <w:t>131</w:t>
        </w:r>
      </w:ins>
    </w:p>
    <w:p w14:paraId="17894C93" w14:textId="212E2E01" w:rsidR="00B73198" w:rsidRDefault="00B73198" w:rsidP="00B73198">
      <w:pPr>
        <w:rPr>
          <w:ins w:id="17972" w:author="Okot" w:date="2019-12-26T08:22:00Z"/>
        </w:rPr>
      </w:pPr>
      <w:ins w:id="17973" w:author="Okot" w:date="2019-12-26T08:22:00Z">
        <w:r>
          <w:t>T</w:t>
        </w:r>
        <w:r w:rsidR="00D95483">
          <w:t>abela 4.15</w:t>
        </w:r>
        <w:r>
          <w:t>. Opis scenarius</w:t>
        </w:r>
        <w:r w:rsidR="002B0ED0">
          <w:t>za przypadku użycia „</w:t>
        </w:r>
      </w:ins>
      <w:ins w:id="17974" w:author="Okot" w:date="2020-01-21T14:10:00Z">
        <w:r w:rsidR="002B0ED0">
          <w:t>Akceptacja wyliczeń</w:t>
        </w:r>
      </w:ins>
      <w:ins w:id="17975" w:author="Okot" w:date="2019-12-26T08:22:00Z">
        <w:r w:rsidR="002B0ED0">
          <w:t>”……</w:t>
        </w:r>
      </w:ins>
      <w:ins w:id="17976" w:author="Okot" w:date="2020-01-21T14:10:00Z">
        <w:r w:rsidR="002B0ED0">
          <w:t>……..</w:t>
        </w:r>
      </w:ins>
      <w:ins w:id="17977" w:author="Okot" w:date="2019-12-26T08:22:00Z">
        <w:r w:rsidR="000C3B88">
          <w:t>133</w:t>
        </w:r>
      </w:ins>
    </w:p>
    <w:p w14:paraId="5197C7CC" w14:textId="521750CE" w:rsidR="001B6DB2" w:rsidRDefault="00D95483">
      <w:pPr>
        <w:ind w:left="708" w:firstLine="1"/>
        <w:rPr>
          <w:ins w:id="17978" w:author="Okot" w:date="2019-12-26T08:31:00Z"/>
        </w:rPr>
        <w:pPrChange w:id="17979" w:author="Okot" w:date="2019-12-26T08:31:00Z">
          <w:pPr>
            <w:ind w:firstLine="0"/>
          </w:pPr>
        </w:pPrChange>
      </w:pPr>
      <w:ins w:id="17980" w:author="Okot" w:date="2019-12-26T08:31:00Z">
        <w:r>
          <w:lastRenderedPageBreak/>
          <w:t>Tabela 4.16</w:t>
        </w:r>
        <w:r w:rsidR="001B6DB2">
          <w:t>. Opis scenariusza przypadku użycia „</w:t>
        </w:r>
      </w:ins>
      <w:ins w:id="17981" w:author="Okot" w:date="2020-01-21T14:11:00Z">
        <w:r w:rsidR="002B1465">
          <w:t>Modyfikacja wyniku wyliczeń</w:t>
        </w:r>
      </w:ins>
      <w:ins w:id="17982" w:author="Okot" w:date="2019-12-26T08:31:00Z">
        <w:r w:rsidR="001B6DB2">
          <w:t>” ……</w:t>
        </w:r>
        <w:r w:rsidR="002B1465">
          <w:t>……………………………………………………………………....13</w:t>
        </w:r>
      </w:ins>
      <w:ins w:id="17983" w:author="Okot" w:date="2020-03-26T12:18:00Z">
        <w:r w:rsidR="000C3B88">
          <w:t>4</w:t>
        </w:r>
      </w:ins>
    </w:p>
    <w:p w14:paraId="2C92D1D9" w14:textId="546287BD" w:rsidR="00B73198" w:rsidRDefault="00D95483">
      <w:pPr>
        <w:ind w:left="708" w:firstLine="1"/>
        <w:rPr>
          <w:ins w:id="17984" w:author="Okot" w:date="2019-12-26T09:04:00Z"/>
        </w:rPr>
        <w:pPrChange w:id="17985" w:author="Okot" w:date="2019-12-26T08:32:00Z">
          <w:pPr>
            <w:ind w:firstLine="0"/>
          </w:pPr>
        </w:pPrChange>
      </w:pPr>
      <w:ins w:id="17986" w:author="Okot" w:date="2019-12-26T08:32:00Z">
        <w:r>
          <w:t>Tabela 4.17</w:t>
        </w:r>
        <w:r w:rsidR="001B6DB2">
          <w:t>. Opis scenariusza przypadku użycia „</w:t>
        </w:r>
      </w:ins>
      <w:ins w:id="17987" w:author="Okot" w:date="2020-01-21T14:12:00Z">
        <w:r w:rsidR="00743E02">
          <w:t>Zmiana docelowej dobowej kaloryczności</w:t>
        </w:r>
      </w:ins>
      <w:ins w:id="17988" w:author="Okot" w:date="2019-12-26T08:32:00Z">
        <w:r w:rsidR="001B6DB2">
          <w:t>” ……</w:t>
        </w:r>
        <w:r w:rsidR="00743E02">
          <w:t>………………………………………………………………</w:t>
        </w:r>
      </w:ins>
      <w:ins w:id="17989" w:author="Okot" w:date="2020-01-21T14:12:00Z">
        <w:r w:rsidR="00743E02">
          <w:t>…</w:t>
        </w:r>
      </w:ins>
      <w:ins w:id="17990" w:author="Okot" w:date="2019-12-26T08:32:00Z">
        <w:r w:rsidR="000C3B88">
          <w:t>135</w:t>
        </w:r>
      </w:ins>
    </w:p>
    <w:p w14:paraId="1E87A638" w14:textId="5010DF3D" w:rsidR="003C019F" w:rsidRDefault="00D95483">
      <w:pPr>
        <w:ind w:left="708" w:firstLine="0"/>
        <w:rPr>
          <w:ins w:id="17991" w:author="Okot" w:date="2019-12-26T09:52:00Z"/>
        </w:rPr>
        <w:pPrChange w:id="17992" w:author="Okot" w:date="2019-12-26T09:04:00Z">
          <w:pPr>
            <w:ind w:firstLine="708"/>
          </w:pPr>
        </w:pPrChange>
      </w:pPr>
      <w:ins w:id="17993" w:author="Okot" w:date="2019-12-26T09:04:00Z">
        <w:r>
          <w:t>Tabela 4.18</w:t>
        </w:r>
        <w:r w:rsidR="003C019F">
          <w:t>. Opis scenariusza przypadku użycia „</w:t>
        </w:r>
      </w:ins>
      <w:ins w:id="17994" w:author="Okot" w:date="2020-01-21T14:22:00Z">
        <w:r w:rsidR="00692604">
          <w:t>Dodanie nowego pomiaru wagi</w:t>
        </w:r>
      </w:ins>
      <w:ins w:id="17995" w:author="Okot" w:date="2019-12-26T09:04:00Z">
        <w:r w:rsidR="003C019F">
          <w:t>”</w:t>
        </w:r>
      </w:ins>
      <w:ins w:id="17996" w:author="Okot" w:date="2020-01-21T14:23:00Z">
        <w:r w:rsidR="00DB3BE2">
          <w:t>..</w:t>
        </w:r>
      </w:ins>
      <w:ins w:id="17997" w:author="Okot" w:date="2019-12-26T09:04:00Z">
        <w:r w:rsidR="00692604">
          <w:t>13</w:t>
        </w:r>
      </w:ins>
      <w:ins w:id="17998" w:author="Okot" w:date="2020-03-26T12:19:00Z">
        <w:r w:rsidR="000C3B88">
          <w:t>7</w:t>
        </w:r>
      </w:ins>
    </w:p>
    <w:p w14:paraId="2B798DC7" w14:textId="6763FCE5" w:rsidR="00BE000E" w:rsidRDefault="00D95483">
      <w:pPr>
        <w:ind w:left="708" w:firstLine="1"/>
        <w:rPr>
          <w:ins w:id="17999" w:author="Okot" w:date="2019-12-26T10:38:00Z"/>
        </w:rPr>
        <w:pPrChange w:id="18000" w:author="Okot" w:date="2020-01-21T14:23:00Z">
          <w:pPr>
            <w:ind w:firstLine="708"/>
          </w:pPr>
        </w:pPrChange>
      </w:pPr>
      <w:ins w:id="18001" w:author="Okot" w:date="2019-12-26T09:52:00Z">
        <w:r>
          <w:t>Tabela 4.19</w:t>
        </w:r>
        <w:r w:rsidR="00BE000E">
          <w:t>. Opis scenariusza przypadku użycia „</w:t>
        </w:r>
      </w:ins>
      <w:ins w:id="18002" w:author="Okot" w:date="2020-01-21T14:23:00Z">
        <w:r w:rsidR="00DB3BE2">
          <w:t>Dodanie nowego pomiaru obwodu pasa</w:t>
        </w:r>
      </w:ins>
      <w:ins w:id="18003" w:author="Okot" w:date="2019-12-26T09:52:00Z">
        <w:r w:rsidR="00BE000E">
          <w:t>”…………...</w:t>
        </w:r>
      </w:ins>
      <w:ins w:id="18004" w:author="Okot" w:date="2020-01-21T14:23:00Z">
        <w:r w:rsidR="00DB3BE2">
          <w:t>…………………………………………………………………….</w:t>
        </w:r>
      </w:ins>
      <w:ins w:id="18005" w:author="Okot" w:date="2019-12-26T09:52:00Z">
        <w:r w:rsidR="00BE000E">
          <w:t>1</w:t>
        </w:r>
        <w:r w:rsidR="000C3B88">
          <w:t>38</w:t>
        </w:r>
      </w:ins>
    </w:p>
    <w:p w14:paraId="0567BE6B" w14:textId="02BFCA4D" w:rsidR="0093552E" w:rsidRDefault="00D95483">
      <w:pPr>
        <w:ind w:left="708" w:firstLine="1"/>
        <w:rPr>
          <w:ins w:id="18006" w:author="Okot" w:date="2020-01-16T16:46:00Z"/>
        </w:rPr>
        <w:pPrChange w:id="18007" w:author="Okot" w:date="2020-01-21T14:24:00Z">
          <w:pPr>
            <w:ind w:firstLine="708"/>
          </w:pPr>
        </w:pPrChange>
      </w:pPr>
      <w:ins w:id="18008" w:author="Okot" w:date="2019-12-26T10:38:00Z">
        <w:r>
          <w:t>Tabela 4.20</w:t>
        </w:r>
        <w:r w:rsidR="0093552E">
          <w:t>.  Opis scenariusza przypadku użycia „</w:t>
        </w:r>
      </w:ins>
      <w:ins w:id="18009" w:author="Okot" w:date="2020-01-21T14:24:00Z">
        <w:r w:rsidR="00D03385">
          <w:t>Dodanie nowego pomiaru obwodu bioder</w:t>
        </w:r>
      </w:ins>
      <w:ins w:id="18010" w:author="Okot" w:date="2019-12-26T10:38:00Z">
        <w:r w:rsidR="0093552E">
          <w:t>”</w:t>
        </w:r>
      </w:ins>
      <w:ins w:id="18011" w:author="Okot" w:date="2020-01-21T14:24:00Z">
        <w:r w:rsidR="00D03385">
          <w:t>……………………………………………………………………………..</w:t>
        </w:r>
      </w:ins>
      <w:ins w:id="18012" w:author="Okot" w:date="2019-12-26T10:38:00Z">
        <w:r w:rsidR="0093552E">
          <w:t>..</w:t>
        </w:r>
      </w:ins>
      <w:ins w:id="18013" w:author="Okot" w:date="2020-01-21T14:28:00Z">
        <w:r w:rsidR="00134967">
          <w:t>.</w:t>
        </w:r>
      </w:ins>
      <w:ins w:id="18014" w:author="Okot" w:date="2019-12-26T10:38:00Z">
        <w:r w:rsidR="0093552E">
          <w:t>1</w:t>
        </w:r>
      </w:ins>
      <w:ins w:id="18015" w:author="Okot" w:date="2019-12-27T10:02:00Z">
        <w:r w:rsidR="000C3B88">
          <w:t>39</w:t>
        </w:r>
      </w:ins>
    </w:p>
    <w:p w14:paraId="2BD3CD3A" w14:textId="0C13DA92" w:rsidR="001278E9" w:rsidRDefault="001278E9">
      <w:pPr>
        <w:ind w:left="708" w:firstLine="1"/>
        <w:rPr>
          <w:ins w:id="18016" w:author="Okot" w:date="2020-01-16T16:46:00Z"/>
        </w:rPr>
        <w:pPrChange w:id="18017" w:author="Okot" w:date="2020-01-16T16:46:00Z">
          <w:pPr>
            <w:ind w:firstLine="0"/>
          </w:pPr>
        </w:pPrChange>
      </w:pPr>
      <w:ins w:id="18018" w:author="Okot" w:date="2020-01-16T16:46:00Z">
        <w:r>
          <w:t>Tabela 4.21. Opis scenariusza przypadku użycia „</w:t>
        </w:r>
      </w:ins>
      <w:ins w:id="18019" w:author="Okot" w:date="2020-01-21T14:26:00Z">
        <w:r w:rsidR="00134967">
          <w:t>Przeglądanie wykresu wagi</w:t>
        </w:r>
      </w:ins>
      <w:ins w:id="18020" w:author="Okot" w:date="2020-01-16T16:46:00Z">
        <w:r w:rsidR="00134967">
          <w:t>”…</w:t>
        </w:r>
      </w:ins>
      <w:ins w:id="18021" w:author="Okot" w:date="2020-01-21T14:27:00Z">
        <w:r w:rsidR="00134967">
          <w:t>…</w:t>
        </w:r>
      </w:ins>
      <w:ins w:id="18022" w:author="Okot" w:date="2020-01-16T16:46:00Z">
        <w:r w:rsidR="00144B5A" w:rsidRPr="00144B5A">
          <w:rPr>
            <w:rPrChange w:id="18023" w:author="Okot" w:date="2020-01-16T17:42:00Z">
              <w:rPr>
                <w:highlight w:val="yellow"/>
              </w:rPr>
            </w:rPrChange>
          </w:rPr>
          <w:t>1</w:t>
        </w:r>
        <w:r w:rsidR="000C3B88">
          <w:t>40</w:t>
        </w:r>
      </w:ins>
    </w:p>
    <w:p w14:paraId="65717974" w14:textId="67382F74" w:rsidR="003B4A92" w:rsidRDefault="00D95483">
      <w:pPr>
        <w:ind w:left="708" w:firstLine="1"/>
        <w:rPr>
          <w:ins w:id="18024" w:author="Okot" w:date="2019-12-26T18:34:00Z"/>
        </w:rPr>
        <w:pPrChange w:id="18025" w:author="Okot" w:date="2020-01-21T14:28:00Z">
          <w:pPr>
            <w:ind w:firstLine="0"/>
          </w:pPr>
        </w:pPrChange>
      </w:pPr>
      <w:ins w:id="18026" w:author="Okot" w:date="2019-12-26T18:34:00Z">
        <w:r>
          <w:t>Tabela 4.2</w:t>
        </w:r>
      </w:ins>
      <w:ins w:id="18027" w:author="Okot" w:date="2020-01-16T16:46:00Z">
        <w:r w:rsidR="001278E9">
          <w:t>2</w:t>
        </w:r>
      </w:ins>
      <w:ins w:id="18028" w:author="Okot" w:date="2019-12-26T18:34:00Z">
        <w:r w:rsidR="003B4A92">
          <w:t>. Opis scenariusza przypadku użycia „</w:t>
        </w:r>
      </w:ins>
      <w:ins w:id="18029" w:author="Okot" w:date="2020-01-21T14:28:00Z">
        <w:r w:rsidR="00134967">
          <w:t>Przeglądanie wykresu obwodu pasa</w:t>
        </w:r>
      </w:ins>
      <w:ins w:id="18030" w:author="Okot" w:date="2019-12-26T18:34:00Z">
        <w:r w:rsidR="003B4A92">
          <w:t>”</w:t>
        </w:r>
      </w:ins>
      <w:ins w:id="18031" w:author="Okot" w:date="2020-01-21T14:28:00Z">
        <w:r w:rsidR="00134967">
          <w:t>………………………………………………………………………………..</w:t>
        </w:r>
      </w:ins>
      <w:ins w:id="18032" w:author="Okot" w:date="2019-12-26T18:34:00Z">
        <w:r w:rsidR="000C3B88">
          <w:t>..141</w:t>
        </w:r>
      </w:ins>
    </w:p>
    <w:p w14:paraId="185EABBD" w14:textId="05FC6BB7" w:rsidR="003B4A92" w:rsidRDefault="003B4A92">
      <w:pPr>
        <w:ind w:left="709" w:firstLine="0"/>
        <w:rPr>
          <w:ins w:id="18033" w:author="Okot" w:date="2019-12-26T18:34:00Z"/>
        </w:rPr>
        <w:pPrChange w:id="18034" w:author="Okot" w:date="2019-12-26T18:36:00Z">
          <w:pPr/>
        </w:pPrChange>
      </w:pPr>
      <w:ins w:id="18035" w:author="Okot" w:date="2019-12-26T18:34:00Z">
        <w:r>
          <w:t>Tabela 4.2</w:t>
        </w:r>
      </w:ins>
      <w:ins w:id="18036" w:author="Okot" w:date="2019-12-26T18:35:00Z">
        <w:r w:rsidR="001278E9">
          <w:t>3</w:t>
        </w:r>
      </w:ins>
      <w:ins w:id="18037" w:author="Okot" w:date="2019-12-26T18:34:00Z">
        <w:r>
          <w:t>. Opis scenariusza przypadku użycia „</w:t>
        </w:r>
      </w:ins>
      <w:ins w:id="18038" w:author="Okot" w:date="2020-01-21T14:29:00Z">
        <w:r w:rsidR="003E2EDC">
          <w:t>Przeglądanie wykresu obwodu bioder</w:t>
        </w:r>
      </w:ins>
      <w:ins w:id="18039" w:author="Okot" w:date="2019-12-26T18:35:00Z">
        <w:r>
          <w:t>”</w:t>
        </w:r>
      </w:ins>
      <w:ins w:id="18040" w:author="Okot" w:date="2019-12-26T18:36:00Z">
        <w:r>
          <w:t>..</w:t>
        </w:r>
      </w:ins>
      <w:ins w:id="18041" w:author="Okot" w:date="2019-12-26T18:35:00Z">
        <w:r>
          <w:t>..</w:t>
        </w:r>
        <w:r w:rsidR="003E2EDC">
          <w:t>…………………………………………………………………………….</w:t>
        </w:r>
      </w:ins>
      <w:ins w:id="18042" w:author="Okot" w:date="2019-12-26T18:34:00Z">
        <w:r w:rsidR="000C3B88">
          <w:t>141</w:t>
        </w:r>
      </w:ins>
    </w:p>
    <w:p w14:paraId="7FCB3C97" w14:textId="61209662" w:rsidR="003B4A92" w:rsidRDefault="001278E9">
      <w:pPr>
        <w:ind w:left="708" w:firstLine="1"/>
        <w:rPr>
          <w:ins w:id="18043" w:author="Okot" w:date="2019-12-27T09:59:00Z"/>
        </w:rPr>
        <w:pPrChange w:id="18044" w:author="Okot" w:date="2019-12-26T18:36:00Z">
          <w:pPr>
            <w:ind w:firstLine="708"/>
          </w:pPr>
        </w:pPrChange>
      </w:pPr>
      <w:ins w:id="18045" w:author="Okot" w:date="2019-12-26T18:35:00Z">
        <w:r>
          <w:t>Tabela 4.24</w:t>
        </w:r>
        <w:r w:rsidR="003B4A92">
          <w:t>. Opis scenariusza przypadku użycia „</w:t>
        </w:r>
      </w:ins>
      <w:ins w:id="18046" w:author="Okot" w:date="2020-01-21T14:30:00Z">
        <w:r w:rsidR="003E2EDC">
          <w:t>Edycja pomiaru</w:t>
        </w:r>
      </w:ins>
      <w:ins w:id="18047" w:author="Okot" w:date="2019-12-26T18:35:00Z">
        <w:r w:rsidR="003B4A92">
          <w:t>”</w:t>
        </w:r>
      </w:ins>
      <w:ins w:id="18048" w:author="Okot" w:date="2019-12-26T18:36:00Z">
        <w:r w:rsidR="003E2EDC">
          <w:t>……………</w:t>
        </w:r>
      </w:ins>
      <w:ins w:id="18049" w:author="Okot" w:date="2020-01-21T14:30:00Z">
        <w:r w:rsidR="003E2EDC">
          <w:t>…..</w:t>
        </w:r>
      </w:ins>
      <w:ins w:id="18050" w:author="Okot" w:date="2019-12-26T18:36:00Z">
        <w:r w:rsidR="003E2EDC">
          <w:t>1</w:t>
        </w:r>
      </w:ins>
      <w:ins w:id="18051" w:author="Okot" w:date="2019-12-26T18:35:00Z">
        <w:r w:rsidR="000C3B88">
          <w:t>42</w:t>
        </w:r>
      </w:ins>
    </w:p>
    <w:p w14:paraId="6FE9D128" w14:textId="466F0439" w:rsidR="00E20AE8" w:rsidRDefault="001278E9">
      <w:pPr>
        <w:rPr>
          <w:ins w:id="18052" w:author="Okot" w:date="2019-12-27T10:03:00Z"/>
        </w:rPr>
        <w:pPrChange w:id="18053" w:author="Okot" w:date="2019-12-27T10:03:00Z">
          <w:pPr>
            <w:ind w:firstLine="0"/>
          </w:pPr>
        </w:pPrChange>
      </w:pPr>
      <w:ins w:id="18054" w:author="Okot" w:date="2019-12-27T10:03:00Z">
        <w:r>
          <w:t>Tabela 4.25</w:t>
        </w:r>
        <w:r w:rsidR="00E20AE8">
          <w:t xml:space="preserve">. Opis scenariusza przypadku użycia </w:t>
        </w:r>
        <w:r w:rsidR="00D55858">
          <w:t>„</w:t>
        </w:r>
      </w:ins>
      <w:ins w:id="18055" w:author="Okot" w:date="2020-01-21T14:31:00Z">
        <w:r w:rsidR="00D55858">
          <w:t>Usunięcie pomiaru</w:t>
        </w:r>
      </w:ins>
      <w:ins w:id="18056" w:author="Okot" w:date="2019-12-27T10:03:00Z">
        <w:r w:rsidR="00D55858">
          <w:t>”…</w:t>
        </w:r>
      </w:ins>
      <w:ins w:id="18057" w:author="Okot" w:date="2020-01-21T14:31:00Z">
        <w:r w:rsidR="00D55858">
          <w:t>………</w:t>
        </w:r>
      </w:ins>
      <w:ins w:id="18058" w:author="Okot" w:date="2019-12-27T10:03:00Z">
        <w:r w:rsidR="000C3B88">
          <w:t>….143</w:t>
        </w:r>
      </w:ins>
    </w:p>
    <w:p w14:paraId="4F5A98A5" w14:textId="5C78D491" w:rsidR="00E20AE8" w:rsidRDefault="00E20AE8">
      <w:pPr>
        <w:ind w:left="708" w:firstLine="1"/>
        <w:rPr>
          <w:ins w:id="18059" w:author="Okot" w:date="2019-12-27T10:03:00Z"/>
        </w:rPr>
        <w:pPrChange w:id="18060" w:author="Okot" w:date="2019-12-27T10:03:00Z">
          <w:pPr>
            <w:ind w:firstLine="0"/>
          </w:pPr>
        </w:pPrChange>
      </w:pPr>
      <w:ins w:id="18061" w:author="Okot" w:date="2019-12-27T10:03:00Z">
        <w:r>
          <w:t>Tabela 4.2</w:t>
        </w:r>
      </w:ins>
      <w:ins w:id="18062" w:author="Okot" w:date="2020-01-16T16:47:00Z">
        <w:r w:rsidR="001278E9">
          <w:t>6</w:t>
        </w:r>
      </w:ins>
      <w:ins w:id="18063" w:author="Okot" w:date="2019-12-27T10:03:00Z">
        <w:r>
          <w:t>. Opis scenariusza przypadku użycia „</w:t>
        </w:r>
      </w:ins>
      <w:ins w:id="18064" w:author="Okot" w:date="2020-01-21T14:31:00Z">
        <w:r w:rsidR="00D55858">
          <w:t>Przeglądanie podstrony Przepisy”.………………………</w:t>
        </w:r>
      </w:ins>
      <w:ins w:id="18065" w:author="Okot" w:date="2020-01-21T14:32:00Z">
        <w:r w:rsidR="00D55858">
          <w:t>……………………………………………………</w:t>
        </w:r>
      </w:ins>
      <w:ins w:id="18066" w:author="Okot" w:date="2019-12-27T10:03:00Z">
        <w:r w:rsidR="000C3B88">
          <w:t>145</w:t>
        </w:r>
      </w:ins>
    </w:p>
    <w:p w14:paraId="140D8909" w14:textId="15D0FD32" w:rsidR="00011FEC" w:rsidRDefault="001278E9">
      <w:pPr>
        <w:ind w:left="708" w:firstLine="1"/>
        <w:rPr>
          <w:ins w:id="18067" w:author="Okot" w:date="2019-12-27T10:04:00Z"/>
        </w:rPr>
        <w:pPrChange w:id="18068" w:author="Okot" w:date="2019-12-27T10:04:00Z">
          <w:pPr>
            <w:ind w:firstLine="0"/>
          </w:pPr>
        </w:pPrChange>
      </w:pPr>
      <w:ins w:id="18069" w:author="Okot" w:date="2019-12-27T10:04:00Z">
        <w:r>
          <w:t>Tabela 4.27</w:t>
        </w:r>
        <w:r w:rsidR="00011FEC">
          <w:t>. Opis scenariusza przypadku użycia „</w:t>
        </w:r>
      </w:ins>
      <w:ins w:id="18070" w:author="Okot" w:date="2020-01-21T14:32:00Z">
        <w:r w:rsidR="00AA345E">
          <w:t>Dodaj przepis</w:t>
        </w:r>
      </w:ins>
      <w:ins w:id="18071" w:author="Okot" w:date="2019-12-27T10:04:00Z">
        <w:r w:rsidR="00011FEC">
          <w:t>”</w:t>
        </w:r>
      </w:ins>
      <w:ins w:id="18072" w:author="Okot" w:date="2020-01-21T14:32:00Z">
        <w:r w:rsidR="00AA345E">
          <w:t>…..</w:t>
        </w:r>
      </w:ins>
      <w:ins w:id="18073" w:author="Okot" w:date="2019-12-27T10:04:00Z">
        <w:r w:rsidR="000C3B88">
          <w:t>………………145</w:t>
        </w:r>
      </w:ins>
    </w:p>
    <w:p w14:paraId="6672CE0B" w14:textId="1FB7D638" w:rsidR="00731E00" w:rsidRDefault="001278E9">
      <w:pPr>
        <w:rPr>
          <w:ins w:id="18074" w:author="Okot" w:date="2019-12-27T10:05:00Z"/>
        </w:rPr>
        <w:pPrChange w:id="18075" w:author="Okot" w:date="2019-12-27T10:05:00Z">
          <w:pPr>
            <w:ind w:firstLine="0"/>
          </w:pPr>
        </w:pPrChange>
      </w:pPr>
      <w:ins w:id="18076" w:author="Okot" w:date="2019-12-27T10:05:00Z">
        <w:r>
          <w:t>Tabela 4.28</w:t>
        </w:r>
        <w:r w:rsidR="00731E00">
          <w:t>. Opis scenariusza przypadku uż</w:t>
        </w:r>
        <w:r w:rsidR="00134978">
          <w:t>ycia „Edytuj przepis”</w:t>
        </w:r>
      </w:ins>
      <w:ins w:id="18077" w:author="Okot" w:date="2020-01-21T14:33:00Z">
        <w:r w:rsidR="00134978">
          <w:t>..</w:t>
        </w:r>
      </w:ins>
      <w:ins w:id="18078" w:author="Okot" w:date="2019-12-27T10:05:00Z">
        <w:r w:rsidR="000C3B88">
          <w:t>.………………..147</w:t>
        </w:r>
      </w:ins>
    </w:p>
    <w:p w14:paraId="607BD775" w14:textId="5E52626D" w:rsidR="00E20AE8" w:rsidRDefault="001278E9">
      <w:pPr>
        <w:rPr>
          <w:ins w:id="18079" w:author="Okot" w:date="2019-12-28T16:21:00Z"/>
        </w:rPr>
        <w:pPrChange w:id="18080" w:author="Okot" w:date="2019-12-27T10:06:00Z">
          <w:pPr>
            <w:ind w:firstLine="708"/>
          </w:pPr>
        </w:pPrChange>
      </w:pPr>
      <w:ins w:id="18081" w:author="Okot" w:date="2019-12-27T10:05:00Z">
        <w:r>
          <w:t>Tabela 4.29</w:t>
        </w:r>
        <w:r w:rsidR="00D32E39">
          <w:t>. Opis scenariusza prz</w:t>
        </w:r>
        <w:r w:rsidR="00134978">
          <w:t>ypadku użycia „Usu</w:t>
        </w:r>
      </w:ins>
      <w:ins w:id="18082" w:author="Okot" w:date="2020-01-21T14:33:00Z">
        <w:r w:rsidR="00134978">
          <w:t>ń przepis</w:t>
        </w:r>
      </w:ins>
      <w:ins w:id="18083" w:author="Okot" w:date="2019-12-27T10:05:00Z">
        <w:r w:rsidR="00D32E39">
          <w:t>”</w:t>
        </w:r>
      </w:ins>
      <w:ins w:id="18084" w:author="Okot" w:date="2020-01-21T14:33:00Z">
        <w:r w:rsidR="00134978">
          <w:t>……..</w:t>
        </w:r>
      </w:ins>
      <w:ins w:id="18085" w:author="Okot" w:date="2019-12-27T10:05:00Z">
        <w:r w:rsidR="00D32E39">
          <w:t>.</w:t>
        </w:r>
      </w:ins>
      <w:ins w:id="18086" w:author="Okot" w:date="2019-12-27T10:06:00Z">
        <w:r w:rsidR="00D32E39">
          <w:t>…………….</w:t>
        </w:r>
      </w:ins>
      <w:ins w:id="18087" w:author="Okot" w:date="2019-12-27T10:05:00Z">
        <w:r w:rsidR="00144B5A">
          <w:t>14</w:t>
        </w:r>
      </w:ins>
      <w:ins w:id="18088" w:author="Okot" w:date="2020-01-21T14:33:00Z">
        <w:r w:rsidR="000C3B88">
          <w:t>8</w:t>
        </w:r>
      </w:ins>
    </w:p>
    <w:p w14:paraId="530CE1F3" w14:textId="2E3815C7" w:rsidR="00832CCC" w:rsidRDefault="001278E9">
      <w:pPr>
        <w:ind w:left="708" w:firstLine="1"/>
        <w:rPr>
          <w:ins w:id="18089" w:author="Okot" w:date="2019-12-28T16:21:00Z"/>
        </w:rPr>
        <w:pPrChange w:id="18090" w:author="Okot" w:date="2019-12-28T16:21:00Z">
          <w:pPr>
            <w:ind w:firstLine="0"/>
          </w:pPr>
        </w:pPrChange>
      </w:pPr>
      <w:ins w:id="18091" w:author="Okot" w:date="2019-12-28T16:21:00Z">
        <w:r>
          <w:t>Tabela 4.30</w:t>
        </w:r>
        <w:r w:rsidR="00832CCC">
          <w:t>. Opis scenariusza przypadku użycia „</w:t>
        </w:r>
      </w:ins>
      <w:ins w:id="18092" w:author="Okot" w:date="2020-01-21T14:34:00Z">
        <w:r w:rsidR="00134978">
          <w:t>Stwórz potrawę z przepisu</w:t>
        </w:r>
      </w:ins>
      <w:ins w:id="18093" w:author="Okot" w:date="2019-12-28T16:21:00Z">
        <w:r w:rsidR="00832CCC">
          <w:t>”….</w:t>
        </w:r>
        <w:r w:rsidR="00134978">
          <w:t>…</w:t>
        </w:r>
        <w:r w:rsidR="00144B5A">
          <w:t>1</w:t>
        </w:r>
        <w:r w:rsidR="00D4138C">
          <w:t>49</w:t>
        </w:r>
      </w:ins>
    </w:p>
    <w:p w14:paraId="31BCFA9A" w14:textId="7A6BFE0B" w:rsidR="005D6719" w:rsidRDefault="005D6719">
      <w:pPr>
        <w:ind w:left="708" w:firstLine="1"/>
        <w:rPr>
          <w:ins w:id="18094" w:author="Okot" w:date="2019-12-28T17:05:00Z"/>
        </w:rPr>
        <w:pPrChange w:id="18095" w:author="Okot" w:date="2019-12-28T16:54:00Z">
          <w:pPr>
            <w:ind w:firstLine="0"/>
          </w:pPr>
        </w:pPrChange>
      </w:pPr>
      <w:ins w:id="18096" w:author="Okot" w:date="2019-12-28T16:54:00Z">
        <w:r>
          <w:t>Tabela 4.3</w:t>
        </w:r>
      </w:ins>
      <w:ins w:id="18097" w:author="Okot" w:date="2020-01-16T16:47:00Z">
        <w:r w:rsidR="001278E9">
          <w:t>1</w:t>
        </w:r>
      </w:ins>
      <w:ins w:id="18098" w:author="Okot" w:date="2019-12-28T16:54:00Z">
        <w:r>
          <w:t>. Opis scenariusza przypadku użycia „</w:t>
        </w:r>
      </w:ins>
      <w:ins w:id="18099" w:author="Okot" w:date="2020-01-21T14:35:00Z">
        <w:r w:rsidR="000211AC">
          <w:t>Oznacz potrawę jako zakończoną</w:t>
        </w:r>
      </w:ins>
      <w:ins w:id="18100" w:author="Okot" w:date="2019-12-28T16:54:00Z">
        <w:r>
          <w:t>”.………</w:t>
        </w:r>
        <w:r w:rsidR="00144B5A">
          <w:t>……………………………………………………………….</w:t>
        </w:r>
        <w:r w:rsidR="00D4138C">
          <w:t>..151</w:t>
        </w:r>
      </w:ins>
    </w:p>
    <w:p w14:paraId="499A9586" w14:textId="77221377" w:rsidR="00495805" w:rsidRDefault="00495805">
      <w:pPr>
        <w:ind w:left="708" w:firstLine="1"/>
        <w:rPr>
          <w:ins w:id="18101" w:author="Okot" w:date="2019-12-28T17:05:00Z"/>
        </w:rPr>
        <w:pPrChange w:id="18102" w:author="Okot" w:date="2020-01-21T14:35:00Z">
          <w:pPr>
            <w:ind w:firstLine="0"/>
          </w:pPr>
        </w:pPrChange>
      </w:pPr>
      <w:ins w:id="18103" w:author="Okot" w:date="2019-12-28T17:05:00Z">
        <w:r>
          <w:t>Tabela 4.3</w:t>
        </w:r>
      </w:ins>
      <w:ins w:id="18104" w:author="Okot" w:date="2020-01-16T16:47:00Z">
        <w:r w:rsidR="001278E9">
          <w:t>2</w:t>
        </w:r>
      </w:ins>
      <w:ins w:id="18105" w:author="Okot" w:date="2019-12-28T17:05:00Z">
        <w:r>
          <w:t>. Opis scenariusza przypadku użycia „</w:t>
        </w:r>
      </w:ins>
      <w:ins w:id="18106" w:author="Okot" w:date="2020-01-21T14:35:00Z">
        <w:r w:rsidR="00BE3ED6">
          <w:t>Przeglądanie podstrony Wyszukiwarka produktów</w:t>
        </w:r>
      </w:ins>
      <w:ins w:id="18107" w:author="Okot" w:date="2019-12-28T17:05:00Z">
        <w:r>
          <w:t>”.……</w:t>
        </w:r>
      </w:ins>
      <w:ins w:id="18108" w:author="Okot" w:date="2020-01-21T14:35:00Z">
        <w:r w:rsidR="00BE3ED6">
          <w:t>………………………………………...</w:t>
        </w:r>
      </w:ins>
      <w:ins w:id="18109" w:author="Okot" w:date="2019-12-28T17:05:00Z">
        <w:r w:rsidR="00D4138C">
          <w:t>………….152</w:t>
        </w:r>
      </w:ins>
    </w:p>
    <w:p w14:paraId="586BE7EB" w14:textId="66C54AEF" w:rsidR="00B47CBE" w:rsidRDefault="00B47CBE">
      <w:pPr>
        <w:ind w:left="708" w:firstLine="1"/>
        <w:rPr>
          <w:ins w:id="18110" w:author="Okot" w:date="2019-12-29T07:27:00Z"/>
        </w:rPr>
        <w:pPrChange w:id="18111" w:author="Okot" w:date="2019-12-29T07:27:00Z">
          <w:pPr>
            <w:ind w:firstLine="0"/>
          </w:pPr>
        </w:pPrChange>
      </w:pPr>
      <w:ins w:id="18112" w:author="Okot" w:date="2019-12-29T07:27:00Z">
        <w:r>
          <w:t>Tabela 4.3</w:t>
        </w:r>
      </w:ins>
      <w:ins w:id="18113" w:author="Okot" w:date="2020-01-16T16:47:00Z">
        <w:r w:rsidR="001278E9">
          <w:t>3</w:t>
        </w:r>
      </w:ins>
      <w:ins w:id="18114" w:author="Okot" w:date="2019-12-29T07:27:00Z">
        <w:r>
          <w:t>. Opis scenariusza przypadku użycia „</w:t>
        </w:r>
      </w:ins>
      <w:ins w:id="18115" w:author="Okot" w:date="2020-01-21T14:36:00Z">
        <w:r w:rsidR="00BE3ED6">
          <w:t>Wyszukiwanie produktu po składniku odżywczym</w:t>
        </w:r>
      </w:ins>
      <w:ins w:id="18116" w:author="Okot" w:date="2019-12-29T07:27:00Z">
        <w:r w:rsidR="00BE3ED6">
          <w:t>”……………………………</w:t>
        </w:r>
      </w:ins>
      <w:ins w:id="18117" w:author="Okot" w:date="2020-01-21T14:36:00Z">
        <w:r w:rsidR="00BE3ED6">
          <w:t>…………</w:t>
        </w:r>
      </w:ins>
      <w:ins w:id="18118" w:author="Okot" w:date="2019-12-29T07:27:00Z">
        <w:r w:rsidR="00BE3ED6">
          <w:t>………………………………....15</w:t>
        </w:r>
        <w:r w:rsidR="00D4138C">
          <w:t>3</w:t>
        </w:r>
      </w:ins>
    </w:p>
    <w:p w14:paraId="5CB1A7A1" w14:textId="44B89A7F" w:rsidR="00690B6D" w:rsidRDefault="00690B6D">
      <w:pPr>
        <w:ind w:left="708" w:firstLine="1"/>
        <w:rPr>
          <w:ins w:id="18119" w:author="Okot" w:date="2019-12-29T07:32:00Z"/>
        </w:rPr>
        <w:pPrChange w:id="18120" w:author="Okot" w:date="2020-01-21T14:37:00Z">
          <w:pPr>
            <w:ind w:firstLine="0"/>
          </w:pPr>
        </w:pPrChange>
      </w:pPr>
      <w:ins w:id="18121" w:author="Okot" w:date="2019-12-29T07:26:00Z">
        <w:r>
          <w:t>Tabela 4.3</w:t>
        </w:r>
        <w:r w:rsidR="001278E9">
          <w:t>4</w:t>
        </w:r>
        <w:r>
          <w:t>. Opis scenariusza przypadku użycia</w:t>
        </w:r>
        <w:r w:rsidR="00BE3ED6">
          <w:t xml:space="preserve"> „</w:t>
        </w:r>
      </w:ins>
      <w:ins w:id="18122" w:author="Okot" w:date="2020-01-21T14:37:00Z">
        <w:r w:rsidR="00BE3ED6">
          <w:t>Przeglądanie podstrony Moje produkty</w:t>
        </w:r>
      </w:ins>
      <w:ins w:id="18123" w:author="Okot" w:date="2019-12-29T07:26:00Z">
        <w:r w:rsidR="00BE3ED6">
          <w:t>”</w:t>
        </w:r>
      </w:ins>
      <w:ins w:id="18124" w:author="Okot" w:date="2020-01-21T14:37:00Z">
        <w:r w:rsidR="00BE3ED6">
          <w:t>………………………………………………………………………….…</w:t>
        </w:r>
      </w:ins>
      <w:ins w:id="18125" w:author="Okot" w:date="2019-12-29T07:26:00Z">
        <w:r w:rsidR="00D4138C">
          <w:t>154</w:t>
        </w:r>
      </w:ins>
    </w:p>
    <w:p w14:paraId="42D86395" w14:textId="573A1F32" w:rsidR="007410F5" w:rsidRDefault="001278E9">
      <w:pPr>
        <w:ind w:left="708" w:firstLine="1"/>
        <w:rPr>
          <w:ins w:id="18126" w:author="Okot" w:date="2019-12-29T08:54:00Z"/>
        </w:rPr>
        <w:pPrChange w:id="18127" w:author="Okot" w:date="2020-01-21T14:38:00Z">
          <w:pPr>
            <w:ind w:firstLine="0"/>
          </w:pPr>
        </w:pPrChange>
      </w:pPr>
      <w:ins w:id="18128" w:author="Okot" w:date="2019-12-29T07:32:00Z">
        <w:r>
          <w:t>Tabela 4.35</w:t>
        </w:r>
        <w:r w:rsidR="007410F5">
          <w:t>. Opis scenariusza przypadku użycia „</w:t>
        </w:r>
      </w:ins>
      <w:ins w:id="18129" w:author="Okot" w:date="2020-01-21T14:37:00Z">
        <w:r w:rsidR="00FC5B1A">
          <w:t>Dodanie produktu do bazy danych</w:t>
        </w:r>
      </w:ins>
      <w:ins w:id="18130" w:author="Okot" w:date="2019-12-29T07:32:00Z">
        <w:r w:rsidR="007410F5">
          <w:t>”</w:t>
        </w:r>
      </w:ins>
      <w:ins w:id="18131" w:author="Okot" w:date="2020-01-21T14:38:00Z">
        <w:r w:rsidR="00FC5B1A">
          <w:t>………………………………………………………………………………</w:t>
        </w:r>
      </w:ins>
      <w:ins w:id="18132" w:author="Okot" w:date="2019-12-29T07:32:00Z">
        <w:r w:rsidR="00D4138C">
          <w:t>155</w:t>
        </w:r>
      </w:ins>
    </w:p>
    <w:p w14:paraId="4281A94B" w14:textId="7FA12907" w:rsidR="00F76959" w:rsidRDefault="001278E9">
      <w:pPr>
        <w:rPr>
          <w:ins w:id="18133" w:author="Okot" w:date="2019-12-29T08:54:00Z"/>
        </w:rPr>
        <w:pPrChange w:id="18134" w:author="Okot" w:date="2019-12-29T08:54:00Z">
          <w:pPr>
            <w:ind w:firstLine="0"/>
          </w:pPr>
        </w:pPrChange>
      </w:pPr>
      <w:ins w:id="18135" w:author="Okot" w:date="2019-12-29T08:54:00Z">
        <w:r>
          <w:t>Tabela 4.36</w:t>
        </w:r>
        <w:r w:rsidR="00F76959">
          <w:t>. Opis scenariusza przypadku użyci</w:t>
        </w:r>
        <w:r w:rsidR="00FC5B1A">
          <w:t>a „</w:t>
        </w:r>
      </w:ins>
      <w:ins w:id="18136" w:author="Okot" w:date="2020-01-21T14:38:00Z">
        <w:r w:rsidR="00FC5B1A">
          <w:t xml:space="preserve">Edycja </w:t>
        </w:r>
      </w:ins>
      <w:ins w:id="18137" w:author="Okot" w:date="2019-12-29T08:54:00Z">
        <w:r w:rsidR="00144B5A">
          <w:t>produktu”.……</w:t>
        </w:r>
      </w:ins>
      <w:ins w:id="18138" w:author="Okot" w:date="2020-01-21T14:38:00Z">
        <w:r w:rsidR="00FC5B1A">
          <w:t>………</w:t>
        </w:r>
      </w:ins>
      <w:ins w:id="18139" w:author="Okot" w:date="2019-12-29T08:54:00Z">
        <w:r w:rsidR="00144B5A">
          <w:t>…1</w:t>
        </w:r>
      </w:ins>
      <w:ins w:id="18140" w:author="Okot" w:date="2020-01-21T14:38:00Z">
        <w:r w:rsidR="00FC5B1A">
          <w:t>5</w:t>
        </w:r>
      </w:ins>
      <w:ins w:id="18141" w:author="Okot" w:date="2020-03-26T12:23:00Z">
        <w:r w:rsidR="00D4138C">
          <w:t>7</w:t>
        </w:r>
      </w:ins>
    </w:p>
    <w:p w14:paraId="012F2368" w14:textId="4D41797A" w:rsidR="009416A0" w:rsidRDefault="001278E9">
      <w:pPr>
        <w:ind w:left="708" w:firstLine="1"/>
        <w:rPr>
          <w:ins w:id="18142" w:author="Okot" w:date="2019-12-29T09:10:00Z"/>
        </w:rPr>
        <w:pPrChange w:id="18143" w:author="Okot" w:date="2020-01-21T14:39:00Z">
          <w:pPr>
            <w:ind w:firstLine="0"/>
          </w:pPr>
        </w:pPrChange>
      </w:pPr>
      <w:ins w:id="18144" w:author="Okot" w:date="2019-12-29T08:54:00Z">
        <w:r>
          <w:lastRenderedPageBreak/>
          <w:t>Tabela 4.37</w:t>
        </w:r>
        <w:r w:rsidR="00520A48">
          <w:t>.</w:t>
        </w:r>
      </w:ins>
      <w:ins w:id="18145" w:author="Okot" w:date="2019-12-29T09:10:00Z">
        <w:r w:rsidR="009416A0">
          <w:t> Opis scenariusza przypadku użycia „</w:t>
        </w:r>
      </w:ins>
      <w:ins w:id="18146" w:author="Okot" w:date="2020-01-21T14:39:00Z">
        <w:r w:rsidR="00FC5B1A">
          <w:t>Podgląd szczegółowych wartości odżywczych produktu</w:t>
        </w:r>
      </w:ins>
      <w:ins w:id="18147" w:author="Okot" w:date="2019-12-29T09:10:00Z">
        <w:r w:rsidR="009416A0">
          <w:t>”.………………</w:t>
        </w:r>
      </w:ins>
      <w:ins w:id="18148" w:author="Okot" w:date="2020-01-21T14:39:00Z">
        <w:r w:rsidR="00FC5B1A">
          <w:t>…………………………………………...</w:t>
        </w:r>
      </w:ins>
      <w:ins w:id="18149" w:author="Okot" w:date="2019-12-29T09:10:00Z">
        <w:r w:rsidR="009416A0">
          <w:t>…1</w:t>
        </w:r>
      </w:ins>
      <w:ins w:id="18150" w:author="Okot" w:date="2020-01-21T14:38:00Z">
        <w:r w:rsidR="00D4138C">
          <w:t>58</w:t>
        </w:r>
      </w:ins>
    </w:p>
    <w:p w14:paraId="2E71561C" w14:textId="5BE8DD85" w:rsidR="00F76959" w:rsidRDefault="001278E9">
      <w:pPr>
        <w:rPr>
          <w:ins w:id="18151" w:author="Okot" w:date="2020-01-01T19:56:00Z"/>
        </w:rPr>
        <w:pPrChange w:id="18152" w:author="Okot" w:date="2019-12-29T07:26:00Z">
          <w:pPr>
            <w:ind w:firstLine="0"/>
          </w:pPr>
        </w:pPrChange>
      </w:pPr>
      <w:ins w:id="18153" w:author="Okot" w:date="2019-12-29T09:11:00Z">
        <w:r>
          <w:t>Tabela 4.38</w:t>
        </w:r>
        <w:r w:rsidR="009416A0">
          <w:t>.</w:t>
        </w:r>
      </w:ins>
      <w:ins w:id="18154" w:author="Okot" w:date="2020-01-01T19:53:00Z">
        <w:r w:rsidR="009E13F3">
          <w:t> Opis scenariusz</w:t>
        </w:r>
        <w:r w:rsidR="00F31586">
          <w:t>a przypadku użycia „Usuni</w:t>
        </w:r>
      </w:ins>
      <w:ins w:id="18155" w:author="Okot" w:date="2020-01-21T14:39:00Z">
        <w:r w:rsidR="00F31586">
          <w:t>ęcie produktu</w:t>
        </w:r>
      </w:ins>
      <w:ins w:id="18156" w:author="Okot" w:date="2020-01-01T19:53:00Z">
        <w:r w:rsidR="009E13F3">
          <w:t>”</w:t>
        </w:r>
      </w:ins>
      <w:ins w:id="18157" w:author="Okot" w:date="2020-01-21T14:40:00Z">
        <w:r w:rsidR="00F31586">
          <w:t>…..</w:t>
        </w:r>
      </w:ins>
      <w:ins w:id="18158" w:author="Okot" w:date="2020-01-01T19:54:00Z">
        <w:r w:rsidR="009E13F3">
          <w:t>………..</w:t>
        </w:r>
      </w:ins>
      <w:ins w:id="18159" w:author="Okot" w:date="2020-01-01T19:53:00Z">
        <w:r w:rsidR="00144B5A">
          <w:t>15</w:t>
        </w:r>
      </w:ins>
      <w:ins w:id="18160" w:author="Okot" w:date="2020-01-21T14:39:00Z">
        <w:r w:rsidR="00D4138C">
          <w:t>9</w:t>
        </w:r>
      </w:ins>
    </w:p>
    <w:p w14:paraId="6ED032B6" w14:textId="4D9B46D4" w:rsidR="001C50F5" w:rsidRDefault="001278E9">
      <w:pPr>
        <w:rPr>
          <w:ins w:id="18161" w:author="Okot" w:date="2020-01-01T19:56:00Z"/>
        </w:rPr>
        <w:pPrChange w:id="18162" w:author="Okot" w:date="2020-01-01T19:57:00Z">
          <w:pPr>
            <w:ind w:firstLine="0"/>
          </w:pPr>
        </w:pPrChange>
      </w:pPr>
      <w:ins w:id="18163" w:author="Okot" w:date="2020-01-01T19:56:00Z">
        <w:r>
          <w:t>Tabela 4.39</w:t>
        </w:r>
        <w:r w:rsidR="001C50F5">
          <w:t>. Opis scenariusza przypadku użycia „</w:t>
        </w:r>
      </w:ins>
      <w:ins w:id="18164" w:author="Okot" w:date="2020-01-21T14:40:00Z">
        <w:r w:rsidR="00C11977">
          <w:t>Wyszukiwanie produktu</w:t>
        </w:r>
      </w:ins>
      <w:ins w:id="18165" w:author="Okot" w:date="2020-01-01T19:56:00Z">
        <w:r w:rsidR="001C50F5">
          <w:t>”.</w:t>
        </w:r>
      </w:ins>
      <w:ins w:id="18166" w:author="Okot" w:date="2020-01-01T19:57:00Z">
        <w:r w:rsidR="001C50F5">
          <w:t>……</w:t>
        </w:r>
      </w:ins>
      <w:ins w:id="18167" w:author="Okot" w:date="2020-01-21T14:40:00Z">
        <w:r w:rsidR="00C11977">
          <w:t>…</w:t>
        </w:r>
      </w:ins>
      <w:ins w:id="18168" w:author="Okot" w:date="2020-01-01T19:57:00Z">
        <w:r w:rsidR="001C50F5">
          <w:t>1</w:t>
        </w:r>
      </w:ins>
      <w:ins w:id="18169" w:author="Okot" w:date="2020-01-03T14:12:00Z">
        <w:r w:rsidR="00144B5A">
          <w:t>5</w:t>
        </w:r>
      </w:ins>
      <w:ins w:id="18170" w:author="Okot" w:date="2020-03-26T12:23:00Z">
        <w:r w:rsidR="00D4138C">
          <w:t>9</w:t>
        </w:r>
      </w:ins>
    </w:p>
    <w:p w14:paraId="343D1B6F" w14:textId="1931F331" w:rsidR="00E97527" w:rsidRDefault="001278E9">
      <w:pPr>
        <w:ind w:left="708" w:firstLine="1"/>
        <w:rPr>
          <w:ins w:id="18171" w:author="Okot" w:date="2020-01-01T20:34:00Z"/>
        </w:rPr>
        <w:pPrChange w:id="18172" w:author="Okot" w:date="2020-01-01T20:34:00Z">
          <w:pPr>
            <w:ind w:firstLine="0"/>
          </w:pPr>
        </w:pPrChange>
      </w:pPr>
      <w:ins w:id="18173" w:author="Okot" w:date="2020-01-01T20:34:00Z">
        <w:r>
          <w:t>Tabela 4.40</w:t>
        </w:r>
        <w:r w:rsidR="00E97527">
          <w:t>. Opis scenariusza przypadku użycia „</w:t>
        </w:r>
      </w:ins>
      <w:ins w:id="18174" w:author="Okot" w:date="2020-01-21T14:41:00Z">
        <w:r w:rsidR="00EB3529">
          <w:t>Przeglądanie podstrony Posiłki</w:t>
        </w:r>
      </w:ins>
      <w:ins w:id="18175" w:author="Okot" w:date="2020-01-01T20:34:00Z">
        <w:r w:rsidR="00EB3529">
          <w:t>”..</w:t>
        </w:r>
        <w:r w:rsidR="00D4138C">
          <w:t>160</w:t>
        </w:r>
      </w:ins>
    </w:p>
    <w:p w14:paraId="65C4C62A" w14:textId="03E7C963" w:rsidR="00E075C7" w:rsidRDefault="001278E9">
      <w:pPr>
        <w:rPr>
          <w:ins w:id="18176" w:author="Okot" w:date="2020-01-02T12:09:00Z"/>
        </w:rPr>
        <w:pPrChange w:id="18177" w:author="Okot" w:date="2020-01-02T12:09:00Z">
          <w:pPr>
            <w:ind w:firstLine="0"/>
          </w:pPr>
        </w:pPrChange>
      </w:pPr>
      <w:ins w:id="18178" w:author="Okot" w:date="2020-01-02T12:09:00Z">
        <w:r>
          <w:t>Tabela 4.41</w:t>
        </w:r>
        <w:r w:rsidR="00E075C7">
          <w:t>. Opis scenariusza przypadku użycia „Dodanie spożytego pożywienia”.</w:t>
        </w:r>
      </w:ins>
      <w:ins w:id="18179" w:author="Okot" w:date="2020-01-03T14:12:00Z">
        <w:r w:rsidR="00BB5E2A">
          <w:t>.</w:t>
        </w:r>
      </w:ins>
      <w:ins w:id="18180" w:author="Okot" w:date="2020-01-02T12:09:00Z">
        <w:r w:rsidR="00D4138C">
          <w:t>161</w:t>
        </w:r>
      </w:ins>
    </w:p>
    <w:p w14:paraId="05F15CA1" w14:textId="2F6A7BE3" w:rsidR="001C50F5" w:rsidRDefault="001278E9">
      <w:pPr>
        <w:rPr>
          <w:ins w:id="18181" w:author="Okot" w:date="2020-01-02T12:59:00Z"/>
        </w:rPr>
        <w:pPrChange w:id="18182" w:author="Okot" w:date="2019-12-29T07:26:00Z">
          <w:pPr>
            <w:ind w:firstLine="0"/>
          </w:pPr>
        </w:pPrChange>
      </w:pPr>
      <w:ins w:id="18183" w:author="Okot" w:date="2020-01-02T12:58:00Z">
        <w:r>
          <w:t>Tabela 4.42</w:t>
        </w:r>
        <w:r w:rsidR="00621619">
          <w:t>. Opis scenariusza przypadku u</w:t>
        </w:r>
        <w:r w:rsidR="00EA2627">
          <w:t>życia „Dodanie potrawy”.………………162</w:t>
        </w:r>
      </w:ins>
    </w:p>
    <w:p w14:paraId="087FA30E" w14:textId="095ABF18" w:rsidR="00AB5ED6" w:rsidRDefault="001278E9">
      <w:pPr>
        <w:rPr>
          <w:ins w:id="18184" w:author="Okot" w:date="2020-01-02T13:26:00Z"/>
        </w:rPr>
        <w:pPrChange w:id="18185" w:author="Okot" w:date="2019-12-29T07:26:00Z">
          <w:pPr>
            <w:ind w:firstLine="0"/>
          </w:pPr>
        </w:pPrChange>
      </w:pPr>
      <w:ins w:id="18186" w:author="Okot" w:date="2020-01-02T12:59:00Z">
        <w:r>
          <w:t>Tabela 4.43</w:t>
        </w:r>
      </w:ins>
      <w:ins w:id="18187" w:author="Okot" w:date="2020-01-02T13:26:00Z">
        <w:r w:rsidR="000404CC">
          <w:t>.</w:t>
        </w:r>
      </w:ins>
      <w:ins w:id="18188" w:author="Okot" w:date="2020-01-02T12:59:00Z">
        <w:r w:rsidR="00AB5ED6">
          <w:t> Opis scenariusza przypadku użycia „Dodanie produktu”.……………</w:t>
        </w:r>
        <w:r w:rsidR="000404CC">
          <w:t>..</w:t>
        </w:r>
        <w:r w:rsidR="00EA2627">
          <w:t>164</w:t>
        </w:r>
      </w:ins>
    </w:p>
    <w:p w14:paraId="39E732CF" w14:textId="78F7BAAE" w:rsidR="000404CC" w:rsidRDefault="001278E9">
      <w:pPr>
        <w:ind w:left="708" w:firstLine="1"/>
        <w:rPr>
          <w:ins w:id="18189" w:author="Okot" w:date="2020-01-04T07:01:00Z"/>
        </w:rPr>
        <w:pPrChange w:id="18190" w:author="Okot" w:date="2020-01-02T13:27:00Z">
          <w:pPr>
            <w:ind w:firstLine="0"/>
          </w:pPr>
        </w:pPrChange>
      </w:pPr>
      <w:ins w:id="18191" w:author="Okot" w:date="2020-01-02T13:26:00Z">
        <w:r>
          <w:t>Tabela 4.44</w:t>
        </w:r>
        <w:r w:rsidR="000404CC">
          <w:t xml:space="preserve">. Opis scenariusza przypadku użycia „Dodanie produktu </w:t>
        </w:r>
      </w:ins>
      <w:ins w:id="18192" w:author="Okot" w:date="2020-01-02T13:50:00Z">
        <w:r w:rsidR="007E0FEE">
          <w:t>istniejącego w bazie</w:t>
        </w:r>
      </w:ins>
      <w:ins w:id="18193" w:author="Okot" w:date="2020-01-02T13:26:00Z">
        <w:r w:rsidR="00126DF2">
          <w:t>”</w:t>
        </w:r>
      </w:ins>
      <w:ins w:id="18194" w:author="Okot" w:date="2020-01-21T14:43:00Z">
        <w:r w:rsidR="00126DF2">
          <w:t>………………………………………………………………………………...</w:t>
        </w:r>
      </w:ins>
      <w:ins w:id="18195" w:author="Okot" w:date="2020-01-02T13:26:00Z">
        <w:r w:rsidR="00FD4499">
          <w:t>165</w:t>
        </w:r>
      </w:ins>
    </w:p>
    <w:p w14:paraId="3799B8BC" w14:textId="684A3865" w:rsidR="00E11B55" w:rsidRDefault="00E11B55">
      <w:pPr>
        <w:ind w:left="708" w:firstLine="1"/>
        <w:rPr>
          <w:ins w:id="18196" w:author="Okot" w:date="2020-01-04T07:01:00Z"/>
        </w:rPr>
        <w:pPrChange w:id="18197" w:author="Okot" w:date="2020-01-21T14:43:00Z">
          <w:pPr/>
        </w:pPrChange>
      </w:pPr>
      <w:ins w:id="18198" w:author="Okot" w:date="2020-01-04T07:01:00Z">
        <w:r>
          <w:t>Tabela 4.4</w:t>
        </w:r>
      </w:ins>
      <w:ins w:id="18199" w:author="Okot" w:date="2020-01-16T16:47:00Z">
        <w:r w:rsidR="001278E9">
          <w:t>5</w:t>
        </w:r>
      </w:ins>
      <w:ins w:id="18200" w:author="Okot" w:date="2020-01-04T07:01:00Z">
        <w:r>
          <w:t>. Opis scenariusza przypadku użyci</w:t>
        </w:r>
        <w:r w:rsidR="00EC6468">
          <w:t>a „</w:t>
        </w:r>
      </w:ins>
      <w:ins w:id="18201" w:author="Okot" w:date="2020-01-21T14:43:00Z">
        <w:r w:rsidR="00EC6468">
          <w:t>Dodanie produktu nieistniejącego w bazie</w:t>
        </w:r>
      </w:ins>
      <w:ins w:id="18202" w:author="Okot" w:date="2020-01-04T07:01:00Z">
        <w:r w:rsidR="00EC6468">
          <w:t>”…</w:t>
        </w:r>
      </w:ins>
      <w:ins w:id="18203" w:author="Okot" w:date="2020-01-21T14:43:00Z">
        <w:r w:rsidR="00EC6468">
          <w:t>……………</w:t>
        </w:r>
      </w:ins>
      <w:ins w:id="18204" w:author="Okot" w:date="2020-01-21T14:44:00Z">
        <w:r w:rsidR="00EC6468">
          <w:t>……………………………………………………….</w:t>
        </w:r>
      </w:ins>
      <w:ins w:id="18205" w:author="Okot" w:date="2020-01-04T07:01:00Z">
        <w:r w:rsidR="00FD4499">
          <w:t>………..167</w:t>
        </w:r>
      </w:ins>
    </w:p>
    <w:p w14:paraId="4BB45E03" w14:textId="11B6528E" w:rsidR="00716CA1" w:rsidRDefault="001278E9">
      <w:pPr>
        <w:rPr>
          <w:ins w:id="18206" w:author="Okot" w:date="2020-01-02T14:51:00Z"/>
        </w:rPr>
        <w:pPrChange w:id="18207" w:author="Okot" w:date="2020-01-02T14:10:00Z">
          <w:pPr>
            <w:ind w:firstLine="0"/>
          </w:pPr>
        </w:pPrChange>
      </w:pPr>
      <w:ins w:id="18208" w:author="Okot" w:date="2020-01-02T14:09:00Z">
        <w:r>
          <w:t>Tabela 4.46</w:t>
        </w:r>
        <w:r w:rsidR="00716CA1">
          <w:t>. Opis scenariusza przypadku użycia „</w:t>
        </w:r>
      </w:ins>
      <w:ins w:id="18209" w:author="Okot" w:date="2020-01-21T14:44:00Z">
        <w:r w:rsidR="00CD7F96">
          <w:t>Dodanie jednorazowe</w:t>
        </w:r>
      </w:ins>
      <w:ins w:id="18210" w:author="Okot" w:date="2020-01-02T14:10:00Z">
        <w:r w:rsidR="00716CA1">
          <w:t>”……</w:t>
        </w:r>
      </w:ins>
      <w:ins w:id="18211" w:author="Okot" w:date="2020-01-21T14:44:00Z">
        <w:r w:rsidR="00CD7F96">
          <w:t>……</w:t>
        </w:r>
      </w:ins>
      <w:ins w:id="18212" w:author="Okot" w:date="2020-01-02T14:10:00Z">
        <w:r w:rsidR="00716CA1">
          <w:t>.</w:t>
        </w:r>
      </w:ins>
      <w:ins w:id="18213" w:author="Okot" w:date="2020-01-02T14:09:00Z">
        <w:r w:rsidR="00FF3C78">
          <w:t>16</w:t>
        </w:r>
      </w:ins>
      <w:ins w:id="18214" w:author="Okot" w:date="2020-01-21T14:44:00Z">
        <w:r w:rsidR="00FD4499">
          <w:t>8</w:t>
        </w:r>
      </w:ins>
    </w:p>
    <w:p w14:paraId="32405419" w14:textId="230DF3F1" w:rsidR="0045720D" w:rsidRDefault="001278E9">
      <w:pPr>
        <w:rPr>
          <w:ins w:id="18215" w:author="Okot" w:date="2020-01-21T14:45:00Z"/>
        </w:rPr>
        <w:pPrChange w:id="18216" w:author="Okot" w:date="2020-01-02T14:51:00Z">
          <w:pPr>
            <w:ind w:firstLine="0"/>
          </w:pPr>
        </w:pPrChange>
      </w:pPr>
      <w:ins w:id="18217" w:author="Okot" w:date="2020-01-02T14:51:00Z">
        <w:r>
          <w:t>Tabela 4.47</w:t>
        </w:r>
        <w:r w:rsidR="0045720D">
          <w:t>. Opis scenariusza przypadku użycia „</w:t>
        </w:r>
      </w:ins>
      <w:ins w:id="18218" w:author="Okot" w:date="2020-01-21T14:45:00Z">
        <w:r w:rsidR="00CD7F96">
          <w:t>Dekompozycja</w:t>
        </w:r>
      </w:ins>
      <w:ins w:id="18219" w:author="Okot" w:date="2020-01-02T14:51:00Z">
        <w:r w:rsidR="00BB5E2A">
          <w:t>”</w:t>
        </w:r>
      </w:ins>
      <w:ins w:id="18220" w:author="Okot" w:date="2020-01-21T14:45:00Z">
        <w:r w:rsidR="00CD7F96">
          <w:t>………………..</w:t>
        </w:r>
      </w:ins>
      <w:ins w:id="18221" w:author="Okot" w:date="2020-01-02T14:51:00Z">
        <w:r w:rsidR="00FD4499">
          <w:t>.170</w:t>
        </w:r>
      </w:ins>
    </w:p>
    <w:p w14:paraId="565281BA" w14:textId="5F1E3D2E" w:rsidR="00CD7F96" w:rsidRDefault="00CD7F96" w:rsidP="00CD7F96">
      <w:pPr>
        <w:rPr>
          <w:ins w:id="18222" w:author="Okot" w:date="2020-01-21T14:45:00Z"/>
        </w:rPr>
      </w:pPr>
      <w:ins w:id="18223" w:author="Okot" w:date="2020-01-21T14:45:00Z">
        <w:r>
          <w:t>Tabela 4.48. Opis scenariusza przypadku użycia „Usunięcie pożywienia z posiłku”.</w:t>
        </w:r>
      </w:ins>
      <w:ins w:id="18224" w:author="Okot" w:date="2020-01-21T14:46:00Z">
        <w:r>
          <w:t>.</w:t>
        </w:r>
      </w:ins>
      <w:ins w:id="18225" w:author="Okot" w:date="2020-01-21T14:45:00Z">
        <w:r w:rsidR="00FD4499">
          <w:t>172</w:t>
        </w:r>
      </w:ins>
    </w:p>
    <w:p w14:paraId="4010C5DD" w14:textId="67D25528" w:rsidR="00FA40BC" w:rsidRDefault="001278E9">
      <w:pPr>
        <w:rPr>
          <w:ins w:id="18226" w:author="Okot" w:date="2020-01-03T12:31:00Z"/>
        </w:rPr>
        <w:pPrChange w:id="18227" w:author="Okot" w:date="2020-01-03T12:31:00Z">
          <w:pPr>
            <w:ind w:firstLine="0"/>
          </w:pPr>
        </w:pPrChange>
      </w:pPr>
      <w:ins w:id="18228" w:author="Okot" w:date="2020-01-03T12:31:00Z">
        <w:r>
          <w:t>Tabela 4.4</w:t>
        </w:r>
      </w:ins>
      <w:ins w:id="18229" w:author="Okot" w:date="2020-01-21T14:46:00Z">
        <w:r w:rsidR="00CD7F96">
          <w:t>9</w:t>
        </w:r>
      </w:ins>
      <w:ins w:id="18230" w:author="Okot" w:date="2020-01-03T12:31:00Z">
        <w:r w:rsidR="00FA40BC">
          <w:t xml:space="preserve">. Opis scenariusza przypadku użycia „Edycja </w:t>
        </w:r>
      </w:ins>
      <w:ins w:id="18231" w:author="Okot" w:date="2020-01-21T14:46:00Z">
        <w:r w:rsidR="00CD7F96">
          <w:t xml:space="preserve">wprowadzonego </w:t>
        </w:r>
      </w:ins>
      <w:ins w:id="18232" w:author="Okot" w:date="2020-01-03T12:31:00Z">
        <w:r w:rsidR="00FA40BC">
          <w:t>posiłku”</w:t>
        </w:r>
      </w:ins>
      <w:ins w:id="18233" w:author="Okot" w:date="2020-01-21T14:46:00Z">
        <w:r w:rsidR="00CD7F96">
          <w:t>..</w:t>
        </w:r>
      </w:ins>
      <w:ins w:id="18234" w:author="Okot" w:date="2020-01-03T12:31:00Z">
        <w:r w:rsidR="00FD4499">
          <w:t>173</w:t>
        </w:r>
      </w:ins>
    </w:p>
    <w:p w14:paraId="5E4D753A" w14:textId="75C69939" w:rsidR="008D37B9" w:rsidRDefault="005931BC">
      <w:pPr>
        <w:ind w:left="708" w:firstLine="1"/>
        <w:rPr>
          <w:ins w:id="18235" w:author="Okot" w:date="2020-01-03T13:03:00Z"/>
        </w:rPr>
        <w:pPrChange w:id="18236" w:author="Okot" w:date="2020-01-03T13:03:00Z">
          <w:pPr>
            <w:ind w:firstLine="0"/>
          </w:pPr>
        </w:pPrChange>
      </w:pPr>
      <w:ins w:id="18237" w:author="Okot" w:date="2020-01-03T13:03:00Z">
        <w:r>
          <w:t>Tabela 4.50</w:t>
        </w:r>
        <w:r w:rsidR="008D37B9">
          <w:t>. Opis scenariusza przypadku użycia „</w:t>
        </w:r>
      </w:ins>
      <w:ins w:id="18238" w:author="Okot" w:date="2020-01-21T14:47:00Z">
        <w:r>
          <w:t>Przeglądanie poprzednich/kolejnych dni</w:t>
        </w:r>
      </w:ins>
      <w:ins w:id="18239" w:author="Okot" w:date="2020-01-03T13:03:00Z">
        <w:r w:rsidR="008D37B9">
          <w:t>”</w:t>
        </w:r>
      </w:ins>
      <w:ins w:id="18240" w:author="Okot" w:date="2020-01-21T14:47:00Z">
        <w:r>
          <w:t>…………………………………………………………………………………..1</w:t>
        </w:r>
      </w:ins>
      <w:ins w:id="18241" w:author="Okot" w:date="2020-01-03T13:03:00Z">
        <w:r>
          <w:t>7</w:t>
        </w:r>
      </w:ins>
      <w:ins w:id="18242" w:author="Okot" w:date="2020-03-26T13:08:00Z">
        <w:r w:rsidR="00FD4499">
          <w:t>4</w:t>
        </w:r>
      </w:ins>
    </w:p>
    <w:p w14:paraId="2BFE86E8" w14:textId="61C13237" w:rsidR="00037906" w:rsidRDefault="001278E9">
      <w:pPr>
        <w:ind w:left="708" w:firstLine="1"/>
        <w:rPr>
          <w:ins w:id="18243" w:author="Okot" w:date="2020-01-03T13:18:00Z"/>
        </w:rPr>
        <w:pPrChange w:id="18244" w:author="Okot" w:date="2020-01-21T14:48:00Z">
          <w:pPr>
            <w:spacing w:after="160" w:line="259" w:lineRule="auto"/>
            <w:ind w:firstLine="0"/>
            <w:jc w:val="left"/>
          </w:pPr>
        </w:pPrChange>
      </w:pPr>
      <w:ins w:id="18245" w:author="Okot" w:date="2020-01-03T13:18:00Z">
        <w:r>
          <w:t>Tabela 4.5</w:t>
        </w:r>
      </w:ins>
      <w:ins w:id="18246" w:author="Okot" w:date="2020-01-21T14:48:00Z">
        <w:r w:rsidR="005934D0">
          <w:t>1</w:t>
        </w:r>
      </w:ins>
      <w:ins w:id="18247" w:author="Okot" w:date="2020-01-03T13:18:00Z">
        <w:r w:rsidR="00037906">
          <w:t>. Opis scenariusza przypadku użycia „</w:t>
        </w:r>
      </w:ins>
      <w:ins w:id="18248" w:author="Okot" w:date="2020-01-21T14:48:00Z">
        <w:r w:rsidR="005934D0">
          <w:t>Przeglądanie realizacji zapotrzebowania na składniki odżywcze</w:t>
        </w:r>
      </w:ins>
      <w:ins w:id="18249" w:author="Okot" w:date="2020-01-03T13:18:00Z">
        <w:r w:rsidR="00037906">
          <w:t>”.</w:t>
        </w:r>
        <w:r w:rsidR="00037906">
          <w:rPr>
            <w:sz w:val="22"/>
          </w:rPr>
          <w:t>……</w:t>
        </w:r>
      </w:ins>
      <w:ins w:id="18250" w:author="Okot" w:date="2020-01-21T14:48:00Z">
        <w:r w:rsidR="005934D0">
          <w:rPr>
            <w:sz w:val="22"/>
          </w:rPr>
          <w:t>……</w:t>
        </w:r>
      </w:ins>
      <w:ins w:id="18251" w:author="Okot" w:date="2020-01-03T13:18:00Z">
        <w:r w:rsidR="00037906">
          <w:rPr>
            <w:sz w:val="22"/>
          </w:rPr>
          <w:t>…</w:t>
        </w:r>
      </w:ins>
      <w:ins w:id="18252" w:author="Okot" w:date="2020-01-21T14:48:00Z">
        <w:r w:rsidR="005934D0">
          <w:rPr>
            <w:sz w:val="22"/>
          </w:rPr>
          <w:t>……………………………..</w:t>
        </w:r>
      </w:ins>
      <w:ins w:id="18253" w:author="Okot" w:date="2020-01-03T13:18:00Z">
        <w:r w:rsidR="00037906">
          <w:rPr>
            <w:sz w:val="22"/>
          </w:rPr>
          <w:t>…..</w:t>
        </w:r>
        <w:r w:rsidR="00FD4499">
          <w:t>175</w:t>
        </w:r>
      </w:ins>
    </w:p>
    <w:p w14:paraId="200685FF" w14:textId="492F4988" w:rsidR="00FA40BC" w:rsidRDefault="005934D0">
      <w:pPr>
        <w:ind w:left="708" w:firstLine="1"/>
        <w:rPr>
          <w:ins w:id="18254" w:author="Okot" w:date="2020-01-21T14:49:00Z"/>
        </w:rPr>
        <w:pPrChange w:id="18255" w:author="Okot" w:date="2020-01-21T14:48:00Z">
          <w:pPr>
            <w:ind w:firstLine="0"/>
          </w:pPr>
        </w:pPrChange>
      </w:pPr>
      <w:ins w:id="18256" w:author="Okot" w:date="2020-01-03T13:18:00Z">
        <w:r>
          <w:t>Tabela 4.5</w:t>
        </w:r>
      </w:ins>
      <w:ins w:id="18257" w:author="Okot" w:date="2020-01-21T14:48:00Z">
        <w:r>
          <w:t>2</w:t>
        </w:r>
      </w:ins>
      <w:ins w:id="18258" w:author="Okot" w:date="2020-01-03T13:18:00Z">
        <w:r w:rsidR="00E16B2F">
          <w:t>. Opis scenariusza przypadku użycia „</w:t>
        </w:r>
      </w:ins>
      <w:ins w:id="18259" w:author="Okot" w:date="2020-01-21T14:48:00Z">
        <w:r w:rsidR="00E56AE4">
          <w:t>Przeglądanie zapotrzebowania na makroskładniki oraz ich składowe</w:t>
        </w:r>
      </w:ins>
      <w:ins w:id="18260" w:author="Okot" w:date="2020-01-03T13:18:00Z">
        <w:r w:rsidR="00E16B2F">
          <w:t>”.</w:t>
        </w:r>
        <w:r w:rsidR="00E16B2F">
          <w:rPr>
            <w:sz w:val="22"/>
          </w:rPr>
          <w:t>…………</w:t>
        </w:r>
      </w:ins>
      <w:ins w:id="18261" w:author="Okot" w:date="2020-01-03T13:19:00Z">
        <w:r w:rsidR="00E16B2F">
          <w:rPr>
            <w:sz w:val="22"/>
          </w:rPr>
          <w:t>…</w:t>
        </w:r>
      </w:ins>
      <w:ins w:id="18262" w:author="Okot" w:date="2020-01-21T14:48:00Z">
        <w:r w:rsidR="00E56AE4">
          <w:rPr>
            <w:sz w:val="22"/>
          </w:rPr>
          <w:t>………………………………………</w:t>
        </w:r>
      </w:ins>
      <w:ins w:id="18263" w:author="Okot" w:date="2020-01-21T14:49:00Z">
        <w:r w:rsidR="00E56AE4">
          <w:rPr>
            <w:sz w:val="22"/>
          </w:rPr>
          <w:t>..</w:t>
        </w:r>
      </w:ins>
      <w:ins w:id="18264" w:author="Okot" w:date="2020-01-03T13:18:00Z">
        <w:r w:rsidR="00FD4499">
          <w:t>175</w:t>
        </w:r>
      </w:ins>
    </w:p>
    <w:p w14:paraId="0527B902" w14:textId="3AB96504" w:rsidR="005F4C10" w:rsidRDefault="005F4C10">
      <w:pPr>
        <w:ind w:left="708" w:firstLine="1"/>
        <w:rPr>
          <w:ins w:id="18265" w:author="Okot" w:date="2020-01-21T14:49:00Z"/>
        </w:rPr>
        <w:pPrChange w:id="18266" w:author="Okot" w:date="2020-01-21T14:49:00Z">
          <w:pPr>
            <w:spacing w:after="160" w:line="259" w:lineRule="auto"/>
            <w:ind w:firstLine="0"/>
            <w:jc w:val="left"/>
          </w:pPr>
        </w:pPrChange>
      </w:pPr>
      <w:ins w:id="18267" w:author="Okot" w:date="2020-01-21T14:49:00Z">
        <w:r>
          <w:t>Tabela 4.53. Opis scenariusza przypadku użycia „Przeglądanie zapotrzebowania na witaminy i pierwiastki”.…………………………</w:t>
        </w:r>
      </w:ins>
      <w:ins w:id="18268" w:author="Okot" w:date="2020-01-21T14:50:00Z">
        <w:r>
          <w:t>…………………………………..</w:t>
        </w:r>
      </w:ins>
      <w:ins w:id="18269" w:author="Okot" w:date="2020-01-26T15:49:00Z">
        <w:r w:rsidR="00E56188">
          <w:t>.</w:t>
        </w:r>
      </w:ins>
      <w:ins w:id="18270" w:author="Okot" w:date="2020-01-21T14:49:00Z">
        <w:r>
          <w:t>17</w:t>
        </w:r>
      </w:ins>
      <w:ins w:id="18271" w:author="Okot" w:date="2020-03-26T13:08:00Z">
        <w:r w:rsidR="00FD4499">
          <w:t>6</w:t>
        </w:r>
      </w:ins>
    </w:p>
    <w:p w14:paraId="1065EDBD" w14:textId="445940FA" w:rsidR="005F4C10" w:rsidRDefault="005F4C10">
      <w:pPr>
        <w:rPr>
          <w:ins w:id="18272" w:author="Okot" w:date="2020-01-02T14:51:00Z"/>
        </w:rPr>
        <w:pPrChange w:id="18273" w:author="Okot" w:date="2020-01-21T14:51:00Z">
          <w:pPr>
            <w:ind w:firstLine="0"/>
          </w:pPr>
        </w:pPrChange>
      </w:pPr>
      <w:ins w:id="18274" w:author="Okot" w:date="2020-01-21T14:50:00Z">
        <w:r>
          <w:t>Tabela 4.54. Opis scenariusza przypadku użycia „Wylogowanie”.</w:t>
        </w:r>
      </w:ins>
      <w:ins w:id="18275" w:author="Okot" w:date="2020-01-21T14:51:00Z">
        <w:r>
          <w:t>…………………</w:t>
        </w:r>
      </w:ins>
      <w:ins w:id="18276" w:author="Okot" w:date="2020-01-21T14:50:00Z">
        <w:r w:rsidR="00FD4499">
          <w:t>177</w:t>
        </w:r>
      </w:ins>
    </w:p>
    <w:p w14:paraId="2FEDCBBF" w14:textId="55008703" w:rsidR="00714019" w:rsidDel="007D3147" w:rsidRDefault="00714019">
      <w:pPr>
        <w:ind w:left="708" w:firstLine="1"/>
        <w:rPr>
          <w:del w:id="18277" w:author="Okot" w:date="2019-12-12T12:00:00Z"/>
        </w:rPr>
        <w:pPrChange w:id="18278" w:author="Okot" w:date="2019-12-26T09:04:00Z">
          <w:pPr>
            <w:ind w:firstLine="708"/>
          </w:pPr>
        </w:pPrChange>
      </w:pPr>
      <w:del w:id="18279" w:author="Okot" w:date="2019-12-12T12:00:00Z">
        <w:r w:rsidDel="007D3147">
          <w:delText xml:space="preserve">Tabela </w:delText>
        </w:r>
      </w:del>
      <w:del w:id="18280" w:author="Okot" w:date="2019-11-19T21:04:00Z">
        <w:r w:rsidDel="00032081">
          <w:delText>3</w:delText>
        </w:r>
      </w:del>
      <w:del w:id="18281"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8282" w:author="Okot" w:date="2019-12-12T12:00:00Z"/>
        </w:rPr>
      </w:pPr>
      <w:del w:id="18283" w:author="Okot" w:date="2019-12-12T12:00:00Z">
        <w:r w:rsidDel="007D3147">
          <w:delText xml:space="preserve">Tabela </w:delText>
        </w:r>
      </w:del>
      <w:del w:id="18284" w:author="Okot" w:date="2019-11-19T21:04:00Z">
        <w:r w:rsidDel="00032081">
          <w:delText>3</w:delText>
        </w:r>
      </w:del>
      <w:del w:id="18285" w:author="Okot" w:date="2019-12-12T12:00:00Z">
        <w:r w:rsidDel="007D3147">
          <w:delText>.2. Scenariusz alternatywny dla przypadku ustalenie CPM użytkownika…….98</w:delText>
        </w:r>
      </w:del>
    </w:p>
    <w:p w14:paraId="42FB9FDB" w14:textId="44CE1BFA" w:rsidR="00A0684A" w:rsidRDefault="00DF64C5" w:rsidP="00DF64C5">
      <w:pPr>
        <w:ind w:firstLine="708"/>
        <w:rPr>
          <w:ins w:id="18286" w:author="Okot" w:date="2020-03-23T22:36:00Z"/>
        </w:rPr>
      </w:pPr>
      <w:r>
        <w:t>Tabe</w:t>
      </w:r>
      <w:r w:rsidR="004D3CF4">
        <w:t xml:space="preserve">la </w:t>
      </w:r>
      <w:ins w:id="18287" w:author="Okot" w:date="2019-11-19T21:04:00Z">
        <w:r w:rsidR="00032081">
          <w:t>5</w:t>
        </w:r>
      </w:ins>
      <w:del w:id="18288" w:author="Okot" w:date="2019-11-19T21:04:00Z">
        <w:r w:rsidR="004D3CF4" w:rsidDel="00032081">
          <w:delText>4</w:delText>
        </w:r>
      </w:del>
      <w:r w:rsidR="004D3CF4">
        <w:t>.1. Wykaz pól w tabeli User</w:t>
      </w:r>
      <w:r>
        <w:t>………………………………………………</w:t>
      </w:r>
      <w:r w:rsidR="004D3CF4">
        <w:t>…</w:t>
      </w:r>
      <w:ins w:id="18289" w:author="Okot" w:date="2020-01-03T14:15:00Z">
        <w:r w:rsidR="003359FF">
          <w:t>1</w:t>
        </w:r>
      </w:ins>
      <w:ins w:id="18290" w:author="Okot" w:date="2020-01-17T13:07:00Z">
        <w:r w:rsidR="00E56188">
          <w:t>9</w:t>
        </w:r>
      </w:ins>
      <w:ins w:id="18291" w:author="Okot" w:date="2020-01-29T13:34:00Z">
        <w:r w:rsidR="00FD4499">
          <w:t>4</w:t>
        </w:r>
      </w:ins>
    </w:p>
    <w:p w14:paraId="277D6321" w14:textId="49E9DE3D" w:rsidR="00F17DBD" w:rsidRDefault="00F17DBD">
      <w:pPr>
        <w:rPr>
          <w:ins w:id="18292" w:author="Okot" w:date="2020-01-29T13:35:00Z"/>
        </w:rPr>
        <w:pPrChange w:id="18293" w:author="Okot" w:date="2020-03-23T22:42:00Z">
          <w:pPr>
            <w:ind w:firstLine="708"/>
          </w:pPr>
        </w:pPrChange>
      </w:pPr>
      <w:ins w:id="18294" w:author="Okot" w:date="2020-03-23T22:36:00Z">
        <w:r>
          <w:t xml:space="preserve">Tabela 5.2. Czcionki i kolory wybrane do </w:t>
        </w:r>
        <w:r w:rsidR="00FD4499">
          <w:t>realizacji projektu.………………………196</w:t>
        </w:r>
      </w:ins>
    </w:p>
    <w:p w14:paraId="71E89AF8" w14:textId="3396240F" w:rsidR="00A0684A" w:rsidRDefault="004307C7">
      <w:pPr>
        <w:rPr>
          <w:ins w:id="18295" w:author="Okot" w:date="2020-01-29T13:35:00Z"/>
        </w:rPr>
        <w:pPrChange w:id="18296" w:author="Okot" w:date="2020-01-29T13:35:00Z">
          <w:pPr>
            <w:ind w:firstLine="0"/>
          </w:pPr>
        </w:pPrChange>
      </w:pPr>
      <w:ins w:id="18297" w:author="Okot" w:date="2020-01-29T13:35:00Z">
        <w:r>
          <w:t>Tabela 5.3</w:t>
        </w:r>
        <w:r w:rsidR="00A0684A">
          <w:t>. Scenariusz testowy dla przypadku uż</w:t>
        </w:r>
        <w:r w:rsidR="00FD4499">
          <w:t>y</w:t>
        </w:r>
        <w:r w:rsidR="00BF0190">
          <w:t>cia PU001 (Rejestracja).………..203</w:t>
        </w:r>
      </w:ins>
    </w:p>
    <w:p w14:paraId="085244BA" w14:textId="1BC15E38" w:rsidR="00A0684A" w:rsidRDefault="004307C7">
      <w:pPr>
        <w:rPr>
          <w:ins w:id="18298" w:author="Okot" w:date="2020-01-29T13:36:00Z"/>
        </w:rPr>
        <w:pPrChange w:id="18299" w:author="Okot" w:date="2020-01-29T13:36:00Z">
          <w:pPr>
            <w:spacing w:after="160" w:line="259" w:lineRule="auto"/>
            <w:ind w:firstLine="0"/>
            <w:jc w:val="left"/>
          </w:pPr>
        </w:pPrChange>
      </w:pPr>
      <w:ins w:id="18300" w:author="Okot" w:date="2020-01-29T13:36:00Z">
        <w:r>
          <w:t>Tabela 5.4</w:t>
        </w:r>
        <w:r w:rsidR="00A0684A">
          <w:t>. Scenariusz testowy dla dodawania nowego rekordu do bazy danych.…..20</w:t>
        </w:r>
      </w:ins>
      <w:ins w:id="18301" w:author="Okot" w:date="2020-03-23T22:42:00Z">
        <w:r w:rsidR="00FD4499">
          <w:t>5</w:t>
        </w:r>
      </w:ins>
    </w:p>
    <w:p w14:paraId="46C269F9" w14:textId="42D46ED3" w:rsidR="00243975" w:rsidRDefault="00243975">
      <w:pPr>
        <w:pPrChange w:id="18302" w:author="Okot" w:date="2020-01-29T13:36:00Z">
          <w:pPr>
            <w:ind w:firstLine="0"/>
          </w:pPr>
        </w:pPrChange>
      </w:pPr>
      <w:ins w:id="18303" w:author="Okot" w:date="2020-01-29T13:36:00Z">
        <w:r>
          <w:t>Tabel</w:t>
        </w:r>
        <w:r w:rsidR="004307C7">
          <w:t>a 5.5</w:t>
        </w:r>
        <w:r>
          <w:t>. Scenariusz testu jednostkowego dla rejestracji nowego użytkownika</w:t>
        </w:r>
      </w:ins>
      <w:ins w:id="18304" w:author="Okot" w:date="2020-01-29T13:37:00Z">
        <w:r>
          <w:t>…..</w:t>
        </w:r>
      </w:ins>
      <w:ins w:id="18305" w:author="Okot" w:date="2020-01-29T13:36:00Z">
        <w:r>
          <w:t>20</w:t>
        </w:r>
      </w:ins>
      <w:ins w:id="18306" w:author="Okot" w:date="2020-03-23T22:42:00Z">
        <w:r w:rsidR="00FD4499">
          <w:t>8</w:t>
        </w:r>
      </w:ins>
    </w:p>
    <w:p w14:paraId="0C48663F" w14:textId="71828730" w:rsidR="00F60387" w:rsidRDefault="001C4A35" w:rsidP="00F60387">
      <w:pPr>
        <w:rPr>
          <w:ins w:id="18307" w:author="Okot" w:date="2020-02-05T17:50:00Z"/>
        </w:rPr>
      </w:pPr>
      <w:r>
        <w:t>Tabela 5.</w:t>
      </w:r>
      <w:ins w:id="18308" w:author="Okot" w:date="2020-03-23T22:40:00Z">
        <w:r w:rsidR="004307C7">
          <w:t>6</w:t>
        </w:r>
      </w:ins>
      <w:del w:id="18309" w:author="Okot" w:date="2020-03-23T22:40:00Z">
        <w:r w:rsidDel="004307C7">
          <w:delText>5</w:delText>
        </w:r>
      </w:del>
      <w:r>
        <w:t>. Podstawowe polecenia konsolowej obsługi Gita.………………………..</w:t>
      </w:r>
      <w:del w:id="18310" w:author="Okot" w:date="2020-03-23T22:42:00Z">
        <w:r w:rsidDel="002C60FF">
          <w:delText>213</w:delText>
        </w:r>
      </w:del>
      <w:ins w:id="18311" w:author="Okot" w:date="2020-03-23T22:42:00Z">
        <w:r w:rsidR="00FD4499">
          <w:t>219</w:t>
        </w:r>
      </w:ins>
    </w:p>
    <w:p w14:paraId="27B7FE9D" w14:textId="2527C580" w:rsidR="00CF4F0C" w:rsidRDefault="00CF4F0C">
      <w:pPr>
        <w:rPr>
          <w:ins w:id="18312" w:author="Okot" w:date="2020-02-05T17:50:00Z"/>
        </w:rPr>
        <w:pPrChange w:id="18313" w:author="Okot" w:date="2020-02-05T17:50:00Z">
          <w:pPr>
            <w:ind w:firstLine="0"/>
          </w:pPr>
        </w:pPrChange>
      </w:pPr>
      <w:ins w:id="18314" w:author="Okot" w:date="2020-02-05T17:50:00Z">
        <w:r>
          <w:t>Tabela 5.</w:t>
        </w:r>
      </w:ins>
      <w:ins w:id="18315" w:author="Okot" w:date="2020-03-23T22:40:00Z">
        <w:r w:rsidR="004307C7">
          <w:t>7</w:t>
        </w:r>
      </w:ins>
      <w:del w:id="18316" w:author="Okot" w:date="2020-03-23T22:40:00Z">
        <w:r w:rsidR="00F60387" w:rsidDel="004307C7">
          <w:delText>6</w:delText>
        </w:r>
      </w:del>
      <w:ins w:id="18317" w:author="Okot" w:date="2020-02-05T17:50:00Z">
        <w:r>
          <w:t>. Testy dla przypadku użycia PU001 (Rejestracja).…………………</w:t>
        </w:r>
      </w:ins>
      <w:ins w:id="18318" w:author="Okot" w:date="2020-02-05T17:51:00Z">
        <w:r>
          <w:t>……</w:t>
        </w:r>
      </w:ins>
      <w:ins w:id="18319" w:author="Okot" w:date="2020-02-05T17:50:00Z">
        <w:r>
          <w:t>2</w:t>
        </w:r>
      </w:ins>
      <w:ins w:id="18320" w:author="Okot" w:date="2020-03-23T22:42:00Z">
        <w:r w:rsidR="00534756">
          <w:t>3</w:t>
        </w:r>
      </w:ins>
      <w:del w:id="18321" w:author="Okot" w:date="2020-03-23T22:42:00Z">
        <w:r w:rsidR="001C4A35" w:rsidDel="00534756">
          <w:delText>9</w:delText>
        </w:r>
      </w:del>
      <w:ins w:id="18322" w:author="Okot" w:date="2020-03-23T22:42:00Z">
        <w:r w:rsidR="00FD4499">
          <w:t>8</w:t>
        </w:r>
      </w:ins>
    </w:p>
    <w:p w14:paraId="3CA24924" w14:textId="3A2D1510" w:rsidR="00692FFC" w:rsidRDefault="00692FFC">
      <w:pPr>
        <w:rPr>
          <w:ins w:id="18323" w:author="Okot" w:date="2020-02-05T17:51:00Z"/>
        </w:rPr>
        <w:pPrChange w:id="18324" w:author="Okot" w:date="2020-02-05T17:51:00Z">
          <w:pPr>
            <w:spacing w:after="160" w:line="259" w:lineRule="auto"/>
            <w:ind w:firstLine="0"/>
            <w:jc w:val="left"/>
          </w:pPr>
        </w:pPrChange>
      </w:pPr>
      <w:ins w:id="18325" w:author="Okot" w:date="2020-02-05T17:51:00Z">
        <w:r>
          <w:t>Tabela 5.</w:t>
        </w:r>
      </w:ins>
      <w:ins w:id="18326" w:author="Okot" w:date="2020-03-23T22:40:00Z">
        <w:r w:rsidR="004307C7">
          <w:t>8</w:t>
        </w:r>
      </w:ins>
      <w:del w:id="18327" w:author="Okot" w:date="2020-03-23T22:40:00Z">
        <w:r w:rsidR="00F60387" w:rsidDel="004307C7">
          <w:delText>7</w:delText>
        </w:r>
      </w:del>
      <w:ins w:id="18328" w:author="Okot" w:date="2020-02-05T17:51:00Z">
        <w:r>
          <w:t>. Test dodawania nowego rekordu do bazy danych.…</w:t>
        </w:r>
      </w:ins>
      <w:ins w:id="18329" w:author="Okot" w:date="2020-02-05T17:52:00Z">
        <w:r>
          <w:t>……………………</w:t>
        </w:r>
      </w:ins>
      <w:ins w:id="18330" w:author="Okot" w:date="2020-02-05T17:51:00Z">
        <w:r>
          <w:t>2</w:t>
        </w:r>
      </w:ins>
      <w:del w:id="18331" w:author="Okot" w:date="2020-03-23T22:43:00Z">
        <w:r w:rsidR="001C4A35" w:rsidDel="00534756">
          <w:delText>21</w:delText>
        </w:r>
      </w:del>
      <w:ins w:id="18332" w:author="Okot" w:date="2020-03-26T13:10:00Z">
        <w:r w:rsidR="00FD4499">
          <w:t>42</w:t>
        </w:r>
      </w:ins>
    </w:p>
    <w:p w14:paraId="58AF927E" w14:textId="53B9B1CD" w:rsidR="00CF4F0C" w:rsidRDefault="00692FFC">
      <w:pPr>
        <w:rPr>
          <w:ins w:id="18333" w:author="Okot" w:date="2020-01-29T13:36:00Z"/>
        </w:rPr>
        <w:pPrChange w:id="18334" w:author="Okot" w:date="2020-02-05T17:52:00Z">
          <w:pPr>
            <w:ind w:firstLine="0"/>
          </w:pPr>
        </w:pPrChange>
      </w:pPr>
      <w:ins w:id="18335" w:author="Okot" w:date="2020-02-05T17:52:00Z">
        <w:r>
          <w:t>Tabela 5.</w:t>
        </w:r>
      </w:ins>
      <w:ins w:id="18336" w:author="Okot" w:date="2020-03-23T22:40:00Z">
        <w:r w:rsidR="004307C7">
          <w:t>9</w:t>
        </w:r>
      </w:ins>
      <w:del w:id="18337" w:author="Okot" w:date="2020-03-23T22:40:00Z">
        <w:r w:rsidR="00F60387" w:rsidDel="004307C7">
          <w:delText>8</w:delText>
        </w:r>
      </w:del>
      <w:ins w:id="18338" w:author="Okot" w:date="2020-02-05T17:52:00Z">
        <w:r>
          <w:t>. Test jednostkowy rejestracji nowego użytkownika.……………………</w:t>
        </w:r>
      </w:ins>
      <w:ins w:id="18339" w:author="Okot" w:date="2020-02-05T17:53:00Z">
        <w:r>
          <w:t>..</w:t>
        </w:r>
      </w:ins>
      <w:ins w:id="18340" w:author="Okot" w:date="2020-02-05T17:52:00Z">
        <w:r>
          <w:t>2</w:t>
        </w:r>
      </w:ins>
      <w:del w:id="18341" w:author="Okot" w:date="2020-03-23T22:43:00Z">
        <w:r w:rsidR="001C4A35" w:rsidDel="00534756">
          <w:delText>2</w:delText>
        </w:r>
      </w:del>
      <w:ins w:id="18342" w:author="Okot" w:date="2020-03-26T13:10:00Z">
        <w:r w:rsidR="00FD4499">
          <w:t>44</w:t>
        </w:r>
      </w:ins>
      <w:del w:id="18343" w:author="Okot" w:date="2020-03-23T22:43:00Z">
        <w:r w:rsidR="001C4A35" w:rsidDel="00534756">
          <w:delText>3</w:delText>
        </w:r>
      </w:del>
    </w:p>
    <w:p w14:paraId="5C5F71F5" w14:textId="1BC6B868" w:rsidR="00DF64C5" w:rsidDel="002F1C89" w:rsidRDefault="00DF64C5" w:rsidP="00DF64C5">
      <w:pPr>
        <w:ind w:firstLine="708"/>
        <w:rPr>
          <w:del w:id="18344" w:author="Okot" w:date="2020-01-29T13:39:00Z"/>
        </w:rPr>
      </w:pPr>
      <w:del w:id="18345" w:author="Okot" w:date="2020-01-03T14:15:00Z">
        <w:r w:rsidDel="009F0E1E">
          <w:lastRenderedPageBreak/>
          <w:delText>11</w:delText>
        </w:r>
      </w:del>
      <w:del w:id="18346" w:author="Okot" w:date="2019-11-19T21:05:00Z">
        <w:r w:rsidDel="00032081">
          <w:delText>2</w:delText>
        </w:r>
      </w:del>
    </w:p>
    <w:p w14:paraId="0CCF0B68" w14:textId="53E6DF2F" w:rsidR="006B7A04" w:rsidRDefault="006B7A04" w:rsidP="006B7A04">
      <w:pPr>
        <w:ind w:firstLine="708"/>
      </w:pPr>
      <w:r>
        <w:t xml:space="preserve">Tabela </w:t>
      </w:r>
      <w:ins w:id="18347" w:author="Okot" w:date="2019-11-19T21:04:00Z">
        <w:r w:rsidR="00032081">
          <w:t>5</w:t>
        </w:r>
      </w:ins>
      <w:del w:id="18348" w:author="Okot" w:date="2019-11-19T21:04:00Z">
        <w:r w:rsidDel="00032081">
          <w:delText>4</w:delText>
        </w:r>
      </w:del>
      <w:r>
        <w:t>.</w:t>
      </w:r>
      <w:ins w:id="18349" w:author="Okot" w:date="2020-03-23T22:40:00Z">
        <w:r w:rsidR="004307C7">
          <w:t>10</w:t>
        </w:r>
      </w:ins>
      <w:del w:id="18350" w:author="Okot" w:date="2020-03-23T22:40:00Z">
        <w:r w:rsidR="00F60387" w:rsidDel="004307C7">
          <w:delText>9</w:delText>
        </w:r>
      </w:del>
      <w:del w:id="18351" w:author="Okot" w:date="2020-01-29T13:38:00Z">
        <w:r w:rsidDel="002F1C89">
          <w:delText>2</w:delText>
        </w:r>
      </w:del>
      <w:r>
        <w:t xml:space="preserve">. </w:t>
      </w:r>
      <w:r w:rsidR="004D3CF4">
        <w:t>Wykaz pól w tabeli Target…..</w:t>
      </w:r>
      <w:r>
        <w:t>…………………</w:t>
      </w:r>
      <w:ins w:id="18352" w:author="Okot" w:date="2020-03-23T22:40:00Z">
        <w:r w:rsidR="004307C7">
          <w:t>.</w:t>
        </w:r>
      </w:ins>
      <w:del w:id="18353" w:author="Okot" w:date="2020-03-23T22:40:00Z">
        <w:r w:rsidDel="004307C7">
          <w:delText>…</w:delText>
        </w:r>
      </w:del>
      <w:r>
        <w:t>……………………...</w:t>
      </w:r>
      <w:ins w:id="18354" w:author="Okot" w:date="2020-01-03T14:15:00Z">
        <w:r w:rsidR="00DA2CD7">
          <w:t>2</w:t>
        </w:r>
      </w:ins>
      <w:ins w:id="18355" w:author="Okot" w:date="2020-03-23T22:43:00Z">
        <w:r w:rsidR="00FD4499">
          <w:t>46</w:t>
        </w:r>
      </w:ins>
      <w:del w:id="18356" w:author="Okot" w:date="2020-03-23T22:43:00Z">
        <w:r w:rsidR="001C4A35" w:rsidDel="00534756">
          <w:delText>24</w:delText>
        </w:r>
      </w:del>
      <w:del w:id="18357" w:author="Okot" w:date="2020-01-03T14:15:00Z">
        <w:r w:rsidDel="009F0E1E">
          <w:delText>1</w:delText>
        </w:r>
      </w:del>
      <w:del w:id="18358" w:author="Okot" w:date="2019-11-19T21:05:00Z">
        <w:r w:rsidDel="00032081">
          <w:delText>1</w:delText>
        </w:r>
        <w:r w:rsidR="00703012" w:rsidDel="00032081">
          <w:delText>6</w:delText>
        </w:r>
      </w:del>
    </w:p>
    <w:p w14:paraId="6C7BC50E" w14:textId="1A158314" w:rsidR="00291D1C" w:rsidRDefault="00291D1C" w:rsidP="006B7A04">
      <w:pPr>
        <w:ind w:firstLine="708"/>
      </w:pPr>
      <w:r>
        <w:t xml:space="preserve">Tabela </w:t>
      </w:r>
      <w:ins w:id="18359" w:author="Okot" w:date="2019-11-19T21:04:00Z">
        <w:r w:rsidR="00032081">
          <w:t>5</w:t>
        </w:r>
      </w:ins>
      <w:del w:id="18360" w:author="Okot" w:date="2019-11-19T21:04:00Z">
        <w:r w:rsidDel="00032081">
          <w:delText>4</w:delText>
        </w:r>
      </w:del>
      <w:r>
        <w:t>.</w:t>
      </w:r>
      <w:r w:rsidR="00F60387">
        <w:t>1</w:t>
      </w:r>
      <w:ins w:id="18361" w:author="Okot" w:date="2020-03-23T22:40:00Z">
        <w:r w:rsidR="004307C7">
          <w:t>1</w:t>
        </w:r>
      </w:ins>
      <w:del w:id="18362" w:author="Okot" w:date="2020-03-23T22:40:00Z">
        <w:r w:rsidR="00F60387" w:rsidDel="004307C7">
          <w:delText>0</w:delText>
        </w:r>
      </w:del>
      <w:del w:id="18363" w:author="Okot" w:date="2020-01-29T13:38:00Z">
        <w:r w:rsidDel="002F1C89">
          <w:delText>3</w:delText>
        </w:r>
      </w:del>
      <w:r>
        <w:t>. Wyka</w:t>
      </w:r>
      <w:r w:rsidR="00F60387">
        <w:t>z pół w tabeli Activity……………………..</w:t>
      </w:r>
      <w:r>
        <w:t>……………………..</w:t>
      </w:r>
      <w:ins w:id="18364" w:author="Okot" w:date="2020-01-03T14:17:00Z">
        <w:r w:rsidR="00DA2CD7">
          <w:t>2</w:t>
        </w:r>
      </w:ins>
      <w:del w:id="18365" w:author="Okot" w:date="2020-03-23T22:44:00Z">
        <w:r w:rsidR="001C4A35" w:rsidDel="00534756">
          <w:delText>2</w:delText>
        </w:r>
      </w:del>
      <w:r w:rsidR="001C4A35">
        <w:t>4</w:t>
      </w:r>
      <w:ins w:id="18366" w:author="Okot" w:date="2020-03-23T22:44:00Z">
        <w:r w:rsidR="00FD4499">
          <w:t>7</w:t>
        </w:r>
      </w:ins>
      <w:del w:id="18367" w:author="Okot" w:date="2020-01-03T14:16:00Z">
        <w:r w:rsidDel="009F0E1E">
          <w:delText>1</w:delText>
        </w:r>
      </w:del>
      <w:del w:id="18368" w:author="Okot" w:date="2019-11-19T21:05:00Z">
        <w:r w:rsidDel="00032081">
          <w:delText>1</w:delText>
        </w:r>
        <w:r w:rsidR="00C146A7" w:rsidDel="00032081">
          <w:delText>6</w:delText>
        </w:r>
      </w:del>
    </w:p>
    <w:p w14:paraId="1C580566" w14:textId="5EEC43CC" w:rsidR="00026961" w:rsidRDefault="00026961" w:rsidP="00026961">
      <w:pPr>
        <w:ind w:firstLine="708"/>
      </w:pPr>
      <w:r>
        <w:t xml:space="preserve">Tabela </w:t>
      </w:r>
      <w:ins w:id="18369" w:author="Okot" w:date="2019-11-19T21:04:00Z">
        <w:r w:rsidR="00032081">
          <w:t>5</w:t>
        </w:r>
      </w:ins>
      <w:del w:id="18370" w:author="Okot" w:date="2019-11-19T21:04:00Z">
        <w:r w:rsidDel="00032081">
          <w:delText>4</w:delText>
        </w:r>
      </w:del>
      <w:r>
        <w:t>.</w:t>
      </w:r>
      <w:ins w:id="18371" w:author="Okot" w:date="2020-01-29T13:39:00Z">
        <w:r w:rsidR="00692FFC">
          <w:t>1</w:t>
        </w:r>
      </w:ins>
      <w:ins w:id="18372" w:author="Okot" w:date="2020-03-23T22:40:00Z">
        <w:r w:rsidR="004307C7">
          <w:t>2</w:t>
        </w:r>
      </w:ins>
      <w:del w:id="18373" w:author="Okot" w:date="2020-03-23T22:40:00Z">
        <w:r w:rsidR="00F60387" w:rsidDel="004307C7">
          <w:delText>1</w:delText>
        </w:r>
      </w:del>
      <w:del w:id="18374" w:author="Okot" w:date="2020-01-29T13:39:00Z">
        <w:r w:rsidDel="002F1C89">
          <w:delText>4</w:delText>
        </w:r>
      </w:del>
      <w:r>
        <w:t>. Wykaz pól w tabeli UserData…………………………………………</w:t>
      </w:r>
      <w:ins w:id="18375" w:author="Okot" w:date="2020-02-05T17:53:00Z">
        <w:r w:rsidR="00692FFC">
          <w:t>..</w:t>
        </w:r>
      </w:ins>
      <w:del w:id="18376" w:author="Okot" w:date="2020-02-05T17:53:00Z">
        <w:r w:rsidDel="00692FFC">
          <w:delText>…</w:delText>
        </w:r>
      </w:del>
      <w:ins w:id="18377" w:author="Okot" w:date="2020-01-03T14:16:00Z">
        <w:r w:rsidR="00DA2CD7">
          <w:t>2</w:t>
        </w:r>
      </w:ins>
      <w:ins w:id="18378" w:author="Okot" w:date="2020-03-23T22:44:00Z">
        <w:r w:rsidR="00FD4499">
          <w:t>47</w:t>
        </w:r>
      </w:ins>
      <w:del w:id="18379" w:author="Okot" w:date="2020-03-23T22:44:00Z">
        <w:r w:rsidR="001C4A35" w:rsidDel="00534756">
          <w:delText>25</w:delText>
        </w:r>
      </w:del>
      <w:del w:id="18380" w:author="Okot" w:date="2020-01-03T14:16:00Z">
        <w:r w:rsidDel="009F0E1E">
          <w:delText>1</w:delText>
        </w:r>
      </w:del>
      <w:del w:id="18381" w:author="Okot" w:date="2019-11-19T21:05:00Z">
        <w:r w:rsidDel="00032081">
          <w:delText>1</w:delText>
        </w:r>
        <w:r w:rsidR="00703012" w:rsidDel="00032081">
          <w:delText>7</w:delText>
        </w:r>
      </w:del>
    </w:p>
    <w:p w14:paraId="64AAAE0F" w14:textId="5E6BEEF7" w:rsidR="00775565" w:rsidRDefault="00775565" w:rsidP="00026961">
      <w:pPr>
        <w:ind w:firstLine="708"/>
      </w:pPr>
      <w:r>
        <w:t xml:space="preserve">Tabela </w:t>
      </w:r>
      <w:ins w:id="18382" w:author="Okot" w:date="2019-11-19T21:04:00Z">
        <w:r w:rsidR="00032081">
          <w:t>5</w:t>
        </w:r>
      </w:ins>
      <w:del w:id="18383" w:author="Okot" w:date="2019-11-19T21:04:00Z">
        <w:r w:rsidDel="00032081">
          <w:delText>4</w:delText>
        </w:r>
      </w:del>
      <w:r>
        <w:t>.</w:t>
      </w:r>
      <w:ins w:id="18384" w:author="Okot" w:date="2020-02-05T17:53:00Z">
        <w:r w:rsidR="00692FFC">
          <w:t>1</w:t>
        </w:r>
      </w:ins>
      <w:ins w:id="18385" w:author="Okot" w:date="2020-03-23T22:40:00Z">
        <w:r w:rsidR="004307C7">
          <w:t>3</w:t>
        </w:r>
      </w:ins>
      <w:del w:id="18386" w:author="Okot" w:date="2020-03-23T22:40:00Z">
        <w:r w:rsidR="00F60387" w:rsidDel="004307C7">
          <w:delText>2</w:delText>
        </w:r>
      </w:del>
      <w:del w:id="18387" w:author="Okot" w:date="2020-01-29T13:39:00Z">
        <w:r w:rsidDel="002F1C89">
          <w:delText>5</w:delText>
        </w:r>
      </w:del>
      <w:r>
        <w:t>. Wykaz pól w tabeli UserMeasurements………………</w:t>
      </w:r>
      <w:ins w:id="18388" w:author="Okot" w:date="2020-02-05T17:53:00Z">
        <w:r w:rsidR="00692FFC">
          <w:t>..</w:t>
        </w:r>
      </w:ins>
      <w:del w:id="18389" w:author="Okot" w:date="2020-02-05T17:53:00Z">
        <w:r w:rsidDel="00692FFC">
          <w:delText>…</w:delText>
        </w:r>
      </w:del>
      <w:r>
        <w:t>………………</w:t>
      </w:r>
      <w:ins w:id="18390" w:author="Okot" w:date="2020-01-03T14:16:00Z">
        <w:r w:rsidR="00DA2CD7">
          <w:t>2</w:t>
        </w:r>
      </w:ins>
      <w:ins w:id="18391" w:author="Okot" w:date="2020-03-23T22:44:00Z">
        <w:r w:rsidR="00FD4499">
          <w:t>47</w:t>
        </w:r>
      </w:ins>
      <w:del w:id="18392" w:author="Okot" w:date="2020-03-23T22:44:00Z">
        <w:r w:rsidR="001C4A35" w:rsidDel="00534756">
          <w:delText>25</w:delText>
        </w:r>
      </w:del>
      <w:del w:id="18393" w:author="Okot" w:date="2020-01-03T14:16:00Z">
        <w:r w:rsidDel="009F0E1E">
          <w:delText>1</w:delText>
        </w:r>
      </w:del>
      <w:del w:id="18394" w:author="Okot" w:date="2019-11-19T21:05:00Z">
        <w:r w:rsidDel="00032081">
          <w:delText>17</w:delText>
        </w:r>
      </w:del>
    </w:p>
    <w:p w14:paraId="1AB5CFF5" w14:textId="4A19C0A9" w:rsidR="00B15FC7" w:rsidRDefault="00775565" w:rsidP="00B15FC7">
      <w:pPr>
        <w:ind w:firstLine="708"/>
      </w:pPr>
      <w:r>
        <w:t xml:space="preserve">Tabela </w:t>
      </w:r>
      <w:ins w:id="18395" w:author="Okot" w:date="2019-11-19T21:04:00Z">
        <w:r w:rsidR="00032081">
          <w:t>5</w:t>
        </w:r>
      </w:ins>
      <w:del w:id="18396" w:author="Okot" w:date="2019-11-19T21:04:00Z">
        <w:r w:rsidDel="00032081">
          <w:delText>4</w:delText>
        </w:r>
      </w:del>
      <w:r>
        <w:t>.</w:t>
      </w:r>
      <w:ins w:id="18397" w:author="Okot" w:date="2020-01-29T13:39:00Z">
        <w:r w:rsidR="00692FFC">
          <w:t>1</w:t>
        </w:r>
      </w:ins>
      <w:ins w:id="18398" w:author="Okot" w:date="2020-03-23T22:40:00Z">
        <w:r w:rsidR="004307C7">
          <w:t>4</w:t>
        </w:r>
      </w:ins>
      <w:del w:id="18399" w:author="Okot" w:date="2020-03-23T22:40:00Z">
        <w:r w:rsidR="00F60387" w:rsidDel="004307C7">
          <w:delText>3</w:delText>
        </w:r>
      </w:del>
      <w:del w:id="18400" w:author="Okot" w:date="2020-01-29T13:39:00Z">
        <w:r w:rsidDel="002F1C89">
          <w:delText>6</w:delText>
        </w:r>
      </w:del>
      <w:r w:rsidR="00B15FC7">
        <w:t>. Wykaz pól w tabeli U</w:t>
      </w:r>
      <w:r w:rsidR="00C146A7">
        <w:t>serRequisition………………</w:t>
      </w:r>
      <w:ins w:id="18401" w:author="Okot" w:date="2020-02-05T17:53:00Z">
        <w:r w:rsidR="00692FFC">
          <w:t>..</w:t>
        </w:r>
      </w:ins>
      <w:del w:id="18402" w:author="Okot" w:date="2020-02-05T17:53:00Z">
        <w:r w:rsidR="00C146A7" w:rsidDel="00692FFC">
          <w:delText>…</w:delText>
        </w:r>
      </w:del>
      <w:r w:rsidR="00C146A7">
        <w:t>………………….</w:t>
      </w:r>
      <w:ins w:id="18403" w:author="Okot" w:date="2020-01-29T13:40:00Z">
        <w:r w:rsidR="00DA2CD7">
          <w:t>2</w:t>
        </w:r>
      </w:ins>
      <w:ins w:id="18404" w:author="Okot" w:date="2020-03-23T22:45:00Z">
        <w:r w:rsidR="00FD4499">
          <w:t>48</w:t>
        </w:r>
      </w:ins>
      <w:del w:id="18405" w:author="Okot" w:date="2020-03-23T22:44:00Z">
        <w:r w:rsidR="001C4A35" w:rsidDel="00534756">
          <w:delText>26</w:delText>
        </w:r>
      </w:del>
      <w:del w:id="18406" w:author="Okot" w:date="2020-01-29T13:40:00Z">
        <w:r w:rsidR="00C146A7" w:rsidDel="002F1C89">
          <w:delText>1</w:delText>
        </w:r>
      </w:del>
      <w:del w:id="18407" w:author="Okot" w:date="2019-11-19T21:05:00Z">
        <w:r w:rsidR="00C146A7" w:rsidDel="00032081">
          <w:delText>1</w:delText>
        </w:r>
        <w:r w:rsidR="00942409" w:rsidDel="00032081">
          <w:delText>8</w:delText>
        </w:r>
      </w:del>
    </w:p>
    <w:p w14:paraId="61EF5BE6" w14:textId="11554299" w:rsidR="009933A9" w:rsidRDefault="00775565" w:rsidP="009933A9">
      <w:pPr>
        <w:ind w:firstLine="708"/>
      </w:pPr>
      <w:r>
        <w:t xml:space="preserve">Tabela </w:t>
      </w:r>
      <w:ins w:id="18408" w:author="Okot" w:date="2019-11-19T21:04:00Z">
        <w:r w:rsidR="00032081">
          <w:t>5</w:t>
        </w:r>
      </w:ins>
      <w:del w:id="18409" w:author="Okot" w:date="2019-11-19T21:04:00Z">
        <w:r w:rsidDel="00032081">
          <w:delText>4</w:delText>
        </w:r>
      </w:del>
      <w:r>
        <w:t>.</w:t>
      </w:r>
      <w:ins w:id="18410" w:author="Okot" w:date="2020-01-29T13:39:00Z">
        <w:r w:rsidR="002F1C89">
          <w:t>1</w:t>
        </w:r>
      </w:ins>
      <w:ins w:id="18411" w:author="Okot" w:date="2020-03-23T22:40:00Z">
        <w:r w:rsidR="004307C7">
          <w:t>5</w:t>
        </w:r>
      </w:ins>
      <w:del w:id="18412" w:author="Okot" w:date="2020-03-23T22:40:00Z">
        <w:r w:rsidR="00F60387" w:rsidDel="004307C7">
          <w:delText>4</w:delText>
        </w:r>
      </w:del>
      <w:del w:id="18413" w:author="Okot" w:date="2020-01-29T13:39:00Z">
        <w:r w:rsidDel="002F1C89">
          <w:delText>7</w:delText>
        </w:r>
      </w:del>
      <w:r w:rsidR="009933A9">
        <w:t>. Wykaz pól w tabeli Pro</w:t>
      </w:r>
      <w:r w:rsidR="006A1C53">
        <w:t>teinRequisition…………</w:t>
      </w:r>
      <w:ins w:id="18414" w:author="Okot" w:date="2020-01-29T13:39:00Z">
        <w:r w:rsidR="002F1C89">
          <w:t>..</w:t>
        </w:r>
      </w:ins>
      <w:del w:id="18415" w:author="Okot" w:date="2020-01-29T13:39:00Z">
        <w:r w:rsidR="006A1C53" w:rsidDel="002F1C89">
          <w:delText>…</w:delText>
        </w:r>
      </w:del>
      <w:r w:rsidR="006A1C53">
        <w:t>…………………….</w:t>
      </w:r>
      <w:ins w:id="18416" w:author="Okot" w:date="2020-01-26T15:50:00Z">
        <w:r w:rsidR="00040470">
          <w:t>2</w:t>
        </w:r>
      </w:ins>
      <w:ins w:id="18417" w:author="Okot" w:date="2020-03-23T22:45:00Z">
        <w:r w:rsidR="00534756">
          <w:t>5</w:t>
        </w:r>
      </w:ins>
      <w:ins w:id="18418" w:author="Okot" w:date="2020-03-26T13:11:00Z">
        <w:r w:rsidR="00FD4499">
          <w:t>2</w:t>
        </w:r>
      </w:ins>
      <w:del w:id="18419" w:author="Okot" w:date="2020-03-23T22:45:00Z">
        <w:r w:rsidR="001C4A35" w:rsidDel="00534756">
          <w:delText>30</w:delText>
        </w:r>
      </w:del>
      <w:del w:id="18420" w:author="Okot" w:date="2020-01-26T15:50:00Z">
        <w:r w:rsidR="006A1C53" w:rsidDel="00E56188">
          <w:delText>1</w:delText>
        </w:r>
      </w:del>
      <w:del w:id="18421" w:author="Okot" w:date="2019-11-19T21:05:00Z">
        <w:r w:rsidR="006A1C53" w:rsidDel="00032081">
          <w:delText>22</w:delText>
        </w:r>
      </w:del>
    </w:p>
    <w:p w14:paraId="39A9396B" w14:textId="541F3025" w:rsidR="00B22824" w:rsidRDefault="00775565" w:rsidP="009933A9">
      <w:pPr>
        <w:ind w:firstLine="708"/>
      </w:pPr>
      <w:r>
        <w:t xml:space="preserve">Tabela </w:t>
      </w:r>
      <w:ins w:id="18422" w:author="Okot" w:date="2019-11-19T21:04:00Z">
        <w:r w:rsidR="00032081">
          <w:t>5</w:t>
        </w:r>
      </w:ins>
      <w:del w:id="18423" w:author="Okot" w:date="2019-11-19T21:04:00Z">
        <w:r w:rsidDel="00032081">
          <w:delText>4</w:delText>
        </w:r>
      </w:del>
      <w:r>
        <w:t>.</w:t>
      </w:r>
      <w:del w:id="18424" w:author="Okot" w:date="2020-01-29T13:39:00Z">
        <w:r w:rsidDel="002F1C89">
          <w:delText>8</w:delText>
        </w:r>
      </w:del>
      <w:ins w:id="18425" w:author="Okot" w:date="2020-01-29T13:39:00Z">
        <w:r w:rsidR="002F1C89">
          <w:t>1</w:t>
        </w:r>
      </w:ins>
      <w:ins w:id="18426" w:author="Okot" w:date="2020-03-23T22:40:00Z">
        <w:r w:rsidR="004307C7">
          <w:t>6</w:t>
        </w:r>
      </w:ins>
      <w:del w:id="18427" w:author="Okot" w:date="2020-03-23T22:40:00Z">
        <w:r w:rsidR="00F60387" w:rsidDel="004307C7">
          <w:delText>5</w:delText>
        </w:r>
      </w:del>
      <w:r w:rsidR="00B22824">
        <w:t>. Wykaz pól w tabeli Amino</w:t>
      </w:r>
      <w:r w:rsidR="00AC6880">
        <w:t>A</w:t>
      </w:r>
      <w:r w:rsidR="00B22824">
        <w:t>cidsRequisition…</w:t>
      </w:r>
      <w:ins w:id="18428" w:author="Okot" w:date="2020-01-29T13:39:00Z">
        <w:r w:rsidR="002F1C89">
          <w:t>..</w:t>
        </w:r>
      </w:ins>
      <w:del w:id="18429" w:author="Okot" w:date="2020-01-29T13:39:00Z">
        <w:r w:rsidR="00B22824" w:rsidDel="002F1C89">
          <w:delText>…</w:delText>
        </w:r>
      </w:del>
      <w:r w:rsidR="00B22824">
        <w:t>…………………</w:t>
      </w:r>
      <w:r w:rsidR="00A6073A">
        <w:t>.</w:t>
      </w:r>
      <w:r w:rsidR="006A1C53">
        <w:t>…...</w:t>
      </w:r>
      <w:ins w:id="18430" w:author="Okot" w:date="2020-01-26T15:50:00Z">
        <w:r w:rsidR="00DA2CD7">
          <w:t>2</w:t>
        </w:r>
      </w:ins>
      <w:ins w:id="18431" w:author="Okot" w:date="2020-03-26T13:11:00Z">
        <w:r w:rsidR="00FD4499">
          <w:t>53</w:t>
        </w:r>
      </w:ins>
      <w:del w:id="18432" w:author="Okot" w:date="2020-03-23T22:45:00Z">
        <w:r w:rsidR="001C4A35" w:rsidDel="00534756">
          <w:delText>31</w:delText>
        </w:r>
      </w:del>
      <w:del w:id="18433" w:author="Okot" w:date="2020-01-26T15:50:00Z">
        <w:r w:rsidR="006A1C53" w:rsidDel="00E56188">
          <w:delText>1</w:delText>
        </w:r>
      </w:del>
      <w:del w:id="18434" w:author="Okot" w:date="2019-11-19T21:05:00Z">
        <w:r w:rsidR="006A1C53" w:rsidDel="00032081">
          <w:delText>2</w:delText>
        </w:r>
        <w:r w:rsidR="00703012" w:rsidDel="00032081">
          <w:delText>3</w:delText>
        </w:r>
      </w:del>
    </w:p>
    <w:p w14:paraId="5B032B26" w14:textId="0F7753E8" w:rsidR="00DD6DB8" w:rsidRDefault="00775565" w:rsidP="00DD6DB8">
      <w:pPr>
        <w:ind w:firstLine="708"/>
      </w:pPr>
      <w:r>
        <w:t xml:space="preserve">Tabela </w:t>
      </w:r>
      <w:del w:id="18435" w:author="Okot" w:date="2019-11-19T21:04:00Z">
        <w:r w:rsidDel="00032081">
          <w:delText>4</w:delText>
        </w:r>
      </w:del>
      <w:ins w:id="18436" w:author="Okot" w:date="2019-11-19T21:04:00Z">
        <w:r w:rsidR="00032081">
          <w:t>5</w:t>
        </w:r>
      </w:ins>
      <w:r>
        <w:t>.</w:t>
      </w:r>
      <w:del w:id="18437" w:author="Okot" w:date="2020-01-29T13:39:00Z">
        <w:r w:rsidDel="002F1C89">
          <w:delText>9</w:delText>
        </w:r>
      </w:del>
      <w:ins w:id="18438" w:author="Okot" w:date="2020-01-29T13:39:00Z">
        <w:r w:rsidR="002F1C89">
          <w:t>1</w:t>
        </w:r>
      </w:ins>
      <w:ins w:id="18439" w:author="Okot" w:date="2020-03-23T22:40:00Z">
        <w:r w:rsidR="004307C7">
          <w:t>7</w:t>
        </w:r>
      </w:ins>
      <w:del w:id="18440" w:author="Okot" w:date="2020-03-23T22:40:00Z">
        <w:r w:rsidR="00F60387" w:rsidDel="004307C7">
          <w:delText>6</w:delText>
        </w:r>
      </w:del>
      <w:r w:rsidR="00DD6DB8">
        <w:t>. Wykaz pól w tabeli GeneralRequisition………</w:t>
      </w:r>
      <w:ins w:id="18441" w:author="Okot" w:date="2020-01-29T13:39:00Z">
        <w:r w:rsidR="002F1C89">
          <w:t>..</w:t>
        </w:r>
      </w:ins>
      <w:del w:id="18442" w:author="Okot" w:date="2020-01-29T13:39:00Z">
        <w:r w:rsidR="00DD6DB8" w:rsidDel="002F1C89">
          <w:delText>…</w:delText>
        </w:r>
      </w:del>
      <w:r w:rsidR="00DD6DB8">
        <w:t>………………………</w:t>
      </w:r>
      <w:del w:id="18443" w:author="Okot" w:date="2020-01-21T15:01:00Z">
        <w:r w:rsidR="000822D9" w:rsidDel="0056789C">
          <w:delText>1</w:delText>
        </w:r>
      </w:del>
      <w:ins w:id="18444" w:author="Okot" w:date="2020-01-21T15:01:00Z">
        <w:r w:rsidR="00DA2CD7">
          <w:t>2</w:t>
        </w:r>
      </w:ins>
      <w:ins w:id="18445" w:author="Okot" w:date="2020-03-23T22:45:00Z">
        <w:r w:rsidR="00FD4499">
          <w:t>53</w:t>
        </w:r>
      </w:ins>
      <w:del w:id="18446" w:author="Okot" w:date="2020-03-23T22:45:00Z">
        <w:r w:rsidR="001C4A35" w:rsidDel="00534756">
          <w:delText>31</w:delText>
        </w:r>
      </w:del>
      <w:del w:id="18447" w:author="Okot" w:date="2020-01-03T14:18:00Z">
        <w:r w:rsidR="000822D9" w:rsidDel="009F0E1E">
          <w:delText>2</w:delText>
        </w:r>
      </w:del>
      <w:del w:id="18448" w:author="Okot" w:date="2019-11-19T21:05:00Z">
        <w:r w:rsidR="00942409" w:rsidDel="00032081">
          <w:delText>3</w:delText>
        </w:r>
      </w:del>
    </w:p>
    <w:p w14:paraId="7AE071BE" w14:textId="3369A2F3" w:rsidR="00A6073A" w:rsidDel="00534756" w:rsidRDefault="00775565" w:rsidP="00A6073A">
      <w:pPr>
        <w:ind w:firstLine="708"/>
        <w:rPr>
          <w:del w:id="18449" w:author="Okot" w:date="2020-03-23T22:45:00Z"/>
        </w:rPr>
      </w:pPr>
      <w:r>
        <w:t xml:space="preserve">Tabela </w:t>
      </w:r>
      <w:ins w:id="18450" w:author="Okot" w:date="2019-11-19T21:04:00Z">
        <w:r w:rsidR="00032081">
          <w:t>5</w:t>
        </w:r>
      </w:ins>
      <w:del w:id="18451" w:author="Okot" w:date="2019-11-19T21:04:00Z">
        <w:r w:rsidDel="00032081">
          <w:delText>4</w:delText>
        </w:r>
      </w:del>
      <w:r>
        <w:t>.1</w:t>
      </w:r>
      <w:ins w:id="18452" w:author="Okot" w:date="2020-03-23T22:40:00Z">
        <w:r w:rsidR="004307C7">
          <w:t>8</w:t>
        </w:r>
      </w:ins>
      <w:del w:id="18453" w:author="Okot" w:date="2020-03-23T22:40:00Z">
        <w:r w:rsidR="00F60387" w:rsidDel="004307C7">
          <w:delText>7</w:delText>
        </w:r>
      </w:del>
      <w:del w:id="18454" w:author="Okot" w:date="2020-01-29T13:39:00Z">
        <w:r w:rsidDel="002F1C89">
          <w:delText>0</w:delText>
        </w:r>
      </w:del>
      <w:r w:rsidR="00A6073A">
        <w:t>. Wykaz pól w tabel</w:t>
      </w:r>
      <w:r>
        <w:t>i ProductInfo………………….</w:t>
      </w:r>
      <w:r w:rsidR="00942409">
        <w:t>……………………</w:t>
      </w:r>
      <w:ins w:id="18455" w:author="Okot" w:date="2020-01-21T15:02:00Z">
        <w:r w:rsidR="00DA2CD7">
          <w:t>2</w:t>
        </w:r>
      </w:ins>
      <w:del w:id="18456" w:author="Okot" w:date="2020-03-23T22:45:00Z">
        <w:r w:rsidR="001C4A35" w:rsidDel="00534756">
          <w:delText>32</w:delText>
        </w:r>
      </w:del>
      <w:del w:id="18457" w:author="Okot" w:date="2020-01-21T15:02:00Z">
        <w:r w:rsidR="00942409" w:rsidDel="0056789C">
          <w:delText>1</w:delText>
        </w:r>
      </w:del>
      <w:del w:id="18458" w:author="Okot" w:date="2019-11-19T21:05:00Z">
        <w:r w:rsidR="00942409" w:rsidDel="00032081">
          <w:delText>24</w:delText>
        </w:r>
      </w:del>
    </w:p>
    <w:p w14:paraId="769D046A" w14:textId="34594400" w:rsidR="00534756" w:rsidRDefault="00FD4499" w:rsidP="007C1627">
      <w:pPr>
        <w:ind w:firstLine="708"/>
      </w:pPr>
      <w:ins w:id="18459" w:author="Okot" w:date="2020-03-23T22:45:00Z">
        <w:r>
          <w:t>54</w:t>
        </w:r>
      </w:ins>
    </w:p>
    <w:p w14:paraId="7E62538D" w14:textId="2827634B" w:rsidR="00EB1ADF" w:rsidRDefault="00EB1ADF" w:rsidP="00EB1ADF">
      <w:pPr>
        <w:ind w:left="708" w:firstLine="1"/>
      </w:pPr>
      <w:ins w:id="18460" w:author="Okot" w:date="2020-01-28T17:07:00Z">
        <w:r>
          <w:t>Tabela 5.</w:t>
        </w:r>
      </w:ins>
      <w:r>
        <w:t>19</w:t>
      </w:r>
      <w:ins w:id="18461" w:author="Okot" w:date="2020-01-28T17:07:00Z">
        <w:r>
          <w:t>.</w:t>
        </w:r>
      </w:ins>
      <w:r>
        <w:t xml:space="preserve"> </w:t>
      </w:r>
      <w:ins w:id="18462" w:author="Okot" w:date="2020-01-28T17:07:00Z">
        <w:r>
          <w:t>Scenariusz testowy dla przypadku użycia PU01</w:t>
        </w:r>
      </w:ins>
      <w:r>
        <w:t>4</w:t>
      </w:r>
      <w:ins w:id="18463" w:author="Okot" w:date="2020-01-28T17:08:00Z">
        <w:r>
          <w:t> (</w:t>
        </w:r>
      </w:ins>
      <w:r>
        <w:t>Żądanie wyliczenia zapotrzebowania</w:t>
      </w:r>
      <w:ins w:id="18464" w:author="Okot" w:date="2020-01-28T17:08:00Z">
        <w:r>
          <w:t>).</w:t>
        </w:r>
      </w:ins>
      <w:r>
        <w:t>…………………………………………………………………...265</w:t>
      </w:r>
    </w:p>
    <w:p w14:paraId="3A3F5EB3" w14:textId="247F07EB" w:rsidR="008D2FC9" w:rsidRDefault="008D2FC9" w:rsidP="008D2FC9">
      <w:pPr>
        <w:rPr>
          <w:ins w:id="18465" w:author="Okot" w:date="2020-01-29T10:23:00Z"/>
        </w:rPr>
      </w:pPr>
      <w:ins w:id="18466" w:author="Okot" w:date="2020-01-29T10:23:00Z">
        <w:r>
          <w:t>Tabela 5.</w:t>
        </w:r>
      </w:ins>
      <w:r>
        <w:t>20</w:t>
      </w:r>
      <w:ins w:id="18467" w:author="Okot" w:date="2020-01-29T10:23:00Z">
        <w:r>
          <w:t>.</w:t>
        </w:r>
      </w:ins>
      <w:r>
        <w:t xml:space="preserve"> </w:t>
      </w:r>
      <w:ins w:id="18468" w:author="Okot" w:date="2020-01-29T10:24:00Z">
        <w:r>
          <w:t xml:space="preserve">Scenariusz testowy dla dodawania nowego rekordu do </w:t>
        </w:r>
      </w:ins>
      <w:r>
        <w:t>tabeli UserData</w:t>
      </w:r>
      <w:ins w:id="18469" w:author="Okot" w:date="2020-01-29T10:24:00Z">
        <w:r>
          <w:t>.</w:t>
        </w:r>
      </w:ins>
      <w:r>
        <w:t>269</w:t>
      </w:r>
    </w:p>
    <w:p w14:paraId="4E540464" w14:textId="4B1525CD" w:rsidR="009F6447" w:rsidRDefault="009F6447" w:rsidP="009F6447">
      <w:pPr>
        <w:rPr>
          <w:ins w:id="18470" w:author="Okot" w:date="2020-01-29T10:23:00Z"/>
        </w:rPr>
      </w:pPr>
      <w:ins w:id="18471" w:author="Okot" w:date="2020-01-29T10:23:00Z">
        <w:r>
          <w:t>Tabela 5.</w:t>
        </w:r>
      </w:ins>
      <w:r>
        <w:t>21</w:t>
      </w:r>
      <w:ins w:id="18472" w:author="Okot" w:date="2020-01-29T10:23:00Z">
        <w:r>
          <w:t>.</w:t>
        </w:r>
      </w:ins>
      <w:r>
        <w:t xml:space="preserve"> </w:t>
      </w:r>
      <w:ins w:id="18473" w:author="Okot" w:date="2020-01-29T10:24:00Z">
        <w:r>
          <w:t xml:space="preserve">Scenariusz testowy dla </w:t>
        </w:r>
      </w:ins>
      <w:r>
        <w:t>modyfikowania</w:t>
      </w:r>
      <w:ins w:id="18474" w:author="Okot" w:date="2020-01-29T10:24:00Z">
        <w:r>
          <w:t xml:space="preserve"> rekordu </w:t>
        </w:r>
      </w:ins>
      <w:r>
        <w:t>w</w:t>
      </w:r>
      <w:ins w:id="18475" w:author="Okot" w:date="2020-01-29T10:24:00Z">
        <w:r>
          <w:t xml:space="preserve"> </w:t>
        </w:r>
      </w:ins>
      <w:r>
        <w:t>tabeli UserData</w:t>
      </w:r>
      <w:ins w:id="18476" w:author="Okot" w:date="2020-01-29T10:24:00Z">
        <w:r>
          <w:t>.</w:t>
        </w:r>
      </w:ins>
      <w:r>
        <w:t>…..271</w:t>
      </w:r>
    </w:p>
    <w:p w14:paraId="031AF481" w14:textId="289C9BA0" w:rsidR="009F6447" w:rsidRDefault="009F6447" w:rsidP="009F6447">
      <w:pPr>
        <w:ind w:left="708" w:firstLine="1"/>
      </w:pPr>
      <w:ins w:id="18477" w:author="Okot" w:date="2020-01-29T10:23:00Z">
        <w:r>
          <w:t>Tabela 5.</w:t>
        </w:r>
      </w:ins>
      <w:r>
        <w:t>22</w:t>
      </w:r>
      <w:ins w:id="18478" w:author="Okot" w:date="2020-01-29T10:23:00Z">
        <w:r>
          <w:t>.</w:t>
        </w:r>
      </w:ins>
      <w:r>
        <w:t xml:space="preserve"> S</w:t>
      </w:r>
      <w:ins w:id="18479" w:author="Okot" w:date="2020-01-29T10:24:00Z">
        <w:r>
          <w:t xml:space="preserve">cenariusz testowy dla </w:t>
        </w:r>
      </w:ins>
      <w:r>
        <w:t>modyfikowania zmodyfikowanego wcześniej</w:t>
      </w:r>
      <w:ins w:id="18480" w:author="Okot" w:date="2020-01-29T10:24:00Z">
        <w:r>
          <w:t xml:space="preserve"> rekordu </w:t>
        </w:r>
      </w:ins>
      <w:r>
        <w:t>w</w:t>
      </w:r>
      <w:ins w:id="18481" w:author="Okot" w:date="2020-01-29T10:24:00Z">
        <w:r>
          <w:t xml:space="preserve"> </w:t>
        </w:r>
      </w:ins>
      <w:r>
        <w:t>tabeli UserData</w:t>
      </w:r>
      <w:ins w:id="18482" w:author="Okot" w:date="2020-01-29T10:24:00Z">
        <w:r>
          <w:t>.</w:t>
        </w:r>
      </w:ins>
      <w:r>
        <w:t>…………………………………………………………..273</w:t>
      </w:r>
    </w:p>
    <w:p w14:paraId="436859FC" w14:textId="5C870EB9" w:rsidR="009F6447" w:rsidRDefault="009F6447">
      <w:pPr>
        <w:rPr>
          <w:ins w:id="18483" w:author="Okot" w:date="2020-01-29T12:33:00Z"/>
        </w:rPr>
        <w:pPrChange w:id="18484" w:author="Okot" w:date="2020-01-29T12:30:00Z">
          <w:pPr>
            <w:pStyle w:val="Nagwek2"/>
          </w:pPr>
        </w:pPrChange>
      </w:pPr>
      <w:ins w:id="18485" w:author="Okot" w:date="2020-01-29T12:31:00Z">
        <w:r>
          <w:t>Tabela 5.</w:t>
        </w:r>
      </w:ins>
      <w:r>
        <w:t>23</w:t>
      </w:r>
      <w:ins w:id="18486" w:author="Okot" w:date="2020-01-29T12:32:00Z">
        <w:r>
          <w:t>.</w:t>
        </w:r>
      </w:ins>
      <w:r>
        <w:t xml:space="preserve"> </w:t>
      </w:r>
      <w:ins w:id="18487" w:author="Okot" w:date="2020-01-29T12:32:00Z">
        <w:r>
          <w:t>Scenariusz testu jednostkowego dla rejestracji nowego użytkownika</w:t>
        </w:r>
      </w:ins>
      <w:ins w:id="18488" w:author="Okot" w:date="2020-01-29T12:33:00Z">
        <w:r>
          <w:t>.</w:t>
        </w:r>
      </w:ins>
      <w:r>
        <w:t>…274</w:t>
      </w:r>
    </w:p>
    <w:p w14:paraId="394A0F3D" w14:textId="6636F7AA" w:rsidR="007D7D36" w:rsidRDefault="007D7D36" w:rsidP="007D7D36">
      <w:pPr>
        <w:ind w:left="708" w:firstLine="1"/>
      </w:pPr>
      <w:ins w:id="18489" w:author="Okot" w:date="2020-01-28T17:07:00Z">
        <w:r>
          <w:t>Tabela 5.</w:t>
        </w:r>
      </w:ins>
      <w:r>
        <w:t>24</w:t>
      </w:r>
      <w:ins w:id="18490" w:author="Okot" w:date="2020-01-28T17:07:00Z">
        <w:r>
          <w:t>.</w:t>
        </w:r>
      </w:ins>
      <w:r>
        <w:t xml:space="preserve"> T</w:t>
      </w:r>
      <w:ins w:id="18491" w:author="Okot" w:date="2020-01-28T17:07:00Z">
        <w:r>
          <w:t>esty dla przypadku użycia PU01</w:t>
        </w:r>
      </w:ins>
      <w:r>
        <w:t>4</w:t>
      </w:r>
      <w:ins w:id="18492" w:author="Okot" w:date="2020-01-28T17:08:00Z">
        <w:r>
          <w:t> (</w:t>
        </w:r>
      </w:ins>
      <w:r>
        <w:t>Żądanie wyliczenia zapotrzebowania</w:t>
      </w:r>
      <w:ins w:id="18493" w:author="Okot" w:date="2020-01-28T17:08:00Z">
        <w:r>
          <w:t>).</w:t>
        </w:r>
      </w:ins>
      <w:r>
        <w:t>…………………………………………………………………...275</w:t>
      </w:r>
    </w:p>
    <w:p w14:paraId="12248228" w14:textId="2C13DB10" w:rsidR="00807174" w:rsidRDefault="00807174" w:rsidP="00807174">
      <w:ins w:id="18494" w:author="Okot" w:date="2020-01-29T10:23:00Z">
        <w:r>
          <w:t>Tabela 5.</w:t>
        </w:r>
      </w:ins>
      <w:r>
        <w:t>25</w:t>
      </w:r>
      <w:ins w:id="18495" w:author="Okot" w:date="2020-01-29T10:23:00Z">
        <w:r>
          <w:t>.</w:t>
        </w:r>
      </w:ins>
      <w:r>
        <w:t xml:space="preserve"> T</w:t>
      </w:r>
      <w:ins w:id="18496" w:author="Okot" w:date="2020-01-29T10:24:00Z">
        <w:r>
          <w:t xml:space="preserve">est dodawania nowego rekordu do </w:t>
        </w:r>
      </w:ins>
      <w:r>
        <w:t>tabeli UserData</w:t>
      </w:r>
      <w:ins w:id="18497" w:author="Okot" w:date="2020-01-29T10:24:00Z">
        <w:r>
          <w:t>.</w:t>
        </w:r>
      </w:ins>
      <w:r>
        <w:t>…………………279</w:t>
      </w:r>
    </w:p>
    <w:p w14:paraId="65729092" w14:textId="7F544822" w:rsidR="00807174" w:rsidRDefault="00807174" w:rsidP="00807174">
      <w:pPr>
        <w:rPr>
          <w:ins w:id="18498" w:author="Okot" w:date="2020-01-29T10:23:00Z"/>
        </w:rPr>
      </w:pPr>
      <w:ins w:id="18499" w:author="Okot" w:date="2020-01-29T10:23:00Z">
        <w:r>
          <w:t>Tabela 5.</w:t>
        </w:r>
      </w:ins>
      <w:r>
        <w:t>26</w:t>
      </w:r>
      <w:ins w:id="18500" w:author="Okot" w:date="2020-01-29T10:23:00Z">
        <w:r>
          <w:t>.</w:t>
        </w:r>
      </w:ins>
      <w:r>
        <w:t xml:space="preserve"> T</w:t>
      </w:r>
      <w:ins w:id="18501" w:author="Okot" w:date="2020-01-29T10:24:00Z">
        <w:r>
          <w:t xml:space="preserve">est </w:t>
        </w:r>
      </w:ins>
      <w:r>
        <w:t>modyfikowania</w:t>
      </w:r>
      <w:ins w:id="18502" w:author="Okot" w:date="2020-01-29T10:24:00Z">
        <w:r>
          <w:t xml:space="preserve"> rekordu </w:t>
        </w:r>
      </w:ins>
      <w:r>
        <w:t>w</w:t>
      </w:r>
      <w:ins w:id="18503" w:author="Okot" w:date="2020-01-29T10:24:00Z">
        <w:r>
          <w:t xml:space="preserve"> </w:t>
        </w:r>
      </w:ins>
      <w:r>
        <w:t>tabeli UserData</w:t>
      </w:r>
      <w:ins w:id="18504" w:author="Okot" w:date="2020-01-29T10:24:00Z">
        <w:r>
          <w:t>.</w:t>
        </w:r>
      </w:ins>
      <w:r>
        <w:t>………………………280</w:t>
      </w:r>
    </w:p>
    <w:p w14:paraId="0C1BEF3B" w14:textId="03258619" w:rsidR="0009415C" w:rsidRDefault="0009415C" w:rsidP="0009415C">
      <w:pPr>
        <w:ind w:left="708" w:firstLine="1"/>
      </w:pPr>
      <w:ins w:id="18505" w:author="Okot" w:date="2020-01-29T10:23:00Z">
        <w:r>
          <w:t>Tabela 5.</w:t>
        </w:r>
      </w:ins>
      <w:r>
        <w:t>27</w:t>
      </w:r>
      <w:ins w:id="18506" w:author="Okot" w:date="2020-01-29T10:23:00Z">
        <w:r>
          <w:t>.</w:t>
        </w:r>
      </w:ins>
      <w:r>
        <w:t xml:space="preserve"> T</w:t>
      </w:r>
      <w:ins w:id="18507" w:author="Okot" w:date="2020-01-29T10:24:00Z">
        <w:r>
          <w:t>est</w:t>
        </w:r>
      </w:ins>
      <w:r>
        <w:t xml:space="preserve"> </w:t>
      </w:r>
      <w:ins w:id="18508" w:author="Okot" w:date="2020-01-29T10:24:00Z">
        <w:r>
          <w:t xml:space="preserve"> </w:t>
        </w:r>
      </w:ins>
      <w:r>
        <w:t>modyfikowania zmodyfikowanego wcześniej</w:t>
      </w:r>
      <w:ins w:id="18509" w:author="Okot" w:date="2020-01-29T10:24:00Z">
        <w:r>
          <w:t xml:space="preserve"> rekordu </w:t>
        </w:r>
      </w:ins>
      <w:r>
        <w:t>w</w:t>
      </w:r>
      <w:ins w:id="18510" w:author="Okot" w:date="2020-01-29T10:24:00Z">
        <w:r>
          <w:t xml:space="preserve"> </w:t>
        </w:r>
      </w:ins>
      <w:r>
        <w:t>tabeli UserData</w:t>
      </w:r>
      <w:ins w:id="18511" w:author="Okot" w:date="2020-01-29T10:24:00Z">
        <w:r>
          <w:t>.</w:t>
        </w:r>
      </w:ins>
      <w:r>
        <w:t>…………………………………………………………………………….282</w:t>
      </w:r>
    </w:p>
    <w:p w14:paraId="7F3F98A2" w14:textId="6E040D7F" w:rsidR="00831DF3" w:rsidRDefault="00831DF3">
      <w:pPr>
        <w:ind w:left="708" w:firstLine="1"/>
        <w:rPr>
          <w:ins w:id="18512" w:author="Okot" w:date="2020-01-29T12:33:00Z"/>
        </w:rPr>
        <w:pPrChange w:id="18513" w:author="Okot" w:date="2020-01-29T12:30:00Z">
          <w:pPr>
            <w:pStyle w:val="Nagwek2"/>
          </w:pPr>
        </w:pPrChange>
      </w:pPr>
      <w:ins w:id="18514" w:author="Okot" w:date="2020-01-29T12:31:00Z">
        <w:r>
          <w:t>Tabela 5.</w:t>
        </w:r>
      </w:ins>
      <w:r>
        <w:t>28</w:t>
      </w:r>
      <w:ins w:id="18515" w:author="Okot" w:date="2020-01-29T12:32:00Z">
        <w:r>
          <w:t>.</w:t>
        </w:r>
      </w:ins>
      <w:r>
        <w:t xml:space="preserve"> T</w:t>
      </w:r>
      <w:ins w:id="18516" w:author="Okot" w:date="2020-01-29T12:32:00Z">
        <w:r>
          <w:t>est jednostkow</w:t>
        </w:r>
      </w:ins>
      <w:r>
        <w:t>y</w:t>
      </w:r>
      <w:ins w:id="18517" w:author="Okot" w:date="2020-01-29T12:32:00Z">
        <w:r>
          <w:t xml:space="preserve"> dla</w:t>
        </w:r>
      </w:ins>
      <w:r>
        <w:t xml:space="preserve"> obliczania docelowej dziennej kaloryczności użytkownika</w:t>
      </w:r>
      <w:ins w:id="18518" w:author="Okot" w:date="2020-01-29T12:33:00Z">
        <w:r>
          <w:t>.</w:t>
        </w:r>
      </w:ins>
      <w:r>
        <w:t>…………………………………………………………………...……284</w:t>
      </w:r>
    </w:p>
    <w:p w14:paraId="76D5B0EB" w14:textId="77777777" w:rsidR="009F6447" w:rsidRDefault="009F6447" w:rsidP="007C1627">
      <w:pPr>
        <w:ind w:firstLine="708"/>
        <w:rPr>
          <w:ins w:id="18519" w:author="Okot" w:date="2020-03-23T22:45:00Z"/>
        </w:rPr>
      </w:pPr>
    </w:p>
    <w:p w14:paraId="5331F567" w14:textId="628E90D3" w:rsidR="007C1627" w:rsidRDefault="00775565" w:rsidP="007C1627">
      <w:pPr>
        <w:ind w:firstLine="708"/>
      </w:pPr>
      <w:r>
        <w:t xml:space="preserve">Tabela </w:t>
      </w:r>
      <w:ins w:id="18520" w:author="Okot" w:date="2019-11-19T21:04:00Z">
        <w:r w:rsidR="00032081">
          <w:t>5</w:t>
        </w:r>
      </w:ins>
      <w:del w:id="18521" w:author="Okot" w:date="2019-11-19T21:04:00Z">
        <w:r w:rsidDel="00032081">
          <w:delText>4</w:delText>
        </w:r>
      </w:del>
      <w:r>
        <w:t>.1</w:t>
      </w:r>
      <w:ins w:id="18522" w:author="Okot" w:date="2020-03-23T22:40:00Z">
        <w:r w:rsidR="004307C7">
          <w:t>9</w:t>
        </w:r>
      </w:ins>
      <w:del w:id="18523" w:author="Okot" w:date="2020-03-23T22:40:00Z">
        <w:r w:rsidR="00F60387" w:rsidDel="004307C7">
          <w:delText>8</w:delText>
        </w:r>
      </w:del>
      <w:del w:id="18524" w:author="Okot" w:date="2020-01-29T13:39:00Z">
        <w:r w:rsidDel="002F1C89">
          <w:delText>1</w:delText>
        </w:r>
      </w:del>
      <w:r w:rsidR="007C1627">
        <w:t>. Wykaz pól w tabeli Meal……………………………………………….</w:t>
      </w:r>
      <w:ins w:id="18525" w:author="Okot" w:date="2020-01-17T16:24:00Z">
        <w:r w:rsidR="00DA2CD7">
          <w:t>2</w:t>
        </w:r>
      </w:ins>
      <w:ins w:id="18526" w:author="Okot" w:date="2020-03-23T22:46:00Z">
        <w:r w:rsidR="00FD4499">
          <w:t>60</w:t>
        </w:r>
      </w:ins>
      <w:del w:id="18527" w:author="Okot" w:date="2020-03-23T22:46:00Z">
        <w:r w:rsidR="001C4A35" w:rsidDel="00534756">
          <w:delText>8</w:delText>
        </w:r>
      </w:del>
      <w:del w:id="18528" w:author="Okot" w:date="2020-01-17T16:24:00Z">
        <w:r w:rsidR="007C1627" w:rsidDel="009556AF">
          <w:delText>1</w:delText>
        </w:r>
      </w:del>
      <w:del w:id="18529" w:author="Okot" w:date="2019-11-19T21:05:00Z">
        <w:r w:rsidR="007C1627" w:rsidDel="00032081">
          <w:delText>2</w:delText>
        </w:r>
        <w:r w:rsidR="00942409" w:rsidDel="00032081">
          <w:delText>7</w:delText>
        </w:r>
      </w:del>
    </w:p>
    <w:p w14:paraId="02DC0E5E" w14:textId="277E6E20" w:rsidR="000B3C37" w:rsidRDefault="00775565" w:rsidP="000B3C37">
      <w:pPr>
        <w:ind w:firstLine="708"/>
      </w:pPr>
      <w:r>
        <w:t xml:space="preserve">Tabela </w:t>
      </w:r>
      <w:ins w:id="18530" w:author="Okot" w:date="2019-11-19T21:04:00Z">
        <w:r w:rsidR="00032081">
          <w:t>5</w:t>
        </w:r>
      </w:ins>
      <w:del w:id="18531" w:author="Okot" w:date="2019-11-19T21:04:00Z">
        <w:r w:rsidDel="00032081">
          <w:delText>4</w:delText>
        </w:r>
      </w:del>
      <w:r>
        <w:t>.</w:t>
      </w:r>
      <w:ins w:id="18532" w:author="Okot" w:date="2020-03-23T22:40:00Z">
        <w:r w:rsidR="004307C7">
          <w:t>20</w:t>
        </w:r>
      </w:ins>
      <w:del w:id="18533" w:author="Okot" w:date="2020-03-23T22:40:00Z">
        <w:r w:rsidDel="004307C7">
          <w:delText>1</w:delText>
        </w:r>
        <w:r w:rsidR="00F60387" w:rsidDel="004307C7">
          <w:delText>9</w:delText>
        </w:r>
      </w:del>
      <w:del w:id="18534" w:author="Okot" w:date="2020-01-29T13:39:00Z">
        <w:r w:rsidDel="002F1C89">
          <w:delText>2</w:delText>
        </w:r>
      </w:del>
      <w:r w:rsidR="000B3C37">
        <w:t>. Wykaz pól w tabeli Recipe……………………………………………..</w:t>
      </w:r>
      <w:ins w:id="18535" w:author="Okot" w:date="2020-01-17T16:24:00Z">
        <w:r w:rsidR="00FD4499">
          <w:t>261</w:t>
        </w:r>
      </w:ins>
      <w:del w:id="18536" w:author="Okot" w:date="2020-03-23T22:46:00Z">
        <w:r w:rsidR="001C4A35" w:rsidDel="00534756">
          <w:delText>9</w:delText>
        </w:r>
      </w:del>
      <w:del w:id="18537" w:author="Okot" w:date="2020-01-17T16:24:00Z">
        <w:r w:rsidR="000B3C37" w:rsidDel="009556AF">
          <w:delText>1</w:delText>
        </w:r>
      </w:del>
      <w:del w:id="18538" w:author="Okot" w:date="2019-11-19T21:05:00Z">
        <w:r w:rsidR="000B3C37" w:rsidDel="00032081">
          <w:delText>28</w:delText>
        </w:r>
      </w:del>
    </w:p>
    <w:p w14:paraId="506534E5" w14:textId="7A0FDAF1" w:rsidR="00910B22" w:rsidRDefault="00910B22" w:rsidP="00910B22">
      <w:pPr>
        <w:ind w:firstLine="708"/>
      </w:pPr>
      <w:r>
        <w:t xml:space="preserve">Tabela </w:t>
      </w:r>
      <w:ins w:id="18539" w:author="Okot" w:date="2019-11-19T21:04:00Z">
        <w:r w:rsidR="00032081">
          <w:t>5</w:t>
        </w:r>
      </w:ins>
      <w:del w:id="18540" w:author="Okot" w:date="2019-11-19T21:04:00Z">
        <w:r w:rsidDel="00032081">
          <w:delText>4</w:delText>
        </w:r>
      </w:del>
      <w:r>
        <w:t>.</w:t>
      </w:r>
      <w:r w:rsidR="00F60387">
        <w:t>2</w:t>
      </w:r>
      <w:ins w:id="18541" w:author="Okot" w:date="2020-03-23T22:40:00Z">
        <w:r w:rsidR="004307C7">
          <w:t>1</w:t>
        </w:r>
      </w:ins>
      <w:del w:id="18542" w:author="Okot" w:date="2020-03-23T22:40:00Z">
        <w:r w:rsidR="00F60387" w:rsidDel="004307C7">
          <w:delText>0</w:delText>
        </w:r>
      </w:del>
      <w:del w:id="18543" w:author="Okot" w:date="2020-02-05T17:53:00Z">
        <w:r w:rsidDel="00692FFC">
          <w:delText>1</w:delText>
        </w:r>
      </w:del>
      <w:del w:id="18544" w:author="Okot" w:date="2020-01-29T13:39:00Z">
        <w:r w:rsidDel="002F1C89">
          <w:delText>3</w:delText>
        </w:r>
      </w:del>
      <w:r>
        <w:t>. Wykaz pól w tabeli RecipeProducts……………………………………</w:t>
      </w:r>
      <w:ins w:id="18545" w:author="Okot" w:date="2020-01-17T16:24:00Z">
        <w:r w:rsidR="00DA2CD7">
          <w:t>2</w:t>
        </w:r>
        <w:r w:rsidR="00FD4499">
          <w:t>61</w:t>
        </w:r>
      </w:ins>
      <w:del w:id="18546" w:author="Okot" w:date="2020-03-23T22:46:00Z">
        <w:r w:rsidR="001C4A35" w:rsidDel="00534756">
          <w:delText>9</w:delText>
        </w:r>
      </w:del>
      <w:del w:id="18547" w:author="Okot" w:date="2020-01-17T16:24:00Z">
        <w:r w:rsidDel="009556AF">
          <w:delText>1</w:delText>
        </w:r>
      </w:del>
      <w:del w:id="18548" w:author="Okot" w:date="2019-11-19T21:05:00Z">
        <w:r w:rsidDel="00032081">
          <w:delText>28</w:delText>
        </w:r>
      </w:del>
    </w:p>
    <w:p w14:paraId="335EA967" w14:textId="77B9052A" w:rsidR="00FE1635" w:rsidRDefault="00775565" w:rsidP="00FE1635">
      <w:pPr>
        <w:ind w:firstLine="708"/>
      </w:pPr>
      <w:r>
        <w:t xml:space="preserve">Tabela </w:t>
      </w:r>
      <w:ins w:id="18549" w:author="Okot" w:date="2019-11-19T21:04:00Z">
        <w:r w:rsidR="00032081">
          <w:t>5</w:t>
        </w:r>
      </w:ins>
      <w:del w:id="18550" w:author="Okot" w:date="2019-11-19T21:04:00Z">
        <w:r w:rsidDel="00032081">
          <w:delText>4</w:delText>
        </w:r>
      </w:del>
      <w:r>
        <w:t>.</w:t>
      </w:r>
      <w:ins w:id="18551" w:author="Okot" w:date="2020-02-05T17:53:00Z">
        <w:r w:rsidR="00692FFC">
          <w:t>2</w:t>
        </w:r>
      </w:ins>
      <w:ins w:id="18552" w:author="Okot" w:date="2020-03-23T22:41:00Z">
        <w:r w:rsidR="004307C7">
          <w:t>2</w:t>
        </w:r>
      </w:ins>
      <w:del w:id="18553" w:author="Okot" w:date="2020-03-23T22:41:00Z">
        <w:r w:rsidR="00F60387" w:rsidDel="004307C7">
          <w:delText>1</w:delText>
        </w:r>
      </w:del>
      <w:del w:id="18554" w:author="Okot" w:date="2020-02-05T17:53:00Z">
        <w:r w:rsidDel="00692FFC">
          <w:delText>1</w:delText>
        </w:r>
      </w:del>
      <w:del w:id="18555" w:author="Okot" w:date="2020-01-29T13:39:00Z">
        <w:r w:rsidR="00910B22" w:rsidDel="002F1C89">
          <w:delText>4</w:delText>
        </w:r>
      </w:del>
      <w:r w:rsidR="00FE1635">
        <w:t>. Wykaz pól w tab</w:t>
      </w:r>
      <w:r w:rsidR="00910B22">
        <w:t>eli Complete</w:t>
      </w:r>
      <w:r w:rsidR="00FE1635">
        <w:t>Recipe…………………………………..</w:t>
      </w:r>
      <w:ins w:id="18556" w:author="Okot" w:date="2020-01-17T16:24:00Z">
        <w:r w:rsidR="00DA2CD7">
          <w:t>2</w:t>
        </w:r>
      </w:ins>
      <w:ins w:id="18557" w:author="Okot" w:date="2020-03-23T22:46:00Z">
        <w:r w:rsidR="00FD4499">
          <w:t>62</w:t>
        </w:r>
      </w:ins>
      <w:del w:id="18558" w:author="Okot" w:date="2020-03-23T22:46:00Z">
        <w:r w:rsidR="001C4A35" w:rsidDel="00534756">
          <w:delText>40</w:delText>
        </w:r>
      </w:del>
      <w:del w:id="18559" w:author="Okot" w:date="2020-01-17T16:24:00Z">
        <w:r w:rsidR="00FE1635" w:rsidDel="009556AF">
          <w:delText>1</w:delText>
        </w:r>
      </w:del>
      <w:del w:id="18560" w:author="Okot" w:date="2019-11-19T21:05:00Z">
        <w:r w:rsidR="00FE1635" w:rsidDel="00032081">
          <w:delText>2</w:delText>
        </w:r>
        <w:r w:rsidR="000A4816" w:rsidDel="00032081">
          <w:delText>9</w:delText>
        </w:r>
      </w:del>
    </w:p>
    <w:p w14:paraId="2E464414" w14:textId="1FC8E8C1" w:rsidR="00310ABF" w:rsidDel="000576CB" w:rsidRDefault="00910B22" w:rsidP="00FE1635">
      <w:pPr>
        <w:ind w:firstLine="708"/>
        <w:rPr>
          <w:del w:id="18561" w:author="Okot" w:date="2019-12-26T16:05:00Z"/>
        </w:rPr>
      </w:pPr>
      <w:r>
        <w:t xml:space="preserve">Tabela </w:t>
      </w:r>
      <w:ins w:id="18562" w:author="Okot" w:date="2019-11-19T21:04:00Z">
        <w:r w:rsidR="00032081">
          <w:t>5</w:t>
        </w:r>
      </w:ins>
      <w:del w:id="18563" w:author="Okot" w:date="2019-11-19T21:04:00Z">
        <w:r w:rsidDel="00032081">
          <w:delText>4</w:delText>
        </w:r>
      </w:del>
      <w:r>
        <w:t>.</w:t>
      </w:r>
      <w:ins w:id="18564" w:author="Okot" w:date="2020-02-05T17:53:00Z">
        <w:r w:rsidR="00692FFC">
          <w:t>2</w:t>
        </w:r>
      </w:ins>
      <w:ins w:id="18565" w:author="Okot" w:date="2020-03-23T22:41:00Z">
        <w:r w:rsidR="004307C7">
          <w:t>3</w:t>
        </w:r>
      </w:ins>
      <w:del w:id="18566" w:author="Okot" w:date="2020-03-23T22:41:00Z">
        <w:r w:rsidR="00F60387" w:rsidDel="004307C7">
          <w:delText>2</w:delText>
        </w:r>
      </w:del>
      <w:del w:id="18567" w:author="Okot" w:date="2020-02-05T17:53:00Z">
        <w:r w:rsidDel="00692FFC">
          <w:delText>1</w:delText>
        </w:r>
      </w:del>
      <w:del w:id="18568" w:author="Okot" w:date="2020-01-29T13:39:00Z">
        <w:r w:rsidDel="002F1C89">
          <w:delText>5</w:delText>
        </w:r>
      </w:del>
      <w:r w:rsidR="00310ABF">
        <w:t>. Wykaz pól w tabeli Eaten……</w:t>
      </w:r>
      <w:r w:rsidR="0007291D">
        <w:t>…………………………………………</w:t>
      </w:r>
      <w:ins w:id="18569" w:author="Okot" w:date="2020-01-17T13:11:00Z">
        <w:r w:rsidR="00DA2CD7">
          <w:t>2</w:t>
        </w:r>
      </w:ins>
      <w:ins w:id="18570" w:author="Okot" w:date="2020-03-23T22:46:00Z">
        <w:r w:rsidR="00FD4499">
          <w:t>65</w:t>
        </w:r>
      </w:ins>
      <w:del w:id="18571" w:author="Okot" w:date="2020-03-23T22:46:00Z">
        <w:r w:rsidR="001C4A35" w:rsidDel="00534756">
          <w:delText>43</w:delText>
        </w:r>
      </w:del>
      <w:del w:id="18572" w:author="Okot" w:date="2020-01-17T13:11:00Z">
        <w:r w:rsidR="00310ABF" w:rsidDel="003359FF">
          <w:delText>1</w:delText>
        </w:r>
      </w:del>
      <w:del w:id="18573"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8574" w:author="Okot" w:date="2019-12-26T16:05:00Z"/>
        </w:rPr>
      </w:pPr>
    </w:p>
    <w:p w14:paraId="55DA50E8" w14:textId="746B4798" w:rsidR="00FE1635" w:rsidDel="000576CB" w:rsidRDefault="00FE1635" w:rsidP="000B3C37">
      <w:pPr>
        <w:ind w:firstLine="708"/>
        <w:rPr>
          <w:del w:id="18575" w:author="Okot" w:date="2019-12-26T16:05:00Z"/>
        </w:rPr>
      </w:pPr>
    </w:p>
    <w:p w14:paraId="4DF312F9" w14:textId="52A6872E" w:rsidR="000B3C37" w:rsidDel="000576CB" w:rsidRDefault="000B3C37" w:rsidP="007C1627">
      <w:pPr>
        <w:ind w:firstLine="708"/>
        <w:rPr>
          <w:del w:id="18576" w:author="Okot" w:date="2019-12-26T16:05:00Z"/>
        </w:rPr>
      </w:pPr>
    </w:p>
    <w:p w14:paraId="57A9346C" w14:textId="599CDE61" w:rsidR="007C1627" w:rsidDel="000576CB" w:rsidRDefault="007C1627" w:rsidP="00A6073A">
      <w:pPr>
        <w:ind w:firstLine="708"/>
        <w:rPr>
          <w:del w:id="18577" w:author="Okot" w:date="2019-12-26T16:05:00Z"/>
        </w:rPr>
      </w:pPr>
    </w:p>
    <w:p w14:paraId="5FA6A0FB" w14:textId="720C13F0" w:rsidR="00A6073A" w:rsidDel="000576CB" w:rsidRDefault="00A6073A" w:rsidP="00DD6DB8">
      <w:pPr>
        <w:ind w:firstLine="708"/>
        <w:rPr>
          <w:del w:id="18578" w:author="Okot" w:date="2019-12-26T16:05:00Z"/>
        </w:rPr>
      </w:pPr>
    </w:p>
    <w:p w14:paraId="120C0E9D" w14:textId="5465E32F" w:rsidR="00DD6DB8" w:rsidDel="000576CB" w:rsidRDefault="00DD6DB8" w:rsidP="009933A9">
      <w:pPr>
        <w:ind w:firstLine="708"/>
        <w:rPr>
          <w:del w:id="18579" w:author="Okot" w:date="2019-12-26T16:05:00Z"/>
        </w:rPr>
      </w:pPr>
    </w:p>
    <w:p w14:paraId="022F67C9" w14:textId="63C96BCC" w:rsidR="009933A9" w:rsidDel="000576CB" w:rsidRDefault="009933A9" w:rsidP="00B15FC7">
      <w:pPr>
        <w:ind w:firstLine="708"/>
        <w:rPr>
          <w:del w:id="18580" w:author="Okot" w:date="2019-12-26T16:05:00Z"/>
        </w:rPr>
      </w:pPr>
    </w:p>
    <w:p w14:paraId="52E4C3BF" w14:textId="41395643" w:rsidR="00B15FC7" w:rsidDel="000576CB" w:rsidRDefault="00B15FC7" w:rsidP="00026961">
      <w:pPr>
        <w:ind w:firstLine="708"/>
        <w:rPr>
          <w:del w:id="18581" w:author="Okot" w:date="2019-12-26T16:05:00Z"/>
        </w:rPr>
      </w:pPr>
    </w:p>
    <w:p w14:paraId="05BF9C82" w14:textId="2EEA59AB" w:rsidR="00026961" w:rsidDel="00731E00" w:rsidRDefault="00026961" w:rsidP="006B7A04">
      <w:pPr>
        <w:ind w:firstLine="708"/>
        <w:rPr>
          <w:del w:id="18582" w:author="Okot" w:date="2019-12-27T10:05:00Z"/>
        </w:rPr>
      </w:pPr>
    </w:p>
    <w:p w14:paraId="027956CA" w14:textId="6F7ECE95" w:rsidR="006B7A04" w:rsidDel="00731E00" w:rsidRDefault="006B7A04" w:rsidP="00DF64C5">
      <w:pPr>
        <w:ind w:firstLine="708"/>
        <w:rPr>
          <w:del w:id="18583" w:author="Okot" w:date="2019-12-27T10:05:00Z"/>
        </w:rPr>
      </w:pPr>
    </w:p>
    <w:p w14:paraId="5FA1E4A9" w14:textId="6EC825AF" w:rsidR="00DF64C5" w:rsidRPr="008D7472" w:rsidDel="00731E00" w:rsidRDefault="00DF64C5" w:rsidP="00714019">
      <w:pPr>
        <w:ind w:firstLine="708"/>
        <w:rPr>
          <w:del w:id="18584" w:author="Okot" w:date="2019-12-27T10:05:00Z"/>
        </w:rPr>
      </w:pPr>
    </w:p>
    <w:p w14:paraId="49266BD2" w14:textId="0F5A98A6" w:rsidR="00714019" w:rsidDel="00731E00" w:rsidRDefault="00714019" w:rsidP="009111D5">
      <w:pPr>
        <w:ind w:firstLine="708"/>
        <w:rPr>
          <w:del w:id="18585" w:author="Okot" w:date="2019-12-27T10:05:00Z"/>
        </w:rPr>
      </w:pPr>
    </w:p>
    <w:p w14:paraId="50B42754" w14:textId="219EC557" w:rsidR="00EE776E" w:rsidDel="00731E00" w:rsidRDefault="00EE776E" w:rsidP="009111D5">
      <w:pPr>
        <w:ind w:firstLine="708"/>
        <w:rPr>
          <w:del w:id="18586" w:author="Okot" w:date="2019-12-27T10:05:00Z"/>
        </w:rPr>
      </w:pPr>
    </w:p>
    <w:p w14:paraId="54F7DEF3" w14:textId="2FB95175" w:rsidR="006E08BE" w:rsidRDefault="006E08BE">
      <w:pPr>
        <w:pPrChange w:id="18587" w:author="Okot" w:date="2019-03-28T23:26:00Z">
          <w:pPr>
            <w:pStyle w:val="Wykazrysunkw"/>
          </w:pPr>
        </w:pPrChange>
      </w:pPr>
    </w:p>
    <w:p w14:paraId="5003454B" w14:textId="43A23F2E" w:rsidR="00A45AE6" w:rsidRPr="00622CCD" w:rsidDel="00D13A80" w:rsidRDefault="00A45AE6">
      <w:pPr>
        <w:jc w:val="center"/>
        <w:rPr>
          <w:del w:id="18588" w:author="Okot" w:date="2019-12-25T16:02:00Z"/>
        </w:rPr>
      </w:pPr>
      <w:del w:id="18589" w:author="Okot" w:date="2019-12-25T16:02:00Z">
        <w:r w:rsidDel="00D13A80">
          <w:delText>* * *</w:delText>
        </w:r>
      </w:del>
    </w:p>
    <w:p w14:paraId="28864156" w14:textId="42E155F9" w:rsidR="00A45AE6" w:rsidRPr="00EA5EC0" w:rsidDel="00D13A80" w:rsidRDefault="00A45AE6">
      <w:pPr>
        <w:jc w:val="center"/>
        <w:rPr>
          <w:del w:id="18590" w:author="Okot" w:date="2019-12-25T16:02:00Z"/>
          <w:b/>
        </w:rPr>
      </w:pPr>
      <w:del w:id="18591" w:author="Okot" w:date="2019-12-25T16:02:00Z">
        <w:r w:rsidDel="00D13A80">
          <w:rPr>
            <w:b/>
          </w:rPr>
          <w:delText>[do projektu albo wymagań?]</w:delText>
        </w:r>
      </w:del>
    </w:p>
    <w:p w14:paraId="4430ED0A" w14:textId="66E2D0FE" w:rsidR="00434027" w:rsidRPr="00434027" w:rsidRDefault="00A45AE6">
      <w:pPr>
        <w:jc w:val="center"/>
        <w:pPrChange w:id="18592" w:author="Okot" w:date="2019-12-25T16:02:00Z">
          <w:pPr/>
        </w:pPrChange>
      </w:pPr>
      <w:del w:id="18593"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79"/>
      <w:footerReference w:type="default" r:id="rId180"/>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7362F7" w14:textId="77777777" w:rsidR="003006EC" w:rsidRDefault="003006EC" w:rsidP="00745505">
      <w:pPr>
        <w:spacing w:line="240" w:lineRule="auto"/>
      </w:pPr>
      <w:r>
        <w:separator/>
      </w:r>
    </w:p>
  </w:endnote>
  <w:endnote w:type="continuationSeparator" w:id="0">
    <w:p w14:paraId="6D138A46" w14:textId="77777777" w:rsidR="003006EC" w:rsidRDefault="003006EC"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14781F" w:rsidRDefault="0014781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14781F" w:rsidRDefault="0014781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14781F" w:rsidRDefault="0014781F">
        <w:pPr>
          <w:pStyle w:val="Stopka"/>
          <w:jc w:val="right"/>
        </w:pPr>
        <w:r>
          <w:fldChar w:fldCharType="begin"/>
        </w:r>
        <w:r>
          <w:instrText>PAGE   \* MERGEFORMAT</w:instrText>
        </w:r>
        <w:r>
          <w:fldChar w:fldCharType="separate"/>
        </w:r>
        <w:r w:rsidR="003E4AA3">
          <w:rPr>
            <w:noProof/>
          </w:rPr>
          <w:t>260</w:t>
        </w:r>
        <w:r>
          <w:fldChar w:fldCharType="end"/>
        </w:r>
      </w:p>
    </w:sdtContent>
  </w:sdt>
  <w:p w14:paraId="487B3F65" w14:textId="77777777" w:rsidR="0014781F" w:rsidRDefault="0014781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C9C361" w14:textId="77777777" w:rsidR="003006EC" w:rsidRDefault="003006EC" w:rsidP="00745505">
      <w:pPr>
        <w:spacing w:line="240" w:lineRule="auto"/>
      </w:pPr>
      <w:r>
        <w:separator/>
      </w:r>
    </w:p>
  </w:footnote>
  <w:footnote w:type="continuationSeparator" w:id="0">
    <w:p w14:paraId="3F9A7402" w14:textId="77777777" w:rsidR="003006EC" w:rsidRDefault="003006EC" w:rsidP="00745505">
      <w:pPr>
        <w:spacing w:line="240" w:lineRule="auto"/>
      </w:pPr>
      <w:r>
        <w:continuationSeparator/>
      </w:r>
    </w:p>
  </w:footnote>
  <w:footnote w:id="1">
    <w:p w14:paraId="7FCCE8A1" w14:textId="77777777" w:rsidR="0014781F" w:rsidRDefault="0014781F">
      <w:pPr>
        <w:pStyle w:val="Tekstprzypisudolnego"/>
      </w:pPr>
      <w:ins w:id="3556" w:author="Okot" w:date="2019-03-28T23:13:00Z">
        <w:r>
          <w:rPr>
            <w:rStyle w:val="Odwoanieprzypisudolnego"/>
          </w:rPr>
          <w:footnoteRef/>
        </w:r>
        <w:r>
          <w:t xml:space="preserve"> </w:t>
        </w:r>
      </w:ins>
      <w:ins w:id="3557"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09BA4EE0"/>
    <w:multiLevelType w:val="hybridMultilevel"/>
    <w:tmpl w:val="4964F5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7912408"/>
    <w:multiLevelType w:val="hybridMultilevel"/>
    <w:tmpl w:val="F29CD8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9"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3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699D76A8"/>
    <w:multiLevelType w:val="hybridMultilevel"/>
    <w:tmpl w:val="C9AEB74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30"/>
  </w:num>
  <w:num w:numId="2">
    <w:abstractNumId w:val="7"/>
  </w:num>
  <w:num w:numId="3">
    <w:abstractNumId w:val="14"/>
  </w:num>
  <w:num w:numId="4">
    <w:abstractNumId w:val="12"/>
  </w:num>
  <w:num w:numId="5">
    <w:abstractNumId w:val="24"/>
  </w:num>
  <w:num w:numId="6">
    <w:abstractNumId w:val="34"/>
  </w:num>
  <w:num w:numId="7">
    <w:abstractNumId w:val="0"/>
  </w:num>
  <w:num w:numId="8">
    <w:abstractNumId w:val="10"/>
  </w:num>
  <w:num w:numId="9">
    <w:abstractNumId w:val="17"/>
  </w:num>
  <w:num w:numId="10">
    <w:abstractNumId w:val="1"/>
  </w:num>
  <w:num w:numId="11">
    <w:abstractNumId w:val="31"/>
  </w:num>
  <w:num w:numId="12">
    <w:abstractNumId w:val="23"/>
  </w:num>
  <w:num w:numId="13">
    <w:abstractNumId w:val="38"/>
  </w:num>
  <w:num w:numId="14">
    <w:abstractNumId w:val="36"/>
  </w:num>
  <w:num w:numId="15">
    <w:abstractNumId w:val="5"/>
  </w:num>
  <w:num w:numId="16">
    <w:abstractNumId w:val="35"/>
  </w:num>
  <w:num w:numId="17">
    <w:abstractNumId w:val="26"/>
  </w:num>
  <w:num w:numId="18">
    <w:abstractNumId w:val="32"/>
  </w:num>
  <w:num w:numId="19">
    <w:abstractNumId w:val="13"/>
  </w:num>
  <w:num w:numId="20">
    <w:abstractNumId w:val="11"/>
  </w:num>
  <w:num w:numId="21">
    <w:abstractNumId w:val="29"/>
  </w:num>
  <w:num w:numId="22">
    <w:abstractNumId w:val="28"/>
  </w:num>
  <w:num w:numId="23">
    <w:abstractNumId w:val="21"/>
  </w:num>
  <w:num w:numId="24">
    <w:abstractNumId w:val="9"/>
  </w:num>
  <w:num w:numId="25">
    <w:abstractNumId w:val="19"/>
  </w:num>
  <w:num w:numId="26">
    <w:abstractNumId w:val="22"/>
  </w:num>
  <w:num w:numId="27">
    <w:abstractNumId w:val="16"/>
  </w:num>
  <w:num w:numId="28">
    <w:abstractNumId w:val="25"/>
  </w:num>
  <w:num w:numId="29">
    <w:abstractNumId w:val="27"/>
  </w:num>
  <w:num w:numId="30">
    <w:abstractNumId w:val="18"/>
  </w:num>
  <w:num w:numId="31">
    <w:abstractNumId w:val="3"/>
  </w:num>
  <w:num w:numId="32">
    <w:abstractNumId w:val="20"/>
  </w:num>
  <w:num w:numId="33">
    <w:abstractNumId w:val="37"/>
  </w:num>
  <w:num w:numId="34">
    <w:abstractNumId w:val="2"/>
  </w:num>
  <w:num w:numId="35">
    <w:abstractNumId w:val="8"/>
  </w:num>
  <w:num w:numId="36">
    <w:abstractNumId w:val="6"/>
  </w:num>
  <w:num w:numId="37">
    <w:abstractNumId w:val="33"/>
  </w:num>
  <w:num w:numId="38">
    <w:abstractNumId w:val="15"/>
  </w:num>
  <w:num w:numId="3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07F81"/>
    <w:rsid w:val="00011FEC"/>
    <w:rsid w:val="00012FAD"/>
    <w:rsid w:val="0001389F"/>
    <w:rsid w:val="00013986"/>
    <w:rsid w:val="000139A3"/>
    <w:rsid w:val="00014007"/>
    <w:rsid w:val="00014DD6"/>
    <w:rsid w:val="00015A49"/>
    <w:rsid w:val="000202A9"/>
    <w:rsid w:val="000203AD"/>
    <w:rsid w:val="00020D16"/>
    <w:rsid w:val="000211AC"/>
    <w:rsid w:val="000216FF"/>
    <w:rsid w:val="00021A57"/>
    <w:rsid w:val="0002246C"/>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5BD2"/>
    <w:rsid w:val="000362D0"/>
    <w:rsid w:val="000369A9"/>
    <w:rsid w:val="00036F85"/>
    <w:rsid w:val="00037229"/>
    <w:rsid w:val="0003742D"/>
    <w:rsid w:val="00037906"/>
    <w:rsid w:val="00037B9A"/>
    <w:rsid w:val="00040470"/>
    <w:rsid w:val="000404CC"/>
    <w:rsid w:val="00040F54"/>
    <w:rsid w:val="00042134"/>
    <w:rsid w:val="000427AC"/>
    <w:rsid w:val="00044E36"/>
    <w:rsid w:val="0004609A"/>
    <w:rsid w:val="000465EF"/>
    <w:rsid w:val="000467A3"/>
    <w:rsid w:val="000473DF"/>
    <w:rsid w:val="00047EBF"/>
    <w:rsid w:val="00051059"/>
    <w:rsid w:val="000511A0"/>
    <w:rsid w:val="00051C6B"/>
    <w:rsid w:val="00053D71"/>
    <w:rsid w:val="0005557E"/>
    <w:rsid w:val="000557D1"/>
    <w:rsid w:val="00055BDE"/>
    <w:rsid w:val="00056906"/>
    <w:rsid w:val="000576CB"/>
    <w:rsid w:val="000576D2"/>
    <w:rsid w:val="00057C33"/>
    <w:rsid w:val="00062162"/>
    <w:rsid w:val="00062AF1"/>
    <w:rsid w:val="00062B6C"/>
    <w:rsid w:val="000639F0"/>
    <w:rsid w:val="0006627D"/>
    <w:rsid w:val="000708A4"/>
    <w:rsid w:val="00070C52"/>
    <w:rsid w:val="0007291D"/>
    <w:rsid w:val="0007340D"/>
    <w:rsid w:val="00073FD8"/>
    <w:rsid w:val="00074253"/>
    <w:rsid w:val="00074310"/>
    <w:rsid w:val="00074FF6"/>
    <w:rsid w:val="00075662"/>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58CE"/>
    <w:rsid w:val="000860BB"/>
    <w:rsid w:val="00086ED9"/>
    <w:rsid w:val="0009101E"/>
    <w:rsid w:val="00091841"/>
    <w:rsid w:val="00091A6C"/>
    <w:rsid w:val="00091FD0"/>
    <w:rsid w:val="00092CCC"/>
    <w:rsid w:val="000931F1"/>
    <w:rsid w:val="00093DD1"/>
    <w:rsid w:val="00093E5C"/>
    <w:rsid w:val="0009415C"/>
    <w:rsid w:val="0009551B"/>
    <w:rsid w:val="00095C34"/>
    <w:rsid w:val="000961A6"/>
    <w:rsid w:val="000A17D6"/>
    <w:rsid w:val="000A3B7D"/>
    <w:rsid w:val="000A4109"/>
    <w:rsid w:val="000A4224"/>
    <w:rsid w:val="000A4816"/>
    <w:rsid w:val="000A65DC"/>
    <w:rsid w:val="000A6886"/>
    <w:rsid w:val="000A798B"/>
    <w:rsid w:val="000B0656"/>
    <w:rsid w:val="000B1407"/>
    <w:rsid w:val="000B1904"/>
    <w:rsid w:val="000B1989"/>
    <w:rsid w:val="000B2B3D"/>
    <w:rsid w:val="000B2BAD"/>
    <w:rsid w:val="000B2E14"/>
    <w:rsid w:val="000B3C37"/>
    <w:rsid w:val="000B5DCD"/>
    <w:rsid w:val="000B674A"/>
    <w:rsid w:val="000C2240"/>
    <w:rsid w:val="000C26E3"/>
    <w:rsid w:val="000C2F8C"/>
    <w:rsid w:val="000C3523"/>
    <w:rsid w:val="000C3B88"/>
    <w:rsid w:val="000C3D48"/>
    <w:rsid w:val="000C3F8E"/>
    <w:rsid w:val="000C3FBD"/>
    <w:rsid w:val="000C41C0"/>
    <w:rsid w:val="000C78F3"/>
    <w:rsid w:val="000D03E9"/>
    <w:rsid w:val="000D06EF"/>
    <w:rsid w:val="000D1557"/>
    <w:rsid w:val="000D3A8A"/>
    <w:rsid w:val="000D4B0B"/>
    <w:rsid w:val="000D4D1A"/>
    <w:rsid w:val="000D5912"/>
    <w:rsid w:val="000D5E29"/>
    <w:rsid w:val="000D6271"/>
    <w:rsid w:val="000E1230"/>
    <w:rsid w:val="000E308D"/>
    <w:rsid w:val="000E4487"/>
    <w:rsid w:val="000E4A9A"/>
    <w:rsid w:val="000E4A9D"/>
    <w:rsid w:val="000E541F"/>
    <w:rsid w:val="000E5AB3"/>
    <w:rsid w:val="000E5EA4"/>
    <w:rsid w:val="000E6BB2"/>
    <w:rsid w:val="000E6D4D"/>
    <w:rsid w:val="000E7CB3"/>
    <w:rsid w:val="000F17C2"/>
    <w:rsid w:val="000F2B7A"/>
    <w:rsid w:val="000F2F30"/>
    <w:rsid w:val="000F4DC7"/>
    <w:rsid w:val="000F4E68"/>
    <w:rsid w:val="000F6E38"/>
    <w:rsid w:val="000F7AF6"/>
    <w:rsid w:val="00100248"/>
    <w:rsid w:val="00101859"/>
    <w:rsid w:val="00101DE5"/>
    <w:rsid w:val="00102775"/>
    <w:rsid w:val="001027C2"/>
    <w:rsid w:val="00102ED6"/>
    <w:rsid w:val="00102F19"/>
    <w:rsid w:val="0010307F"/>
    <w:rsid w:val="001060AA"/>
    <w:rsid w:val="001061AF"/>
    <w:rsid w:val="00107E90"/>
    <w:rsid w:val="001128D5"/>
    <w:rsid w:val="00113B43"/>
    <w:rsid w:val="001140FC"/>
    <w:rsid w:val="0011477A"/>
    <w:rsid w:val="00114C35"/>
    <w:rsid w:val="0011578E"/>
    <w:rsid w:val="00116FCD"/>
    <w:rsid w:val="001201FF"/>
    <w:rsid w:val="0012093F"/>
    <w:rsid w:val="0012116D"/>
    <w:rsid w:val="001229B3"/>
    <w:rsid w:val="00122EDB"/>
    <w:rsid w:val="001248D9"/>
    <w:rsid w:val="00124BDA"/>
    <w:rsid w:val="00126AA1"/>
    <w:rsid w:val="00126DF2"/>
    <w:rsid w:val="001278E9"/>
    <w:rsid w:val="0013062F"/>
    <w:rsid w:val="001306F7"/>
    <w:rsid w:val="001312B8"/>
    <w:rsid w:val="00131657"/>
    <w:rsid w:val="0013245B"/>
    <w:rsid w:val="0013265D"/>
    <w:rsid w:val="00132AE5"/>
    <w:rsid w:val="00132B76"/>
    <w:rsid w:val="00133DC5"/>
    <w:rsid w:val="00133F91"/>
    <w:rsid w:val="001340A1"/>
    <w:rsid w:val="00134967"/>
    <w:rsid w:val="00134978"/>
    <w:rsid w:val="001358EE"/>
    <w:rsid w:val="001359A7"/>
    <w:rsid w:val="00135EE7"/>
    <w:rsid w:val="00136341"/>
    <w:rsid w:val="00136A17"/>
    <w:rsid w:val="001401C4"/>
    <w:rsid w:val="0014074C"/>
    <w:rsid w:val="001408CF"/>
    <w:rsid w:val="00141481"/>
    <w:rsid w:val="00143CE6"/>
    <w:rsid w:val="001445E3"/>
    <w:rsid w:val="00144B5A"/>
    <w:rsid w:val="001472F3"/>
    <w:rsid w:val="0014781F"/>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19D3"/>
    <w:rsid w:val="00182A62"/>
    <w:rsid w:val="00182D56"/>
    <w:rsid w:val="00183C60"/>
    <w:rsid w:val="00184846"/>
    <w:rsid w:val="00184E94"/>
    <w:rsid w:val="001856D6"/>
    <w:rsid w:val="00190FE7"/>
    <w:rsid w:val="001933D5"/>
    <w:rsid w:val="00193A93"/>
    <w:rsid w:val="00194423"/>
    <w:rsid w:val="00194C33"/>
    <w:rsid w:val="00194ECB"/>
    <w:rsid w:val="00195DEA"/>
    <w:rsid w:val="001969C7"/>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2BB6"/>
    <w:rsid w:val="001B3530"/>
    <w:rsid w:val="001B39C0"/>
    <w:rsid w:val="001B4AC5"/>
    <w:rsid w:val="001B4EBC"/>
    <w:rsid w:val="001B5A3E"/>
    <w:rsid w:val="001B5BC4"/>
    <w:rsid w:val="001B5F37"/>
    <w:rsid w:val="001B63A1"/>
    <w:rsid w:val="001B6DB2"/>
    <w:rsid w:val="001B72D1"/>
    <w:rsid w:val="001B7E81"/>
    <w:rsid w:val="001C080F"/>
    <w:rsid w:val="001C086C"/>
    <w:rsid w:val="001C19BB"/>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108B"/>
    <w:rsid w:val="001E2634"/>
    <w:rsid w:val="001E2CED"/>
    <w:rsid w:val="001E2F33"/>
    <w:rsid w:val="001E3BFF"/>
    <w:rsid w:val="001E4D1A"/>
    <w:rsid w:val="001E4F18"/>
    <w:rsid w:val="001E5CC8"/>
    <w:rsid w:val="001E6254"/>
    <w:rsid w:val="001E6692"/>
    <w:rsid w:val="001E6CC1"/>
    <w:rsid w:val="001E7D1D"/>
    <w:rsid w:val="001F0374"/>
    <w:rsid w:val="001F080F"/>
    <w:rsid w:val="001F0A7F"/>
    <w:rsid w:val="001F213C"/>
    <w:rsid w:val="001F332A"/>
    <w:rsid w:val="001F39C0"/>
    <w:rsid w:val="001F5A8D"/>
    <w:rsid w:val="001F6A86"/>
    <w:rsid w:val="001F6DE2"/>
    <w:rsid w:val="001F7182"/>
    <w:rsid w:val="002005C7"/>
    <w:rsid w:val="002008B5"/>
    <w:rsid w:val="0020120F"/>
    <w:rsid w:val="002012ED"/>
    <w:rsid w:val="002023D8"/>
    <w:rsid w:val="00205641"/>
    <w:rsid w:val="00205CF9"/>
    <w:rsid w:val="00206024"/>
    <w:rsid w:val="00206673"/>
    <w:rsid w:val="00206E96"/>
    <w:rsid w:val="00207140"/>
    <w:rsid w:val="00207879"/>
    <w:rsid w:val="00210E3A"/>
    <w:rsid w:val="00211824"/>
    <w:rsid w:val="002121AA"/>
    <w:rsid w:val="00212307"/>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3720"/>
    <w:rsid w:val="002250D1"/>
    <w:rsid w:val="00225491"/>
    <w:rsid w:val="002254AA"/>
    <w:rsid w:val="00225ED8"/>
    <w:rsid w:val="0022642C"/>
    <w:rsid w:val="00226449"/>
    <w:rsid w:val="00226B5D"/>
    <w:rsid w:val="00226D69"/>
    <w:rsid w:val="002270C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5B5"/>
    <w:rsid w:val="00246A3C"/>
    <w:rsid w:val="00251950"/>
    <w:rsid w:val="00251D0B"/>
    <w:rsid w:val="00252A10"/>
    <w:rsid w:val="002532C2"/>
    <w:rsid w:val="0025370C"/>
    <w:rsid w:val="00255F9B"/>
    <w:rsid w:val="002566CA"/>
    <w:rsid w:val="00256F2B"/>
    <w:rsid w:val="00260EEF"/>
    <w:rsid w:val="002611BC"/>
    <w:rsid w:val="00262253"/>
    <w:rsid w:val="00262A20"/>
    <w:rsid w:val="00262E8B"/>
    <w:rsid w:val="002647C1"/>
    <w:rsid w:val="00266236"/>
    <w:rsid w:val="00266BC9"/>
    <w:rsid w:val="00266EEB"/>
    <w:rsid w:val="00267008"/>
    <w:rsid w:val="00270B63"/>
    <w:rsid w:val="002716DD"/>
    <w:rsid w:val="00274CDF"/>
    <w:rsid w:val="00274F42"/>
    <w:rsid w:val="002756C9"/>
    <w:rsid w:val="002761AD"/>
    <w:rsid w:val="00276934"/>
    <w:rsid w:val="00276AEC"/>
    <w:rsid w:val="0028039D"/>
    <w:rsid w:val="00280791"/>
    <w:rsid w:val="00281367"/>
    <w:rsid w:val="0028193D"/>
    <w:rsid w:val="00283FEA"/>
    <w:rsid w:val="00284242"/>
    <w:rsid w:val="0028448E"/>
    <w:rsid w:val="00284DC3"/>
    <w:rsid w:val="002853AD"/>
    <w:rsid w:val="00285C49"/>
    <w:rsid w:val="00285DA7"/>
    <w:rsid w:val="00285FD6"/>
    <w:rsid w:val="002861B2"/>
    <w:rsid w:val="00286259"/>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4C74"/>
    <w:rsid w:val="002A517F"/>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60FF"/>
    <w:rsid w:val="002C7999"/>
    <w:rsid w:val="002C7CA3"/>
    <w:rsid w:val="002C7EBA"/>
    <w:rsid w:val="002D1193"/>
    <w:rsid w:val="002D2933"/>
    <w:rsid w:val="002D44E5"/>
    <w:rsid w:val="002D4F44"/>
    <w:rsid w:val="002D5191"/>
    <w:rsid w:val="002D5603"/>
    <w:rsid w:val="002D63B2"/>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938"/>
    <w:rsid w:val="002F1C89"/>
    <w:rsid w:val="002F2A13"/>
    <w:rsid w:val="002F3D8A"/>
    <w:rsid w:val="002F436B"/>
    <w:rsid w:val="002F494D"/>
    <w:rsid w:val="002F5269"/>
    <w:rsid w:val="002F56F2"/>
    <w:rsid w:val="002F5E16"/>
    <w:rsid w:val="002F6B4C"/>
    <w:rsid w:val="002F7087"/>
    <w:rsid w:val="002F76DE"/>
    <w:rsid w:val="003000A7"/>
    <w:rsid w:val="003006EC"/>
    <w:rsid w:val="003007BA"/>
    <w:rsid w:val="00301B21"/>
    <w:rsid w:val="00301E34"/>
    <w:rsid w:val="00303998"/>
    <w:rsid w:val="00304ADA"/>
    <w:rsid w:val="00304CC9"/>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29B4"/>
    <w:rsid w:val="00343F48"/>
    <w:rsid w:val="00344437"/>
    <w:rsid w:val="003445D1"/>
    <w:rsid w:val="00345E40"/>
    <w:rsid w:val="003460CA"/>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60C"/>
    <w:rsid w:val="003636E0"/>
    <w:rsid w:val="00363FD6"/>
    <w:rsid w:val="00364BBE"/>
    <w:rsid w:val="0036646E"/>
    <w:rsid w:val="003670C3"/>
    <w:rsid w:val="00370ED7"/>
    <w:rsid w:val="00372032"/>
    <w:rsid w:val="0037232F"/>
    <w:rsid w:val="003725D9"/>
    <w:rsid w:val="0037285C"/>
    <w:rsid w:val="0037309A"/>
    <w:rsid w:val="00373225"/>
    <w:rsid w:val="00373D38"/>
    <w:rsid w:val="003756C3"/>
    <w:rsid w:val="00375FD0"/>
    <w:rsid w:val="0037654F"/>
    <w:rsid w:val="0038065A"/>
    <w:rsid w:val="00381D9E"/>
    <w:rsid w:val="00381FA7"/>
    <w:rsid w:val="0038237D"/>
    <w:rsid w:val="003824C4"/>
    <w:rsid w:val="003828E7"/>
    <w:rsid w:val="003830B2"/>
    <w:rsid w:val="003833FC"/>
    <w:rsid w:val="00383736"/>
    <w:rsid w:val="00383F1B"/>
    <w:rsid w:val="00384129"/>
    <w:rsid w:val="0038558F"/>
    <w:rsid w:val="0038575B"/>
    <w:rsid w:val="00385C42"/>
    <w:rsid w:val="00385ED4"/>
    <w:rsid w:val="00386E2F"/>
    <w:rsid w:val="00387236"/>
    <w:rsid w:val="003878E3"/>
    <w:rsid w:val="003900BE"/>
    <w:rsid w:val="00390335"/>
    <w:rsid w:val="0039042B"/>
    <w:rsid w:val="003917E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154"/>
    <w:rsid w:val="003C3C76"/>
    <w:rsid w:val="003C4A42"/>
    <w:rsid w:val="003C51A8"/>
    <w:rsid w:val="003C5494"/>
    <w:rsid w:val="003C6E7E"/>
    <w:rsid w:val="003D07FD"/>
    <w:rsid w:val="003D087F"/>
    <w:rsid w:val="003D11BF"/>
    <w:rsid w:val="003D25AD"/>
    <w:rsid w:val="003D2830"/>
    <w:rsid w:val="003D3E25"/>
    <w:rsid w:val="003D684D"/>
    <w:rsid w:val="003E1C53"/>
    <w:rsid w:val="003E1F01"/>
    <w:rsid w:val="003E24B5"/>
    <w:rsid w:val="003E2EDC"/>
    <w:rsid w:val="003E3665"/>
    <w:rsid w:val="003E3A0E"/>
    <w:rsid w:val="003E4541"/>
    <w:rsid w:val="003E4AA3"/>
    <w:rsid w:val="003E5056"/>
    <w:rsid w:val="003E540D"/>
    <w:rsid w:val="003E5B2E"/>
    <w:rsid w:val="003E5C25"/>
    <w:rsid w:val="003E5CEA"/>
    <w:rsid w:val="003E6265"/>
    <w:rsid w:val="003E7223"/>
    <w:rsid w:val="003F01A1"/>
    <w:rsid w:val="003F03A7"/>
    <w:rsid w:val="003F03F5"/>
    <w:rsid w:val="003F0612"/>
    <w:rsid w:val="003F1234"/>
    <w:rsid w:val="003F1601"/>
    <w:rsid w:val="003F1700"/>
    <w:rsid w:val="003F2061"/>
    <w:rsid w:val="003F4E2E"/>
    <w:rsid w:val="003F507D"/>
    <w:rsid w:val="003F62BA"/>
    <w:rsid w:val="003F7645"/>
    <w:rsid w:val="003F7EBB"/>
    <w:rsid w:val="00401432"/>
    <w:rsid w:val="00401F9D"/>
    <w:rsid w:val="00402F36"/>
    <w:rsid w:val="00402FDF"/>
    <w:rsid w:val="004034DC"/>
    <w:rsid w:val="00403F98"/>
    <w:rsid w:val="004050D2"/>
    <w:rsid w:val="00405282"/>
    <w:rsid w:val="00405B12"/>
    <w:rsid w:val="00410BD2"/>
    <w:rsid w:val="00412161"/>
    <w:rsid w:val="00413977"/>
    <w:rsid w:val="00413D4F"/>
    <w:rsid w:val="004146DF"/>
    <w:rsid w:val="00414E47"/>
    <w:rsid w:val="00416B5E"/>
    <w:rsid w:val="004219FF"/>
    <w:rsid w:val="00422C09"/>
    <w:rsid w:val="00422D8E"/>
    <w:rsid w:val="004236AB"/>
    <w:rsid w:val="00423CC1"/>
    <w:rsid w:val="0042523A"/>
    <w:rsid w:val="00426A1D"/>
    <w:rsid w:val="004272E6"/>
    <w:rsid w:val="004306E3"/>
    <w:rsid w:val="004307C7"/>
    <w:rsid w:val="004308E2"/>
    <w:rsid w:val="00430EA7"/>
    <w:rsid w:val="0043236F"/>
    <w:rsid w:val="00432AA5"/>
    <w:rsid w:val="00434027"/>
    <w:rsid w:val="00434E04"/>
    <w:rsid w:val="00434E31"/>
    <w:rsid w:val="004366CB"/>
    <w:rsid w:val="00437363"/>
    <w:rsid w:val="004376B0"/>
    <w:rsid w:val="00440200"/>
    <w:rsid w:val="00440426"/>
    <w:rsid w:val="00441266"/>
    <w:rsid w:val="0044293B"/>
    <w:rsid w:val="00443254"/>
    <w:rsid w:val="0044352B"/>
    <w:rsid w:val="00444AB9"/>
    <w:rsid w:val="00445361"/>
    <w:rsid w:val="00445408"/>
    <w:rsid w:val="00445AB8"/>
    <w:rsid w:val="00446294"/>
    <w:rsid w:val="0044689D"/>
    <w:rsid w:val="00447DD9"/>
    <w:rsid w:val="004504ED"/>
    <w:rsid w:val="00450530"/>
    <w:rsid w:val="004507FA"/>
    <w:rsid w:val="00451062"/>
    <w:rsid w:val="00451A6F"/>
    <w:rsid w:val="00451DCE"/>
    <w:rsid w:val="0045217F"/>
    <w:rsid w:val="00452AAA"/>
    <w:rsid w:val="00453AD7"/>
    <w:rsid w:val="0045595C"/>
    <w:rsid w:val="00455BBC"/>
    <w:rsid w:val="00455D73"/>
    <w:rsid w:val="004571E6"/>
    <w:rsid w:val="0045720D"/>
    <w:rsid w:val="00461501"/>
    <w:rsid w:val="00462F20"/>
    <w:rsid w:val="00463CF2"/>
    <w:rsid w:val="00463E44"/>
    <w:rsid w:val="00466267"/>
    <w:rsid w:val="004667D6"/>
    <w:rsid w:val="00466DB1"/>
    <w:rsid w:val="004719B3"/>
    <w:rsid w:val="004737AF"/>
    <w:rsid w:val="0047625C"/>
    <w:rsid w:val="004763C9"/>
    <w:rsid w:val="00477132"/>
    <w:rsid w:val="00480232"/>
    <w:rsid w:val="004818AE"/>
    <w:rsid w:val="00481CEA"/>
    <w:rsid w:val="00482BE8"/>
    <w:rsid w:val="004834A0"/>
    <w:rsid w:val="0048383E"/>
    <w:rsid w:val="00485BFC"/>
    <w:rsid w:val="00485C49"/>
    <w:rsid w:val="004900DB"/>
    <w:rsid w:val="00492DF1"/>
    <w:rsid w:val="004932A6"/>
    <w:rsid w:val="00493844"/>
    <w:rsid w:val="00495175"/>
    <w:rsid w:val="00495805"/>
    <w:rsid w:val="00495876"/>
    <w:rsid w:val="004A0117"/>
    <w:rsid w:val="004A0D9F"/>
    <w:rsid w:val="004A2487"/>
    <w:rsid w:val="004A2665"/>
    <w:rsid w:val="004A2CDC"/>
    <w:rsid w:val="004A58BD"/>
    <w:rsid w:val="004B1A87"/>
    <w:rsid w:val="004B29A4"/>
    <w:rsid w:val="004B2A3B"/>
    <w:rsid w:val="004B30CA"/>
    <w:rsid w:val="004B39CA"/>
    <w:rsid w:val="004B432B"/>
    <w:rsid w:val="004B514A"/>
    <w:rsid w:val="004B5BE3"/>
    <w:rsid w:val="004B5FF5"/>
    <w:rsid w:val="004B6FC3"/>
    <w:rsid w:val="004B7613"/>
    <w:rsid w:val="004B7CD0"/>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45FF"/>
    <w:rsid w:val="004D610A"/>
    <w:rsid w:val="004D61F9"/>
    <w:rsid w:val="004D6D38"/>
    <w:rsid w:val="004D7842"/>
    <w:rsid w:val="004E0A6C"/>
    <w:rsid w:val="004E0F4C"/>
    <w:rsid w:val="004E1BE8"/>
    <w:rsid w:val="004E24A6"/>
    <w:rsid w:val="004E2DB9"/>
    <w:rsid w:val="004E3892"/>
    <w:rsid w:val="004E56D0"/>
    <w:rsid w:val="004E5EC6"/>
    <w:rsid w:val="004E660B"/>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1F0"/>
    <w:rsid w:val="00500BC4"/>
    <w:rsid w:val="00500D57"/>
    <w:rsid w:val="005015AF"/>
    <w:rsid w:val="00502E06"/>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756"/>
    <w:rsid w:val="00534800"/>
    <w:rsid w:val="005372E4"/>
    <w:rsid w:val="00540593"/>
    <w:rsid w:val="005416A8"/>
    <w:rsid w:val="00541EFA"/>
    <w:rsid w:val="00543C90"/>
    <w:rsid w:val="00543CCD"/>
    <w:rsid w:val="00543D51"/>
    <w:rsid w:val="005449B7"/>
    <w:rsid w:val="00544DC3"/>
    <w:rsid w:val="005450AE"/>
    <w:rsid w:val="005456D7"/>
    <w:rsid w:val="00546606"/>
    <w:rsid w:val="005479D3"/>
    <w:rsid w:val="005504C6"/>
    <w:rsid w:val="00550587"/>
    <w:rsid w:val="00550796"/>
    <w:rsid w:val="00551804"/>
    <w:rsid w:val="00552724"/>
    <w:rsid w:val="0055375F"/>
    <w:rsid w:val="005537AD"/>
    <w:rsid w:val="0055661F"/>
    <w:rsid w:val="00557919"/>
    <w:rsid w:val="00560016"/>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098"/>
    <w:rsid w:val="0058012C"/>
    <w:rsid w:val="00581140"/>
    <w:rsid w:val="00582840"/>
    <w:rsid w:val="005833DC"/>
    <w:rsid w:val="005842F3"/>
    <w:rsid w:val="005847DB"/>
    <w:rsid w:val="00584A23"/>
    <w:rsid w:val="00584F07"/>
    <w:rsid w:val="00585BB5"/>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35C"/>
    <w:rsid w:val="005A1702"/>
    <w:rsid w:val="005A1740"/>
    <w:rsid w:val="005A40B2"/>
    <w:rsid w:val="005A467D"/>
    <w:rsid w:val="005A4FF6"/>
    <w:rsid w:val="005A5C0B"/>
    <w:rsid w:val="005A5F81"/>
    <w:rsid w:val="005A63B7"/>
    <w:rsid w:val="005A6413"/>
    <w:rsid w:val="005A6AC9"/>
    <w:rsid w:val="005A724D"/>
    <w:rsid w:val="005A7250"/>
    <w:rsid w:val="005A7B52"/>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62FC"/>
    <w:rsid w:val="005D6719"/>
    <w:rsid w:val="005D7548"/>
    <w:rsid w:val="005D7BA0"/>
    <w:rsid w:val="005E03C6"/>
    <w:rsid w:val="005E08F1"/>
    <w:rsid w:val="005E1074"/>
    <w:rsid w:val="005E2439"/>
    <w:rsid w:val="005E2604"/>
    <w:rsid w:val="005E2D38"/>
    <w:rsid w:val="005E4755"/>
    <w:rsid w:val="005E4BB8"/>
    <w:rsid w:val="005E51B4"/>
    <w:rsid w:val="005E64D0"/>
    <w:rsid w:val="005E67EC"/>
    <w:rsid w:val="005E6B81"/>
    <w:rsid w:val="005E73A7"/>
    <w:rsid w:val="005E78C8"/>
    <w:rsid w:val="005F0398"/>
    <w:rsid w:val="005F0FBE"/>
    <w:rsid w:val="005F424D"/>
    <w:rsid w:val="005F496D"/>
    <w:rsid w:val="005F4C10"/>
    <w:rsid w:val="005F4CFF"/>
    <w:rsid w:val="005F60B0"/>
    <w:rsid w:val="005F6DAA"/>
    <w:rsid w:val="005F772E"/>
    <w:rsid w:val="005F7E91"/>
    <w:rsid w:val="006003F9"/>
    <w:rsid w:val="00600587"/>
    <w:rsid w:val="0060094C"/>
    <w:rsid w:val="00602CD4"/>
    <w:rsid w:val="00605515"/>
    <w:rsid w:val="006068E2"/>
    <w:rsid w:val="00610134"/>
    <w:rsid w:val="0061038E"/>
    <w:rsid w:val="006109D2"/>
    <w:rsid w:val="00611339"/>
    <w:rsid w:val="00611767"/>
    <w:rsid w:val="006119A6"/>
    <w:rsid w:val="006121DA"/>
    <w:rsid w:val="006131FE"/>
    <w:rsid w:val="00614F36"/>
    <w:rsid w:val="00615B85"/>
    <w:rsid w:val="00616BEB"/>
    <w:rsid w:val="00616FED"/>
    <w:rsid w:val="006179AE"/>
    <w:rsid w:val="00620498"/>
    <w:rsid w:val="0062061D"/>
    <w:rsid w:val="00621619"/>
    <w:rsid w:val="006216A2"/>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212"/>
    <w:rsid w:val="006539AD"/>
    <w:rsid w:val="00653C86"/>
    <w:rsid w:val="00654A66"/>
    <w:rsid w:val="00654D3A"/>
    <w:rsid w:val="00654DD1"/>
    <w:rsid w:val="00655B45"/>
    <w:rsid w:val="0065604B"/>
    <w:rsid w:val="00657941"/>
    <w:rsid w:val="006602B1"/>
    <w:rsid w:val="00661269"/>
    <w:rsid w:val="0066150A"/>
    <w:rsid w:val="00661E33"/>
    <w:rsid w:val="00662017"/>
    <w:rsid w:val="00663F18"/>
    <w:rsid w:val="006642D9"/>
    <w:rsid w:val="0066496D"/>
    <w:rsid w:val="006659D1"/>
    <w:rsid w:val="00665B34"/>
    <w:rsid w:val="00665D06"/>
    <w:rsid w:val="00666976"/>
    <w:rsid w:val="00667B13"/>
    <w:rsid w:val="006718E1"/>
    <w:rsid w:val="00671B2B"/>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01E"/>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A7BBE"/>
    <w:rsid w:val="006B117D"/>
    <w:rsid w:val="006B1E35"/>
    <w:rsid w:val="006B2159"/>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ADF"/>
    <w:rsid w:val="006E6B05"/>
    <w:rsid w:val="006E6B3C"/>
    <w:rsid w:val="006E6CDA"/>
    <w:rsid w:val="006E6D2A"/>
    <w:rsid w:val="006E7D3C"/>
    <w:rsid w:val="006F064B"/>
    <w:rsid w:val="006F083E"/>
    <w:rsid w:val="006F14BA"/>
    <w:rsid w:val="006F364E"/>
    <w:rsid w:val="006F37F8"/>
    <w:rsid w:val="006F3D50"/>
    <w:rsid w:val="006F44B6"/>
    <w:rsid w:val="006F5DB1"/>
    <w:rsid w:val="006F7F09"/>
    <w:rsid w:val="00700928"/>
    <w:rsid w:val="00701337"/>
    <w:rsid w:val="00701EF8"/>
    <w:rsid w:val="007021A8"/>
    <w:rsid w:val="0070269B"/>
    <w:rsid w:val="007029DA"/>
    <w:rsid w:val="00703012"/>
    <w:rsid w:val="0070325B"/>
    <w:rsid w:val="007040C0"/>
    <w:rsid w:val="00705784"/>
    <w:rsid w:val="00706FFE"/>
    <w:rsid w:val="007078FF"/>
    <w:rsid w:val="00707FD1"/>
    <w:rsid w:val="00711645"/>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5C1"/>
    <w:rsid w:val="0072068C"/>
    <w:rsid w:val="00720DC0"/>
    <w:rsid w:val="00722649"/>
    <w:rsid w:val="0072343D"/>
    <w:rsid w:val="007236B1"/>
    <w:rsid w:val="007237D1"/>
    <w:rsid w:val="00723C68"/>
    <w:rsid w:val="00724C2E"/>
    <w:rsid w:val="007253A0"/>
    <w:rsid w:val="007253BF"/>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37BF8"/>
    <w:rsid w:val="0074065A"/>
    <w:rsid w:val="007410F5"/>
    <w:rsid w:val="00741654"/>
    <w:rsid w:val="0074286C"/>
    <w:rsid w:val="00742BDF"/>
    <w:rsid w:val="00743E02"/>
    <w:rsid w:val="00745505"/>
    <w:rsid w:val="007457FC"/>
    <w:rsid w:val="0074626A"/>
    <w:rsid w:val="0074632D"/>
    <w:rsid w:val="007467A2"/>
    <w:rsid w:val="00746F28"/>
    <w:rsid w:val="0074732A"/>
    <w:rsid w:val="00747986"/>
    <w:rsid w:val="00747E33"/>
    <w:rsid w:val="007513E1"/>
    <w:rsid w:val="00751E23"/>
    <w:rsid w:val="0075254D"/>
    <w:rsid w:val="00752B72"/>
    <w:rsid w:val="00752E61"/>
    <w:rsid w:val="0075339C"/>
    <w:rsid w:val="00753502"/>
    <w:rsid w:val="00753EFE"/>
    <w:rsid w:val="00755008"/>
    <w:rsid w:val="00756BA9"/>
    <w:rsid w:val="00756E5E"/>
    <w:rsid w:val="00756E96"/>
    <w:rsid w:val="00757B38"/>
    <w:rsid w:val="007600DA"/>
    <w:rsid w:val="007605EA"/>
    <w:rsid w:val="00761268"/>
    <w:rsid w:val="0076182C"/>
    <w:rsid w:val="00761BAF"/>
    <w:rsid w:val="0076278A"/>
    <w:rsid w:val="00762F27"/>
    <w:rsid w:val="00763621"/>
    <w:rsid w:val="007648F2"/>
    <w:rsid w:val="00764D2C"/>
    <w:rsid w:val="0076740D"/>
    <w:rsid w:val="00767C22"/>
    <w:rsid w:val="00773069"/>
    <w:rsid w:val="00773427"/>
    <w:rsid w:val="00773982"/>
    <w:rsid w:val="00774758"/>
    <w:rsid w:val="0077532C"/>
    <w:rsid w:val="00775565"/>
    <w:rsid w:val="007759D4"/>
    <w:rsid w:val="0077649F"/>
    <w:rsid w:val="0077784B"/>
    <w:rsid w:val="00780A45"/>
    <w:rsid w:val="00780B92"/>
    <w:rsid w:val="007826BF"/>
    <w:rsid w:val="0078381A"/>
    <w:rsid w:val="007849FE"/>
    <w:rsid w:val="0078579A"/>
    <w:rsid w:val="0078590E"/>
    <w:rsid w:val="007873E8"/>
    <w:rsid w:val="007901ED"/>
    <w:rsid w:val="007911AF"/>
    <w:rsid w:val="0079126C"/>
    <w:rsid w:val="00791BB3"/>
    <w:rsid w:val="0079256D"/>
    <w:rsid w:val="007936D5"/>
    <w:rsid w:val="007943C5"/>
    <w:rsid w:val="00795473"/>
    <w:rsid w:val="00795C23"/>
    <w:rsid w:val="00797509"/>
    <w:rsid w:val="00797E7B"/>
    <w:rsid w:val="007A16B5"/>
    <w:rsid w:val="007A23FF"/>
    <w:rsid w:val="007A2740"/>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0160"/>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4024"/>
    <w:rsid w:val="007D5D7A"/>
    <w:rsid w:val="007D737D"/>
    <w:rsid w:val="007D7D36"/>
    <w:rsid w:val="007E0FEE"/>
    <w:rsid w:val="007E1661"/>
    <w:rsid w:val="007E26FD"/>
    <w:rsid w:val="007E4A3D"/>
    <w:rsid w:val="007E6269"/>
    <w:rsid w:val="007E6A74"/>
    <w:rsid w:val="007E73EC"/>
    <w:rsid w:val="007E7C85"/>
    <w:rsid w:val="007F1CEA"/>
    <w:rsid w:val="007F4378"/>
    <w:rsid w:val="007F4F64"/>
    <w:rsid w:val="007F57AA"/>
    <w:rsid w:val="007F5E0B"/>
    <w:rsid w:val="007F5FA2"/>
    <w:rsid w:val="007F7000"/>
    <w:rsid w:val="007F713F"/>
    <w:rsid w:val="007F7379"/>
    <w:rsid w:val="00800481"/>
    <w:rsid w:val="00803B38"/>
    <w:rsid w:val="008044D0"/>
    <w:rsid w:val="00804F25"/>
    <w:rsid w:val="00805DD9"/>
    <w:rsid w:val="00806057"/>
    <w:rsid w:val="008063E4"/>
    <w:rsid w:val="008069FE"/>
    <w:rsid w:val="00807174"/>
    <w:rsid w:val="00807267"/>
    <w:rsid w:val="008077D1"/>
    <w:rsid w:val="00807E79"/>
    <w:rsid w:val="008134E1"/>
    <w:rsid w:val="00815C5E"/>
    <w:rsid w:val="00817DAD"/>
    <w:rsid w:val="00817EE4"/>
    <w:rsid w:val="0082115B"/>
    <w:rsid w:val="008214A6"/>
    <w:rsid w:val="00821603"/>
    <w:rsid w:val="00821665"/>
    <w:rsid w:val="00821BDA"/>
    <w:rsid w:val="00822866"/>
    <w:rsid w:val="00823AE9"/>
    <w:rsid w:val="008242D2"/>
    <w:rsid w:val="00825EC6"/>
    <w:rsid w:val="00827A4E"/>
    <w:rsid w:val="0083058E"/>
    <w:rsid w:val="008306DD"/>
    <w:rsid w:val="00831DF3"/>
    <w:rsid w:val="00832525"/>
    <w:rsid w:val="00832CCC"/>
    <w:rsid w:val="00833EFD"/>
    <w:rsid w:val="008344C3"/>
    <w:rsid w:val="00834CF6"/>
    <w:rsid w:val="00834FF1"/>
    <w:rsid w:val="008369FF"/>
    <w:rsid w:val="00837A31"/>
    <w:rsid w:val="00837E6D"/>
    <w:rsid w:val="008401BB"/>
    <w:rsid w:val="00843707"/>
    <w:rsid w:val="008439AB"/>
    <w:rsid w:val="00844D17"/>
    <w:rsid w:val="00845A05"/>
    <w:rsid w:val="00846159"/>
    <w:rsid w:val="00846ED8"/>
    <w:rsid w:val="00847450"/>
    <w:rsid w:val="00847890"/>
    <w:rsid w:val="00847C11"/>
    <w:rsid w:val="00850208"/>
    <w:rsid w:val="008507C4"/>
    <w:rsid w:val="008511DF"/>
    <w:rsid w:val="008528DB"/>
    <w:rsid w:val="008534CB"/>
    <w:rsid w:val="008553B1"/>
    <w:rsid w:val="00856172"/>
    <w:rsid w:val="0085617F"/>
    <w:rsid w:val="00856C0C"/>
    <w:rsid w:val="00860381"/>
    <w:rsid w:val="00861B3F"/>
    <w:rsid w:val="00861D30"/>
    <w:rsid w:val="008627CA"/>
    <w:rsid w:val="0086330C"/>
    <w:rsid w:val="00863A0C"/>
    <w:rsid w:val="00863E13"/>
    <w:rsid w:val="008644E9"/>
    <w:rsid w:val="00866A42"/>
    <w:rsid w:val="00866AD1"/>
    <w:rsid w:val="0086768E"/>
    <w:rsid w:val="008705BC"/>
    <w:rsid w:val="00870C99"/>
    <w:rsid w:val="008730EF"/>
    <w:rsid w:val="0087311D"/>
    <w:rsid w:val="00874B60"/>
    <w:rsid w:val="00874E80"/>
    <w:rsid w:val="00875CE0"/>
    <w:rsid w:val="00875EFE"/>
    <w:rsid w:val="00876C61"/>
    <w:rsid w:val="00876EF8"/>
    <w:rsid w:val="008770BA"/>
    <w:rsid w:val="00877AC3"/>
    <w:rsid w:val="00877DC2"/>
    <w:rsid w:val="00880877"/>
    <w:rsid w:val="00881AB0"/>
    <w:rsid w:val="00881E6C"/>
    <w:rsid w:val="00883447"/>
    <w:rsid w:val="00884608"/>
    <w:rsid w:val="00884E81"/>
    <w:rsid w:val="0088644F"/>
    <w:rsid w:val="008864BC"/>
    <w:rsid w:val="00887205"/>
    <w:rsid w:val="00887ED6"/>
    <w:rsid w:val="00890887"/>
    <w:rsid w:val="008909AE"/>
    <w:rsid w:val="008911FF"/>
    <w:rsid w:val="00891D76"/>
    <w:rsid w:val="00891E37"/>
    <w:rsid w:val="00892B38"/>
    <w:rsid w:val="008930C1"/>
    <w:rsid w:val="008931DB"/>
    <w:rsid w:val="00893947"/>
    <w:rsid w:val="008960AF"/>
    <w:rsid w:val="008962C7"/>
    <w:rsid w:val="0089701B"/>
    <w:rsid w:val="008A0290"/>
    <w:rsid w:val="008A1F0B"/>
    <w:rsid w:val="008A21FF"/>
    <w:rsid w:val="008A261B"/>
    <w:rsid w:val="008A2BDE"/>
    <w:rsid w:val="008A5A87"/>
    <w:rsid w:val="008A5E8C"/>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B77A0"/>
    <w:rsid w:val="008C09DF"/>
    <w:rsid w:val="008C0F36"/>
    <w:rsid w:val="008C147B"/>
    <w:rsid w:val="008C332D"/>
    <w:rsid w:val="008C335A"/>
    <w:rsid w:val="008C37C9"/>
    <w:rsid w:val="008C3CB7"/>
    <w:rsid w:val="008C3EC1"/>
    <w:rsid w:val="008C41AA"/>
    <w:rsid w:val="008C44E4"/>
    <w:rsid w:val="008C45EA"/>
    <w:rsid w:val="008C4EAD"/>
    <w:rsid w:val="008C6157"/>
    <w:rsid w:val="008D01B5"/>
    <w:rsid w:val="008D2FC9"/>
    <w:rsid w:val="008D37B9"/>
    <w:rsid w:val="008D4D75"/>
    <w:rsid w:val="008D5DCC"/>
    <w:rsid w:val="008D6652"/>
    <w:rsid w:val="008D7472"/>
    <w:rsid w:val="008E066E"/>
    <w:rsid w:val="008E0BB5"/>
    <w:rsid w:val="008E0CED"/>
    <w:rsid w:val="008E15C5"/>
    <w:rsid w:val="008E1C95"/>
    <w:rsid w:val="008E1FD8"/>
    <w:rsid w:val="008E2172"/>
    <w:rsid w:val="008E2A86"/>
    <w:rsid w:val="008E3994"/>
    <w:rsid w:val="008E3EF0"/>
    <w:rsid w:val="008E418E"/>
    <w:rsid w:val="008E4681"/>
    <w:rsid w:val="008E47D8"/>
    <w:rsid w:val="008E4A7E"/>
    <w:rsid w:val="008E53F0"/>
    <w:rsid w:val="008E5667"/>
    <w:rsid w:val="008E6B98"/>
    <w:rsid w:val="008E6C8C"/>
    <w:rsid w:val="008E779E"/>
    <w:rsid w:val="008F1251"/>
    <w:rsid w:val="008F1561"/>
    <w:rsid w:val="008F1FEF"/>
    <w:rsid w:val="008F3118"/>
    <w:rsid w:val="008F3C47"/>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3BE6"/>
    <w:rsid w:val="00923D31"/>
    <w:rsid w:val="00924C42"/>
    <w:rsid w:val="00925013"/>
    <w:rsid w:val="00926DEB"/>
    <w:rsid w:val="0093177D"/>
    <w:rsid w:val="009317F3"/>
    <w:rsid w:val="00931B09"/>
    <w:rsid w:val="00931E0E"/>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BD4"/>
    <w:rsid w:val="00950D3D"/>
    <w:rsid w:val="009511C0"/>
    <w:rsid w:val="00951464"/>
    <w:rsid w:val="00953093"/>
    <w:rsid w:val="00953F86"/>
    <w:rsid w:val="00954BB6"/>
    <w:rsid w:val="00955478"/>
    <w:rsid w:val="009556AF"/>
    <w:rsid w:val="00955828"/>
    <w:rsid w:val="00956227"/>
    <w:rsid w:val="009627E7"/>
    <w:rsid w:val="0096311E"/>
    <w:rsid w:val="009660B8"/>
    <w:rsid w:val="00967F53"/>
    <w:rsid w:val="00970F04"/>
    <w:rsid w:val="009716A0"/>
    <w:rsid w:val="00971961"/>
    <w:rsid w:val="00971D3C"/>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3C53"/>
    <w:rsid w:val="0098475B"/>
    <w:rsid w:val="00986B8B"/>
    <w:rsid w:val="00990739"/>
    <w:rsid w:val="00990AD3"/>
    <w:rsid w:val="00990BED"/>
    <w:rsid w:val="009914B9"/>
    <w:rsid w:val="009919FC"/>
    <w:rsid w:val="00992396"/>
    <w:rsid w:val="00992DB6"/>
    <w:rsid w:val="00992E23"/>
    <w:rsid w:val="0099329A"/>
    <w:rsid w:val="009933A9"/>
    <w:rsid w:val="00993406"/>
    <w:rsid w:val="009936CC"/>
    <w:rsid w:val="009941A6"/>
    <w:rsid w:val="009943EB"/>
    <w:rsid w:val="0099451F"/>
    <w:rsid w:val="0099478E"/>
    <w:rsid w:val="009956B0"/>
    <w:rsid w:val="009967C0"/>
    <w:rsid w:val="00996A3B"/>
    <w:rsid w:val="009A067D"/>
    <w:rsid w:val="009A19EB"/>
    <w:rsid w:val="009A67D4"/>
    <w:rsid w:val="009A7070"/>
    <w:rsid w:val="009A743C"/>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84"/>
    <w:rsid w:val="009E13F3"/>
    <w:rsid w:val="009E37DA"/>
    <w:rsid w:val="009E509F"/>
    <w:rsid w:val="009E53B4"/>
    <w:rsid w:val="009E56F2"/>
    <w:rsid w:val="009E5709"/>
    <w:rsid w:val="009E5B00"/>
    <w:rsid w:val="009E67E5"/>
    <w:rsid w:val="009E6B82"/>
    <w:rsid w:val="009E6E7E"/>
    <w:rsid w:val="009E70B1"/>
    <w:rsid w:val="009F0E1E"/>
    <w:rsid w:val="009F0FF4"/>
    <w:rsid w:val="009F2B21"/>
    <w:rsid w:val="009F2C0D"/>
    <w:rsid w:val="009F395E"/>
    <w:rsid w:val="009F39F6"/>
    <w:rsid w:val="009F6447"/>
    <w:rsid w:val="00A0080C"/>
    <w:rsid w:val="00A00BA9"/>
    <w:rsid w:val="00A01325"/>
    <w:rsid w:val="00A0223A"/>
    <w:rsid w:val="00A02468"/>
    <w:rsid w:val="00A02AC0"/>
    <w:rsid w:val="00A02C02"/>
    <w:rsid w:val="00A030C3"/>
    <w:rsid w:val="00A0371E"/>
    <w:rsid w:val="00A03EAC"/>
    <w:rsid w:val="00A05091"/>
    <w:rsid w:val="00A05D80"/>
    <w:rsid w:val="00A05E02"/>
    <w:rsid w:val="00A05FBC"/>
    <w:rsid w:val="00A0665F"/>
    <w:rsid w:val="00A0680F"/>
    <w:rsid w:val="00A0684A"/>
    <w:rsid w:val="00A06A59"/>
    <w:rsid w:val="00A06E18"/>
    <w:rsid w:val="00A07B02"/>
    <w:rsid w:val="00A10348"/>
    <w:rsid w:val="00A11AE6"/>
    <w:rsid w:val="00A120AD"/>
    <w:rsid w:val="00A1229E"/>
    <w:rsid w:val="00A128CF"/>
    <w:rsid w:val="00A12A19"/>
    <w:rsid w:val="00A12DB0"/>
    <w:rsid w:val="00A12DBD"/>
    <w:rsid w:val="00A12E2E"/>
    <w:rsid w:val="00A12F54"/>
    <w:rsid w:val="00A137F2"/>
    <w:rsid w:val="00A13D92"/>
    <w:rsid w:val="00A15A79"/>
    <w:rsid w:val="00A16464"/>
    <w:rsid w:val="00A17A91"/>
    <w:rsid w:val="00A21159"/>
    <w:rsid w:val="00A21867"/>
    <w:rsid w:val="00A21944"/>
    <w:rsid w:val="00A21A2B"/>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69E8"/>
    <w:rsid w:val="00A378CE"/>
    <w:rsid w:val="00A379CD"/>
    <w:rsid w:val="00A37B3B"/>
    <w:rsid w:val="00A40FFA"/>
    <w:rsid w:val="00A43726"/>
    <w:rsid w:val="00A445FE"/>
    <w:rsid w:val="00A4583C"/>
    <w:rsid w:val="00A45AE6"/>
    <w:rsid w:val="00A47A7A"/>
    <w:rsid w:val="00A51088"/>
    <w:rsid w:val="00A51778"/>
    <w:rsid w:val="00A52A3B"/>
    <w:rsid w:val="00A5313C"/>
    <w:rsid w:val="00A53638"/>
    <w:rsid w:val="00A54240"/>
    <w:rsid w:val="00A54941"/>
    <w:rsid w:val="00A54DB0"/>
    <w:rsid w:val="00A564F0"/>
    <w:rsid w:val="00A5675D"/>
    <w:rsid w:val="00A57085"/>
    <w:rsid w:val="00A6073A"/>
    <w:rsid w:val="00A62767"/>
    <w:rsid w:val="00A641F5"/>
    <w:rsid w:val="00A6583C"/>
    <w:rsid w:val="00A6591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04A7"/>
    <w:rsid w:val="00A82BDB"/>
    <w:rsid w:val="00A832D9"/>
    <w:rsid w:val="00A84687"/>
    <w:rsid w:val="00A84CA6"/>
    <w:rsid w:val="00A84EF8"/>
    <w:rsid w:val="00A85184"/>
    <w:rsid w:val="00A85537"/>
    <w:rsid w:val="00A8571A"/>
    <w:rsid w:val="00A86410"/>
    <w:rsid w:val="00A87E01"/>
    <w:rsid w:val="00A908FB"/>
    <w:rsid w:val="00A9408E"/>
    <w:rsid w:val="00A95F40"/>
    <w:rsid w:val="00A9641B"/>
    <w:rsid w:val="00A9661C"/>
    <w:rsid w:val="00A9664B"/>
    <w:rsid w:val="00A9692E"/>
    <w:rsid w:val="00A9695E"/>
    <w:rsid w:val="00A97918"/>
    <w:rsid w:val="00A97D58"/>
    <w:rsid w:val="00AA0FAF"/>
    <w:rsid w:val="00AA13F1"/>
    <w:rsid w:val="00AA2C0E"/>
    <w:rsid w:val="00AA345E"/>
    <w:rsid w:val="00AA3730"/>
    <w:rsid w:val="00AA45DD"/>
    <w:rsid w:val="00AA520B"/>
    <w:rsid w:val="00AA621B"/>
    <w:rsid w:val="00AA6750"/>
    <w:rsid w:val="00AA7E71"/>
    <w:rsid w:val="00AB184B"/>
    <w:rsid w:val="00AB29B4"/>
    <w:rsid w:val="00AB2D33"/>
    <w:rsid w:val="00AB3D6F"/>
    <w:rsid w:val="00AB45FA"/>
    <w:rsid w:val="00AB5D32"/>
    <w:rsid w:val="00AB5ED6"/>
    <w:rsid w:val="00AB742F"/>
    <w:rsid w:val="00AB7B58"/>
    <w:rsid w:val="00AB7ED3"/>
    <w:rsid w:val="00AC0770"/>
    <w:rsid w:val="00AC0E7D"/>
    <w:rsid w:val="00AC0EAE"/>
    <w:rsid w:val="00AC1301"/>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54CD"/>
    <w:rsid w:val="00AF670C"/>
    <w:rsid w:val="00AF680B"/>
    <w:rsid w:val="00AF694D"/>
    <w:rsid w:val="00AF75FC"/>
    <w:rsid w:val="00AF7A05"/>
    <w:rsid w:val="00B01341"/>
    <w:rsid w:val="00B01638"/>
    <w:rsid w:val="00B0236A"/>
    <w:rsid w:val="00B03609"/>
    <w:rsid w:val="00B037AF"/>
    <w:rsid w:val="00B0381E"/>
    <w:rsid w:val="00B0385C"/>
    <w:rsid w:val="00B03E30"/>
    <w:rsid w:val="00B049CE"/>
    <w:rsid w:val="00B04A0C"/>
    <w:rsid w:val="00B053B3"/>
    <w:rsid w:val="00B05D18"/>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1152"/>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3E24"/>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253"/>
    <w:rsid w:val="00B803AA"/>
    <w:rsid w:val="00B80D15"/>
    <w:rsid w:val="00B81116"/>
    <w:rsid w:val="00B81B62"/>
    <w:rsid w:val="00B82171"/>
    <w:rsid w:val="00B8326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576"/>
    <w:rsid w:val="00BA3BD6"/>
    <w:rsid w:val="00BA3EB8"/>
    <w:rsid w:val="00BA3F71"/>
    <w:rsid w:val="00BA4B6B"/>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D79"/>
    <w:rsid w:val="00BB6FD5"/>
    <w:rsid w:val="00BB70AE"/>
    <w:rsid w:val="00BB7AD0"/>
    <w:rsid w:val="00BB7CD9"/>
    <w:rsid w:val="00BB7F69"/>
    <w:rsid w:val="00BC0047"/>
    <w:rsid w:val="00BC0887"/>
    <w:rsid w:val="00BC141C"/>
    <w:rsid w:val="00BC17F7"/>
    <w:rsid w:val="00BC180C"/>
    <w:rsid w:val="00BC1A26"/>
    <w:rsid w:val="00BC1AEE"/>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A8A"/>
    <w:rsid w:val="00BE3C41"/>
    <w:rsid w:val="00BE3ED6"/>
    <w:rsid w:val="00BE5A3D"/>
    <w:rsid w:val="00BE6AF3"/>
    <w:rsid w:val="00BE6C3C"/>
    <w:rsid w:val="00BE7156"/>
    <w:rsid w:val="00BE7CF8"/>
    <w:rsid w:val="00BE7DDB"/>
    <w:rsid w:val="00BE7EAB"/>
    <w:rsid w:val="00BF0190"/>
    <w:rsid w:val="00BF06B8"/>
    <w:rsid w:val="00BF0AC7"/>
    <w:rsid w:val="00BF0D89"/>
    <w:rsid w:val="00BF1E15"/>
    <w:rsid w:val="00BF3437"/>
    <w:rsid w:val="00BF3A2B"/>
    <w:rsid w:val="00BF3E34"/>
    <w:rsid w:val="00BF584E"/>
    <w:rsid w:val="00BF6CDA"/>
    <w:rsid w:val="00BF7405"/>
    <w:rsid w:val="00BF75C5"/>
    <w:rsid w:val="00BF77B8"/>
    <w:rsid w:val="00BF7891"/>
    <w:rsid w:val="00C000EC"/>
    <w:rsid w:val="00C01006"/>
    <w:rsid w:val="00C01EB4"/>
    <w:rsid w:val="00C02350"/>
    <w:rsid w:val="00C02AEF"/>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17A65"/>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8EB"/>
    <w:rsid w:val="00C46BA7"/>
    <w:rsid w:val="00C46FF7"/>
    <w:rsid w:val="00C50906"/>
    <w:rsid w:val="00C50EE6"/>
    <w:rsid w:val="00C51122"/>
    <w:rsid w:val="00C51FFE"/>
    <w:rsid w:val="00C548B3"/>
    <w:rsid w:val="00C54DBB"/>
    <w:rsid w:val="00C55104"/>
    <w:rsid w:val="00C5568A"/>
    <w:rsid w:val="00C55D20"/>
    <w:rsid w:val="00C56083"/>
    <w:rsid w:val="00C563F6"/>
    <w:rsid w:val="00C57EE6"/>
    <w:rsid w:val="00C61291"/>
    <w:rsid w:val="00C617E3"/>
    <w:rsid w:val="00C619C3"/>
    <w:rsid w:val="00C622D8"/>
    <w:rsid w:val="00C62F96"/>
    <w:rsid w:val="00C631C5"/>
    <w:rsid w:val="00C63660"/>
    <w:rsid w:val="00C63F12"/>
    <w:rsid w:val="00C64B72"/>
    <w:rsid w:val="00C65350"/>
    <w:rsid w:val="00C65404"/>
    <w:rsid w:val="00C65A08"/>
    <w:rsid w:val="00C661D5"/>
    <w:rsid w:val="00C6754A"/>
    <w:rsid w:val="00C703DE"/>
    <w:rsid w:val="00C717AA"/>
    <w:rsid w:val="00C71DD8"/>
    <w:rsid w:val="00C7205D"/>
    <w:rsid w:val="00C724DE"/>
    <w:rsid w:val="00C729F3"/>
    <w:rsid w:val="00C73097"/>
    <w:rsid w:val="00C7347A"/>
    <w:rsid w:val="00C74403"/>
    <w:rsid w:val="00C756E6"/>
    <w:rsid w:val="00C75CF5"/>
    <w:rsid w:val="00C76893"/>
    <w:rsid w:val="00C80C40"/>
    <w:rsid w:val="00C80EE1"/>
    <w:rsid w:val="00C826DF"/>
    <w:rsid w:val="00C82E65"/>
    <w:rsid w:val="00C84C2E"/>
    <w:rsid w:val="00C85234"/>
    <w:rsid w:val="00C8595C"/>
    <w:rsid w:val="00C86519"/>
    <w:rsid w:val="00C867A4"/>
    <w:rsid w:val="00C8762C"/>
    <w:rsid w:val="00C87834"/>
    <w:rsid w:val="00C9369F"/>
    <w:rsid w:val="00C93B82"/>
    <w:rsid w:val="00C940F5"/>
    <w:rsid w:val="00C95664"/>
    <w:rsid w:val="00CA0F5B"/>
    <w:rsid w:val="00CA241A"/>
    <w:rsid w:val="00CA2E2B"/>
    <w:rsid w:val="00CA3A47"/>
    <w:rsid w:val="00CA3D87"/>
    <w:rsid w:val="00CA6162"/>
    <w:rsid w:val="00CA6711"/>
    <w:rsid w:val="00CA6813"/>
    <w:rsid w:val="00CA73FF"/>
    <w:rsid w:val="00CA7F43"/>
    <w:rsid w:val="00CB10D2"/>
    <w:rsid w:val="00CB1900"/>
    <w:rsid w:val="00CB33A3"/>
    <w:rsid w:val="00CB34B9"/>
    <w:rsid w:val="00CB35CB"/>
    <w:rsid w:val="00CB3E1D"/>
    <w:rsid w:val="00CB3F2C"/>
    <w:rsid w:val="00CB40DB"/>
    <w:rsid w:val="00CB410A"/>
    <w:rsid w:val="00CB4187"/>
    <w:rsid w:val="00CB44D1"/>
    <w:rsid w:val="00CB5EC0"/>
    <w:rsid w:val="00CB6194"/>
    <w:rsid w:val="00CB64A1"/>
    <w:rsid w:val="00CB6EBE"/>
    <w:rsid w:val="00CB701C"/>
    <w:rsid w:val="00CC05A5"/>
    <w:rsid w:val="00CC0B2D"/>
    <w:rsid w:val="00CC10F6"/>
    <w:rsid w:val="00CC1528"/>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3B15"/>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4D1"/>
    <w:rsid w:val="00CF1FD6"/>
    <w:rsid w:val="00CF248C"/>
    <w:rsid w:val="00CF27FC"/>
    <w:rsid w:val="00CF2F65"/>
    <w:rsid w:val="00CF34BD"/>
    <w:rsid w:val="00CF3BB8"/>
    <w:rsid w:val="00CF47D2"/>
    <w:rsid w:val="00CF4F0C"/>
    <w:rsid w:val="00CF5128"/>
    <w:rsid w:val="00CF7B1F"/>
    <w:rsid w:val="00D00605"/>
    <w:rsid w:val="00D01F97"/>
    <w:rsid w:val="00D029CA"/>
    <w:rsid w:val="00D02C42"/>
    <w:rsid w:val="00D03385"/>
    <w:rsid w:val="00D03686"/>
    <w:rsid w:val="00D038FB"/>
    <w:rsid w:val="00D05BF1"/>
    <w:rsid w:val="00D06978"/>
    <w:rsid w:val="00D1070B"/>
    <w:rsid w:val="00D10C98"/>
    <w:rsid w:val="00D1132D"/>
    <w:rsid w:val="00D11A45"/>
    <w:rsid w:val="00D11F73"/>
    <w:rsid w:val="00D13A80"/>
    <w:rsid w:val="00D14859"/>
    <w:rsid w:val="00D149BE"/>
    <w:rsid w:val="00D1584A"/>
    <w:rsid w:val="00D15F31"/>
    <w:rsid w:val="00D16A0D"/>
    <w:rsid w:val="00D16E78"/>
    <w:rsid w:val="00D17C38"/>
    <w:rsid w:val="00D20811"/>
    <w:rsid w:val="00D21093"/>
    <w:rsid w:val="00D2131B"/>
    <w:rsid w:val="00D21AB0"/>
    <w:rsid w:val="00D21F82"/>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4B4F"/>
    <w:rsid w:val="00D34E28"/>
    <w:rsid w:val="00D35317"/>
    <w:rsid w:val="00D36059"/>
    <w:rsid w:val="00D362AC"/>
    <w:rsid w:val="00D36FFB"/>
    <w:rsid w:val="00D404B4"/>
    <w:rsid w:val="00D40A5B"/>
    <w:rsid w:val="00D4138C"/>
    <w:rsid w:val="00D41CE9"/>
    <w:rsid w:val="00D41DF6"/>
    <w:rsid w:val="00D41EDC"/>
    <w:rsid w:val="00D41F1A"/>
    <w:rsid w:val="00D42326"/>
    <w:rsid w:val="00D424DB"/>
    <w:rsid w:val="00D42E81"/>
    <w:rsid w:val="00D447AD"/>
    <w:rsid w:val="00D4664E"/>
    <w:rsid w:val="00D46DD1"/>
    <w:rsid w:val="00D47B1F"/>
    <w:rsid w:val="00D47F36"/>
    <w:rsid w:val="00D502A8"/>
    <w:rsid w:val="00D5117A"/>
    <w:rsid w:val="00D52626"/>
    <w:rsid w:val="00D52BCF"/>
    <w:rsid w:val="00D5528C"/>
    <w:rsid w:val="00D55858"/>
    <w:rsid w:val="00D5605C"/>
    <w:rsid w:val="00D56150"/>
    <w:rsid w:val="00D564AF"/>
    <w:rsid w:val="00D62F3F"/>
    <w:rsid w:val="00D64BD3"/>
    <w:rsid w:val="00D64BE5"/>
    <w:rsid w:val="00D65022"/>
    <w:rsid w:val="00D66347"/>
    <w:rsid w:val="00D668FD"/>
    <w:rsid w:val="00D66AE6"/>
    <w:rsid w:val="00D67412"/>
    <w:rsid w:val="00D7181D"/>
    <w:rsid w:val="00D7183F"/>
    <w:rsid w:val="00D7313E"/>
    <w:rsid w:val="00D73EAA"/>
    <w:rsid w:val="00D74608"/>
    <w:rsid w:val="00D74CB6"/>
    <w:rsid w:val="00D767B0"/>
    <w:rsid w:val="00D80928"/>
    <w:rsid w:val="00D80FB9"/>
    <w:rsid w:val="00D82E09"/>
    <w:rsid w:val="00D84080"/>
    <w:rsid w:val="00D844AC"/>
    <w:rsid w:val="00D852B5"/>
    <w:rsid w:val="00D857B0"/>
    <w:rsid w:val="00D8590B"/>
    <w:rsid w:val="00D86914"/>
    <w:rsid w:val="00D86D91"/>
    <w:rsid w:val="00D90240"/>
    <w:rsid w:val="00D91D3D"/>
    <w:rsid w:val="00D9253B"/>
    <w:rsid w:val="00D938AF"/>
    <w:rsid w:val="00D93CC4"/>
    <w:rsid w:val="00D93DF5"/>
    <w:rsid w:val="00D94967"/>
    <w:rsid w:val="00D94DF9"/>
    <w:rsid w:val="00D95307"/>
    <w:rsid w:val="00D95483"/>
    <w:rsid w:val="00D9682A"/>
    <w:rsid w:val="00D97A3D"/>
    <w:rsid w:val="00D97AFD"/>
    <w:rsid w:val="00DA1886"/>
    <w:rsid w:val="00DA1C48"/>
    <w:rsid w:val="00DA1E4A"/>
    <w:rsid w:val="00DA2CD7"/>
    <w:rsid w:val="00DA3007"/>
    <w:rsid w:val="00DA351D"/>
    <w:rsid w:val="00DA36F2"/>
    <w:rsid w:val="00DA421E"/>
    <w:rsid w:val="00DA4A68"/>
    <w:rsid w:val="00DA5DC9"/>
    <w:rsid w:val="00DA6236"/>
    <w:rsid w:val="00DA649C"/>
    <w:rsid w:val="00DA7232"/>
    <w:rsid w:val="00DA74FC"/>
    <w:rsid w:val="00DA7A7D"/>
    <w:rsid w:val="00DA7D94"/>
    <w:rsid w:val="00DB0C20"/>
    <w:rsid w:val="00DB15A7"/>
    <w:rsid w:val="00DB3BE2"/>
    <w:rsid w:val="00DB46DD"/>
    <w:rsid w:val="00DB48FA"/>
    <w:rsid w:val="00DB5D6C"/>
    <w:rsid w:val="00DB68BE"/>
    <w:rsid w:val="00DB6A4B"/>
    <w:rsid w:val="00DB6BFD"/>
    <w:rsid w:val="00DB78B6"/>
    <w:rsid w:val="00DC0AB8"/>
    <w:rsid w:val="00DC0E22"/>
    <w:rsid w:val="00DC0FDE"/>
    <w:rsid w:val="00DC1715"/>
    <w:rsid w:val="00DC1C09"/>
    <w:rsid w:val="00DC1E1E"/>
    <w:rsid w:val="00DC281B"/>
    <w:rsid w:val="00DC2F7C"/>
    <w:rsid w:val="00DC3D7A"/>
    <w:rsid w:val="00DC6252"/>
    <w:rsid w:val="00DC6C8E"/>
    <w:rsid w:val="00DC7A84"/>
    <w:rsid w:val="00DC7F6F"/>
    <w:rsid w:val="00DD0714"/>
    <w:rsid w:val="00DD1601"/>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5FF6"/>
    <w:rsid w:val="00DE61FA"/>
    <w:rsid w:val="00DE741A"/>
    <w:rsid w:val="00DE7CFD"/>
    <w:rsid w:val="00DF0587"/>
    <w:rsid w:val="00DF14CB"/>
    <w:rsid w:val="00DF25C6"/>
    <w:rsid w:val="00DF41B8"/>
    <w:rsid w:val="00DF42CE"/>
    <w:rsid w:val="00DF48E9"/>
    <w:rsid w:val="00DF5A72"/>
    <w:rsid w:val="00DF5ECA"/>
    <w:rsid w:val="00DF64C5"/>
    <w:rsid w:val="00DF68B6"/>
    <w:rsid w:val="00DF6AE1"/>
    <w:rsid w:val="00DF71B1"/>
    <w:rsid w:val="00E00AAE"/>
    <w:rsid w:val="00E01446"/>
    <w:rsid w:val="00E01615"/>
    <w:rsid w:val="00E02D4A"/>
    <w:rsid w:val="00E05B96"/>
    <w:rsid w:val="00E075C7"/>
    <w:rsid w:val="00E07840"/>
    <w:rsid w:val="00E11B55"/>
    <w:rsid w:val="00E11C71"/>
    <w:rsid w:val="00E1407F"/>
    <w:rsid w:val="00E16978"/>
    <w:rsid w:val="00E16B2F"/>
    <w:rsid w:val="00E179BF"/>
    <w:rsid w:val="00E17A22"/>
    <w:rsid w:val="00E2043E"/>
    <w:rsid w:val="00E2097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286C"/>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47F98"/>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6B2"/>
    <w:rsid w:val="00E61A1C"/>
    <w:rsid w:val="00E6203E"/>
    <w:rsid w:val="00E62492"/>
    <w:rsid w:val="00E64A1A"/>
    <w:rsid w:val="00E64EC3"/>
    <w:rsid w:val="00E67072"/>
    <w:rsid w:val="00E6740F"/>
    <w:rsid w:val="00E67B8C"/>
    <w:rsid w:val="00E70ADF"/>
    <w:rsid w:val="00E7114E"/>
    <w:rsid w:val="00E7217B"/>
    <w:rsid w:val="00E725CC"/>
    <w:rsid w:val="00E729EB"/>
    <w:rsid w:val="00E72B2E"/>
    <w:rsid w:val="00E72D9B"/>
    <w:rsid w:val="00E7338A"/>
    <w:rsid w:val="00E73582"/>
    <w:rsid w:val="00E73B68"/>
    <w:rsid w:val="00E73BFE"/>
    <w:rsid w:val="00E73D2D"/>
    <w:rsid w:val="00E73E45"/>
    <w:rsid w:val="00E742BE"/>
    <w:rsid w:val="00E75A1D"/>
    <w:rsid w:val="00E76BD2"/>
    <w:rsid w:val="00E80A98"/>
    <w:rsid w:val="00E81C82"/>
    <w:rsid w:val="00E82824"/>
    <w:rsid w:val="00E82947"/>
    <w:rsid w:val="00E82EDB"/>
    <w:rsid w:val="00E82FF2"/>
    <w:rsid w:val="00E83243"/>
    <w:rsid w:val="00E83312"/>
    <w:rsid w:val="00E83416"/>
    <w:rsid w:val="00E842A2"/>
    <w:rsid w:val="00E8566A"/>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66C"/>
    <w:rsid w:val="00EA1B71"/>
    <w:rsid w:val="00EA2627"/>
    <w:rsid w:val="00EA31AF"/>
    <w:rsid w:val="00EA3B9C"/>
    <w:rsid w:val="00EA5A96"/>
    <w:rsid w:val="00EA5EC0"/>
    <w:rsid w:val="00EA61D6"/>
    <w:rsid w:val="00EA63A4"/>
    <w:rsid w:val="00EA6652"/>
    <w:rsid w:val="00EA719E"/>
    <w:rsid w:val="00EA7D70"/>
    <w:rsid w:val="00EB01EB"/>
    <w:rsid w:val="00EB08F6"/>
    <w:rsid w:val="00EB1ADF"/>
    <w:rsid w:val="00EB20EA"/>
    <w:rsid w:val="00EB2201"/>
    <w:rsid w:val="00EB2D23"/>
    <w:rsid w:val="00EB3529"/>
    <w:rsid w:val="00EB398E"/>
    <w:rsid w:val="00EB3F99"/>
    <w:rsid w:val="00EB4A4F"/>
    <w:rsid w:val="00EB4E79"/>
    <w:rsid w:val="00EB6432"/>
    <w:rsid w:val="00EB7340"/>
    <w:rsid w:val="00EB77F1"/>
    <w:rsid w:val="00EC0781"/>
    <w:rsid w:val="00EC0A96"/>
    <w:rsid w:val="00EC0D7F"/>
    <w:rsid w:val="00EC125A"/>
    <w:rsid w:val="00EC2426"/>
    <w:rsid w:val="00EC282D"/>
    <w:rsid w:val="00EC4383"/>
    <w:rsid w:val="00EC54FE"/>
    <w:rsid w:val="00EC5CC5"/>
    <w:rsid w:val="00EC63A6"/>
    <w:rsid w:val="00EC6468"/>
    <w:rsid w:val="00EC64B0"/>
    <w:rsid w:val="00EC71BF"/>
    <w:rsid w:val="00ED017F"/>
    <w:rsid w:val="00ED2305"/>
    <w:rsid w:val="00ED2D99"/>
    <w:rsid w:val="00ED3520"/>
    <w:rsid w:val="00ED54B1"/>
    <w:rsid w:val="00ED5716"/>
    <w:rsid w:val="00ED5F16"/>
    <w:rsid w:val="00ED65D8"/>
    <w:rsid w:val="00ED6A50"/>
    <w:rsid w:val="00ED749F"/>
    <w:rsid w:val="00ED7BCE"/>
    <w:rsid w:val="00ED7EC8"/>
    <w:rsid w:val="00EE09BD"/>
    <w:rsid w:val="00EE20AB"/>
    <w:rsid w:val="00EE23E8"/>
    <w:rsid w:val="00EE254C"/>
    <w:rsid w:val="00EE652A"/>
    <w:rsid w:val="00EE6D09"/>
    <w:rsid w:val="00EE776E"/>
    <w:rsid w:val="00EE7C5B"/>
    <w:rsid w:val="00EF0483"/>
    <w:rsid w:val="00EF0E93"/>
    <w:rsid w:val="00EF10D9"/>
    <w:rsid w:val="00EF2407"/>
    <w:rsid w:val="00EF4472"/>
    <w:rsid w:val="00EF5ADB"/>
    <w:rsid w:val="00EF6592"/>
    <w:rsid w:val="00EF6FB9"/>
    <w:rsid w:val="00EF6FF5"/>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6F28"/>
    <w:rsid w:val="00F17AC7"/>
    <w:rsid w:val="00F17DBD"/>
    <w:rsid w:val="00F20C33"/>
    <w:rsid w:val="00F21305"/>
    <w:rsid w:val="00F21F76"/>
    <w:rsid w:val="00F224F8"/>
    <w:rsid w:val="00F23477"/>
    <w:rsid w:val="00F23834"/>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5CFC"/>
    <w:rsid w:val="00F47B5E"/>
    <w:rsid w:val="00F47D79"/>
    <w:rsid w:val="00F52008"/>
    <w:rsid w:val="00F52418"/>
    <w:rsid w:val="00F527E2"/>
    <w:rsid w:val="00F52E56"/>
    <w:rsid w:val="00F53C62"/>
    <w:rsid w:val="00F5436F"/>
    <w:rsid w:val="00F549BD"/>
    <w:rsid w:val="00F55988"/>
    <w:rsid w:val="00F55EF9"/>
    <w:rsid w:val="00F55F23"/>
    <w:rsid w:val="00F5637B"/>
    <w:rsid w:val="00F564ED"/>
    <w:rsid w:val="00F56557"/>
    <w:rsid w:val="00F56601"/>
    <w:rsid w:val="00F60387"/>
    <w:rsid w:val="00F61DDE"/>
    <w:rsid w:val="00F6263B"/>
    <w:rsid w:val="00F62D13"/>
    <w:rsid w:val="00F635E8"/>
    <w:rsid w:val="00F6492A"/>
    <w:rsid w:val="00F66036"/>
    <w:rsid w:val="00F6671C"/>
    <w:rsid w:val="00F6709F"/>
    <w:rsid w:val="00F70B32"/>
    <w:rsid w:val="00F725D9"/>
    <w:rsid w:val="00F73305"/>
    <w:rsid w:val="00F76959"/>
    <w:rsid w:val="00F77377"/>
    <w:rsid w:val="00F7738A"/>
    <w:rsid w:val="00F77AD7"/>
    <w:rsid w:val="00F77B64"/>
    <w:rsid w:val="00F77F45"/>
    <w:rsid w:val="00F8109E"/>
    <w:rsid w:val="00F81A91"/>
    <w:rsid w:val="00F8205C"/>
    <w:rsid w:val="00F84902"/>
    <w:rsid w:val="00F853FF"/>
    <w:rsid w:val="00F85C9B"/>
    <w:rsid w:val="00F8676A"/>
    <w:rsid w:val="00F86907"/>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1FE2"/>
    <w:rsid w:val="00FA2500"/>
    <w:rsid w:val="00FA2B39"/>
    <w:rsid w:val="00FA2F21"/>
    <w:rsid w:val="00FA3172"/>
    <w:rsid w:val="00FA34C5"/>
    <w:rsid w:val="00FA39FB"/>
    <w:rsid w:val="00FA40BC"/>
    <w:rsid w:val="00FA46C6"/>
    <w:rsid w:val="00FA4816"/>
    <w:rsid w:val="00FA4D48"/>
    <w:rsid w:val="00FA65BC"/>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32E"/>
    <w:rsid w:val="00FC6A1C"/>
    <w:rsid w:val="00FC6B75"/>
    <w:rsid w:val="00FC6C2E"/>
    <w:rsid w:val="00FC6C30"/>
    <w:rsid w:val="00FC7753"/>
    <w:rsid w:val="00FC784C"/>
    <w:rsid w:val="00FD18CC"/>
    <w:rsid w:val="00FD1BF5"/>
    <w:rsid w:val="00FD1C88"/>
    <w:rsid w:val="00FD2B32"/>
    <w:rsid w:val="00FD3085"/>
    <w:rsid w:val="00FD30DD"/>
    <w:rsid w:val="00FD3B11"/>
    <w:rsid w:val="00FD4499"/>
    <w:rsid w:val="00FD48BC"/>
    <w:rsid w:val="00FD5240"/>
    <w:rsid w:val="00FD5615"/>
    <w:rsid w:val="00FD7904"/>
    <w:rsid w:val="00FE0BE3"/>
    <w:rsid w:val="00FE0CF3"/>
    <w:rsid w:val="00FE0F37"/>
    <w:rsid w:val="00FE1635"/>
    <w:rsid w:val="00FE1822"/>
    <w:rsid w:val="00FE2329"/>
    <w:rsid w:val="00FE24B4"/>
    <w:rsid w:val="00FE420E"/>
    <w:rsid w:val="00FE50C8"/>
    <w:rsid w:val="00FE5B33"/>
    <w:rsid w:val="00FE724D"/>
    <w:rsid w:val="00FE7C45"/>
    <w:rsid w:val="00FE7E80"/>
    <w:rsid w:val="00FF0359"/>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 w:type="character" w:styleId="Uwydatnienie">
    <w:name w:val="Emphasis"/>
    <w:basedOn w:val="Domylnaczcionkaakapitu"/>
    <w:uiPriority w:val="20"/>
    <w:qFormat/>
    <w:rsid w:val="0077784B"/>
    <w:rPr>
      <w:i/>
      <w:iCs/>
    </w:rPr>
  </w:style>
  <w:style w:type="character" w:customStyle="1" w:styleId="e24kjd">
    <w:name w:val="e24kjd"/>
    <w:basedOn w:val="Domylnaczcionkaakapitu"/>
    <w:rsid w:val="007778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554244265">
      <w:bodyDiv w:val="1"/>
      <w:marLeft w:val="0"/>
      <w:marRight w:val="0"/>
      <w:marTop w:val="0"/>
      <w:marBottom w:val="0"/>
      <w:divBdr>
        <w:top w:val="none" w:sz="0" w:space="0" w:color="auto"/>
        <w:left w:val="none" w:sz="0" w:space="0" w:color="auto"/>
        <w:bottom w:val="none" w:sz="0" w:space="0" w:color="auto"/>
        <w:right w:val="none" w:sz="0" w:space="0" w:color="auto"/>
      </w:divBdr>
    </w:div>
    <w:div w:id="611086241">
      <w:bodyDiv w:val="1"/>
      <w:marLeft w:val="0"/>
      <w:marRight w:val="0"/>
      <w:marTop w:val="0"/>
      <w:marBottom w:val="0"/>
      <w:divBdr>
        <w:top w:val="none" w:sz="0" w:space="0" w:color="auto"/>
        <w:left w:val="none" w:sz="0" w:space="0" w:color="auto"/>
        <w:bottom w:val="none" w:sz="0" w:space="0" w:color="auto"/>
        <w:right w:val="none" w:sz="0" w:space="0" w:color="auto"/>
      </w:divBdr>
      <w:divsChild>
        <w:div w:id="927235208">
          <w:marLeft w:val="0"/>
          <w:marRight w:val="0"/>
          <w:marTop w:val="0"/>
          <w:marBottom w:val="0"/>
          <w:divBdr>
            <w:top w:val="none" w:sz="0" w:space="0" w:color="auto"/>
            <w:left w:val="none" w:sz="0" w:space="0" w:color="auto"/>
            <w:bottom w:val="none" w:sz="0" w:space="0" w:color="auto"/>
            <w:right w:val="none" w:sz="0" w:space="0" w:color="auto"/>
          </w:divBdr>
          <w:divsChild>
            <w:div w:id="7226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997152606">
      <w:bodyDiv w:val="1"/>
      <w:marLeft w:val="0"/>
      <w:marRight w:val="0"/>
      <w:marTop w:val="0"/>
      <w:marBottom w:val="0"/>
      <w:divBdr>
        <w:top w:val="none" w:sz="0" w:space="0" w:color="auto"/>
        <w:left w:val="none" w:sz="0" w:space="0" w:color="auto"/>
        <w:bottom w:val="none" w:sz="0" w:space="0" w:color="auto"/>
        <w:right w:val="none" w:sz="0" w:space="0" w:color="auto"/>
      </w:divBdr>
      <w:divsChild>
        <w:div w:id="233707023">
          <w:marLeft w:val="0"/>
          <w:marRight w:val="0"/>
          <w:marTop w:val="0"/>
          <w:marBottom w:val="0"/>
          <w:divBdr>
            <w:top w:val="none" w:sz="0" w:space="0" w:color="auto"/>
            <w:left w:val="none" w:sz="0" w:space="0" w:color="auto"/>
            <w:bottom w:val="none" w:sz="0" w:space="0" w:color="auto"/>
            <w:right w:val="none" w:sz="0" w:space="0" w:color="auto"/>
          </w:divBdr>
          <w:divsChild>
            <w:div w:id="912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3632">
      <w:bodyDiv w:val="1"/>
      <w:marLeft w:val="0"/>
      <w:marRight w:val="0"/>
      <w:marTop w:val="0"/>
      <w:marBottom w:val="0"/>
      <w:divBdr>
        <w:top w:val="none" w:sz="0" w:space="0" w:color="auto"/>
        <w:left w:val="none" w:sz="0" w:space="0" w:color="auto"/>
        <w:bottom w:val="none" w:sz="0" w:space="0" w:color="auto"/>
        <w:right w:val="none" w:sz="0" w:space="0" w:color="auto"/>
      </w:divBdr>
      <w:divsChild>
        <w:div w:id="758335845">
          <w:marLeft w:val="0"/>
          <w:marRight w:val="0"/>
          <w:marTop w:val="0"/>
          <w:marBottom w:val="0"/>
          <w:divBdr>
            <w:top w:val="none" w:sz="0" w:space="0" w:color="auto"/>
            <w:left w:val="none" w:sz="0" w:space="0" w:color="auto"/>
            <w:bottom w:val="none" w:sz="0" w:space="0" w:color="auto"/>
            <w:right w:val="none" w:sz="0" w:space="0" w:color="auto"/>
          </w:divBdr>
          <w:divsChild>
            <w:div w:id="13089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oleObject" Target="embeddings/oleObject1.bin"/><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potreningu.pl/"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fontTable" Target="fontTab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oleObject" Target="embeddings/oleObject2.bin"/><Relationship Id="rId150" Type="http://schemas.openxmlformats.org/officeDocument/2006/relationships/image" Target="media/image141.png"/><Relationship Id="rId171" Type="http://schemas.openxmlformats.org/officeDocument/2006/relationships/hyperlink" Target="https://www.postgresql.org/docs/12/"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microsoft.com/office/2011/relationships/people" Target="people.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yperlink" Target="https://www.who.int/gho/ncd/risk_factors/cholesterol_text/en/" TargetMode="External"/><Relationship Id="rId172" Type="http://schemas.openxmlformats.org/officeDocument/2006/relationships/hyperlink" Target="https://encyklopedia.pwn.pl/haslo/dieta;3892627.html"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hsph.harvard.edu/nutritionsource/healthy-eating-plate/"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www.who.int/nutrition/publications/guidelines/sugar_intake_information_note_en.pdf%20"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hyperlink" Target="https://wncbi.nlm.nih.gov/pubmed/19562864"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www.ilewazy.pl/"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www.choosemyplate.gov/" TargetMode="External"/><Relationship Id="rId179"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www.jedzdobrze.pl/program-do-bilansowania-diety/"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footer" Target="footer2.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s://en.wikipedia.org/wiki/MyPlate"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hyperlink" Target="https://pl.wikipedia.org/wiki/Wska%C5%BAnik_masy_cia%C5%82a%20"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www.jedzdobrze.pl/drdietman/" TargetMode="Externa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94707BAC-1E04-4237-9181-CB50C16A4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16171</TotalTime>
  <Pages>1</Pages>
  <Words>67992</Words>
  <Characters>407952</Characters>
  <Application>Microsoft Office Word</Application>
  <DocSecurity>0</DocSecurity>
  <Lines>3399</Lines>
  <Paragraphs>949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474995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681</cp:revision>
  <cp:lastPrinted>2020-01-24T14:56:00Z</cp:lastPrinted>
  <dcterms:created xsi:type="dcterms:W3CDTF">2019-10-30T07:46:00Z</dcterms:created>
  <dcterms:modified xsi:type="dcterms:W3CDTF">2020-04-04T11:40:00Z</dcterms:modified>
</cp:coreProperties>
</file>